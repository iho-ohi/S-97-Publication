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header11.xml" ContentType="application/vnd.openxmlformats-officedocument.wordprocessingml.header+xml"/>
  <Override PartName="/word/footer11.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footer12.xml" ContentType="application/vnd.openxmlformats-officedocument.wordprocessingml.footer+xml"/>
  <Override PartName="/word/footer13.xml" ContentType="application/vnd.openxmlformats-officedocument.wordprocessingml.footer+xml"/>
  <Override PartName="/word/header14.xml" ContentType="application/vnd.openxmlformats-officedocument.wordprocessingml.header+xml"/>
  <Override PartName="/word/footer14.xml" ContentType="application/vnd.openxmlformats-officedocument.wordprocessingml.footer+xml"/>
  <Override PartName="/word/footer15.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E5E5199" w14:textId="77777777" w:rsidR="00FA1108" w:rsidRPr="00616E11" w:rsidRDefault="00000000">
      <w:pPr>
        <w:spacing w:after="0"/>
        <w:rPr>
          <w:rFonts w:eastAsia="Times New Roman" w:cs="Times New Roman"/>
          <w:szCs w:val="20"/>
          <w:lang w:eastAsia="fr-FR"/>
        </w:rPr>
      </w:pPr>
      <w:r w:rsidRPr="000353AC">
        <w:rPr>
          <w:noProof/>
        </w:rPr>
        <mc:AlternateContent>
          <mc:Choice Requires="wpg">
            <w:drawing>
              <wp:anchor distT="0" distB="0" distL="0" distR="0" simplePos="0" relativeHeight="30" behindDoc="0" locked="0" layoutInCell="0" allowOverlap="1" wp14:anchorId="59134E78" wp14:editId="54B628CF">
                <wp:simplePos x="0" y="0"/>
                <wp:positionH relativeFrom="margin">
                  <wp:posOffset>-372745</wp:posOffset>
                </wp:positionH>
                <wp:positionV relativeFrom="paragraph">
                  <wp:posOffset>-485775</wp:posOffset>
                </wp:positionV>
                <wp:extent cx="6530340" cy="9392285"/>
                <wp:effectExtent l="0" t="0" r="0" b="0"/>
                <wp:wrapNone/>
                <wp:docPr id="1" name="Group 1468"/>
                <wp:cNvGraphicFramePr/>
                <a:graphic xmlns:a="http://schemas.openxmlformats.org/drawingml/2006/main">
                  <a:graphicData uri="http://schemas.microsoft.com/office/word/2010/wordprocessingGroup">
                    <wpg:wgp>
                      <wpg:cNvGrpSpPr/>
                      <wpg:grpSpPr>
                        <a:xfrm>
                          <a:off x="0" y="0"/>
                          <a:ext cx="6530400" cy="9392400"/>
                          <a:chOff x="0" y="0"/>
                          <a:chExt cx="6530400" cy="9392400"/>
                        </a:xfrm>
                      </wpg:grpSpPr>
                      <wps:wsp>
                        <wps:cNvPr id="2" name="Tekstvak 2"/>
                        <wps:cNvSpPr/>
                        <wps:spPr>
                          <a:xfrm>
                            <a:off x="925200" y="0"/>
                            <a:ext cx="701640" cy="739080"/>
                          </a:xfrm>
                          <a:prstGeom prst="rect">
                            <a:avLst/>
                          </a:prstGeom>
                          <a:solidFill>
                            <a:srgbClr val="F1EACA"/>
                          </a:solidFill>
                          <a:ln w="0">
                            <a:noFill/>
                          </a:ln>
                        </wps:spPr>
                        <wps:style>
                          <a:lnRef idx="0">
                            <a:scrgbClr r="0" g="0" b="0"/>
                          </a:lnRef>
                          <a:fillRef idx="0">
                            <a:scrgbClr r="0" g="0" b="0"/>
                          </a:fillRef>
                          <a:effectRef idx="0">
                            <a:scrgbClr r="0" g="0" b="0"/>
                          </a:effectRef>
                          <a:fontRef idx="minor"/>
                        </wps:style>
                        <wps:txbx>
                          <w:txbxContent>
                            <w:p w14:paraId="24947856" w14:textId="77777777" w:rsidR="00FA1108" w:rsidRPr="00616E11" w:rsidRDefault="00000000">
                              <w:pPr>
                                <w:rPr>
                                  <w:rFonts w:cs="Arial"/>
                                  <w:b/>
                                </w:rPr>
                              </w:pPr>
                              <w:r w:rsidRPr="00616E11">
                                <w:rPr>
                                  <w:rFonts w:cs="Arial"/>
                                  <w:b/>
                                </w:rPr>
                                <w:t>S-97</w:t>
                              </w:r>
                            </w:p>
                          </w:txbxContent>
                        </wps:txbx>
                        <wps:bodyPr lIns="179640" tIns="288360" rIns="179640" bIns="288360" anchor="ctr">
                          <a:noAutofit/>
                        </wps:bodyPr>
                      </wps:wsp>
                      <pic:pic xmlns:pic="http://schemas.openxmlformats.org/drawingml/2006/picture">
                        <pic:nvPicPr>
                          <pic:cNvPr id="3" name="Afbeelding 3"/>
                          <pic:cNvPicPr/>
                        </pic:nvPicPr>
                        <pic:blipFill>
                          <a:blip r:embed="rId8"/>
                          <a:stretch/>
                        </pic:blipFill>
                        <pic:spPr>
                          <a:xfrm>
                            <a:off x="0" y="5877000"/>
                            <a:ext cx="930960" cy="923400"/>
                          </a:xfrm>
                          <a:prstGeom prst="rect">
                            <a:avLst/>
                          </a:prstGeom>
                          <a:noFill/>
                          <a:ln w="0">
                            <a:noFill/>
                          </a:ln>
                        </pic:spPr>
                      </pic:pic>
                      <pic:pic xmlns:pic="http://schemas.openxmlformats.org/drawingml/2006/picture">
                        <pic:nvPicPr>
                          <pic:cNvPr id="4" name="Afbeelding 6"/>
                          <pic:cNvPicPr/>
                        </pic:nvPicPr>
                        <pic:blipFill>
                          <a:blip r:embed="rId9"/>
                          <a:stretch/>
                        </pic:blipFill>
                        <pic:spPr>
                          <a:xfrm>
                            <a:off x="720" y="6804000"/>
                            <a:ext cx="930240" cy="923400"/>
                          </a:xfrm>
                          <a:prstGeom prst="rect">
                            <a:avLst/>
                          </a:prstGeom>
                          <a:noFill/>
                          <a:ln w="0">
                            <a:noFill/>
                          </a:ln>
                        </pic:spPr>
                      </pic:pic>
                      <pic:pic xmlns:pic="http://schemas.openxmlformats.org/drawingml/2006/picture">
                        <pic:nvPicPr>
                          <pic:cNvPr id="5" name="Afbeelding 7"/>
                          <pic:cNvPicPr/>
                        </pic:nvPicPr>
                        <pic:blipFill>
                          <a:blip r:embed="rId10"/>
                          <a:stretch/>
                        </pic:blipFill>
                        <pic:spPr>
                          <a:xfrm>
                            <a:off x="936000" y="6804000"/>
                            <a:ext cx="923400" cy="923400"/>
                          </a:xfrm>
                          <a:prstGeom prst="rect">
                            <a:avLst/>
                          </a:prstGeom>
                          <a:noFill/>
                          <a:ln w="0">
                            <a:noFill/>
                          </a:ln>
                        </pic:spPr>
                      </pic:pic>
                      <wps:wsp>
                        <wps:cNvPr id="6" name="Tekstvak 10"/>
                        <wps:cNvSpPr/>
                        <wps:spPr>
                          <a:xfrm>
                            <a:off x="3683160" y="6804000"/>
                            <a:ext cx="2847240" cy="2588400"/>
                          </a:xfrm>
                          <a:prstGeom prst="rect">
                            <a:avLst/>
                          </a:prstGeom>
                          <a:solidFill>
                            <a:srgbClr val="00AC9E"/>
                          </a:solidFill>
                          <a:ln w="0">
                            <a:noFill/>
                          </a:ln>
                        </wps:spPr>
                        <wps:style>
                          <a:lnRef idx="0">
                            <a:scrgbClr r="0" g="0" b="0"/>
                          </a:lnRef>
                          <a:fillRef idx="0">
                            <a:scrgbClr r="0" g="0" b="0"/>
                          </a:fillRef>
                          <a:effectRef idx="0">
                            <a:scrgbClr r="0" g="0" b="0"/>
                          </a:effectRef>
                          <a:fontRef idx="minor"/>
                        </wps:style>
                        <wps:txbx>
                          <w:txbxContent>
                            <w:p w14:paraId="2154674E" w14:textId="77777777" w:rsidR="00FA1108" w:rsidRPr="00616E11" w:rsidRDefault="00FA1108">
                              <w:pPr>
                                <w:spacing w:after="0"/>
                                <w:jc w:val="right"/>
                                <w:rPr>
                                  <w:rFonts w:eastAsia="Times New Roman" w:cs="Arial"/>
                                  <w:color w:val="FFFFFF"/>
                                  <w:sz w:val="16"/>
                                  <w:szCs w:val="16"/>
                                  <w:lang w:eastAsia="fr-FR"/>
                                </w:rPr>
                              </w:pPr>
                            </w:p>
                            <w:p w14:paraId="3E0BE032" w14:textId="77777777" w:rsidR="00FA1108" w:rsidRPr="00616E11" w:rsidRDefault="00FA1108">
                              <w:pPr>
                                <w:spacing w:after="0"/>
                                <w:jc w:val="right"/>
                                <w:rPr>
                                  <w:rFonts w:eastAsia="Times New Roman" w:cs="Arial"/>
                                  <w:color w:val="FFFFFF"/>
                                  <w:sz w:val="16"/>
                                  <w:szCs w:val="16"/>
                                  <w:lang w:eastAsia="fr-FR"/>
                                </w:rPr>
                              </w:pPr>
                            </w:p>
                            <w:p w14:paraId="68A4B53B" w14:textId="77777777" w:rsidR="00FA1108" w:rsidRPr="00616E11" w:rsidRDefault="00FA1108">
                              <w:pPr>
                                <w:spacing w:after="0"/>
                                <w:jc w:val="right"/>
                                <w:rPr>
                                  <w:rFonts w:eastAsia="Times New Roman" w:cs="Arial"/>
                                  <w:color w:val="FFFFFF"/>
                                  <w:sz w:val="16"/>
                                  <w:szCs w:val="16"/>
                                  <w:lang w:eastAsia="fr-FR"/>
                                </w:rPr>
                              </w:pPr>
                            </w:p>
                            <w:p w14:paraId="11C974D3" w14:textId="77777777" w:rsidR="00FA1108" w:rsidRPr="00616E11" w:rsidRDefault="00FA1108">
                              <w:pPr>
                                <w:spacing w:after="0"/>
                                <w:jc w:val="right"/>
                                <w:rPr>
                                  <w:rFonts w:eastAsia="Times New Roman" w:cs="Arial"/>
                                  <w:color w:val="FFFFFF"/>
                                  <w:sz w:val="16"/>
                                  <w:szCs w:val="16"/>
                                  <w:lang w:eastAsia="fr-FR"/>
                                </w:rPr>
                              </w:pPr>
                            </w:p>
                            <w:p w14:paraId="789374B4" w14:textId="77777777" w:rsidR="00FA1108" w:rsidRPr="00616E11" w:rsidRDefault="00FA1108">
                              <w:pPr>
                                <w:spacing w:after="0"/>
                                <w:jc w:val="right"/>
                                <w:rPr>
                                  <w:rFonts w:eastAsia="Times New Roman" w:cs="Arial"/>
                                  <w:color w:val="FFFFFF"/>
                                  <w:sz w:val="16"/>
                                  <w:szCs w:val="16"/>
                                  <w:lang w:eastAsia="fr-FR"/>
                                </w:rPr>
                              </w:pPr>
                            </w:p>
                            <w:p w14:paraId="4BF1041E" w14:textId="77777777" w:rsidR="00FA1108" w:rsidRPr="00616E11" w:rsidRDefault="00FA1108">
                              <w:pPr>
                                <w:spacing w:after="0"/>
                                <w:jc w:val="right"/>
                                <w:rPr>
                                  <w:rFonts w:eastAsia="Times New Roman" w:cs="Arial"/>
                                  <w:color w:val="FFFFFF"/>
                                  <w:sz w:val="16"/>
                                  <w:szCs w:val="16"/>
                                  <w:lang w:eastAsia="fr-FR"/>
                                </w:rPr>
                              </w:pPr>
                            </w:p>
                            <w:p w14:paraId="7837CDEF" w14:textId="77777777" w:rsidR="00FA1108" w:rsidRPr="00616E11" w:rsidRDefault="00FA1108">
                              <w:pPr>
                                <w:spacing w:after="0"/>
                                <w:jc w:val="right"/>
                                <w:rPr>
                                  <w:rFonts w:eastAsia="Times New Roman" w:cs="Arial"/>
                                  <w:color w:val="FFFFFF"/>
                                  <w:sz w:val="16"/>
                                  <w:szCs w:val="16"/>
                                  <w:lang w:eastAsia="fr-FR"/>
                                </w:rPr>
                              </w:pPr>
                            </w:p>
                            <w:p w14:paraId="0FE43E44" w14:textId="77777777" w:rsidR="00FA1108" w:rsidRPr="00616E11" w:rsidRDefault="00FA1108">
                              <w:pPr>
                                <w:spacing w:after="0"/>
                                <w:jc w:val="right"/>
                                <w:rPr>
                                  <w:rFonts w:eastAsia="Times New Roman" w:cs="Arial"/>
                                  <w:color w:val="FFFFFF"/>
                                  <w:sz w:val="16"/>
                                  <w:szCs w:val="16"/>
                                  <w:lang w:eastAsia="fr-FR"/>
                                </w:rPr>
                              </w:pPr>
                            </w:p>
                            <w:p w14:paraId="423574AB" w14:textId="77777777" w:rsidR="00FA1108" w:rsidRPr="00616E11" w:rsidRDefault="00FA1108">
                              <w:pPr>
                                <w:spacing w:after="0"/>
                                <w:jc w:val="right"/>
                                <w:rPr>
                                  <w:rFonts w:eastAsia="Times New Roman" w:cs="Arial"/>
                                  <w:color w:val="FFFFFF"/>
                                  <w:sz w:val="16"/>
                                  <w:szCs w:val="16"/>
                                  <w:lang w:eastAsia="fr-FR"/>
                                </w:rPr>
                              </w:pPr>
                            </w:p>
                            <w:p w14:paraId="17C9A648" w14:textId="77777777" w:rsidR="00FA1108" w:rsidRPr="00616E11" w:rsidRDefault="00FA1108">
                              <w:pPr>
                                <w:spacing w:after="0"/>
                                <w:jc w:val="right"/>
                                <w:rPr>
                                  <w:rFonts w:eastAsia="Times New Roman" w:cs="Arial"/>
                                  <w:color w:val="FFFFFF"/>
                                  <w:sz w:val="16"/>
                                  <w:szCs w:val="16"/>
                                  <w:lang w:eastAsia="fr-FR"/>
                                </w:rPr>
                              </w:pPr>
                            </w:p>
                            <w:p w14:paraId="2DFCC9AF" w14:textId="77777777" w:rsidR="00FA1108" w:rsidRPr="00616E11" w:rsidRDefault="00FA1108">
                              <w:pPr>
                                <w:spacing w:after="0"/>
                                <w:jc w:val="right"/>
                                <w:rPr>
                                  <w:rFonts w:eastAsia="Times New Roman" w:cs="Arial"/>
                                  <w:color w:val="FFFFFF"/>
                                  <w:sz w:val="16"/>
                                  <w:szCs w:val="16"/>
                                  <w:lang w:eastAsia="fr-FR"/>
                                </w:rPr>
                              </w:pPr>
                            </w:p>
                            <w:p w14:paraId="55D21AE3" w14:textId="77777777" w:rsidR="00FA1108" w:rsidRPr="00616E11" w:rsidRDefault="00000000">
                              <w:pPr>
                                <w:spacing w:after="0"/>
                                <w:jc w:val="right"/>
                                <w:rPr>
                                  <w:rFonts w:eastAsia="Times New Roman" w:cs="Arial"/>
                                  <w:color w:val="FFFFFF"/>
                                  <w:sz w:val="16"/>
                                  <w:szCs w:val="16"/>
                                  <w:lang w:eastAsia="fr-FR"/>
                                </w:rPr>
                              </w:pPr>
                              <w:r w:rsidRPr="00616E11">
                                <w:rPr>
                                  <w:rFonts w:eastAsia="Times New Roman" w:cs="Arial"/>
                                  <w:color w:val="FFFFFF"/>
                                  <w:sz w:val="16"/>
                                  <w:szCs w:val="16"/>
                                  <w:lang w:eastAsia="fr-FR"/>
                                </w:rPr>
                                <w:t>Published by the</w:t>
                              </w:r>
                            </w:p>
                            <w:p w14:paraId="785E47E9" w14:textId="77777777" w:rsidR="00FA1108" w:rsidRPr="00616E11" w:rsidRDefault="00000000">
                              <w:pPr>
                                <w:spacing w:after="0"/>
                                <w:jc w:val="right"/>
                                <w:rPr>
                                  <w:rFonts w:eastAsia="Times New Roman" w:cs="Arial"/>
                                  <w:color w:val="FFFFFF"/>
                                  <w:sz w:val="16"/>
                                  <w:szCs w:val="16"/>
                                  <w:lang w:eastAsia="fr-FR"/>
                                </w:rPr>
                              </w:pPr>
                              <w:r w:rsidRPr="00616E11">
                                <w:rPr>
                                  <w:rFonts w:eastAsia="Times New Roman" w:cs="Arial"/>
                                  <w:color w:val="FFFFFF"/>
                                  <w:sz w:val="16"/>
                                  <w:szCs w:val="16"/>
                                  <w:lang w:eastAsia="fr-FR"/>
                                </w:rPr>
                                <w:t>International Hydrographic Organization</w:t>
                              </w:r>
                            </w:p>
                            <w:p w14:paraId="53F9A07E" w14:textId="77777777" w:rsidR="00FA1108" w:rsidRPr="000353AC" w:rsidRDefault="00000000">
                              <w:pPr>
                                <w:spacing w:after="0"/>
                                <w:jc w:val="right"/>
                                <w:rPr>
                                  <w:rFonts w:eastAsia="Times New Roman" w:cs="Arial"/>
                                  <w:color w:val="FFFFFF"/>
                                  <w:sz w:val="16"/>
                                  <w:szCs w:val="16"/>
                                  <w:lang w:eastAsia="fr-FR"/>
                                </w:rPr>
                              </w:pPr>
                              <w:r w:rsidRPr="000353AC">
                                <w:rPr>
                                  <w:rFonts w:eastAsia="Times New Roman" w:cs="Arial"/>
                                  <w:color w:val="FFFFFF"/>
                                  <w:sz w:val="16"/>
                                  <w:szCs w:val="16"/>
                                  <w:lang w:eastAsia="fr-FR"/>
                                </w:rPr>
                                <w:t>4b quai Antoine 1</w:t>
                              </w:r>
                              <w:r w:rsidRPr="000353AC">
                                <w:rPr>
                                  <w:rFonts w:eastAsia="Times New Roman" w:cs="Arial"/>
                                  <w:color w:val="FFFFFF"/>
                                  <w:sz w:val="16"/>
                                  <w:szCs w:val="16"/>
                                  <w:vertAlign w:val="superscript"/>
                                  <w:lang w:eastAsia="fr-FR"/>
                                </w:rPr>
                                <w:t>er</w:t>
                              </w:r>
                            </w:p>
                            <w:p w14:paraId="2A8EDC83" w14:textId="77777777" w:rsidR="00FA1108" w:rsidRPr="000353AC" w:rsidRDefault="00000000">
                              <w:pPr>
                                <w:spacing w:after="0"/>
                                <w:jc w:val="right"/>
                                <w:rPr>
                                  <w:rFonts w:eastAsia="Times New Roman" w:cs="Arial"/>
                                  <w:color w:val="FFFFFF"/>
                                  <w:sz w:val="16"/>
                                  <w:szCs w:val="16"/>
                                  <w:lang w:eastAsia="fr-FR"/>
                                </w:rPr>
                              </w:pPr>
                              <w:r w:rsidRPr="000353AC">
                                <w:rPr>
                                  <w:rFonts w:eastAsia="Times New Roman" w:cs="Arial"/>
                                  <w:color w:val="FFFFFF"/>
                                  <w:sz w:val="16"/>
                                  <w:szCs w:val="16"/>
                                  <w:lang w:eastAsia="fr-FR"/>
                                </w:rPr>
                                <w:t>Principauté de Monaco</w:t>
                              </w:r>
                            </w:p>
                            <w:p w14:paraId="45AE6628" w14:textId="77777777" w:rsidR="00FA1108" w:rsidRPr="00616E11" w:rsidRDefault="00000000">
                              <w:pPr>
                                <w:spacing w:after="0"/>
                                <w:jc w:val="right"/>
                                <w:rPr>
                                  <w:rFonts w:eastAsia="Times New Roman" w:cs="Arial"/>
                                  <w:color w:val="FFFFFF"/>
                                  <w:sz w:val="16"/>
                                  <w:szCs w:val="16"/>
                                  <w:lang w:eastAsia="fr-FR"/>
                                </w:rPr>
                              </w:pPr>
                              <w:r w:rsidRPr="00616E11">
                                <w:rPr>
                                  <w:rFonts w:eastAsia="Times New Roman" w:cs="Arial"/>
                                  <w:color w:val="FFFFFF"/>
                                  <w:sz w:val="16"/>
                                  <w:szCs w:val="16"/>
                                  <w:lang w:eastAsia="fr-FR"/>
                                </w:rPr>
                                <w:t>Tel: (377) 93.10.81.00</w:t>
                              </w:r>
                            </w:p>
                            <w:p w14:paraId="4E91DAD5" w14:textId="77777777" w:rsidR="00FA1108" w:rsidRPr="00616E11" w:rsidRDefault="00000000">
                              <w:pPr>
                                <w:spacing w:after="0"/>
                                <w:jc w:val="right"/>
                                <w:rPr>
                                  <w:rFonts w:eastAsia="Times New Roman" w:cs="Arial"/>
                                  <w:color w:val="FFFFFF"/>
                                  <w:sz w:val="16"/>
                                  <w:szCs w:val="16"/>
                                  <w:lang w:eastAsia="fr-FR"/>
                                </w:rPr>
                              </w:pPr>
                              <w:r w:rsidRPr="00616E11">
                                <w:rPr>
                                  <w:rFonts w:eastAsia="Times New Roman" w:cs="Arial"/>
                                  <w:color w:val="FFFFFF"/>
                                  <w:sz w:val="16"/>
                                  <w:szCs w:val="16"/>
                                  <w:lang w:eastAsia="fr-FR"/>
                                </w:rPr>
                                <w:t>Fax: (377) 93.10.81.40</w:t>
                              </w:r>
                            </w:p>
                            <w:p w14:paraId="4C84F019" w14:textId="77777777" w:rsidR="00FA1108" w:rsidRPr="00616E11" w:rsidRDefault="00000000">
                              <w:pPr>
                                <w:spacing w:after="0"/>
                                <w:jc w:val="right"/>
                                <w:rPr>
                                  <w:rFonts w:eastAsia="Times New Roman" w:cs="Arial"/>
                                  <w:color w:val="FFFFFF"/>
                                  <w:sz w:val="16"/>
                                  <w:szCs w:val="16"/>
                                  <w:lang w:eastAsia="fr-FR"/>
                                </w:rPr>
                              </w:pPr>
                              <w:r w:rsidRPr="00616E11">
                                <w:rPr>
                                  <w:rFonts w:eastAsia="Times New Roman" w:cs="Arial"/>
                                  <w:color w:val="FFFFFF"/>
                                  <w:sz w:val="16"/>
                                  <w:szCs w:val="16"/>
                                  <w:lang w:eastAsia="fr-FR"/>
                                </w:rPr>
                                <w:t>info@iho.int</w:t>
                              </w:r>
                            </w:p>
                            <w:p w14:paraId="22FBDD4E" w14:textId="77777777" w:rsidR="00FA1108" w:rsidRPr="00616E11" w:rsidRDefault="00000000">
                              <w:pPr>
                                <w:spacing w:after="0"/>
                                <w:jc w:val="right"/>
                                <w:rPr>
                                  <w:rFonts w:eastAsia="Times New Roman" w:cs="Arial"/>
                                  <w:color w:val="FFFFFF"/>
                                  <w:sz w:val="16"/>
                                  <w:szCs w:val="16"/>
                                  <w:lang w:eastAsia="fr-FR"/>
                                </w:rPr>
                              </w:pPr>
                              <w:r w:rsidRPr="00616E11">
                                <w:rPr>
                                  <w:rFonts w:eastAsia="Times New Roman" w:cs="Arial"/>
                                  <w:color w:val="FFFFFF"/>
                                  <w:sz w:val="16"/>
                                  <w:szCs w:val="16"/>
                                  <w:lang w:eastAsia="fr-FR"/>
                                </w:rPr>
                                <w:t>www.iho.int</w:t>
                              </w:r>
                            </w:p>
                            <w:p w14:paraId="3365B43B" w14:textId="77777777" w:rsidR="00FA1108" w:rsidRPr="00616E11" w:rsidRDefault="00FA1108">
                              <w:pPr>
                                <w:jc w:val="right"/>
                                <w:rPr>
                                  <w:rFonts w:cs="Arial"/>
                                  <w:color w:val="FFFFFF"/>
                                  <w:sz w:val="16"/>
                                  <w:szCs w:val="16"/>
                                </w:rPr>
                              </w:pPr>
                            </w:p>
                            <w:p w14:paraId="5FC00C6E" w14:textId="77777777" w:rsidR="00FA1108" w:rsidRPr="00616E11" w:rsidRDefault="00FA1108">
                              <w:pPr>
                                <w:jc w:val="right"/>
                                <w:rPr>
                                  <w:rFonts w:cs="Arial"/>
                                  <w:color w:val="FFFFFF"/>
                                  <w:sz w:val="16"/>
                                  <w:szCs w:val="16"/>
                                </w:rPr>
                              </w:pPr>
                            </w:p>
                            <w:p w14:paraId="65A9BF5C" w14:textId="77777777" w:rsidR="00FA1108" w:rsidRPr="00616E11" w:rsidRDefault="00FA1108">
                              <w:pPr>
                                <w:jc w:val="right"/>
                                <w:rPr>
                                  <w:rFonts w:cs="Arial"/>
                                  <w:color w:val="FFFFFF"/>
                                  <w:sz w:val="16"/>
                                  <w:szCs w:val="16"/>
                                </w:rPr>
                              </w:pPr>
                            </w:p>
                            <w:p w14:paraId="3C1F1FBD" w14:textId="77777777" w:rsidR="00FA1108" w:rsidRPr="00616E11" w:rsidRDefault="00FA1108">
                              <w:pPr>
                                <w:jc w:val="right"/>
                                <w:rPr>
                                  <w:rFonts w:cs="Arial"/>
                                  <w:color w:val="FFFFFF"/>
                                  <w:sz w:val="16"/>
                                  <w:szCs w:val="16"/>
                                </w:rPr>
                              </w:pPr>
                            </w:p>
                            <w:p w14:paraId="11115E0B" w14:textId="77777777" w:rsidR="00FA1108" w:rsidRPr="00616E11" w:rsidRDefault="00FA1108">
                              <w:pPr>
                                <w:jc w:val="right"/>
                                <w:rPr>
                                  <w:rFonts w:cs="Arial"/>
                                  <w:color w:val="FFFFFF"/>
                                  <w:sz w:val="16"/>
                                  <w:szCs w:val="16"/>
                                </w:rPr>
                              </w:pPr>
                            </w:p>
                            <w:p w14:paraId="6251914E" w14:textId="77777777" w:rsidR="00FA1108" w:rsidRPr="00616E11" w:rsidRDefault="00FA1108">
                              <w:pPr>
                                <w:jc w:val="right"/>
                                <w:rPr>
                                  <w:rFonts w:cs="Arial"/>
                                  <w:color w:val="FFFFFF"/>
                                  <w:sz w:val="16"/>
                                  <w:szCs w:val="16"/>
                                </w:rPr>
                              </w:pPr>
                            </w:p>
                            <w:p w14:paraId="6E4037D9" w14:textId="77777777" w:rsidR="00FA1108" w:rsidRPr="00616E11" w:rsidRDefault="00FA1108">
                              <w:pPr>
                                <w:jc w:val="right"/>
                                <w:rPr>
                                  <w:rFonts w:cs="Arial"/>
                                  <w:color w:val="FFFFFF"/>
                                  <w:sz w:val="16"/>
                                  <w:szCs w:val="16"/>
                                </w:rPr>
                              </w:pPr>
                            </w:p>
                            <w:p w14:paraId="30AB69DB" w14:textId="77777777" w:rsidR="00FA1108" w:rsidRPr="00616E11" w:rsidRDefault="00FA1108">
                              <w:pPr>
                                <w:jc w:val="right"/>
                                <w:rPr>
                                  <w:rFonts w:cs="Arial"/>
                                  <w:color w:val="FFFFFF"/>
                                  <w:sz w:val="16"/>
                                  <w:szCs w:val="16"/>
                                </w:rPr>
                              </w:pPr>
                            </w:p>
                            <w:p w14:paraId="3B08D14C" w14:textId="77777777" w:rsidR="00FA1108" w:rsidRPr="00616E11" w:rsidRDefault="00FA1108">
                              <w:pPr>
                                <w:jc w:val="right"/>
                                <w:rPr>
                                  <w:rFonts w:cs="Arial"/>
                                  <w:color w:val="FFFFFF"/>
                                  <w:sz w:val="16"/>
                                  <w:szCs w:val="16"/>
                                </w:rPr>
                              </w:pPr>
                            </w:p>
                            <w:p w14:paraId="5C52292C" w14:textId="77777777" w:rsidR="00FA1108" w:rsidRPr="00616E11" w:rsidRDefault="00FA1108">
                              <w:pPr>
                                <w:jc w:val="right"/>
                                <w:rPr>
                                  <w:rFonts w:cs="Arial"/>
                                  <w:color w:val="FFFFFF"/>
                                  <w:sz w:val="16"/>
                                  <w:szCs w:val="16"/>
                                </w:rPr>
                              </w:pPr>
                            </w:p>
                            <w:p w14:paraId="570271A6" w14:textId="77777777" w:rsidR="00FA1108" w:rsidRPr="00616E11" w:rsidRDefault="00000000">
                              <w:pPr>
                                <w:jc w:val="right"/>
                                <w:rPr>
                                  <w:rFonts w:cs="Arial"/>
                                  <w:color w:val="FFFFFF"/>
                                  <w:sz w:val="16"/>
                                  <w:szCs w:val="16"/>
                                </w:rPr>
                              </w:pPr>
                              <w:r w:rsidRPr="00616E11">
                                <w:rPr>
                                  <w:rFonts w:cs="Arial"/>
                                  <w:color w:val="FFFFFF"/>
                                  <w:sz w:val="16"/>
                                  <w:szCs w:val="16"/>
                                </w:rPr>
                                <w:t>Published by the</w:t>
                              </w:r>
                            </w:p>
                            <w:p w14:paraId="13CEC007" w14:textId="77777777" w:rsidR="00FA1108" w:rsidRPr="00616E11" w:rsidRDefault="00000000">
                              <w:pPr>
                                <w:jc w:val="right"/>
                                <w:rPr>
                                  <w:rFonts w:cs="Arial"/>
                                  <w:color w:val="FFFFFF"/>
                                  <w:sz w:val="16"/>
                                  <w:szCs w:val="16"/>
                                </w:rPr>
                              </w:pPr>
                              <w:r w:rsidRPr="00616E11">
                                <w:rPr>
                                  <w:rFonts w:cs="Arial"/>
                                  <w:color w:val="FFFFFF"/>
                                  <w:sz w:val="16"/>
                                  <w:szCs w:val="16"/>
                                </w:rPr>
                                <w:t>International Hydrographic Organization</w:t>
                              </w:r>
                            </w:p>
                            <w:p w14:paraId="7DA99465" w14:textId="77777777" w:rsidR="00FA1108" w:rsidRPr="000353AC" w:rsidRDefault="00000000">
                              <w:pPr>
                                <w:jc w:val="right"/>
                                <w:rPr>
                                  <w:rFonts w:cs="Arial"/>
                                  <w:color w:val="FFFFFF"/>
                                  <w:sz w:val="16"/>
                                  <w:szCs w:val="16"/>
                                </w:rPr>
                              </w:pPr>
                              <w:r w:rsidRPr="000353AC">
                                <w:rPr>
                                  <w:rFonts w:cs="Arial"/>
                                  <w:color w:val="FFFFFF"/>
                                  <w:sz w:val="16"/>
                                  <w:szCs w:val="16"/>
                                </w:rPr>
                                <w:t>4b quai Antoine 1</w:t>
                              </w:r>
                              <w:r w:rsidRPr="000353AC">
                                <w:rPr>
                                  <w:rFonts w:cs="Arial"/>
                                  <w:color w:val="FFFFFF"/>
                                  <w:sz w:val="16"/>
                                  <w:szCs w:val="16"/>
                                  <w:vertAlign w:val="superscript"/>
                                </w:rPr>
                                <w:t>er</w:t>
                              </w:r>
                            </w:p>
                            <w:p w14:paraId="6DAEEE4F" w14:textId="77777777" w:rsidR="00FA1108" w:rsidRPr="000353AC" w:rsidRDefault="00000000">
                              <w:pPr>
                                <w:jc w:val="right"/>
                                <w:rPr>
                                  <w:rFonts w:cs="Arial"/>
                                  <w:color w:val="FFFFFF"/>
                                  <w:sz w:val="16"/>
                                  <w:szCs w:val="16"/>
                                </w:rPr>
                              </w:pPr>
                              <w:r w:rsidRPr="000353AC">
                                <w:rPr>
                                  <w:rFonts w:cs="Arial"/>
                                  <w:color w:val="FFFFFF"/>
                                  <w:sz w:val="16"/>
                                  <w:szCs w:val="16"/>
                                </w:rPr>
                                <w:t>Principauté de Monaco</w:t>
                              </w:r>
                            </w:p>
                            <w:p w14:paraId="6AF94435" w14:textId="77777777" w:rsidR="00FA1108" w:rsidRPr="00616E11" w:rsidRDefault="00000000">
                              <w:pPr>
                                <w:jc w:val="right"/>
                                <w:rPr>
                                  <w:rFonts w:cs="Arial"/>
                                  <w:color w:val="FFFFFF"/>
                                  <w:sz w:val="16"/>
                                  <w:szCs w:val="16"/>
                                </w:rPr>
                              </w:pPr>
                              <w:r w:rsidRPr="00616E11">
                                <w:rPr>
                                  <w:rFonts w:cs="Arial"/>
                                  <w:color w:val="FFFFFF"/>
                                  <w:sz w:val="16"/>
                                  <w:szCs w:val="16"/>
                                </w:rPr>
                                <w:t>Tel: (377) 93.10.81.00</w:t>
                              </w:r>
                            </w:p>
                            <w:p w14:paraId="77BA9AAA" w14:textId="77777777" w:rsidR="00FA1108" w:rsidRPr="00616E11" w:rsidRDefault="00000000">
                              <w:pPr>
                                <w:jc w:val="right"/>
                                <w:rPr>
                                  <w:rFonts w:cs="Arial"/>
                                  <w:color w:val="FFFFFF"/>
                                  <w:sz w:val="16"/>
                                  <w:szCs w:val="16"/>
                                </w:rPr>
                              </w:pPr>
                              <w:r w:rsidRPr="00616E11">
                                <w:rPr>
                                  <w:rFonts w:cs="Arial"/>
                                  <w:color w:val="FFFFFF"/>
                                  <w:sz w:val="16"/>
                                  <w:szCs w:val="16"/>
                                </w:rPr>
                                <w:t>Fax: (377) 93.10.81.40</w:t>
                              </w:r>
                            </w:p>
                            <w:p w14:paraId="4CCC5DE0" w14:textId="77777777" w:rsidR="00FA1108" w:rsidRPr="00616E11" w:rsidRDefault="00000000">
                              <w:pPr>
                                <w:jc w:val="right"/>
                                <w:rPr>
                                  <w:rFonts w:cs="Arial"/>
                                  <w:color w:val="FFFFFF"/>
                                  <w:sz w:val="16"/>
                                  <w:szCs w:val="16"/>
                                </w:rPr>
                              </w:pPr>
                              <w:r w:rsidRPr="00616E11">
                                <w:rPr>
                                  <w:rFonts w:cs="Arial"/>
                                  <w:color w:val="FFFFFF"/>
                                  <w:sz w:val="16"/>
                                  <w:szCs w:val="16"/>
                                </w:rPr>
                                <w:t>info@iho.int</w:t>
                              </w:r>
                            </w:p>
                            <w:p w14:paraId="573A266D" w14:textId="77777777" w:rsidR="00FA1108" w:rsidRPr="00616E11" w:rsidRDefault="00000000">
                              <w:pPr>
                                <w:jc w:val="right"/>
                                <w:rPr>
                                  <w:rFonts w:cs="Arial"/>
                                  <w:color w:val="FFFFFF"/>
                                  <w:sz w:val="16"/>
                                  <w:szCs w:val="16"/>
                                </w:rPr>
                              </w:pPr>
                              <w:r w:rsidRPr="00616E11">
                                <w:rPr>
                                  <w:rFonts w:cs="Arial"/>
                                  <w:color w:val="FFFFFF"/>
                                  <w:sz w:val="16"/>
                                  <w:szCs w:val="16"/>
                                </w:rPr>
                                <w:t>www.iho.int</w:t>
                              </w:r>
                            </w:p>
                          </w:txbxContent>
                        </wps:txbx>
                        <wps:bodyPr lIns="179640" tIns="179640" rIns="179640" bIns="179640" anchor="b">
                          <a:noAutofit/>
                        </wps:bodyPr>
                      </wps:wsp>
                      <wps:wsp>
                        <wps:cNvPr id="7" name="Tekstvak 1"/>
                        <wps:cNvSpPr/>
                        <wps:spPr>
                          <a:xfrm>
                            <a:off x="936000" y="757080"/>
                            <a:ext cx="5582880" cy="6040800"/>
                          </a:xfrm>
                          <a:prstGeom prst="rect">
                            <a:avLst/>
                          </a:prstGeom>
                          <a:solidFill>
                            <a:srgbClr val="FFFFFF"/>
                          </a:solidFill>
                          <a:ln w="6350">
                            <a:solidFill>
                              <a:srgbClr val="001532"/>
                            </a:solidFill>
                            <a:miter/>
                          </a:ln>
                        </wps:spPr>
                        <wps:style>
                          <a:lnRef idx="0">
                            <a:scrgbClr r="0" g="0" b="0"/>
                          </a:lnRef>
                          <a:fillRef idx="0">
                            <a:scrgbClr r="0" g="0" b="0"/>
                          </a:fillRef>
                          <a:effectRef idx="0">
                            <a:scrgbClr r="0" g="0" b="0"/>
                          </a:effectRef>
                          <a:fontRef idx="minor"/>
                        </wps:style>
                        <wps:txbx>
                          <w:txbxContent>
                            <w:p w14:paraId="10810B2E" w14:textId="77777777" w:rsidR="00FA1108" w:rsidRPr="000353AC" w:rsidRDefault="00000000">
                              <w:pPr>
                                <w:pStyle w:val="Basisalinea"/>
                                <w:spacing w:line="240" w:lineRule="auto"/>
                                <w:rPr>
                                  <w:rFonts w:ascii="Arial" w:hAnsi="Arial" w:cs="HelveticaNeueLT Std Med"/>
                                  <w:b/>
                                  <w:color w:val="00004C"/>
                                  <w:sz w:val="56"/>
                                  <w:szCs w:val="56"/>
                                  <w:lang w:val="en-GB"/>
                                </w:rPr>
                              </w:pPr>
                              <w:r w:rsidRPr="000353AC">
                                <w:rPr>
                                  <w:rFonts w:ascii="Arial" w:hAnsi="Arial" w:cs="HelveticaNeueLT Std Med"/>
                                  <w:b/>
                                  <w:color w:val="00004C"/>
                                  <w:sz w:val="56"/>
                                  <w:szCs w:val="56"/>
                                  <w:lang w:val="en-GB"/>
                                </w:rPr>
                                <w:t>IHO Guidelines for Creating S-100 Product Specifications</w:t>
                              </w:r>
                            </w:p>
                            <w:p w14:paraId="41969371" w14:textId="77777777" w:rsidR="00FA1108" w:rsidRPr="000353AC" w:rsidRDefault="00FA1108">
                              <w:pPr>
                                <w:pStyle w:val="Basisalinea"/>
                                <w:spacing w:line="240" w:lineRule="auto"/>
                                <w:rPr>
                                  <w:rFonts w:ascii="Arial" w:hAnsi="Arial" w:cs="HelveticaNeueLT Std Med"/>
                                  <w:b/>
                                  <w:color w:val="00004C"/>
                                  <w:sz w:val="56"/>
                                  <w:szCs w:val="56"/>
                                  <w:lang w:val="en-GB"/>
                                </w:rPr>
                              </w:pPr>
                            </w:p>
                            <w:p w14:paraId="48A32493" w14:textId="077E7196" w:rsidR="00FA1108" w:rsidRPr="000353AC" w:rsidRDefault="00000000">
                              <w:pPr>
                                <w:pStyle w:val="Basisalinea"/>
                                <w:spacing w:line="240" w:lineRule="auto"/>
                                <w:rPr>
                                  <w:rFonts w:ascii="Arial" w:hAnsi="Arial" w:cs="HelveticaNeueLT Std Med"/>
                                  <w:b/>
                                  <w:color w:val="00004C"/>
                                  <w:sz w:val="28"/>
                                  <w:szCs w:val="28"/>
                                  <w:lang w:val="en-GB"/>
                                </w:rPr>
                              </w:pPr>
                              <w:r w:rsidRPr="000353AC">
                                <w:rPr>
                                  <w:rFonts w:ascii="Arial" w:hAnsi="Arial" w:cs="HelveticaNeueLT Std Med"/>
                                  <w:b/>
                                  <w:color w:val="00004C"/>
                                  <w:sz w:val="28"/>
                                  <w:szCs w:val="28"/>
                                  <w:lang w:val="en-GB"/>
                                </w:rPr>
                                <w:t xml:space="preserve">Edition </w:t>
                              </w:r>
                              <w:del w:id="2" w:author="Unknown Author" w:date="2025-07-23T23:58:00Z">
                                <w:r w:rsidRPr="000353AC">
                                  <w:rPr>
                                    <w:rFonts w:ascii="Arial" w:hAnsi="Arial" w:cs="HelveticaNeueLT Std Med"/>
                                    <w:b/>
                                    <w:color w:val="00004C"/>
                                    <w:sz w:val="28"/>
                                    <w:szCs w:val="28"/>
                                    <w:lang w:val="en-GB"/>
                                  </w:rPr>
                                  <w:delText xml:space="preserve">1.1.0 – June </w:delText>
                                </w:r>
                                <w:bookmarkStart w:id="3" w:name="_Hlk42112909_Copy_1_Copy_1_Copy_1_Copy_1"/>
                                <w:r w:rsidRPr="000353AC">
                                  <w:rPr>
                                    <w:rFonts w:ascii="Arial" w:hAnsi="Arial" w:cs="HelveticaNeueLT Std Med"/>
                                    <w:b/>
                                    <w:color w:val="00004C"/>
                                    <w:sz w:val="28"/>
                                    <w:szCs w:val="28"/>
                                    <w:lang w:val="en-GB"/>
                                  </w:rPr>
                                  <w:delText>2020</w:delText>
                                </w:r>
                              </w:del>
                              <w:bookmarkEnd w:id="3"/>
                              <w:ins w:id="4" w:author="Unknown Author" w:date="2025-07-23T23:58:00Z">
                                <w:r w:rsidRPr="000353AC">
                                  <w:rPr>
                                    <w:rFonts w:ascii="Arial" w:hAnsi="Arial" w:cs="HelveticaNeueLT Std Med"/>
                                    <w:b/>
                                    <w:color w:val="00004C"/>
                                    <w:sz w:val="28"/>
                                    <w:szCs w:val="28"/>
                                    <w:lang w:val="en-GB"/>
                                  </w:rPr>
                                  <w:t>2.0.0-202508</w:t>
                                </w:r>
                              </w:ins>
                              <w:ins w:id="5" w:author="Raphael Malyankar" w:date="2025-08-12T16:27:00Z" w16du:dateUtc="2025-08-12T23:27:00Z">
                                <w:r w:rsidR="00F70750" w:rsidRPr="000353AC">
                                  <w:rPr>
                                    <w:rFonts w:ascii="Arial" w:hAnsi="Arial" w:cs="HelveticaNeueLT Std Med"/>
                                    <w:b/>
                                    <w:color w:val="00004C"/>
                                    <w:sz w:val="28"/>
                                    <w:szCs w:val="28"/>
                                    <w:lang w:val="en-GB"/>
                                  </w:rPr>
                                  <w:t>1</w:t>
                                </w:r>
                              </w:ins>
                              <w:ins w:id="6" w:author="Unknown Author" w:date="2025-07-23T23:58:00Z">
                                <w:r w:rsidRPr="000353AC">
                                  <w:rPr>
                                    <w:rFonts w:ascii="Arial" w:hAnsi="Arial" w:cs="HelveticaNeueLT Std Med"/>
                                    <w:b/>
                                    <w:color w:val="00004C"/>
                                    <w:sz w:val="28"/>
                                    <w:szCs w:val="28"/>
                                    <w:lang w:val="en-GB"/>
                                  </w:rPr>
                                  <w:t>5</w:t>
                                </w:r>
                              </w:ins>
                            </w:p>
                            <w:p w14:paraId="35BF0307" w14:textId="77777777" w:rsidR="00FA1108" w:rsidRPr="000353AC" w:rsidRDefault="00000000">
                              <w:pPr>
                                <w:pStyle w:val="Basisalinea"/>
                                <w:spacing w:line="240" w:lineRule="auto"/>
                                <w:rPr>
                                  <w:rFonts w:ascii="Arial" w:hAnsi="Arial" w:cs="HelveticaNeueLT Std Med"/>
                                  <w:b/>
                                  <w:color w:val="00004C"/>
                                  <w:sz w:val="28"/>
                                  <w:szCs w:val="28"/>
                                  <w:lang w:val="en-GB"/>
                                </w:rPr>
                              </w:pPr>
                              <w:r w:rsidRPr="000353AC">
                                <w:rPr>
                                  <w:rFonts w:ascii="Arial" w:hAnsi="Arial" w:cs="HelveticaNeueLT Std Med"/>
                                  <w:b/>
                                  <w:color w:val="00004C"/>
                                  <w:sz w:val="28"/>
                                  <w:szCs w:val="28"/>
                                  <w:lang w:val="en-GB"/>
                                </w:rPr>
                                <w:t xml:space="preserve"> </w:t>
                              </w:r>
                            </w:p>
                            <w:p w14:paraId="7BE40565" w14:textId="77777777" w:rsidR="00FA1108" w:rsidRPr="000353AC" w:rsidRDefault="00FA1108">
                              <w:pPr>
                                <w:pStyle w:val="Basisalinea"/>
                                <w:spacing w:line="240" w:lineRule="auto"/>
                                <w:rPr>
                                  <w:rFonts w:ascii="Arial" w:hAnsi="Arial" w:cs="HelveticaNeueLT Std Med"/>
                                  <w:b/>
                                  <w:color w:val="00004C"/>
                                  <w:sz w:val="56"/>
                                  <w:szCs w:val="56"/>
                                  <w:lang w:val="en-GB"/>
                                </w:rPr>
                              </w:pPr>
                            </w:p>
                            <w:p w14:paraId="75AFFC6F" w14:textId="77777777" w:rsidR="00FA1108" w:rsidRPr="000353AC" w:rsidRDefault="00FA1108">
                              <w:pPr>
                                <w:pStyle w:val="Basisalinea"/>
                                <w:spacing w:line="240" w:lineRule="auto"/>
                                <w:rPr>
                                  <w:rFonts w:ascii="Arial" w:hAnsi="Arial" w:cs="HelveticaNeueLT Std Med"/>
                                  <w:b/>
                                  <w:color w:val="00004C"/>
                                  <w:sz w:val="56"/>
                                  <w:szCs w:val="56"/>
                                  <w:lang w:val="en-GB"/>
                                </w:rPr>
                              </w:pPr>
                            </w:p>
                          </w:txbxContent>
                        </wps:txbx>
                        <wps:bodyPr lIns="360000" tIns="360000" rIns="360000" bIns="360000" anchor="ctr">
                          <a:noAutofit/>
                        </wps:bodyPr>
                      </wps:wsp>
                    </wpg:wgp>
                  </a:graphicData>
                </a:graphic>
              </wp:anchor>
            </w:drawing>
          </mc:Choice>
          <mc:Fallback>
            <w:pict>
              <v:group w14:anchorId="59134E78" id="Group 1468" o:spid="_x0000_s1026" style="position:absolute;left:0;text-align:left;margin-left:-29.35pt;margin-top:-38.25pt;width:514.2pt;height:739.55pt;z-index:30;mso-wrap-distance-left:0;mso-wrap-distance-right:0;mso-position-horizontal-relative:margin" coordsize="65304,939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bokhDQQAABkSAAAOAAAAZHJzL2Uyb0RvYy54bWzsWG2P2ygQ/n7S/QfL&#10;37tx7PVLrE2qaN9U6XRdXXs/AGMco7UBAXn79zdg7CSbbJtN1dOerpHiQGCGmYdnhsE3Hzdt462I&#10;VJSzqT++CnyPMMxLyhZT/++vDx8y31MasRI1nJGpvyXK/zj7/bebtchJyGvelER6oISpfC2mfq21&#10;yEcjhWvSInXFBWEwWHHZIg1duRiVEq1Be9uMwiBIRmsuSyE5JkrBv3fdoD+z+quKYP25qhTRXjP1&#10;wTZtn9I+C/MczW5QvpBI1BQ7M9AFVrSIMlh0UHWHNPKWkh6paimWXPFKX2HejnhVUUysD+DNOHjh&#10;zaPkS2F9WeTrhRhgAmhf4HSxWvzn6lGKL+JJAhJrsQAsbM/4sqlka37BSm9jIdsOkJGN9jD8mcRR&#10;cB0AshjGJtEkNB0LKq4B+SM5XN9/R3LULzw6MGctgCBqh4H6MQy+1EgQC63KAYMn6dFy6oe+x1AL&#10;NP1KnpVeoWcvNM6YtWHSgJLKFQB2AqJJGAMpfe8YpzQYJ9cOpjSaBJlFafAV5UIq/Uh465nG1JfA&#10;XEsotPpDabABpvZTzMKKN7R8oE1jO3JR3DbSWyFg+cP4fn47N2aDyMG0hnlrs4FGhHEj3E1qGMw1&#10;PnZe2ZbeNsTMa9hfpAJs7P7btbBbrAsioCJ41YcSrGgFzMQK9L9R1okYaWJj943yg5BdnzM9yLeU&#10;cWkx2fPONPWm2LgdLni5BR40nxhwa5xO7H5p2wuzLErAT3kwVhyMIYZrDqBgLR3C86XmFbWbZ5bq&#10;9DuogcqzG0FxDl8X19A64vT38x9I6aUkvlPSnqWjRfJ5KT5AChJI04I2VG9tOgXLjVFs9USxYbjp&#10;7MIj6sNjXhWENCbJe5FBtZ9mhAynjnQUDRU9W03bWQtwvUhkJxzukuQdx8uWMN1lfUkaMJwzVVOh&#10;YF9y0hYEAlh+KsfGIGC+lkTjurdmZ4Cx7ZXw7SI3ztI06LNYn+cmUTAxDLBpLoxclrs8fof4MxHz&#10;jbDcWWtBhe5/jzbXJ2iTvDfa2ER/GW3SsCNOkpmj0B1/e8SBM/EXcS7JN/EJ4qTvjTg2AV5GnAkc&#10;Kq5cOM2dLtG8i6RjTrCfXn8l/YYP9dfYhpNZ/KwCLEqyaGzyNFRgJyENs+t0iMcwzrIfzuQHJZba&#10;r8SCYH47uTd8/VWJnVeJ2SLcHuC7gulkQdaXZ6cKsn6sL8iKc8uxf4Xi6THFDUPOZvhezkjj1N0j&#10;oF52t6o4zqBYdedNAudR1h1Il1cqr/P7wX5e53cSxd1l43UVQTCOI3v0vgyRlmoiu9D5v99P3NXU&#10;seTgmmIPENjt7prS97qo6HvdNaXv9VHxhmuKvYjD+webx9y7EvOCY78P7f03OrN/AAAA//8DAFBL&#10;AwQKAAAAAAAAACEAqM2i5eIRAADiEQAAFAAAAGRycy9tZWRpYS9pbWFnZTEucG5niVBORw0KGgoA&#10;AAANSUhEUgAAAOEAAADfCAIAAACPoSPwAAAAAXNSR0IArs4c6QAAAAlwSFlzAAAh1QAAIdUBBJy0&#10;nQAAEYdJREFUeAHtnQlsHNUZx3dmba+9dmzHtxMntusEJ04IBJKQkEASVGhLqUI5SgGVVlSVKIKG&#10;CqoiaKWiFrVUasvVU1BatbSlFEGRAAEiKKTkgIQckMOJncN2Dl/xsWt7N7sz02/jxnm2d+3vjXf9&#10;nst/ZFlvZ7553ze/7z/3e2+MR/fvffjj3R7T9GACAS0JQJpapgVBCQSgUQEGiloSgEa1TAuCEghA&#10;owIMFLUkAI1qmRYEJRCARgUYKGpJABrVMi0ISiAAjQowUNSSADSqZVoQlEAAGhVgoKglAWhUy7Qg&#10;KIEANCrAQFFLAtColmlBUAIBaFSAgaKWBKBRLdOCoAQC0KgAA0UtCUCjWqYFQQkEoFEBBopaEoBG&#10;tUwLghIIQKMCDBS1JACNapkWBCUQgEYFGChqSQAa1TItCEogAI0KMFDUkgA0qmVaEJRAABoVYKCo&#10;JQFoVMu0ICiBADQqwEBRSwLQqJZpQVACAWhUgIGilgSgUS3TgqAEAtCoAANFLQlAo1qmBUEJBKBR&#10;AQaKWhKARrVMC4ISCECjAgwUtSQAjWqZFgQlEIBGBRgoakkAGtUyLQhKIACNCjBQ1JIANKplWhCU&#10;QAAaFWCgqCUBaFTLtCAogQA0KsBAUUsC0KiWaUFQAgFoVICBopYEoFEt04KgBALQqAADRS0JQKNa&#10;pgVBCQSgUQEGiloSgEa1TAuCEghAowIMFLUkAI1qmRYEJRCARgUYKGpJABrVMi0ISiAAjQowUNSS&#10;ADSqZVoQlEAAGhVgoKglAWhUy7QgKIEANCrAQFFLAtColmlBUAIBaFSAgaKWBKBRLdOCoAQC0KgA&#10;A0UtCUCjWqYFQQkEoFEBBopaEoBGtUwLghIIQKMCDBS1JACNapkWBCUQgEYFGChqSQAa1TItCEog&#10;AI0KMFDUkgA0qmVaEJRAABoVYKCoJQFoVMu0ICiBADQqwEBRSwLQqJZpQVACAWhUgIGilgSgUS3T&#10;gqAEAmlCGcWpScBxhsVtGMN+Tv0f0OhUyyEp0rE9g7I0DJ/X609LSzuny7BtBy3Ltqz/bRXNH/yb&#10;alspxquNRm1bDItVNhNcqMSyOPzQwqkuUW1x13XhYoJaIY+EyDRm+LIuzMurm5Z7UV5ecZa/LMM3&#10;PT09PRa8Q3rss6KdkUhbOHyyr++D3u6G3t49gd6ecDi2EWRzTspxt0nbmRpo1HEKfL7fLLyIDgl8&#10;TH3R6P17P24Nh0Zyt621JWXrq2v4IqVT447urp8cPOAwU2hbt8+qvHlGhZSLDW2tTx5t9BgJ9qsx&#10;tvzs3vuZ7Jzrysq/UFZ+aUFBcWbWGOZDi+7ykKrt4/39/+nseO3kibfbTrWFQqRyNzEMVaqioIFG&#10;PR6/13tTVbWXKZGzmCKW9eiBfa2jkTlOdc60dbMrRy8ZY06Rz0caHcNg2CLHWTy9QNZFxLafPNLg&#10;kbpWJHUaxhXFJd+qrP7SjJn5Pt+wMBg/TNOclZNzK/1VVrX0BV9saX7myOF9vT1T65iqhUbpgBSy&#10;rOw0iWDIPtHFgSV/oqfLOEbGz5uQ4M7/4JXOSK1y9sy+pKDwB/PqrptZIbX3JgqnIjvnu7Xzv1ld&#10;89zRw786VH+sL+jxSgBPVO0kzJc/9UxCUJ9yF7adl5b20wsv2rjmqnUVs5Ii0CGiuRkZ6y+Yt3Xt&#10;1XdW18Su2uX356GqJq0AjU4aap4jy1qcm/f6qtUPzl/gT0vnrSNtVeb3P7t0+d+XrijP8MVuxfSe&#10;oFGd8mNZ182Y+dbqtZcXFU9CWF+trHzrijV1ubke+9yzqknwKu8CGpVnlqI1LOvG2VX/WL6yiHfb&#10;npQoFk6f/vqqNZcUFHmGHqkmpd6kVgKNJhWn68os64ZZs/+yZJnUjaNrb+KKldnZ/16xamF+vrYn&#10;fWhUzJeismWtLip+7tJlWTJPNpIYa4Xf/89lKyro+K3ltSk0msRcu6rKcWbE7mAuoztuV+snZ6X5&#10;+dOfvmRJhtTLtuR4Hr8WaHR8Rim2cB5ftLhmWm6KvYxf/bqZFd+pmavhhSk0On7yUmhhWbfMnHXT&#10;rNkpdCFT9cPzF9TlandhCo3K5DDJtk5eRsYjdQsNmZfAo0M4HQ7Xd3fv7uw8HOgNRCKjDfhz6HXr&#10;I3V1Uu9r+ZW7tpwab8Ncb57WK1rWHdU1tXn57oIMRiIvtzTRK/jtPT29kTP0BphaPxVlZKwqLPra&#10;7Kqry8pHtrbhubm+Yvbaw40b2tti7/T1mKBRZXnIy8hcP7fWnft3T5383p5d1FwrtvqgmAwjFI0G&#10;otEjwaPPNzdRI6mfL1pcS8/nJac007y3Zu677W38Vl2SHqTNddlXpAOf6itY1rVl5e5ulZ5tbLh2&#10;86YdPd0eas1If3SpMHi1MFjwem3DePXE8bXvbXivLU7LsHHJXVNeXpebp89zKGh03JSlxMBrml+v&#10;rHJR9UstTXft3B6iB5ljn4u93pMDAzdv23Kgp0fWC7UTuGlmhT7NTaBR2Qwmw54auWZnrywqkq2r&#10;qS94366PotRYiXObZZptA/1379oeln/P+eWZFRmKXiiMZgKNxpjYjuNQItl/MZVMZLLt1UUlOenS&#10;D+1/dmBfS3/fOEdQMTCv993W1heajonzOOW6vPwF2pzucc8USxk1rfjb8ss5ySMb0vPF+QVM4/hm&#10;hnFVsXTLpqPB4PMtzR5TokdNzLthPN546JbZlVJdcegRwaqCwp2nO+PHP7lzodEY77Is/62V1ZNG&#10;Pt3rvXh6oay7V0+09FKHJNlTsGl+0t31YWfHqpJSKY8rCoueajgotUqKjHGuTxHYxNU69hy/vyqL&#10;1W9uqBa6tnjj1MlYjzn5iXq2vN16Sna9Rbm5/vRUNbKWCgYalcKVDGPbKcry+yVbkJwODeymO3QX&#10;3UopZMPY0nVa9j69zJ+dQxqd4JV3MoBBo8mgKFnHPL9fcg3Pkb6+rjNh1u386KoNozEY6JF8TZqX&#10;nj7LlwmNjsb5qZhTmSWt0aaBAeoK65KOYRwPhztJ4jITvXCqgEZliP1f2broKd85MDARBJZtdw+O&#10;ViJTS65P+umYTPVcW5zruaSSaEfvLmVrC0+sWxx1/eyPRmWd+mSfc8k64NlDozxOybRyXByfOkJy&#10;Z+rR8UrvFvQkeHQtKuZAowqoRxKOsZIwmAzvpzdTn94tTyiHlC8wBuRPuwWSz6pGb4TJecU/ejUN&#10;5kCjCpIQtqQvDWOPKicw0YA8Lvr0BSJnJuAzaatCo0lDya+og15pSk4lWdkuH46SI8fJ8qbJPkyg&#10;Zgld4TPunUpu4Bjm0OgYcFK1qKG/X7bqGn9WHrWTcvnWx5mblUXdSKSc0uPYxlC/DhpFm5JY4o4F&#10;Ai81H+O1yvTQs8YrS0svKy6RSvl5Y8M4Fuqn1oBSF4g0MmN5ZmZPwNWBzXaowb9PciTH0+FQt+Sr&#10;qfPbmNQSNBrDeSjQe//Hu7nHDCv6Y2PxhDTa19ceGiiVedtELetWFxYdoOFtXU2fk2z0RE4OBoO9&#10;Z1ztEq4iHGMlnOtjcOiQZgz2DeL9p/eEYzAdZ5FhnAqHG4PBccxGLaYxGrh7kbiu4+T5fGtLy8R5&#10;nPKe7u6oHkPrTIA1Z0NhE5eAbb/X3h53yRgz15SULnYxcpht3VA2ozonZ4ya4y7a2CEdYdx6Jj4T&#10;Gp04Q/kaDGNDe6vsWxwasez+ObVyt02OQz1S7rtAuod0Vzi8vfu0RKcUeQb8NaBRPqvkWZrG1u4u&#10;GlZEtsavVFZ9ccZMD//xqmU9cMG8RdOle7Zs7mhvpocPejz2h0ZldZIUeyMQDr9+8oRsXdTN6NlL&#10;lq4sLGaNHBaN3lFZ9dC8BbJeyP6vzcfkDtgufLBXgUbZqJJraBp/bjrmoldxqd//rxWrrqF7IHqh&#10;Sh+8izvZtmnb98yZ+/sll6XLv+g/Ggi8SX1LJnJfGDcqtzOhUbfkJrieYe7o6nqTuijJT/TFhVdW&#10;Xvn4xUvmZk+LjSZCp35q/kyN9+h/NGo6ztKCwheXr3zq0mWZsh30zgbzzNHDdD2qyYmeIsLzUXmN&#10;JG0N5xcH6+nTddRNVLZKun9aX1v7jerqTe1t2zo76GNLEZteeJpzcvNoTLLlxSWuR7ul7+L94egR&#10;fQ6i0KisNpJqb5qbOtpebG66rcplt2kaGpK+MEZ/SQzrl/X72wf6Y8NIaTPhXK8yFfSF0h/t/6RT&#10;volJioLe2t7+uyONWgmUthQaTVG6edUaxqFA4Pv0GlaDqTcSuXfPR/38B1uTFTM0OlmkE/nxeukD&#10;ns8dbki0fLLmOw/t2bW9s1N6rJ7UxweNpp7xeB5ouNB7du98R34okfEqllj+WP2BX9N+otNl6FD0&#10;0OgQCnUFw+i3rNu3bd5KI3yrmP7Y2PDDT/bo87BpBANodAQQRT8NozUcvmHL+xtcPTGdSNC/PXTw&#10;2zt3RJhjmk7Ek9t1oVG35JK+nmmeDIdu3Pr+n+jOelKmiGU9uGfX3bt3nKFeynq8mo+73dBoXCyK&#10;ZppmdzR6544P7/tou4thRaSCPtTbu27zpscO7IuNc6axQGmjoFGpzKbe2DDooekTDQfXbHzn1Zam&#10;VPijntNPH6pfvfGdN6hRi5Y3SSO2Wpd3obKjaMjaj9jsET9la5O1J3dyq3i9NJLj9Vvfv7bsyANz&#10;a1eXlE7wO2OD29sfibxyvOWJhvoPTp9tGzoVBEqR66JRm9pG2Daz2S/lm+wTGtPlP3W8ZXehpNGX&#10;6ANcI1Q79s9Y5VIuDIM62Y1d58ilpkkrvHbiOA2Nu7ao+LbZVZ8vK6ev34404/x2nPpA78vHW15o&#10;btrVQ590MqbE4XNoy4xH9+99mN5zKG2I5TPN5Xn5NE7BUFjjFqgJxYe93bFPwIyYHIf6Ty7Inmaz&#10;RysijbafCe8JBkbUlPCn49TEBmLOJp0mtBm+gFycDA/s6+sbPpv9izbTcYqzslYUFH62qGRJYeHc&#10;7JyCzMwxepbS2M30UZH6YHBLRzt9EGxbd1dwsAOd0kSzN3iYoRYajUU0Wm3D4oz3IxHuswe5eCsk&#10;nkd7h9QQyW5ckFAldsI4sZLTQUo0MmhmFvWkm+/3U2HauREYqXbL8fSEQ0f6B6hrfFco3BoOxZoq&#10;k9/BvziVToFZupzrk3kgn4R8TIKL0eIhp+euIFtCAy0D/Xupy1HsUD7icH5uZyD7RLvx6Mo1nqON&#10;RjVmpGNoSnYSRSDw7EkReLhlE4BG2ahgqIgANKoIPNyyCUCjbFQwVEQAGlUEHm7ZBKBRNioYKiIA&#10;jSoCD7dsAtAoGxUMFRGARhWBh1s2AWiUjQqGighAo4rAwy2bADTKRgVDRQSgUUXg4ZZNABplo4Kh&#10;IgLQqCLwcMsmAI2yUcFQEQFoVBF4uGUTgEbZqGCoiAA0qgg83LIJQKNsVDBURAAaVQQebtkEoFE2&#10;KhgqIgCNKgIPt2wC0CgbFQwVEYBGFYGHWzYBaJSNCoaKCECjisDDLZsANMpGBUNFBKBRReDhlk0A&#10;GmWjgqEiAtCoIvBwyyYAjbJRwVARAWhUEXi4ZROARtmoYKiIADSqCDzcsglAo2xUMFREABpVBB5u&#10;2QSgUTYqGCoiAI0qAg+3bALQKBsVDBURgEYVgYdbNgFolI0KhooIQKOKwMMtmwA0ykYFQ0UEoFFF&#10;4OGWTQAaZaOCoSIC0Kgi8HDLJgCNslHBUBEBaFQReLhlE4BG2ahgqIgANKoIPNyyCUCjbFQwVEQA&#10;GlUEHm7ZBKBRNioYKiIAjSoCD7dsAtAoGxUMFRGARhWBh1s2AWiUjQqGighAo4rAwy2bADTKRgVD&#10;RQSgUUXg4ZZNABplo4KhIgLQqCLwcMsmAI2yUcFQEQFoVBF4uGUTgEbZqGCoiAA0qgg83LIJQKNs&#10;VDBURAAaVQQebtkEoFE2KhgqIgCNKgIPt2wC0CgbFQwVEYBGFYGHWzYBaJSNCoaKCECjisDDLZsA&#10;NMpGBUNFBKBRReDhlk0AGmWjgqEiAtCoIvBwyyYAjbJRwVARAWhUEXi4ZRP4L/81MZBcCh3tAAAA&#10;AElFTkSuQmCCUEsDBAoAAAAAAAAAIQDkd3KqyD8AAMg/AAAUAAAAZHJzL21lZGlhL2ltYWdlMi5w&#10;bmeJUE5HDQoaCgAAAA1JSERSAAAA4QAAAN8IAgAAAI+hI/AAAAABc1JHQgCuzhzpAAAACXBIWXMA&#10;ACHVAAAh1QEEnLSdAAA/bUlEQVR4Ae1dB3gUVde+07elEgi9iqAUQURBmoiKoiKKfvbeC6hYEfns&#10;fDasiNh+u2AFFRBsdAVFkCYdpEOAZLN9+v/e3ZBkSxpZcbOZefLAzOzMnTvnvnPuOeeewoybMPmh&#10;p95iRYFYm0WBlKQAm5K9sjplUaCMAhZGy2hh7aUmBSyMpua4WL0qo4CF0TJaWHupSQELo6k5Llav&#10;yihgYbSMFtZealLAwmhqjovVqzIKWBgto4W1l5oUsDCamuNi9aqMAhZGy2hh7aUmBSyMpua4WL0q&#10;o4CF0TJaWHupSQELo6k5LlavyihgYbSMFtZealLAwmhqjovVqzIKWBgto4W1l5oUsDCamuNi9aqM&#10;AhZGy2hh7aUmBSyMpua4WL0qo4CF0TJaWHupSQELo6k5LlavyihgYbSMFtZealLAwmhqjovVqzIK&#10;WBgto4W1l5oUsDCamuNi9aqMAhZGy2hh7aUmBSyMpua4WL0qo4CF0TJaWHupSQELo6k5Llavyihg&#10;YbSMFtZealLAwmhqjovVqzIKWBgto4W1l5oUsDCamuNi9aqMAnzZrrVXOwqYJsFfycYQljm0b/1f&#10;OwpYGK0d/cJ3G7pJNMJKfE6GybEmkOoLcqGAThiDERgLq7UksYXRWhGQ8k6FtGpuv2yQNOh4vlML&#10;TRQ102D/3if9tl795Cd14aqQSXSWs4B6+HS2MHr4tDMMwrPcXZdm3HsJk5+vE0MmGrBIRfwGuaEe&#10;XZgbzxEn/2Qb/aZ/1/4QK1gwPUxSWxg9TMKZhmkX+DdGZV85RCO6TkJopxwKDQazP8/oV56td2vn&#10;+s9j3Lptfgumh0drS68/HLpBNcKE/tR1WVeeoxLVIPqhRniTiISgjlAErrguRLp0UD4ZY2uQLZoQ&#10;W62t5hSwMFpzmgGgqnnaCa4RFxpEhkAaboEjhGPXbha/W2QuXsmHZJ4iNbLJpHtnbczlLlO3qH2I&#10;JjX535rra0Kt8LXQkziOv2e4wEsqkcOnOLL3oHDv6+rXvwR8fk0QuOPaiS/cZuvXXSNqGMKKee1g&#10;MuFracvuoKU/1ZTi1pddU4phljfbNef7djWJEsYfQ/wB7opx6sffeXwhhRVMzdSWrvUPG+tbvlYo&#10;4aYGyW6gn3mCDUKqtdWUAhZGa0oxAumzcyvJlaETMyx1imTqAvLTbz7GxmBDc/iHFZnCQvmZKUrJ&#10;NfSsedIxRkTrr/kj6/UdFkZrPvwmad6wVNgE6tgFq1io9qYGcPKGWiKggoMuWS97PTxhw+zWMBvn&#10;iKzIla1F1fzJ9fMOSx6t+bgzWPMsmeWJRP7awP28TG7e1Db2amfbZvz0RfKEaT6TAcuEEhVmrBF2&#10;C00rfFPNn1ff77AwejgI2FagEijyOvfmVwxM9P06C+NHuNq1AgtVB3Xnl6wXF68KQiQ4+VjRlQm1&#10;KfwIlilwK4ais9LhPLE+32NhtOajz5G1O5SVazOf+CD4wx/qk9c5bjvfZDmFhBjCUcbJMiZsUnn5&#10;tvsu5ol5SEsymcVrIa2Cv0ZspzV/bn29w8JojUcexqMte9STR3i6t+Pnv+Lo2kEjCqGroILpDwhj&#10;3tR/X62fdLzruZttXdqXMlFSXMh993uAWPSuMb0tmlVKsrBDE7hjWLPUDWg/8GOCAT/DwT1wqf2e&#10;S4jNBhMpQzmjxCxdw986Xin0GF88mTXkRI1aTyOzPB4hMu/OIlt3KtD3K32g9WMCCljfdQKiRE4Z&#10;CmnT3H7hAKFLaxv8lrbvV6b9oi1ZFehxjP3VOxy9u6vUPqqCfRJN4V74kDz1QeCc3uILd4j5jRTK&#10;WUsBKpHlq/knP/ERzproK6R2JT9YGE1MHAD00tMzxt8mNGmsESZIOaXJjDxf/H6pbcBxek6uQleY&#10;cNJG1m0WRr4kr9yqvXa344rBBhVAI4tPkYZtZOU64fJxwYNFsuVTkpjWVZ21MJqAQoZqDjk5470H&#10;eVFSiMbu2y/IitGyqeHI0oadyVAGCbcm0TRU9r2v2TFv+Dq1k36Z6GzbApwVUC5r0GSZKd/x90z0&#10;7TloAbSMLDXdszAaSzFYMV1O4X/X2wVR9fv5l75gXp8a6HpU9l3DDb8aKvIYew5K+wrN/R51277Q&#10;r6sV+D29/1B221ZBEoxuijFDQfG/7wX37AsSiXrnR1ahoi+yjqqmgIXReBrBkETG/J9S5DP3F6sb&#10;tgWJYez1qN/9yhAFU7lBGB/1Y8afjc/JFF02VhJprEj8xrJm59ZcSHYGFOKXdVkOr0GBB+M7ALuF&#10;iQp/iHuCzACTVfh/NIJdaytPgXqKUQqSCFCAFawDYR8b3adrmx6vOf1XnyCZTsls29yWmyHkuJiG&#10;OUpOBtMww5aXxTfONZo2CDlsfAb+nEyOC9y0PFXD+yYjiepnY1m3z+UNmL6QFpC1vYW2PQfZfW6t&#10;yBc66DEPFIsHi80iv+YNykGZDaEZzTRLvoSwvIuWKHyBZnoITlwPEZzOGDUMk5rMgT/KuiKDDQs7&#10;UGiKAuey8S47l+U0slxatlNqmCk1zmUaNwg1yGSyHGJuBtcg08zLkkUBsXSsiPV5USIsmtOoVkTR&#10;zFKeasp0H+0n3EwiCEbD3FDDBpGns4RRImgjsPoZLFFY8FZVYxWNP1gs7i9mi3y62y+7fWTnftv+&#10;IvOAVyn0hop8vNfPeIJGIKTJKoJSmJL3oi8VZsYck8Yuf2mLUeCnSQNbszwh18k1yDIagQu6pAYZ&#10;Yn4O27xhMNNJHBLvlNhMp2mzq2FeBf0d8OXCEzEmZSWMA4AbuMQfofpQgq0CdJZeSdFc0TUQGwxJ&#10;JFJ4dTQ3W26P7wd8kqX/kYhzCv0S7KGg4A0wPmBU0Yp9zJ6DtgK3ATmk0Bfc75YOeNjdB9Q12wLp&#10;ymLTGKNmuybCjHFiphO2d44IUhh8YbZHcYM/sMOwXKgDQziO2SoCVsxltTuMPLbk4UxZzEl0f2yS&#10;YrORhnTSjzDOsC2M7kswO4Al3/ECs3pzgCnnjFW7bqXW3XjD9NxYnln4p++5KQYRDKLpJGjSsDhY&#10;LiPWdag4CEKiMsARwWItaYxOoqvoMLoNwRevgBfB68CSwBpf/Wy++a2HSVtuEw60rSUBU/Z28JVn&#10;pnhnzOfhQZeem2Bu2iqOfC2gGnq6TvQYuPT9+sKinappd7wa6NAi46jWYD4QK8Nck/4TnuWpOoXd&#10;sEYVQXH8nP9vobuUv2OHmqjC70NPHuotY8pB4fZXlF37guntBpDOGMV4Ysb/e2/otPuZ9s31TAfb&#10;MNOWl8k3aaA3aSBn2MUsJ7LfMA0yFYfN4FmW5+niO1zpS+RU4LXsD5g+BI5koTYCvhIpM/z50DNh&#10;LELKRNS+ZqqGEVKY/UU2t890BzRvQKErCEUcrFeFPnlnQWjxWi29AQpipzlGKUw5sm1vYNsu7GL8&#10;g4e0EcBRlgTWLjF2Sc+gRigR8M2jFgA5F0bQDLFRDtM0T4bK5RR5h8S6HKZUYgEIgxSNlTJjOOZV&#10;xIC5CAsMI6+UBYahr4Z4qq2HjCC0dT+z96C0t9A86FWLfHJBkVDg5gq9BvZ9QRhWgzCdhmA3heGJ&#10;+Onj6dPpv/XBByD9MYqhpLZDuM3TLTK2dM80dUWDuZG4Yc2hOr5MYE+NaCeKTOdWGjKPnA5cpl3I&#10;crLZLphLtRwXODEMWEzjXCUvy8x0iDkurksb1WFHCB5ttvyG5c/tu6WCIqaQWj0Vt9fcdUAqcGMd&#10;VXH7YATl3V7GEzB8shpSDlk9qewBkyc093JLUFCXIgZ8KliXvUL5Z6Xxfr3AaMLxCysZpcs2JXzJ&#10;0MwTuzhuGUq27xX3FrIFbv0gTOheHTjeecBcv5MoQS9tLSIDwJDJBwWWmzEu6/TeetxSkxmSxUue&#10;lJdtCNIgZ2p7h0HUewhj4IEl9nx0giaCxPdQ8iHhATguj8Xy+wnfJp1P1l+MJhxVhiPrtyvNcrKu&#10;vRAudhq19ZiioXLFAa7Qxz34lvLFXDdbRjOsp+qqZiC2jtiQ4An29nJgkjQ7YQKyrqgKw7MMcuxE&#10;wS7+MGGPrJP1QB6t0SCDpRX71eGPFo/d4rp6MJvfAPIflhn1nIbaF/P4r+Z6IN2W36jCw5kvTw18&#10;NEfeXyRpNFsOnfIB1dxM2SkZUG6YcJBT+bus/RpRoIwn1Oi2NL4YwisExAcmuV+dJh3bXBw+QLpp&#10;mEx0Ji8Lq/XwCI169cic/808D+W4bKhM90dMPXgqE0IMCTAadY91UEMKWBhNQDAWSGQJLDs7dwT3&#10;uF1XnSFhTf+kY8wMl+h1BxGcRC+AuRWGc5a4bFx2A6pU2SSS5VBFUTcM1u0VFI3x+EmRX/UGVA0h&#10;JRoNh4LECdkzje3tCahZ61MWRiskIRiqYWf+2i5v3iV1Ooo0zjWfuUGY/bs4f1WoyK3YHfzoK/JO&#10;OV5r3kB1SpzDxoq8KUo8Na8aDOxKCNELhOA2yhV6HOt2iOt2+P/cxK3ZFtq2z1CC8F+BTxR8Ry0W&#10;WyH9S3+wMFpKikQ7Ghk+0NEol67ss4x+64XMrRew6//OGPWaOnOBd/lm/5irkMkZi1VUt6KCKFbV&#10;qXuUKQiqQEw4guQyTIsm+nHHBKidVmWCAfuqv9mFq83vl6qL1yrFbpXGmvIWZ01E/EPnuEFDLvxp&#10;wTKGi9YFDv1cn/83FPOCUzI/HstlOmE2ClMCGhRn5uXoQ3uLyzfz03/25ebYenUNu3pQjT6GKcKw&#10;H7bt4164VlEYA7tms8ZG767mFadyF/UXj2phK/Jxuw/oBhLtWjJABWhLW7+nCt63WqfhHA2v0Qa5&#10;0rM3CqjBAO4IazwQiGXJaXNtapDLyFDG3yI4srhJM0JBLzyXq9UsvYgaSsNeS4bRrrk+4hJ9/kvi&#10;zKezhw/MFHkeXwXs99YWQwELo1EEQdIHQ2Oa5EpIIjqwm9iuNbU9vTZNXLwW5npik9jXvtbemYlz&#10;zLHt9H7d7Bu2Kn9uwk+HhSy0HSICrw/urX7xODv3hcyLTs3kGA5RqVF9qvcHFkZLIEBdoGSzWQNp&#10;0qjsR6/MBrdr3UiCZmMo7JszgzN/M4mdUVSEIinvfa/qIRZuqacdLxhBfe4KLFrWgowAJERYzejV&#10;Rf3sUfabp7J7dXKhQgkNdLG2MAVqQdw0oiDYJ2owXDY4a+Grzpsv1XIyaAAnJny8IjTvLAfz0mfe&#10;O8aZwx6RV2/xr92u/r0H4rt5ajfCOflZS+FvzMIOikI49A/WUPhPYUdg6eKTDSUcDrmVVE4xyAC6&#10;cdbJyk8vCM/dloMQK0z9ld9RT3619HoCKDRrZHv6RtcVZ0Kv0eAa1aaJwdj4NduCpioyNvPU7uyC&#10;P/TXvvBCB4efkcejLVxjtmvLHNOKdGwtLNugjnuX9YeE3QcYRaOOSy477xDZLBfTslGocS7XtrHU&#10;vrmal8WwtrDXHx4S0cASQkxBoJV+75XMwB6uuyfwC5YHsIhazy1U9RqjYFPwdurfPeONe6SO7cJJ&#10;mnCKIR1bsm1b8HDN3F0gNWumn9FDfPJjzjCNEhORaXy/VL96CGPP0Ad1F1/5rHjMJOQUD4cXh2+n&#10;ilHpxnO8xOZmsMe0EHt24M84getxNMmlS6zIFRVWoUqvLN0BgmWzR0dl5jPi2LeFl7/yGoweWTUo&#10;vaRe7dRf2xNAZark2rOzPhzDNcsP52c8NPKiw1y7RVj0e+Ckro5OR+nZdubLBeYB2DIZmjQPjnLF&#10;MnPtaTabU9MVYco8xeHi8xpw+Xlsq6aOxg3FJvliVhZjdzKMQAszAtz+kL5tj/LLKvnDn5XP5hvr&#10;twnwSW3REJw1HAhw6LlR/xuMKJhn9mYa5zjmLNMURQ87R0VdUk8O6ikfBXAgOT5yXebYq2GXRJbQ&#10;aOsRY5x+vDDpMzJ7qfqf09mMbKNfZ3H95qAjkx91mbNlY+PR97VlG/VT85jOrQ2bjRl/U4OLBilO&#10;QePCyhPa0k1OVphte53DH3dv3BmgDqwlkr/x957QpK9Cb87g+3Sy33i2cEE/04nyD1CbynPfCPrA&#10;UE3j5gvMFg2zrnvOu6++Jo2qjxilbpyEe+HWzDsvwYRLly5jGZLK9O1s5jUR5vyp+IodrhztjB78&#10;218w5/SyPX5bWBho5qAh0YYuCgZg2bqx0SA3ki6vRNIEWSXJ6CjKDuhS0eCLOFzDqW/Bn94Fy9lX&#10;jrE9eKn9/P46i0VUiKoxG+6VzSH9lC9dGRc9SvYcqI+5zeqdXg8rOc+wL952CKDRACpBCE84nm+a&#10;y2/bo67ainPmoB6k/dH2v7ZpPjcLpapvN6XrURRQq7YKAT8D0Idj98K8EA1G/mjINIz/MaArOYQa&#10;BPWLFc2l6wIXPua+YKyxZrNAjQNx3wu9QSZ9uitfPpbRNE+CF3biFtP3bP3CKJVBdfaxawBQxAZB&#10;y44bWEBEZOb/IZ52b2DV1qChGR/9BP2Gzc3Wpj1hb99U/OQHamiioe50ImanLVJNlda8OewNSIXZ&#10;/uv5ngF3+V75FO5/XDlv/HKtyqR3N+WThzNzMiSaXbo+bfUMoyq57bys0VfCbB52AYkZaepHz704&#10;mT97tOfPjX743cHu897swLdzUK6OObat8uUT5JrBYed8gJLiEk56SfBzQEusxBz0yne+7L7iSWO/&#10;u1yt0fI9lMmAnsqku50Sz9erNdN6hFHYQQf3ynj+NiweJYiPw1JnIMTf9Lw56jUEY6KkYhiDDE6q&#10;Vz3teetLPhDkcI3oRHZcJhhCwRAWDDXTEStulgdVjfYhp+KTmPxD8Vn3K39tRhaoRHfL5n/O0B+9&#10;JsukKXTqy1ZfdCaIcUhu/8Zdot0m0xogMRtPirzcVU9q0xd6kUOpvKscoOMOKDeNL3rtG6lPZ0de&#10;BrO/2FywMnjJQPuYG6mzUxI3tMZIzB/rfEMe1CePdfY+LmyyjXmAYt53ibF8k+uzHz3gvjE/puVh&#10;vcAoxFCY0l+61dmqJfLYx40rAOrhLn1Cm/2Lj7VBWUe2MlxTXuajhytWh1asCNIkEWBhLBm7VZZE&#10;OJZWa0MHysusSIkXNiaUf0SkHehMJnI6bNsbHDrG+OIx14ATDpV2Ln0OfPl57aU7xOWbHBt3BJDk&#10;ovSXdN2pHxhVzJuGu4aeEl1NITKknOnx85c9oc/+1cvaGAD0tB6uU47nEpiB4AKqMa9PDxQUyTCn&#10;w3g0+p3Cpg0kTP2Vg4OnxlFOU7SI/AAR9sahmS0aG1TxitlQY/yAPvFbH6484JavfIqd+oSrRyc5&#10;7Ddd7lJ4ZuWrL91qH/ZfWTMRsFJFB8rdWSd30x+jmOXbt7Y/dg3KzsaZH1F/QedHvGTO+oUClA6g&#10;RgZ15x682aBZ6WI2/C6zXy7k9h2ErkTlAQQubS8I0IOKN003mzaSXrw559nPPEtWI/0iovbYW84R&#10;unUPxC4coBGebFxnvvYNZbqA6Y59wSvGMbOesbdqitIR0UCUyZC++hWnu96dXgzhJL23yuibBm9O&#10;J1nCPXqVI68h8ifFvZDAPD+Z+WCWB1N86aYCyQBoor9QiKYyKd0okmLiREt/O7SDy9GHs3upP4yX&#10;Ljwlwwy7MoXwb6L2cTJIQ01KNkz667YGrn9eCYQQ+nTobOn/pvHoVVzjRpKZ7qao+FcvpUE67GB5&#10;/bSejv+cakTVTIq8mUhmLRIee9/DIEHpP7kBo4rKwHX/tbuENi0cKCJe/adBK/rpN99j78JsGs1H&#10;0YRGWrbQ77nQidm++g3WxSvTGaMwIooiP+ZSkRfjjE2cua9AuPO1gIwQ439SnoMwunevPPEbBJxw&#10;jfLVG4fY9ZhZuyrUMKL50he+73+F3SvuUtW84WzSvrUtvRef0hqjKjn9RHv/7vGZmKCYc098qG/Y&#10;GojoMXGDn7QTYHGaYTz9qX/bTir69++q8fB9rsmGT0hRtXveCBUVYcaP5sEGyc7VRpwHY0TN2qzJ&#10;8//9a9P23TCYLM/dfq7I0Hyi0YQWzUXLubdn+o6QtsESj9/YuZ8Dwlw2RhK4mq4S4UNavTHw0hfI&#10;mx43Xiq5bBDTulk6L5DGvXP0aNbdI0iiPTrYBvXAunzsS2gK/8THihz6Z2f5sqfqcJoWO7dVYRPd&#10;dZAEZfVwpAvenPB1YOMW5Jgoa5juIX41T7/0VFsCY1n0hXX3KG0xCkBcMUgUERofy0TJT78zP/6O&#10;GIwjoWogUCojQ3zrbmdWFnrCfrkAJtiYDlULPFjuKiyUX5mqJ4jv041LT2GdLqG8zaFajdaRi9IT&#10;o3CWy8kRzusN+2c0IFCcQ2Vfmabq+hFShmlPsrnj2tLMOQuWcp/P9fOHW6EGJSimzA1u2x7nGKUz&#10;ndsZvTvZYl+2jkCwym6mJ0aJZvbtLLVshrWcaGbJm3+s5X5aFmLCLiNVUicpF8D2pOrMrPnCJU/5&#10;vH6lSpNqRQ/F4taBA8onc/TY6R42YFE/72Qk74l+2Yoaqmvn0xSjJjPkRIFqSzEby06eo8lBSIQx&#10;P/yDhxxLdu3nr33Wv7tARmqnWj2JM6fMRSppPtYVWjPPOJ7JyBTwPaTfloYYhdbscAkDutLguKiN&#10;Jd4ibvoSJZYPRV2U5ANghueMo1qqp/cQKgtZrt5jkcr0r63Kr2sQvx99g860a6F3bsMjvUr0D+lw&#10;lI4Y1UmHFly7ZjTyLWqIOPLrX2TLTuVIBlgiUZRD0iSHctMQSZDgm0x7JAJhh8VPwf41RZ+xBJpT&#10;1JvhgJPMPp2k2M8y9qo6eRz3rnXyLaI7bZDjj7KJDphFo4HAkh+WmchQdyQn+pKeqaRXF71PZ1iI&#10;EMtsLF5rKCEuwbpR9HskPuLMuSvVkB/JdmN+N0/qSJl2zNk0OExHjJpMz47gNNFMFCp+kP9ljUrL&#10;dyR7k6CB0bQ5MX8ExZ9KfE7gwCrpt5wrsZyohbTbXyjsO0L5+TehSr+++J5iul+3Q9m2t7Saz6FL&#10;NNK5NedwMOlngYqRaw69cJ39H5MpEiq3aywRA55F5VgNQw66jY27gNEkvxu48qzfg7s9aqwVHV+F&#10;gro5WqaT1XWWU4wL+uqLX3ds2MF9Pk/9ep5/yAPKG/dkX32OSoOrqr8hfMVv/LmJ6dDOjHLYM0mz&#10;PK1JjrB5t5bAAaX67afelWmIURSka9tUj7U6cebGncJBr/dw1njKDZsKpQQFEhHMVLoxxnMfFlNB&#10;sNwXQRcOoMLjDMfecFaWwZpg34Jg9DyW9OysXX4G98ns3JtfcN/+UnGHFpm9uqrxi2GlzcfsoElT&#10;11dtVS+mX1s5w4VJkO+8VSNh885g0r/DmD4c4cN0wyi8NXMz+AaZcctLHLNhl4qwOzbee6jaJMfE&#10;3aO9M8eBsmHl8Zjgfly5YXdo/375qsGZT9wILKE/4eg8uIfCJ5o3LjtH9YWybn6m8JEPlBn/43gm&#10;zqkgQauHTrFkzd88jb0uvyGGxG60yFfo13K4ywTl20ud/fTDKGngQukEDkFJ0VTGWjncnDGuVcAr&#10;+q5yRyjLKBgfPIDVzaqMnKwJr+R+d+vBoD7mcig3iiJzMOM77Tq88D//WeraTu3YRr3+LOOdWc6f&#10;lwXXbs3q0j5RkpJyD4/aRc2TAwFiIDgwJuzKaJiFk8g1mVZbuTkrPd4LPhZZyGMT9zI6s6NAijfZ&#10;xF1XxQme1wUB/nWV/kn6/mJ57bZQl3bi0S2gvTGTprPjP2cQjoxlBZTQfegdKPcc5zTOPonVPMbS&#10;DeWrMFbRgfDPTKFX9wfjxs4kDTKEw/4Gq/Pgf+WauPf8V3qR1IfaRDNBiJFBUFI2CeMHQbPKP2Ju&#10;2SWpAf3o5nZqbDeY2UuVSd/4N28VIZ7+vU//bb1eVAT+ajTOQdoJsr84CBzXgAaMGVI5XxCrTbHK&#10;VibC/9NuS7u5Hnw0U6F+ljEznkl8oZh1p39sMFmyeQ8cq5kOzRWAUgsyB4rVPQXyGQ+w7ZqJC/70&#10;HN1SdNohMzLeIPJFkky7SIOeqr+heoRMvEGSHwNIk+RkHL4sU/3nH+Er0w6jGCNwl5jBA1EN00Mr&#10;dx0R8jLs1n3U8tWiIU9Y7WCRtLuQWuy37A5ugdJtkJaNCHKXEpXdtIsjQrAlEu8bwRqBC0XzaGxg&#10;3OvUCOpHhBZJeEgazvW0Tk08V2KZTDsS4CSBZFU3obJb9wjEZrZsCF8klGPUkIAceIJBPxKa0iLP&#10;QcOTNXPjLoORzDaNqftz1c2Wu4Km2wd7iXudf2EJrVyv/qHdtMMoSw56RKLGLRUytLDnP0TEqGap&#10;i6r59z5NspPWTZCDnNl9kA36acydabIRB+cOLWgGVDDCHQcCuZlSg8xECdKiGo0+QI0TiWQ44jDK&#10;kAPFcSejb62LR2k312MZRmaRdCxWbWJJNmS1OMZT4zGDebVylodFStkoKA5mOUUnwvYZsm477LXi&#10;KyMznHbm3kmeTX+rrRvTpdq9B237CoOt8vlMB4dSNzXoicnYRD3TrsU6JBDiD9X+DWvQkSNzaRpi&#10;9GCxEVI4e7m0DpSUnNm6sVxLjBoGM2cJV+w3K59SsRblC5oCYuyAZqzUs8ZZvcXLhmK6N/9Y73jy&#10;Q18rCKAktK9I93jNFp1VmwulRGs03GaDTN6OKiUxG+Wj4NwxZ+v8YdphFHO9V0FuJXsYH2XjY5rN&#10;8mD6gSoTN7RlF1W6h3K1GnP7q8r6zQG6zll+Q5Mx2gpn2CR1e4EjJ08/p7fRKt9JQn7c5Q+R8/o6&#10;uxyF+k+o6GyaQbV9sxzC1tDgAK0rz044RBlE49FkC9yhcE+iu1e+q3VwP+0wSpgiv37Qw2VlRq8z&#10;GWb7pjwLHQZKfy1GEA7LWMmMcqc3SfN8yWmnls6Sjcobxvbtofd/0F/oxDVtqDVthMy6VJM7rw/T&#10;qRXD8aoW4t/9XoWNbMiJiTS8Qy0l/t8gndtqSNsb5S2KowCMr1L4O0x8Xx09m24YBf78AbJhJ9u2&#10;Ffzwy4FRZ45qquZl8gVuuZZuJRjpcu1CkmRevT3rjJPLZbdjzYIivu+d5PWpvn6dc84/TSURMVEn&#10;/Y8PV643+f99xMz91Tewd8aA7uFCTdWGD/0QeK5zK3xtdO2/7D68uIwofrn2a2llbabGXrrp9cCo&#10;qeibdkP4i341k+Tlsse24qN4T5LGQBJNSIdlf6LZqoX2wq1OBJ9eOa544mcosxN+EnVU4jZsE259&#10;3vzvW0VNmthevk0SpTj3l8p7ZZIMF9udru+XAyhuYc1te4U9hVrNlqwqf1Zq/Bo9kKnRp9r2gjV/&#10;X8fGip1YEpe0XseINbVEVqczVBaN+ZPNiwZpb9ybravGp/OgECECyVy1WRh8n3bSbf5Jn7o7trF/&#10;9biry9FKDbUluMqYKJnXvFGcXI1Qp+1aKAivlep0uS5dk5YYJX9uDoYCyBFaKiGGh8Qwz+zJ8CLs&#10;lEdkhHTj2iGkRXPbcW2FSKHbP9Zr3y/wub3qiMuy5r1q69W1xgCl/TYYFC0XHXHc12R+XYOqeTVU&#10;v44IJWr5kDTEKKIpNuzSN2yHoTKapejMiR3M9i2FI5GwE+Kiwc//k/F6jS5tMP/SSmVrkb6BN5DK&#10;77ozpUYNa+DXXDrG+LrwjVE1K8Y4gRWBELvoLznNvJsjL56OGIXLhV+bsxK6RenghncMYs80hvaS&#10;YoM6oq9KwpHIzP1DGHSvNuCuwr0H1I7wfoKRSCcrtigRYVHG5H9Y/A4Tfdd2Uq9jESUS3U3O3LCd&#10;/Wubju8z+od0OEpDjNJhYcyZS1RTxnQfPUi6eelAzp7xT+ZKEJn3Z3BDHvDM+c13clfbuFuyurdX&#10;gUhV4TwBii3wQrqoFNOx6G5WeIQkVqclSmLFMd/9ZgR8RzS3RYWdTPYPaYpRgVm8NrR5JxTqaNlT&#10;I12PRq1vOy2f/E9sApm3VLh1vBeKy1ujc+e/KI6+RnVBdjQYgdc+HmM7Z0Cm6lNenibrSlyukar6&#10;gyiq/EbixafAGSX6UpwIsd8sVmNDYaOvqrtH6YlRQMRTrE1dCPEtll+h8OHI8wReKEnHkMyRY4gc&#10;4ka/E0KIyMS7M24YrnFCuOR45HNgSJtmyscPCz27uj6d7f1mITyXavhwVDIfbG/aBOGE0Tfy5spN&#10;3O/rQvEvG31dXT1KT4zS0eDMj36WE6RGUsgpJ+hn9bJHyickc9wE88el7K/LA2f0dl4xGEnwzXVb&#10;+Bm/OKhYTCOnOVNhM7OUJ64RIYq8OxvBcXGiSMW9gcMUyjPcPpQLh2RFX8eyH/+khQJa+lmdIu+Z&#10;thhFca1Vm+TZvzHx7IrljLGXi06XWNN8ytHQiD0yNG7SdLh0mLedK7KCrqnsDS/qcB6gurbEPP6R&#10;Met3RAKS3p3Mli3sv60Pud0VVFmObTh8rDGjhjubN0fYYPTMwJE9e/jJc2RkfkzXLW0xigEzDf3V&#10;aYqmxPmSqqRnF+3285ymEj3etRlk3ly2jvt+SfC4TvYzelLL0IIV3KLlfi/0JIENeoTvf9e/X0az&#10;M7jsTKtGvC9IinwJApISdsFQzRM6OW4bhlXTODGaZ96bbe7ZR8uaJbw3DU6mM0aRZHTen4EflrAJ&#10;Mitp5kOXM8d1cGD4kzOKLPvOd7ri1W4+W7Ijul9n35gBnqqPfd93/ePseWOVdVsCbfIpH1VU0+0z&#10;ONYU+Wo92jSw0Co8e6PdmQHdK7qzLCnYx0+aHsQiVvQPaXWU1hiFK5Cu/2+KogTiWKlBsrK1V263&#10;Oewi9OVaDimi+fdu5z6bE2jeRrqoPzwGzDWb2OmLQyhQi1w6//dN4Q9Lihs1Eob3oz9tLyCbdoZa&#10;5wuNcuGcXzXzM1Vm9GWugSci5U5cNwVm4jfG9l2hKnNSxN1Zl06kM0YxDogfWrDC/9H3iVipQvqf&#10;oI273gWeV8vVUYQWwYZQuE+58jR7XiOsUrJvzjT8bgUmd/i4hKsjM5cMdDRDhh/CfvQjCRbp5/e1&#10;C/aqQ0SMkDlsQOYDl6GCTtyHxJMNW/hXp/lR37EuIa7mfU1zjFKCMMZjH/mhWCRYJ1TNkRcZtw7L&#10;MssFOtNYNvjwJ/qz2RI7FRkGu3ANuCZ/Vk+o6sau3fzkn4Pt2zoG9XQJPGcaBAUVbjiT/nRwP//+&#10;D6G8psIt50KZM+OfgjDm0g2Zf7od45w0ihNRAy1mlqccmR3zjlpYeETTqZb27UjuxCwXHslHH6Fn&#10;QcHHbPjwu7Z3HoCCHW1ahL+zaYy/nS/0ZH36QzGtGsqTn5br+hsV1l0ucOsxTn+wKwUVbn8xx9i0&#10;TDsCRNQVm438HPHH58T8RuTul7iXPnKf2c/e5WjEWDGfzzO37wgd3U56Zza86OMYBK27XBKIAkG5&#10;bXP7p2Nt+XmJVvZFMnkm99V8D1MO00eIoEf8MemPUZAUZW7en+U9/fjsS87SaTHZ8hsW8UX1jXv4&#10;4kDGrEWovkx+/MP34xKIiRVMoGKCOrYib7hsOhJMqcgnZZAWDblXbhfy82n2kY4tMdnzt54L1ydV&#10;9nHvzJbBPjfslB+eVI51l/UnUr+egIO2aAyAuo5uK8cms8DFPNnyt3D/WwE8jK1NUEHZc1N6L+5T&#10;TuneHmbnMI66qY963bduoxBvLoXFMStD+/S/3GWDswyZ+kazkskiN1TCv3glB7nKeL1rW8kMqEvW&#10;Y0pmu7RTB/agbvneIv7d2eT6CzIGHk+DlX9Yyi5bFwJfZ+kjEv7RtH6GbHZq6/jmKecJnRMBFBlY&#10;FO62V+Rde4PprSqVDnZdxSh08Rrp4xjOPfvlG8bLxZ5EgqnGZDr1dx9kRl2SbeolUfClNKpyR9PJ&#10;BX1ZWwY/8Rv5QAHkTng50bCpQJB98hrxjbtRnVRTAvzzn8tGpf6d1N1EJgN7ZHz7P3u3jkoCRR5f&#10;CMeOfZuZ/as/rIpV2bWSC8KOLBXMDNVt41+7ru5hlJJbMZ0Sn5cpQh2p/oZy8Iv+9I942VB1SI1x&#10;9+mUHY6/w3zr3myExuMRcVdUeALZHLp20Yf2c/61JvjVgrKVrfw8+bSTQ5xdVxTh7gnmvOX+Skro&#10;YrXTNJhbL8ieNk5o0zSRpQnPF8kb08j4z4prJIaCYnaJy8+xgUPX6MOu8IWP7A/xY3Vkn1/Dp1GT&#10;u8md2Tvjx/GZb4/KxJxZo/VMzLAfzvY89CZkRNwa92wgXjduGKb9NN7V97gMsLTqjijDFe4XVm5R&#10;WrW1ndObVpbHzF5YzBZ7hH37uBnzxXNGKxOnuZkKhP8w+zSb59k+eDB74iiDJneI8WyK9NRGpv4s&#10;3jXBbzB6jaRQeCZcPzjjt0mukRflZDpEIBVPrENbBWRLvTegJdpN9uQujvsvsQ3tbTCiYurc8AHO&#10;z3701Kh8MqyJz3/qtovZj18PBSUu1QcGTzZ7HKPNek6YODXn+c/9BYi0RE3uilcaGdZ84G0PdKx1&#10;m+V3Ruc0bYLkTeaqjdJ5jwQ5likOKPuLYDnSE3JQPA0AQk2cK85xPnIVj0g9mhs/IYAkMmO+dN2z&#10;npCq1kgMBXtu0dT+wCVss8byy3dzN5ztem6K/tm8gBxSsQ5XI6z/W6DgBg258KcFyxguErn4b3Wj&#10;sufSSVBljm1j/99NGeNv5TodrdHaGWAlnNm9Lf/lQsMbqAFfoaPCkHnLZd2wn9ojLDvGY8KgKZv7&#10;dDfP720LqNKGnboSQApmSJixGhP9cnSmwGMWuo1BJzqfuQlGWDApbsQEfdFyb6FfCcjwjYc8Gncj&#10;oKjCzMSderzzzVHOuy42s12wC1RABxv5dp6EEFO3T4HKVcFFCU6jK8jc9/IdGf1OAPqp5pifZ5zf&#10;n+3f1b67kN+yC5qkkfqu+ynNR+lUqzLNm9hGDnPccC7JweIhLDbljDZHtTHPOtH5znS5RkWUKdJ4&#10;88kP3R5f9rO3cpIUTtAQM8SY92XzqBbq2w8wI8/PfGu6/uWC4J4CBHtQn9QIVzUUgvDO24fZTurI&#10;2gWuca4u8LRuybfzYLl0YyE0DtIUvzSaSmPsGfxpvWw3nyOcdSJ0+Yj0mQh8EEh49r1v2BGvFPtC&#10;NQMoXgjPatvSNvRktIIPMdw+lSKM/sfr/brwXy/KfnZK8NfVQSwu1Aj6MaT6pw9TlI8aEJkUkpMl&#10;jbww4617xTP7aXYkCCnPZliybhs/6lVj8hwvLRWWaHwroV2Emy5ZHfprm3BKN9GVAYt6osuBVIPk&#10;NzSG9CEX97cd3UIKqTzyPYUUAwA9r3/mV0+IA0/SmzXSG+VoDiRgwvU888qX5LdVgcjkTmdz4BLv&#10;A7FCY+BbfWxr2y3nuZ6/xXb3ReTo1np4Tkj0aJxDMgCdf/xd895JXrmGU3ykRXxMRR79pz9JywZi&#10;66bliqFg4mHMjkfpV5wqtGuGcjxk/wGs2yL/dQ3pWEHHk3uaGTdh8kNPvcWKqeJ+SEdUMe1O4ZKB&#10;TkhRHdrpdKk6BkA0Jwc7aiJcjTx6SMNYYsKKZ1rVoRQUo24dHJNG2U46TqUcOn7eL20F0hBKfobE&#10;oWOMGfMO9uzmmvWMlJuNWCX27z1iy4YoqBzOzcuau/aJA+8JbNwF/oQlS85hJ41zxK5t2F7Hiqcc&#10;R7q2JXZ4MFFuWtp0oh2J7NnH3/Wq/tnPXkZAbb7DQQ/EpLACx/bq7HrvAb5DK7ifRj8LrYqksJB7&#10;ezqZMDW4Y08Ih5UI39E3H6GjFMIoZTmqyfP82b3tD14qongh+E+FA0mFK3b9dnbqQvLFgtCKzTLS&#10;k1DhK07yq5KQsBVkZ4iPXZtx+/k6h1LN5bl1zM0SM/5j/t4Jhc3ypR+edx3TDon42Cfe5Vx27q6L&#10;FQbSncaxrME4zOffF+575eA5p2TedJ6tfb7eJE/PykAaiPCyO6BZyZeAJyIGi+Nm/8Lf+Vpg/dZA&#10;jeygkf5SGQlPYdjm+eLZvaT/DOB7Has7pIrL60AWEJgdu/kJX+lvzgi63TIK8KUOS00VjGJuh/G8&#10;Txf76MttZ5+k06RwlWAlMhTgAeBtHBPysyhF/Okc47vfQ9v3wGvToJp4TRgPHVSdPbeP86nrxS4d&#10;oLvABhsDT8pvvp0n/udRN1jaV09kntkX/WM+msHfPUleMUlsilzMJnvf6+Jlp+rdO2sr/+K63Vh8&#10;fr/ML58JOyaHZYa4FuNOhLna3gJkgzImfetTVK1GYiKdgjDnGExWttCvi/SfU8QzTjDzG4JzhlNK&#10;Vf5hoC8gJs+s2cA//5k2eY5fRvLBmn/wca+UhBMpoTMBny6b+MrtGZefbgi2sAtFlQDFu4Po4Baa&#10;aRP0gSeQgT3ZAwccPyy1T5mrz1sRKi6mcZJIcFcdrGJ2M1nz2wXehavEkcMddwzj8jC0MAOVIpUj&#10;23bwt7/qC4X0l+7KPbMPZYZLVvAjXvXKmrnjgK1pK/bnhcKLnxf3PDq7e1c1N8OwOfgCD5Q85L+t&#10;xjiF0SkHuE++Y5/62L95BziZWU2A0vknPKdzNr7HsbYLBwhQkjq0xKwSpmS812lF3QGYdbNTO/Xd&#10;h9hbhmbfND64aos/FbT+lMAo5DZZMZrlmQLCfGN8PiAnY4xjpKgYKmOUKKaNvGzj0rPIpaezG7e7&#10;pi00vpivLtskazIVWKtkCQAJdUn2K4+9o378o+3OC2xXnMZkNwjbg/B0jnl6irFja/CaC7LvvIgK&#10;ITt3i9c8E3R7FZiWhj/m7dbetnhNMRLzHn80lfkOethQQM11Ie89OlYpB8M8KxLFz02by7z0pVyi&#10;ZUu0OzFvGX9YMqezXNtmdE6/eADXs6NB0+zoEOKrIlqkOTwEFAb1SvuIGzm9fTMupIIvV6MT8d1K&#10;9pmUwCgIhbS2D7wd6t1ZctkP+UpCLGO4uUu5lo3Mtq3LBQFXQgKgmVqmjPatjPvakbuGi7+ts32x&#10;QP92sbx5J101omCtVM6iv0pk067giBdDE6bZrhlsv+RUpnVLrfggP+0XX1Yj6ZErYe3UAn7u+ufl&#10;dRv9xI46DGTXAXh44NviXh6Zc1Qr8G9m1lLGDJB+XTB7xil8kf7jnUF7ltm/n5u2iLw9U/7tryCg&#10;H7YGVIHO0jk9N1c6tZt08Sn8qd1Jbh7oFq6rW842Vwmp6E8iCXj5eYvZU7rpdhfSVBy6nGfHfWxs&#10;2Bo8DFH4UBPJ/D8lMIoXwtgsXxucMNX24NXIlwxXIrJ7r/jEB8bbM4qbNOAfu8Zx9WDMfWH2UJ3X&#10;pzIAasjqfbrrfXow/y20/7TMMXmOOufPUFFh1TIAZbocWb8jOHpS6PkvxGF9bG3y2b0HtNN72mHB&#10;wSLqq1+S7xcHu3Ry7j6gHvSoQLZhMrcMyxx5Ib4Sc8c2ceLXvow8YWhvhBqXjnyYKUH3R+NwN/Gy&#10;y1YzXy4wpi4IbtsNbytkiYBUUhk6wdUic7po53seI13YX0LG3TbNkVo/vHZafWhSclMlafEK/sE3&#10;5XnLA/26OZ67WTrpOEwaBrq3dKXwxnS4BKQIGyWpojOBbpi5cl3Swpddx7TXP5nFPfJecNO2AIzz&#10;MC7CT3JoH9dTNwidMZMmVGgqBy4dEsx97JZd7PRfTZTmXrIupKJcUzVkADqfAmYoNqMZVw4RP3jE&#10;RhTu7AeNnh2YMdeRJcv5oWM9RUXy6b0zpz0hOBxqMMifN0b/YYHn8Vtzxl4PiykwjT+YIVhdJtsL&#10;+JVb9B+XG/NXqGu2KdRwBvWuKtXkUB+4ji3Fob1tF/Rje3YwWFvEKlcZrBNTRSRFbv6ZycaEqX6/&#10;X6UUho+OUxx5vvP+y5gsp3n6vepPv/vggpP49iN+NoUwineHGWjQCRn52ewnP3vpxHdo3Y+yENnM&#10;yRHvv9h153BiRwGu6qsC5WlKVVdknuGWb6Q87KsFykZoJ5DeKl2RjzQAT6hhAxxTn0K9L33WYrF/&#10;V83h1OUgd9TVssSZc150tkClG4O77UXz9cnFw8/KnPxfdN9Yv51bs1XcvDe0bjtZuUXdulcrLA7L&#10;i4gCrMqmWzKnm0zDPHHwCbaLB3IDupoZWWHcU52t/ItVbx+vz7AzFrEPvR1auTEIb+tSySf8GTCI&#10;kO5+lPTWTDecEFIFoehyqtnwDVAfE2cid4cwHdm+xzn+d5PYt3uYi1RHZY4fPpA/LAsWF3HzV5Ip&#10;c7Qfl8kFB5D6GQJrhXZB2MNb5tuXv+6gdntMy2CQPPn8B/GeN/1fPCqd2BlezMxrn3F3PO/u0lH6&#10;Ybw9v4Ea9Em9R4ZWrA+Eu4BplE6ypbCI71fkDP0gw8sWWMjodax00SnC2SeyLRGvh+5R4lR0X6Xn&#10;8coi2bmbf+Q94/3ZPl3TEvq4hB13UOis0qaO+I+pIo+WvjhLe5T4Gw4rNObClb4z7uNvGZrx8JVM&#10;bmQFv/Tmau4ABVRKNLNc2rn9ybn92F17nd8tIVPmqr+uCQVQ74sz45kczmzfE3rtG9vD1zAMMIRN&#10;I41zmfkv2FvDX4klsxbw9050I0b5o4cc+Xkl+W+xCApbb3hCSPxS5btcMqcLXKc24gX9pPP7ct3a&#10;6QySkcOJupxYW/6Wau3z1O/qo+kQn/x/7wphck8IUDRVOnFVq9kjdVHKYbTKF4ecFNS0F6e4YQp9&#10;8gbbeX2xfFLBanuVbYEnUZnBaNbIuOF8csPZ/MrNmV9BBlgor/5bNrBwVU4GAMRgx0UF5dGXizyq&#10;1eCYMfv1DIU/KHb+78J1z3qBpYl3ubp2hFmURiah6aqBSaeNsMhL2CaNxME9YUIS+nU1nJl4KeSE&#10;QqKzKl+j4gvweJFZu5F/6B112kIvFcmpVauObXUPoyAwXUOSyOotgQvGyledkfH4tUKLZmHXoTB3&#10;O5wRoOZrAEpH5seuxzAPXGJbuMY+ZY466zdlN3ydML/CJYBhHA5+3HV2PoOaeA4WIB8Oy7Fkv0f/&#10;bC6ZMK3YV6w9OyJ3OKqIVA9VEBaoK4LBZGSI/XpixVLAslCTxvhuwrZ32kjt8CQSiMsTPmee/sR3&#10;oFCmfli1bPBwKJuEe+okRiPvjQkL0RXvzXD/vNz+6NWwZRJGqN2cSEFDcWO3aaf3Iqf3YvbsdXz/&#10;hxNrAb/8JRcWqgHTeOSDYN9lwrFtmYlT1bXbNIFninyqXKw2zJdeHJ19wzlYnapsVKgaBGziezAZ&#10;u5M/roN43smwbTEdWyMtVNiEVOntlTVd/jfYMXhmySr+gTeoaQkJzusi+yx9oTqMUbwD5QwSs70g&#10;eN0z8teLMp68/nCNU6X0iOwArBQrZpM87epzyNWD2W17Xb+u0b//w1ywSnnyYx9dDENNUg62SXg2&#10;sTdflHvfZUw7JLWjoSxRbSGYGaCngibS5rAsBJWW+WLXttwZJwh9OrNdWhu8A3N62AWketw3qvWE&#10;BxIpKuSfm2K+MtUD01LYhFQ7fpzwKUfwZN3GaIRQsC+anPn1/OIFq6TRlzlvHwbXvrDbee3pCIRR&#10;6BitmuitWjCXDGb8HvuOAtsfG/nVfwdRrHZbgVZQJF8+SGjXKkCCCaCQn8Nobe2t8m0dmmsdW9pO&#10;OFpv25TJy4WODwtUOFFjsqCJboZNS98tZEe/GVoRMS2ljI2zNkORcran2rwMZVcaNU6Nu9HWrzum&#10;zrDTcW1ajL8XOAQUKBqwHsaqqhmSTVFgJaS7ieaguBU2tEAIWcZNSWAJXONwBf7BRI9/k7uhV1iZ&#10;28M/+r7x7iyfBocpVGpMlw2SS/psME6xorlwhW/wfcWjJzKFXh6qVZK3iMwK5ofyigaCQ4wMp5kQ&#10;oHguvKlcDgNV8KCNIfKEsmSYkJIOUB7YZz+cyfcZEXzraze8WNMJoJSMSR7CFGgubJxSn/7IPeCu&#10;0LfzebqMCbb3D22AbOSvovarvKCiG6tzHrxSYtZuFS98xLhqXPHfyFySKIiqOi2l8jVpiFGQG8Yp&#10;hNLDODXsYc91/zN3FIQZavrMfmFECUTWuBcncwPu9H4118NAeT+0dJzKgDuMvqUnRiOEwJiZjP7u&#10;jOK+IwL/941gYNJIj1SdGDSJ+WUFqo+qo1517/fKlH0exuDXkVvSGaMYAgwdxm97Qej6Z4vOH6uv&#10;3ixidOu2gCMRj5+HtH3G/Z55y+GdVOYXUkcgV+NupjlGI/SAcYrhzW/me/vf6Xv+Iy6A+A3qHFnX&#10;NkjVAjNzoTjgztDTHxb75Yjts669Rc37Wy8wCrJgKgRDLfLJ971WdOb96sI/RSxk1xmGSnUjsnu/&#10;cPOzZOgY95+bECxatf9UzcGQonfUF4xGyE+NUxKq0sA45XngNbYQ1WdSPw8yPOUY9qOZQt+RgTe/&#10;LsaqVJqZlqr8MuoXRkuQKjABRX3246IBI0PfLhD+WeNUlSNQyQWUfTJrtwjD/6tfOc69dU96mpYq&#10;IUDJeFV5RVpeEGaozOqt8JwqvuEZc+f+1DNOCUTRuJdgWrrL/9VcbxqblqoEWH3ko6VEgXEKq+bv&#10;fFvcZ0Tg/W9hnOJSwjiFMZGYxauFwferd8O05Amlt2mpdDgq2qnXGAVRSoxT+0LXPFM07GFt1aZ/&#10;2zglErdXGD2RPe0ez9xl9cK0VBE0S8/Xd4xGCBExTiFPycC7feM/YlHL5l/QpahpiZ25SBg4CqYl&#10;d/0xLZVisaIdC6MllIkYpw565XsnFp9+j7roSBqnwqalXfv5m581hz5c/OdG1GOoR6aliqBZet7C&#10;aCkp6E7Ec2oRDesrHv06exBFSJLuORX1wHCEKuE+msn1GxE2LaWd11LM6x7GoYXRBESD51RAVTHh&#10;wnNqxj9nnAL7tCHTrzD8EQN5xLfuC+tGOGlt0RSwMBpNj0NHEc+pNVsD5z3svuEZsmOfQBlqEgEk&#10;mPBaemUKj+XZr+YWI7c/ZOJDD7f+j6KAhdEocsQcwDgFV/53vnX3vzPw4XQeUfc0eUQtN5BcYn5d&#10;JZ51v3bny+797rDXkoXPiqlqYbRi2oR/iRin4D581dNueE79tRUMtRYL/RIp9vMPT+JOv9czZ5mX&#10;ei1Z7LOKEagzXhVVvcc//DsYKjynvp7ngUPx+I/ZwGEYp2Ba4pnvFvED75afer/IMi1Vf8QsPlpd&#10;WmE2xnrPAa9y7wQ3punFK4Xqek7hTngtHeBvG88MHeNZvsEyLVWX5pHrLIzWkF5hz6n5y72n3euB&#10;capqzykeaR/YT2bxfUcEX59anH4BcTUj32FdbWH0cMgG4xQma2qcGinPWBAJ64tzmgb7pKYllHkw&#10;L3/SvZUGxNGlV2urKQUsjNaUYiXXR1xRV2/1DxtbfP0zZOd+LPSXM06FTUsvfkJNS1/MsUxLh0nk&#10;yG0WRmtHPuo5Zfzft+5+I/zvUc8plkahiMyS1RK8/UdNsExLtSJv5Obam/uS0Ik63QSmb+Sc+ntv&#10;6Nqn1W9+dTx4uTjzF2P858U+XzrkWkqFobEwmpxRoHHSxJg6zztzCS/LyFWGSrWW7Jkc2loYTQ4d&#10;0QogiRTpiqZXkoo6aQ+rTw1Z8miSR9vS3JNMUJilk96i1aBFgeRSwMJoculptZZ8ClgYTT5NrRaT&#10;SwELo8mlp9Va8ilgYTT5NLVaTC4FLIwml55Wa8mngIXR5NPUajG5FLAwmlx6Wq0lnwIWRpNPU6vF&#10;5FLAwmhy6Wm1lnwKWBhNPk2tFpNLAQujyaWn1VryKWBhNPk0tVpMLgUsjCaXnlZryaeAhdHk09Rq&#10;MbkUsDCaXHparSWfAhZGk09Tq8XkUsDCaHLpabWWfApYGE0+Ta0Wk0sBC6PJpafVWvIpYGE0+TS1&#10;WkwuBSyMJpeeVmvJp4CF0eTT1GoxuRSwMJpcelqtJZ8CFkaTT1OrxeRSwMJoculptZZ8ClgYTT5N&#10;rRaTSwELo8mlp9Va8ilgYTT5NLVaTC4FLIwml55Wa8mngIXR5NPUajG5FLAwmlx6Wq0lnwIWRpNP&#10;U6vF5FLg/wHsLjZV6Y6AFAAAAABJRU5ErkJgglBLAwQKAAAAAAAAACEATzNeSpQ+AACUPgAAFAAA&#10;AGRycy9tZWRpYS9pbWFnZTMucG5niVBORw0KGgoAAAANSUhEUgAAAN8AAADfCAIAAAD5m5F7AAAA&#10;AXNSR0IArs4c6QAAAAlwSFlzAAAh1QAAIdUBBJy0nQAAPjlJREFUeAHtXQdAFEcX5qhH772IgIAg&#10;xYLYFRV7773EEjWWaKImplmS2BKT2BVjr9hFxN4bghRBpYn03nvn//aWW5cDkagcd//NxXB7uzNv&#10;3rz3zZs37S2noryoqqJQSoojRT5EAiImAdmqiqKyklSCThHTC2GHkoAsTwwwnMR2EkCInASkRY4j&#10;whCRAF8CBJ18SZBv0ZMAQafo6YRwxJcAQSdfEuRb9CRA0Cl6OiEc8SVA0MmXBPkWPQkQdIqeTghH&#10;fAkQdPIlQb5FTwIEnaKnE8IRXwIEnXxJkG/RkwBBp+jphHDElwBBJ18S5Fv0JEDQKXo6IRzxJUDQ&#10;yZcE+RY9CRB0ip5OCEd8CRB08iVBvkVPAgSdoqcTwhFfAgSdfEmQb9GTAEGn6OmEcMSXAEEnXxLk&#10;W/QkQNApejohHPElQNDJlwT5Fj0JEHSKnk4IR3wJEHTyJUG+RU8CBJ2ipxPCEV8CBJ18SZBv0ZMA&#10;Qafo6YRwxJcAQSdfEuRb9CRA0Cl6OiEc8SVA0MmXBPkWPQkQdIqeTghHfAkQdPIlQb5FTwIEnaKn&#10;E8IRXwIEnXxJkG/RkwBBp+jphHDElwBBJ18S5Fv0JEDQKXo6IRzxJUDQyZcE+RY9CRB0ip5OCEd8&#10;CRB08iVBvkVPAgSdoqcTwhFfAgSdfEmQb9GTAEGn6OmEcMSXAEEnXxLkW/QkQNApejohHPElQNDJ&#10;lwT5Fj0JEHSKnk4IR3wJEHTyJUG+RU8CBJ2ipxPCEV8CBJ18SZBv0ZMAQafo6YRwxJcAQSdfEuRb&#10;9CRA0Cl6OiEc8SVA0MmXBPkWPQkQdIqeTghHfAkQdPIlQb5FTwIEnaKnE8IRXwIEnXxJkG/RkwBB&#10;p+jphHDElwBBJ18S5Fv0JEDQKXo6IRzxJUDQyZcE+RY9CRB0ip5OCEd8CRB08iVBvkVPAgSdoqcT&#10;whFfAgSdfEmQb9GTAEGn6OmEcMSXAEEnXxLkW/QkQNApejohHPElIFR0yshIK8jLSktz+KVL7re8&#10;nIycrIzo1B9KEUHVCA+dqH9sQs6dR2+ycoo+DqAcjhSUKiMjTuCWkeaAZw5Y539wVVlZ7RuUEPgq&#10;iX2f/7wZvqGOtIxCqCYj6yNV00RMCw+daJqHzvr1n7DB70WMvJzsf60P9FtSUuEXnJCYnC/NUvZ/&#10;pSPM9NB6Snrhs+DE/IJSBogcaU5RccWUb/Z//etJWRnhyb+BikMd1x+EQzUPn0dCTQ2kFPIjoUqn&#10;Wqq6uqrq42ooKyMTm5TVe+Ife048khclCTZQHWj6hFdAn3Gb/ULiFORr9ePFpeUlZeUN5BX+o+qq&#10;SuEX2nCJQm8on2D2qqurS0tLyioqGq6SSD0tr6gAz1WsNolacLkym1eOUeLKVlZ+ZFttkjp+gmqa&#10;hB8pKaGjs3Y90LXBEJaVVVRVVeMCf2FfOVIcOJdl5RXwz+jkGE7JK8orKshJceDGycooyitJc4pL&#10;yqFphh6VRk4GWWooSPMoVL1LgJSggN8lpeXoZ2HMOBxpFFJRQdkM5JWVlaEeUdeylTxO4ELgA07A&#10;GFMQfcEUJyVFPZKWlgYzSMlwBCLSXAXKzFNlUTxzpTigjwTyctLTxnVER1KYXyxAFulRKNAMonTp&#10;pWWgWat0mlVUH54DCNdiFZKsnRj0GVZ5kuGzCrICZYvez+ZEJ6QWFZtx/0lY9062xvoaB874Xr3/&#10;Kr+oVEVJwc3VetzgdrrayoAOEBwVm3n/WXhSei5HRjrwdeyeQ7erqznD+zpqqCnSuIFSE5JzPb0D&#10;7vlFlZSWKXMV+nVvPWags7amUnl5TYeFlJ4+gRimDO3jUFZWee1+mK9/tJ2tyYRhztVV1U+CYl6G&#10;JQ53dwYuDp19et8/CsDVVlfp18129EBnJUU5tp0DPhJT8i/eCL7jG5lfCIRxLIy1B/d1QGIOB1iq&#10;BtDvPYt48zb1adAbjqy01+0XMfGpWppqA3vaS0tLlZVVnTn9WIkrN9itDYN7QA0Cue8bfeFG8Os3&#10;yQCZka46WB3Qww62tqKixsoizeOAmFcRCWOHdCgqqjhw5smjgGi0Y10NVfdutqMGOAmwioYRl5R7&#10;/lrQA/83eYXFQHxLY51h7o7uXa1RBD6ih8l3HDUnOqHjp0GxC5Yd/HHVpMeBEU+eR7Z1aKGoIB8S&#10;nnDZ6+nRi75nts8xNlCDrQwNT12+/qKUtBRHVuaBX+STwBgVLrdbeyttDeWqqkoo4IHf25krDsa+&#10;TbF3MDfU04hOSFu8ys/jxIMjW2batdIrK6+ECQS8ftriDei3t28576ejN24GSVVWzZ09YMrI9hxZ&#10;Kc8rQTv2Xi2vkN194nZSarZja1PMDtz3Dz9z9sHF250Ob5qqyJWlzRLY9g2On77sQHRMiqOjua6W&#10;WllZ+Znrz/cdv7P8q6Hrlg4CVmCYL9wIOXD8YZUcrL3MgTNPpSqrO7dvNaAH0AmrX/nN7+eMDFSH&#10;9XEE/9AGQFNRUb1iw4XtB2+qqCo625nKy8vdfRZ+zPN+HzfnfRumGOmpwIIjJaRx8nLg7v0+yirK&#10;67Z6p2flOdmbyUhL33r6yvPM/csjuhzcOAWl17AqL/vQP2bGt/tj4zOcHc11NFVLyso8r/qB1ZUL&#10;h65ZMqCC3zu9Q4QoXTUnOiEHatCqrrjt0HV7G+OHp1c62BjA+cnLL/1hy+Xde7z/OnDn759GYfTQ&#10;t5tV6NWfwqNTB0z/c+qYnj8vHIA+VEdLibKsspRlnbLs34L8oiPb541wd+AqyBaXVJzxCV7005Fp&#10;3x68fniRmooCbSOUFeXRz876/mhwaPTq78bC1BnqqZWWlnO5cgpyMtJcuZ//Pt/L1fryvgWmhhrg&#10;JCWt4Msfj3tfenK0q+3Cad3pzrSgsGzxWs+09JxTuxYM7WOPKiAl7NMXKw9v2XNlaJ82nZzNiorL&#10;V80fsGJu/+2H7m/eeWnH7zN6d7ZGfWE4wQnSK3F5jgofCnJysj/9fWn7zssjR3ddv3yEhakW0mTn&#10;Fm89dP/XLedmLq86t2sO6kVjDqzCv/n2tzNunWw2rBxhaqgOMokpebO/P3rxwqNTPexnj+8EFwLN&#10;ICe3eOHqk9k5hef2LhzY0xZ2FyljErKnf3vwD7Dau01HJ1M0XT4XIvct1DF7PbWHl1deqagkf2jz&#10;dGc7Q2AObpaKsvyPXw0wsDC89eR1XkEp+k1FrpyZkbqBnjJ8PDVlBVMjddhUwALdEsby24/cS4pN&#10;/Wf15CkjXaASUIDbOnOc66YfJ7wIjIKlgXGli0aHG/oyOiIm5erhpb8sGdDBwcRAR4VWOYxrVVFJ&#10;q5Z6BzdPhb5pTgz1VdYuGyqnpnTzURhMFxAD0wV7H/gwdPbkXuOGtsUcBJ3Swkxz2ay+laXlj/yj&#10;YcnQY2qqc82M1dXVuOBZV0sJ13raSvVIgGcO/UPitx+42aWH44GNUy1MNWmaqirya78euGTeoLt3&#10;go5e8ldQ4JsSeA/FpRZmOh7rJ0MOqC/+QSZrlw6VVVa6+uAl3V9TXVNgzMtn4XMmuY0c6FjFYxWU&#10;W7XUWTy9T2VRmX9oLKpTL0sicrO50QkxlFeO6tfWqoUWLBMtFDh8etrKra0M0zML0PoBOIi7orKK&#10;HiQBTOijaS8Qj9KzCi/dCm7bwWbcYOey0jLcgYXA3/Ky8olD2pnbmJzxeV5ahp6doo2/FWXlqxcP&#10;6djWrLCwFGYDQwq6UOpvVfW0kZ001LiMOYF7am6saWSknZSeV1qKuQKMV6rVVLhLFw+BU1teRt1B&#10;ccABhh7KSvJSMtIweFK8spCyqpIe3sCD4PHMLutdqVIw/2d9gkoLir+d4w5EMqWjvpigWDytp6ah&#10;1vFLfoVFFXQtKPNbLTVtZBc1VXnGqwZALUx19A00M7JzadrIrqujvHTRQLBaRskWbhHNqrSKMkZo&#10;1XDQKYmI8IffHJuLRWBDWtrWwpCSN+sDOMpKy1BaqHWblYJ3CRwmJGfHJ6QP7uWYmVWMSUR2Cq6C&#10;XGtLQ/+Qt1nZRdpalN2CwjT0NPp1sykpLmOnxDVlQRXkbVrqoxkwj1A4bLOGqjJtjXAfLQcWt6ur&#10;JTgrLkJzqEjPLErLzE/Pyt96+I5UVSVaBpO9kRdl5VV+oW91jLVdHM0wfcHOBWaM9dVdna3u+4dl&#10;5uQb6KrhKSUSrlz7NsYMNHGD12zk1VTkGUGC1batTTq1n8ywigWhtKyCtMzcP/+9hQr/d07ZrAnj&#10;urnRyasjrysUrG2DsKxJzJGGc1YiIytz8NzDY5eeCkAZdiG/oEReTi41s0BPRxl5YM601FVUVRTq&#10;t2LS0uj6BdqJIFswQdKc+ITsE5f8r917FRmfmpNXVFkpBadQW1MZc0UfzC5AEB4FrDIsrrGBhpZG&#10;zRTEuzRoMgqytpY6V++WohkY6VMuJvXhSHG5sgL1pZ+w/4LV2LjMU17PMRkSGZeak19cWSGlqCir&#10;o6EiVXt1gJ1LdK5FAp2NAeL7RcZBB9rDxaaTkyWshUAyjFgUuQo6mhjavyukAaU28IimDEctLCpt&#10;4uJ/X4XFunSwnjC4o3NrI4CmpYluRExqv8l/MqZLgJOGf6Ih1Zhn9LTvOOVlqqbsIjpiqhNmPWLM&#10;+fsoo6W9DE+ZuHhfeGRip442k4Z2gmdvqKthaabzIixlyNTNH6zs+ygL7b5IoPOja4t5Si0NLv62&#10;tzdbs3JIVUmt/hpj6Zy80qKSMozZa/mXH1se8AFTt2H3jVfhcTvXz5w5piMMG+Vfwg/BpGxcGhs9&#10;jSwEIMNclbaGUsCr+LTMQgNdFdqlZrLDeQiLzlBTV9HHAK6qih53M08buIDz/fvua+FvEj3+mDV1&#10;RAd5TDNRrFbBVwkJT2kgo+g8+s9OkuiwDk6wQAi7ZWSs43P/ZUFWIaZRMLSi/+G6sKh83OL9Q+fs&#10;hoI/l49VXFIGH9HRwWLqyI4wZUXFZSgIziLsWlxitlQ5tQr1X0UEZHdt3yonOetJ4FtmeoEmAlMd&#10;m5jtGxDpbGumhcldlu1suBSqZeaWBL6Kb+tsOX2kC4ZnfFapAWJUbDo86IYpiMJTcUNndTXkDvuB&#10;Lhvig9D1tFVGujsHBUR6+gQpKXFhMCB9/MX11fthN24GtLM3VVeFff1M0uZwMMSGr1lUXAo2qLI4&#10;1IQXzB41KuLN4EpjCM//0P0vsiAxuOLfrvWNoc+o/k4qmqqb9lxLzyyEC4s6gDKgCTv3x76buWk5&#10;U4Z1hIn9YG/OpoviUG5ufnFhURkaQA2rCnIp6QV7TtyF5yoHPlmssvOKyLXYoBOjDQUMcBS5vsFv&#10;38RmpmcX0oNr/F04paehie6S1cf/Pfm0sBAL2dKwmicuBiz48YiOvubXM9zQozXa6DSol2opALF7&#10;e+u4iLjVW68AkVLV0sWlFQ/93g6fuwuLPqq6GoGv4p4HJTBUsDQFg+obFJuSnp+ZU8TcZ1/AXXaw&#10;MVy5YHCQf8S4xf8GhCaVl6MH5iSk5C5ed9bjwI1Bg13HD2lbQk1pNfaDGmuocru2s4p+GfvT396Z&#10;2UUQCxYp7vm+GTZ7p6ysnKKOxtOAmKDgBAgHwBXNj1D9Tgoj2KXBQgp1DUGy7jBiopwkVk8Gb8zU&#10;UNO9W5srPn72A9eqqyrfPLTQxkIPqrUy1z6yZdZXPx+f/Y3HanNDEwONxNSc+LcpLVrobVs7ycZS&#10;Fz07ZYt40y5smkxZuGiYE8x/U2lAobLqu3nuWGvd5XHV84q/tblBSkbu27i0bh2sz+z8Yv5Px72v&#10;+MYkpT89uxyGErz17Wpt2NJw7Zbzf3pcd3GyuLT3SxmeYRWoHThc+kUvbDbZtOuK6+j1ra2MsZgU&#10;Fp1ckJM/dnS3v38co6DwbqmdkhdLMuxasMliQXXll+7Br+O377lyytvP0kwvJSMvJi61V+fWx36f&#10;OnfVUc8zjyJjsm4eWQjhUNWvrRo22ea65pQVZ5SVpFJTFE38Qd8CWURFp7dzMsFkO+SIO0mp+cGv&#10;ktvYGpgaqrEHLuiHnocm5eWXdG5nBsXQ8EX67LySq3fD3iZlqKsoTR7eXp2aG6JwA3cNlszrZsiT&#10;4LfYe4+pGZc25kP6tDHWp5ZS6Joh4bPgeNjazm3NBDpZrC2Fv8l8G5+FlT1NDS4bwXQu6K+jowkt&#10;JHSXWGs9f+3Fk+A3WdnF2pqK3TtYYwVVRUUhOS0vKCRRRZXr6mxKF4rEEdEZNx+FZ+YU2FsZDXO3&#10;RzPBkvqTQGrHp6uTKWPWUQS62pCwFO87IaERSWUVWAjQ6tfNrlcnKwCd7ihAE5yHR2fExGd16WCu&#10;qiTPZMcjqPBxQBy2RnV0NqWrAN8Ac1UXrr94EhSdlVuMJatuHVpRrCorpKTlB4UmKCtzXZxNkCUh&#10;OT/kVZKzg5GhripbEXQtmuuv8NCJGsL7kZGVxhwyo37IGiqpEFiz4QkD94FRrLzR0KQFhPTUDjpp&#10;DrSCno5tdfGIGlJUc6BIpMAUDLUUxJpaBwVqUUdKilmMoWnSfyneZHi8scvjPaubq6YsKWzdqAL+&#10;YHjRBsASGKNmTKmtdO/mtpAA+9wAPjDGNJW6NGk2ABSsuWPVAB9cI4uABJCMZhVFsKtPZwdZNFb2&#10;LD1bLCAIBwnTq3VZpTiXk2GrhibYvH+Fis7mrSopXewkIDajIrGTLGH40yVA0PnpMiQUmkoCBJ1N&#10;JVlC99MlQND56TIkFJpKAgSdTSVZQvfTJUDQ+ekyJBSaSgIEnU0lWUL30yVA0PnpMiQUmkoCBJ1N&#10;JVlC99MlQND56TIkFJpKAkJFJ1bIsQMNK78N1AYrxVSaz7qpC+XiBBxWuhso9//sEQSIsDzUHoBG&#10;fLA/QWDXcyMyCSNJo7j/LIxg9+3z0AScLs/Ifm+QSMj0aVCcp3dQTn5JwyBuPEsoF5Eyz10LwSZc&#10;CQEoRAcBnvYJfhWZhuo3LCu0WYRHvP0k8nMJvOHi/tPTD7D+n2g1nBjnWnafeDj5y12vo1JhzOpN&#10;jOAwf++/M3Hhnrdx2dgxVG+a/3oTe532eT6ZvGx/amaheEWm/a81ZdJDdDHxORMWeXh6B0LszP16&#10;L9Bil673/HHLRezDrzdBM978PAhoZAUocHyo06bSUGHYGkmyUcmwPQybxz4ryUaV24yJIEBEF2uk&#10;ORRZyQh1b7zQtMUDNxVB5BNL5HkCjSLzWUqkUEIRalSJvLQNJWZjjmavXsoo7K9V47AtFXvp6xXX&#10;Z6lavZQ/eFPU0QlvHdLBhtm6QINAYRGpbb/8YwxIib3JgBQO0EDoiopyUDRbSbQ4kAxHlHD6Fht4&#10;0QliazAwUY44sPytyjA5KBfx2RALnBpeKFLHzeruAqapwXPAduCSEmqnMyIgUNyWVWBsB8OF+GE0&#10;23SJSICzHEiMLMiL0pnN0fRNHCdCbBwwo8ildiuDDhun6AEQCJLav8wLwYAN9th/jYxIDM7ZO47Z&#10;WkddMMoEZYTr4SWWRT3BBpMGTXhgb3v8LCwoYW7iAnKjg4kWlVAS5iogvmktabMTN9G16KITGkVg&#10;ra0H7wBJcya4CnRSUP8j/9jLt0Knje5oY6ED9fAScC5cD8Vxn+j4DAgUYQWmjOg03L0N21HAdUFR&#10;2R9771mZ60wc1jYuMQcHG/xDYqaO6ti7k3VpeQWgg/gint6+3neCEUQEmGhlrjdmQLuBvezgmDF4&#10;ovUBEOM0yPGLz56/jC0prURUmemjOo/s73D0QkBSat68yZ15BywRVa9s07G7HRzMBvdpHfk2/fzV&#10;4JeRSfMmd+/gaApUoUVFx2cePe/3MCAyJ68EHBrpqw3r7YzIUPQhdJQFZLyKSDt1OXDW+E4Ia7rn&#10;xOPLd17gGB1XXqadndnkEa44c0IBt/YHba+opHLPsYcXbgbitAlOdSLx9NGd29obMYnRDLbshZBl&#10;Z413ZWoHYeK/q/fCT1/xf/0mBacZEOmkfze7qSNctDSU2OCuXeBn/tUM6ATs6H91q4L77z7VVBjB&#10;Zy9iLlx51rmdeQcHY/ZxCJjL33dfffw8cv7UbrBPEDEOUXz96/n9R24ZmOrioA9AhgNfI+duXzl/&#10;MM8Q1BBGcJuCwvKNHldGuLcFfMct2hv3JkmOq9Dd1RK6lJOSiYrJnPbNwefPI+0cWkKXCNZw+2nY&#10;ybMPJ43p8c/PY5SVYHRr7Dg0CpR8s+4Ujgi7dbLT1VQJiUgYv3DPdwsGB+BkZmgswjEAEOAtv7Bs&#10;wx7vr2e4y8pxpi39Nz05U0FVZZi7E0rE00d+byd/vS8pI7e7i62DtQmOzD8JenP5st8d3557f5sA&#10;oMCCwuy9epO2caeXjYUBwvIgaG0nZytHG5O0rPx9px/u93yw6Yfx8yd1YTCH2iJjTm7p6AUe956G&#10;de9o08JYNyombceBG6e8np3eOa+rS0s6ZhNkvuvkbTVlxbkTO9PoREaEdlq+4ZzHkVuauhrd2rfS&#10;UFUMDktYsfr4SS+/43/PMjfVYKLdvtNXE1w1AzrR2eI4LP7VrQ77JiAAWzV7fJcLXk9P+wQgKCaD&#10;ThgSHCV74Bs2boiruYkm4h1gOnPd9uv7D1ybMKHXn9+P1NdRRXbcP3rBf/nGs7qaauikmOKgD2Ul&#10;haS0/EnL/lVX4R7fu7BNKyNDPVUYThiY6csPBb6I/mvdlFnjOqNPBDIysgt/+sv73/3XlJUVtq8e&#10;Q8eDBTSv3Alb8vOxDk4WezdMbW2pB6CVllceu+C/bP1pdOwaGlTkJvqDEhH2LSw6ff/ZR7aWhnvX&#10;T2tlrm+IgLFlFXj/xte/nS4sKvHetxgHOIEMdNw5ecXzfj554vSDsQPbDe1jR2MO4zo5Jfm12y6r&#10;KMs+Pr2ijY0hvAewFxKe/MWKQ8tWH7c01enX3ZoBKEzyoXP3LVvoPfJEYgRG5eA8175TTxeuOvTr&#10;Th8vj3ngivbMURf84zOLc/Sya7Z6e+y7OmZsj83fjcTJQVQNwtx59OGKdceX/X7m9LZZUF5NG2Wy&#10;NcHFO56agLggSRhNVArVw4lKtkfFpIMEw98mMUiCoLu2s2jjZHHm2vPv5vZVVVWg7Za8rKzPvZcl&#10;RaUThrYHHVggnFHceuimY3vrbb+MRVwa+nUW0PS8Kd0QIO6XTae19LWZUnCBKa17j0O6dLT13Dob&#10;KIFPiYNmcEAPnvX1f/L6p+/Gfv1FL9gwxFBEYpzw3PbzmLjkrAMn7k4d0RHtBC4H4sf+vttHRYW7&#10;d/2UNtb6dHhH8D9nUpeouPRN/5zX0lRhl4gWden6s2H92h/aPBVhEKkCK6vgsQaFxQY/i/hqweBB&#10;ve2KikqqeZ2zlqbigsk9z1566hfyFn5CDeDgHJeUZuXlndm5rG0bo+JiRPOg3Ed004B7nwmbNnlc&#10;wwFOYI7+wLFGxNE9v012sjNCXXATAkHg2eNevk+Do/HuqJYwgXxXuyYPJRnp4NdJW/df79jFzuO3&#10;SUpKshAOlVeG882c3gjv7eX11P/Lfp3bmtP3mYxNcSHUGSW6AvmFJdm5hVnv+Yc6Q8d0SrRsdVWF&#10;ycNc4qOSbz+Ngq+J+3haWFx22ue5ra1pZ2fICH6bzK0nkdlJWV+M7aqjpcx4RQBuSUnZ9NGu+ia6&#10;jEfFUMbRx00rRhjoKiOEC91Pof896e2vY6Y7Z3wXmAqmB8dT+H/LZvauKKs8czUQjQH9bFh06rOA&#10;qCHu7WGWmMijKLG0tGzm6E7qulrABl0W/beqslpVTenXZUOhb6QHTdQORSBc6NxZ7qP7IRooFa0Y&#10;zQY2D64CHWkRUXDYRBDrtG8Xe8QVAzSZ+2gniJbYv7fzk+dRkTHp4I1+BEm6dWndzt6YhiZuoji8&#10;NMHRxhSxHbPz6l8Twaznlbsvi3MLl8zoA+Ezgy3khQyXzOg5cWRHVBMfhoGmuxCq7eRFD+TsWD2x&#10;Z0dLpgNi1w19ysyVR85d82duAjgj+jr9tt37uNez0QMccR+68wuOfx4c/ePi4QhBA78QeA2JiOco&#10;yrs6m2PozeTFBQRqpKfWxtroScBb9n0guLW1iX0rQybABpCBBhMWnQT1wzEAfNjpoWknvHnBRDsg&#10;NAbvJJCXl34ZkVZdUt7DxZJvqmqSA3ZmxpqtLBDaIL8WhYpKF0dzGwtddoRODJ9bW+rv2YgQm1JF&#10;RaWpGYVZOQV5BcURbzP3nX6AUSGGJmwiwFentuZgtdZNnlHs5Wp19tyjsDdpMOT0gXTErbMxNxBI&#10;C1DBxcTcQXHJuxd8salBR74vohHUBGM4AeuIn91dLPt0tUHTZUwAO+9nvxYqOmnuEWVASZFp4bVq&#10;BHQKzJpD2Qj1MbSv8/lrzyOi01u11EbjvnjrBQY9I/s70jJCmtT0AlmujIGOct1IAdClvrZGrWIo&#10;K1KFDh0hwCFo+hHGJwi+WlxYgsDYsJQC6ETsNg11rpG+Rm5+KQCtoKCAHgAHy7XU64m8pSAvrael&#10;hsgL7EJhbAz11GVlMeBg36YOp0dGpx89/8z73ovouCwEyEXAcXU1ZWM9TYSQre3dAW/SiJZPB31g&#10;UwFxLYTklJZGobyehzJsgDCmO+qauA+YvWqpwqJiTAvAERfocEATAhcOLunaNQM6IR10E1THVueD&#10;m3Xvop+fMrzjiTOYFnnxwwJ3xLQ4ey2wm6utnaU+LSnoA2BFzve9QeJ988zs8lEymg1idsEVq48L&#10;aoocFoMxZuh/EWSsuBSWm02GukaXDsvEniigU6CzFqge2mJoROqY+XuiY1PcezpNXuiKeDItjDTN&#10;jDVeRaR3G/t77fQoiepeBcvj/aZ5FlhVr7ci9WavdZMKPVIN31pWQTCuGLwaDEBh/oWD0dodRy0e&#10;ReUHppG7tLewd2h54rIf7BYiZr2JSpo0xEVOroZ5GCQTA/WKovK4xFwBmwx9wnNKTM3iWZSGagRI&#10;wWfVVFcBXEpLa+LMMxmwvoo3XsYnZ6PTx6QSENzKXFtKuvplRLIAZcoGZxVGwP+TrQNbhhz/AqHp&#10;/jpwKzomef+fs332z/96Zq/Bbra2VroY2FFWszY26UwR0Zl1b4OHxJQcqeoqixbwd+s2cH55jfnm&#10;cHQ1NVLScuOTcgS2JUC2sYlZG3f44L0OaFeNIfaJaYRRxieyCAOAeEmTh7m+DI15EhiLl01p6arj&#10;zVGMAwdz4uJogehENx6/xgISuzjY1MiYjBevE3DBvl/3Gn29jqaKi2NLv8BIjC0E9qmgi7z3LDI3&#10;Oatbe2vgj+cvGpi0MMDMf1pGATsxV1He61ZoYlzKBzdVAFJYFwgJT2plbTIer2Qox+wSooFWwFGB&#10;iYqITZMqQTTQ2pzK4L1EYYWFtTZbIQ3W0rzuhKrpati01Hufca1NqKFfPV1alWXn40VheGcSO52C&#10;ghxeQfbdqqPxyTkfrB0740dfiwE6UTeMjUa6O6ppqmz2uOl158Ww3k54EwrjYmLY3sOlpaWt2b+n&#10;7iNstpKiPBSPD8byeNfg5n0387PyMGPXsIxgcGCMp4xwLcop/G3XVUzG8LJTdPD2tPjkvE27r6rp&#10;aVKv2oD+q6r1dVVmju769nXsst/PFZWUo1BMjiopKjz2j1m3/TJXSbERvSo1x45dmNk5+dhVKEe9&#10;GZEDLxnvgEPws7/234T5pBob1nIZ1uVkA168OXzhmZKyAhBck16Je+FG6MNHoYPdnFoYa9adJGJy&#10;N+YCXc2Q3m2MLIy2eCBucjre8EQVw+Fg0QuBwTxOPjC0M8PYiBnLN4bmR6cRKjqpLqlut1Sb93rT&#10;0GOjgW5OPjf8U9Nzxw/pwNY9sIJ1tjVLhqan5Y5f5HH7cRQmBOAYvY5Kn7Xy2Pnrgb17tgUFdjnI&#10;zqZAP8Ls5qh+jpPG9zp18v6M5YdfRqaCCJbabz2KGrNgd9iruF+WDLNpqUOTgqlbMqPX8JHdjh+/&#10;03PiX+u2XT901nfOqhPuU7Z0drbs0dlOwDOrWyBqihX83l1sM+LSl6w9HRmdAdhjOeDSzZeDZm7H&#10;GzbVDXUe+kXfuvuaflUSZAfwunVxWLnp3O/briWn5QOImAU7cNr3y1WHDQ11Vs3vD5eeqWY9NeQ9&#10;ozr+2lrg8VbjD6DlmRiqr1s6PD4hY9T8XV63XxUWlwOLz0OSxi/+NzQ4+vv5gzA/j2RMQU13IdRR&#10;EXx2jgy1stdAfWASEKiu3jQzRrp6Xnri1NqUNxX8bh8DqGHoPWagU+GmmT9sOtd3yp8mxjqYeEpI&#10;ydZRVz7yx0zYAKyIskuVoXZuCPb1UBlWp7atHoOJKkQHxhKAqaEWQJaQmKmtobJ1/Yy5EzpjPYlm&#10;Hk1CRUXuwMbJ/7a3PHzhySaPqzDh+tqqi2e6r/qq3+SlB3lx5N5VlFeioC1AK1o0rUdoeNKFy3hH&#10;aKiRgWZ+QXF6ak6/ng7/bpy2YuOFE2cfzEsvenByiZoqPFEpvL8Ii2c9O1r98velDXuu6umoIX1a&#10;SrajXYu/V0+w5UUqpYuEAKnIyQITUrxnuCkgYWoCl7W5E8Kk3s4ozfnxj3PDvvjH0FgHK0lxiZmY&#10;hF33w4TZYzvRixTv6tZkV8KLQQdk4h14aZkFtpZ6qsp4NWBNY2VXDTLFfggE4LSz0kdfyU6DftY/&#10;JKHrmA1rl4784at+mOZkZ8Q1wAfHCGGR4Ru9jEpCE3CyNRnY087USAMrScnpeaDJe10aht5VsIsY&#10;3Fi31K07hqBaELWdPvHWwwgECoXeHG2M4ea2NNWEVthcYwxOYVyGg1DLeBEg3s1tpKeqg/fGVlR1&#10;Hf8nVhyenf0O1pECVXnVq8gUDTUlEBEoEa0R/Nx+HHHf/01ufhFW0bq2t+jTxRqTbtgREvYmFZWC&#10;xJQV5c74hEyYv+PYjnmTRrj4BsRcv/86NiVTSUHB1cm8X3cbTXVFZgoZYsQU/es3qYa6anCB2CWi&#10;dgnJeUlpuVh6RRRPSBiCgjTAhq2FHlvgGJvDv7x2P/xFeAImK/Du1/49WzvaGqLTYAtBQAuf96fw&#10;0Am+oUtIB8pjS0GgPu9Lo6yosGjNmb0n7vpdXAU5CvSbDBFkxxiFNr0oBsnQXUL0cNJwzYgVWMdT&#10;ge6eIYILjKJAirf0SgVnpukwCaDR0tKqFRsv4gWbm1YMA/5QL9yEK4xckTGZHUes7+pi7eUxl/bP&#10;8AhcASX1OoXICX4gG7QwcIjxGcwwRASSGBqjEYMI3D4anUe3fzlxaDtwzpsZpvoDzM4hPRuCuAma&#10;6D3AT91BEl8a77RAj+rqihQp8QhsgCBmEFBo3TSMTJriQqg9O6WbWh1yPTWqmwbdiqy8bMjr5OMX&#10;nrh3b4No3A3MXyJ7XQRAQwI7a6HOespm3QIgaGCx7r27BIaUleUTU7N9fPy6tLOYOLwdJqlxE7NI&#10;FeVVmzxuFmbkjMAWJGnpcl6F8aiBEgFExuy9K4OCXa0otexHQEnDQAHN95VYVxrvI8VLKQz/kl01&#10;9rVQ0ckuuDHXlDWqlPrl7yvxyZl3fSPz8ouWftEHTbmerciNIfeZ01SvXjI4KBTvl9734FlP9K3Y&#10;25GQXHDsku+Na88HDHadMKQdOsHPWCbASgXoxl+J+Yg0OqEFYDEhJe/OkwhTA621S0d072DxeVX+&#10;0YqGZW1rZ+y1f9H6HVePXHq668Q9tCSMRPQ0VZYuHLriS3clLnbXfzbDA1Cqqyha27bQUFUS6MQ/&#10;ugqin1GofufHiQPKgKuKlUMcHqi3B/w4sp8lFzXJXy0Vn0ytrGCgBgC1NNPEK5QwXc9Mx36WgkCE&#10;lgO8Sfi4n4umiNMRA3TynHLoo4GhVDMLmR5nYCACFmEvm8620UU0c22FWLyo9+wQBc/REmlnq+44&#10;o4k0KLoNtGkqLDg/3DSlEKpEAh8jAYLOj5EaySMcCRB0CkfOpJSPkQBB58dIjeQRjgSaH52SMjsi&#10;HH3+f5XSPGN2TBJhARcTMZgiQWwWzOHhot71YtGXNlbAMYX0vmXDpuOf2lEgR00AN90EVtMx30jK&#10;zYBOej+E34t4bCZ6FZ2YnVuE/bYGuhq9O9m4dbbGHh/mJFoj69BcydDGcD7z9JUAbQ1l925Wn336&#10;na4XSsFOA4EGABkGvEz0D44b0sce+6D/XwEqbHRC0G/isn7889IZH39sczA00sTSHAzAjUdhHgdu&#10;2tqZrf56+Kj+DjgSKfrrybD3CCf27YYz7ezNBvayqawTxujTmw2KwF64Szdf48XUrm3NMLFK00RA&#10;Cp97IWt/O21z7kdjQzUqNtj/40eo6MQ+sddv0sbO3xMeHj9udLf5k7o72BjiJoCYlJZ3+Xbohl1X&#10;JizctXHV+KUze4rIevoHlY4DG2hyH0z2cQng++BQx/Tl+wf3tj/rOhcHjxg6MJ8Ivv3/varZVGJl&#10;hMhcQNCI7TZzxZHwyIRNv0zG+UOs/PHcNawDcbAt99s5vft2tRn71d5V609Zm+sO7WP/n7p4anQF&#10;U8PbifhBu4uE9GgMZX9wAYZOXDclMmIL84m/ZmNrcAPb7RgJ1HsBPuhdpHXpM+mxlVPgeGRJSfn4&#10;wR06OVkhtgI2LzMpmYv38cwkYF8wiT8sC3a2pr8W3pgd2zg8Tj15/uTlnGnuy2b1Qt+NDh0KBpLw&#10;P3a2FhaVOrU22v3rZOz7/WXr5VxerEBaAtinja3yuIapgK2Sx3Cgdjh0ag+orCwONOIAGrZ7Iz20&#10;TueqgSFflNA0KGBbCVLiH85XKHLlBSwQiCMMGI0JEEETQkqce0QVYOn5lKglVmzo7NbZoq2DMbOx&#10;GemRt95/CKnHZoauC7ilOUHvjLywiAx9tGcFJQW64tQmYAWKLIaSSIBNJhZm2n37tEYMCEqCrA84&#10;5MrL4Zg1xTMVSbRWBC86IQahIIVHFA8KcpTwSxCjqQIybLp+gMVjYy+FZDshhazcokPnH2sYaX/z&#10;RW9sWBeQKc0vei5EXBk12PWk572bjyNG8wJcoWXvOPIgJSP3+3n98WaCPZceP/QNt2/dYtWCvtgK&#10;hKcA05W7r/effkKdMaioNDPQmj2h66Sh7Xcde5iYmvPt7L4IU0gXB81FxWZ5nHx44+Hr3MIS3DTU&#10;Vhvk5jB3QldtTUV6wxtwEPE2fefh25NGdG5pqrPl31uIK1RYUgqVd3IyXzC1p4tjTaRMFA2/c+32&#10;8yb6Ggi9hOzA1tbDd16FJWArHVsDqD6nWkpXW+PrGW6IQItyUQqOC+869vjc1YC4lGwkBnZ7dLD8&#10;cnIPRxsDtAe0jaiYjG1H7uTmU1GX/EPi5n93EMGY5k92a22li31KV+6FXrkRvHCmu2ULbdofBfQB&#10;uKdB8QdOP0I4LkSCAABd2pjNGte1VydL0KSFAHGlZuZt2Onj1sW+XzfbP/fd8fR+np1fhEmUtq1N&#10;5k7s3qeLFa9PY9egea6FhE4oI/h1cmRk4qjBHSHNBo5N4ZzWmP7OJz3v33j0GgfZIBWA4Ny14MjY&#10;1OF92s7/+VigfyRXXVFRRQkdIvQBWa/eenXDtkv6hlqDerVRU1V8EZbwxfKDgS8TEQrhRXj8oqlu&#10;OKMD+wLNPX4eM2HR3rTsgiF9HFua6OAIm/+L2DWbTuOsOqL+KStTsTlhnOJTcnbvv8VVVL3xKDQ7&#10;O78/j2x4dMrRsw+v3gu5sPcrhHKF/lA64jLsPfGwnX2LeZO6AZ1A4dPAmFsPXsPG0vqEWeMdPCrN&#10;S0y3crBaPN0NuYDVzJziyUsP3L0X4trJdngfBxxEi4pN2+f58NKNINBv52CM2mXnFl+88RK74LHr&#10;KTE19/y1EJwoHjcIgXapAxV+L2J3770+clAnawsdeuc/DC/gvvx3T5z5GOLmaGaklZaZ630n9JSX&#10;77rlo1bM7k31FNVU/4MQX7v338wrrN7n+fhpQNTg3o4GeurxSVkXbgRdvhl4cMvscYOcYHebB5Ks&#10;UoWFTlmZ19HJUsXlrk4t4c0jjMv7PhgMtWtjqqan/uJ1YkFhmZwc5R+i8wUS5/5wLDcv/8C2L906&#10;WeHcHCwKusJD5/w2/H1+UP8Ou3+daGqoDicOftgp76D5vxzDkRw9HXWgAR9kh6+2cvN5RCG8vG/R&#10;gB421H0OQspUfrfp4tadl8/fCJ41rhMdTQ6I56gpeZy47dbF7trBhTggi5RVlVI7jj5c/MNBHMzw&#10;3DaTT1YKPS+mPOnqQKM710yA20A/xU10yIiJPGHJ/mcFxRuWj1BTlYeHCrZ3Hn1w907wmu/Hrfiy&#10;L5UdR32rpc74BE9cuOuvA7ePbpmG2jm2Ngr1WRWbmNN9wuZ+PWwPb5qJLaToiBFmAuikfAB09Py9&#10;nuiRr94LW7b6mJ2t6f5N07EzmjpzWi0VHp0x6/sjP/7maaynPnWkC+3Ko3nIaqhcvO5vbWn0+MxK&#10;e2tE94SDxbl4I3Tiol2/7/IZ0MMWHU6zT1QJy++slkpOzZGS5Zgb6zQ8L4gD2Woq8jihm5qVS4fh&#10;pHQsI43oGjkFhd77F88Y46Kvq4rjZhAxrAsOzhqY6O5YOx5RqRA5EV0/OvcpI9ovmd4nLyMboKRx&#10;A+P9+k2679OwEYM7DHRrjaCBdGKEmZ81tjNHRfFZcBzrLDiOeFVqaqnsXDteT0eFTom4azNGd2zj&#10;aOkb/CYrp5ihTNNn/sKpRWBBhJrBP4Qw0VRX2rj3+qOHob+uGD2yfxtAExyhDZy56m9iabh4ek/s&#10;KobDjSLQnwxxs3ewb+kfEoveHLYTyAMRFSXqrDBcRIQvxU+B4RFdLmjCa1y/55qCorzHhqnt7I3Q&#10;rUMUIGtlrrV/wzRDY+1fd/hkZBWi3dWwisUPTvWONePtrPWLikuRGH8xEu3n5vw6MiEuKftdSqZu&#10;Qr8QEjrRCjFghyVRUxX04utWme59arn6+FFZ9f3cAfbW+pAjte+8uhpDoxdhSZERCWMHuZgb4zhv&#10;TU+ER7Auk4Z2UNXRQJ9I00cGqHbN8rHTR3SuKC/HGU1q9IC3oXGpQQ9MF6IqwHq8Y6aianAvRxhj&#10;Jh4OqoAReptWBoBO5vtfCIbSkZL+h0gv2w492L7n6owpvRH5EgCi6cO4zp/otmbxUNgnWCxYQZhP&#10;9A9gElWjoomCbR6KKDq8QQ/+4Ao/33HIukLIkBdhyU/9I0cMaN/BwRTjIeYhCrVuqQMf+k14/NOg&#10;GLg39CO47K7OVu3sTYr5s1QgDXPrZGtUVV5Fh69niDTXhZB6dhg/Q30VqfIqNN/3WR22CODDYRaF&#10;SQmVy6sru3WxwlssmGR4GvE2DVFsurY3F1AbhrRmRhotTLQLCmrSQ+stTDR+Xtof3XlWdlFWbgFi&#10;aeCVBsnp2ce9/PD2CpTGUKYvbFoaCJDFfS6XCriK4K68aaD6sUJnxwKY953XK38/1a1bmz9XjUQV&#10;8MEj/JGXk140oxucx6L8krSsgszsQpz0x7DvztPwl+GxLVsY0hQa/xc9Q1h0MiLi9XSxobrz2h9I&#10;A1N1f273Cg1PhnWseVhVZWdphLEXnjLJwZsiV4Hyi/l9DvOoWS6EhE60fCqIZnV1VBwO9gvigF1z&#10;dChpmYVpGbkujpZQMCVq6pQ3Ne8D14oteAgwPbMQqtaggmiyn1D0IF9FRNkseDd9TakwMnXPiUfX&#10;7ofGpmRj3gCa0NVUtTDTQUBRGjpsTmBcBYnyJ0c/qDuwGhyWMve7Q4b6mvvWT1ZVlmePgtFlwzgd&#10;PPsMC2avolLQC8Okaagq4zC0gb72RwSBQWVLSssgKKuW2kx3wdQFwtHRVJZSVED0BLac6u2768qB&#10;oSP8CyGhE/amrZ2JjCr3vl8U+lCq26qreV7tgYlnwTHFmfnt7U2BTjiITDtmSxZp8VNbSxlTf3CY&#10;mDSMBAGgisp3o074bXhp5PC5O2MT0kcO7LB0lrudlYGhnhoc3JT0XPvBrwSI0/QZav/pAs0A4Uzm&#10;fHc4N7/w0r9LWpnrIGYsQwGslpZVzVxx9JLX0w6utj8sGOhgY2JhpqmqrKiuqthnytaE1CwmceMv&#10;KAlUS/Fao2Djx2/4CjgyihbeeIKikFJI6ERPbWup7+Js9dg3DO9yxZIxJrfr1h8ShuaOXnwmzZUf&#10;2scBueqmYe6glbc00QTQ8cYgRKhj7uMCg26ck4xJyNRUq3m1AKKB7Dr+MDYmee/m2Yjsj1z0sUnM&#10;R1OxBt7TVNg0G3mNXhFcI2yJv3/knj9n9+5sJRBUB83P527Ypcu+06f0xqiLPlhMedLAUEXVRxhO&#10;MAaXVEtDFf3Fi7DEYXhHR21e4VYhkpRUSRkiR3/Q6tfO2sy/hDQqApKw3Ldwaq/SwpJf/vEuKcau&#10;uVrz1RADBIcIgwfO+t66Hdi/T1sqCHzt4O0CogKqHKyNDEz1zvj4IeI6tE4nAB0Frvxpn8DslEwo&#10;hr4Jrb96k2jYwmC4uyNGx5j2R1cLTMDxehWVWllQDFQJ0P+4n+ijf9tx3fP0/W8WDZ011hW9tgAd&#10;ODbozTENMWmoi6KCDG+0jpaCSSgOzwFNY3gWyNjAz7KKyg5tzNT1Nbxuv8A0HLvLBlnM4Z+64i+r&#10;qtShTYuGG3wDRTTLIyGhE3XD9NCofg7jx3a/dd1/4WpPBNjGTCEgBXzwBq3U+uThc/7frDupq6/9&#10;69dDMNdTt7dlywhDFkN9tbkTekSFxny7/hzmBLA6x5t9lD/tHbRx7zU1HU3Gi4KSEM0/JyMP8Yup&#10;2ShprOZIIzglQjn8ttMHZ8UxipdVqBVMlV1WI68xCXD04vONO7xGjey6/tthGGlhtQY3mX8oF5XC&#10;y6kQgf1lVDI1XOfFCYOfiuaxYc8NvGhLRpaKfs1MZKIK+FADFd46Kht5DFfUmM9YY8Lgjs8ev9xz&#10;8gl6cBBGSvgzSkoKx7wCfK4HDOrt7NjaEO2AySX6F0Lq2SEIaAXa2vrzaMyHHzpy81FA1JcTe3Rp&#10;3xJR18rKy7Fqd+Ky/3lvXwN9LY+N053s3r0NA3nh19cdPuM+5ja/ntEzJDzh6PE7jwKjEHVWS13l&#10;+csYrxtB86f0iUnMCo2Ip3UAVQ12c/C+7Dv/5+MbV4yysdCH0fJ7EbNuq7eujrqZlfEj//BDns+G&#10;u9thcofq51FkfY0DNwU4wU96TAZA+IckLl57Ul5JAS9iw1sDKZ+B/amW6uZigXAMPVwtVXXVft3q&#10;pabC7dvFFm7Gm9j0fw7cfvkm2a2X4+NnEdsPPxgzsK2ZsRooI1yjspL8s6DYqzdD1dW4LYy1NNUU&#10;QZVijy6YVwSM4g8L+j3yj/x23Ql40tNHuWqpK+UWIMZ+0Lq/Lpq30P9t2VDK62B8mPdXEGTZXDfj&#10;tfDQiUqiiePdake3zNjZ3mrPsbvL157A5AXWJGFWqwtLFDSUxw7t/ONCTGoaCOxOQgA6NRVFmA8B&#10;SQEZCEx8cNNUt062J72eHb34FL21ib72lh/Hz5nQpf+MHUx6zIZOGd7hVWTyrqO3e0/YrG+giXnT&#10;goKiQW5OB/6YvmXfje37b/709/n+PVoBMbA7KqpKzNQgQwQXMEvqqkqMAQNHGM0oYxaG9yrLsKhU&#10;BNbG5ss12y/yPMh3DEPh1ZXVx7bMwgAIsRq3rZ60cv2Z2Us9NPS1AJqsrDyrFvrH//4iJaPg5euE&#10;1f9ctLU0QEqwje3Yc8b1/NPj6sAZ/2A3vNfehf26W8FRhlUGk2CVZg+yNdBVPbfry+Xrz/2x1+fv&#10;Q7ewJzont6i0qKRHZ9u/fhjHju6JEpGXqyA4SAKTIKuqqgTDy651c103QywQgAwdGSY+A0Ljw9+m&#10;okdG525hquVoa4r3sUIQgiZHSiolraC4tMLMSE3AJ4P5AD6gIXgIhcWIu14Ki8LlymMGB8HV243Y&#10;AEf23vGlmF/EfagE2f1DE/yCY9KzEClTvq29KV7/g4DcWPzEu89QtJmxOtJgLQdBLvV0lGG3KBPF&#10;/4BzvDUmr6AUnOCtMZTxqqpG0G70w4b6qkiVX4B3DhVQc2D1jbOQ3kifeikCLiCB6Ljsh8+jYhOy&#10;4YliyNi9gyXe9oLREUKBwnfkpaQimPKaJCckPCU+OQugAcN4ARfIY6UeiwImhmq8PS41LEKSGJ37&#10;Bcc9fxmXmV2soabQzs60g2MLLlcG0yZ0IhDEfqjYxFyE/ESJAhXMyS2BakyM1BEXiFV1vgiE+90M&#10;6KQryPOKIG1pqsvnmRiAEoPWeqsP/eEj8BR3YP+mLT9iqKu+c81YaqUHQOKFwMS7XfxeJPQYs3Hk&#10;4A4n/prBntABjimI81ICW/ANqPKxm4R3kx40gDJKxGCC1XPW8AV3EEGBYagYzaFtoGDsr0AKOmO9&#10;VaBv8vZm1cAdGekwTDTP4AT8IBk4AT/slBCPLB3gE4Fqy2rKhgDxj80JXQTyUt5sTR05mP7E+I8N&#10;QSSj64vi6BLpjPTf95FlpxHatVB7dnatIBdm7ZF9v95rnu5rlMokgMTRC0NzB47ewpmkySPaUzMr&#10;1B5Q6cysorVbvctLSkb1a/sOR7yc1Kw434qwSFGzOayf2G8qWBz9lJr5qe2WsUfBYOl9GRnizAUy&#10;svMy9wE45pq+ACuwfHQoUOZRvdjCUzSbeuvIZKTTsOvLfvQ+suw0QrtuNtv5WWoI2/MyInX0vN1v&#10;E9MnDOvUvX0rOItYEsSLWkKeR0yb1mfXmvE8y1Q/1D4LD4RI00lAvNEJuQCOUbEZm/feuHr/VXpO&#10;Hrpj+F6WpnrTRnVeMLkr4Fu382o6aRLKn1cCYo9OiANwxAe+PDbV4o0qulpKmmrKGDrAcxDo1j+v&#10;7Ai1ppbA/wM6aRlR7jxGJdIYB1BbeQkumxo6QqDfbKOiz143yp3HULz2/PdnL4UQFKYERGLSVZgV&#10;JmWJkQQIOsVIWRLHKkGnxKlcjCpM0ClGypI4Vgk6JU7lYlRhgk4xUpbEsUrQKXEqF6MKE3SKkbIk&#10;jlWCTolTuRhVmKBTjJQlcawSdEqcysWowgSdYqQsiWOVoFPiVC5GFSboFCNlSRyrBJ0Sp3IxqjBB&#10;pxgpS+JYJeiUOJWLUYUJOsVIWRLHKkGnxKlcjCpM0ClGypI4Vgk6JU7lYlRhgk4xUpbEsUrQKXEq&#10;F6MKE3SKkbIkjlWCTolTuRhVmKBTjJQlcawSdEqcysWowgSdYqQsiWOVoFPiVC5GFSboFCNlSRyr&#10;BJ0Sp3IxqjBBpxgpS+JYJeiUOJWLUYUJOsVIWRLHKkGnxKlcjCpM0ClGypI4Vgk6JU7lYlRhgk4x&#10;UpbEsUrQKXEqF6MKE3SKkbIkjlWCTolTuRhVmKBTjJQlcawSdEqcysWowgSdYqQsiWOVoFPiVC5G&#10;FSboFCNlSRyrBJ0Sp3IxqjBBpxgpS+JYJeiUOJWLUYUJOsVIWRLHKkGnxKlcjCpM0ClGypI4Vgk6&#10;JU7lYlRhgk4xUpbEsUrQKXEqF6MKE3SKkbIkjlWCTolTuRhVmKBTjJQlcawSdEqcysWowgSdYqQs&#10;iWP1f5V8zYCHJlYcAAAAAElFTkSuQmCCUEsDBBQABgAIAAAAIQD6f6yf4gAAAAwBAAAPAAAAZHJz&#10;L2Rvd25yZXYueG1sTI9Nb4JAEIbvTfofNtOkN12wBRVZjDFtT8ak2qTxNsIIRHaXsCvgv+/01N7m&#10;48k7z6TrUTeip87V1igIpwEIMrktalMq+Dq+TxYgnEdTYGMNKbiTg3X2+JBiUtjBfFJ/8KXgEOMS&#10;VFB53yZSurwijW5qWzK8u9hOo+e2K2XR4cDhupGzIIilxtrwhQpb2laUXw83reBjwGHzEr71u+tl&#10;ez8do/33LiSlnp/GzQqEp9H/wfCrz+qQsdPZ3kzhRKNgEi3mjHIxjyMQTCzjJU/OjL4Gsxhklsr/&#10;T2Q/AAAA//8DAFBLAwQUAAYACAAAACEANydHYcwAAAApAgAAGQAAAGRycy9fcmVscy9lMm9Eb2Mu&#10;eG1sLnJlbHO8kcFqAjEQhu9C3yHMvZvdFYqIWS8ieBX7AEMymw1uJiGJpb69gVKoIPXmcWb4v/+D&#10;2Wy//Sy+KGUXWEHXtCCIdTCOrYLP0/59BSIXZINzYFJwpQzb4W2xOdKMpYby5GIWlcJZwVRKXEuZ&#10;9UQecxMicb2MIXksdUxWRtRntCT7tv2Q6S8DhjumOBgF6WCWIE7XWJufs8M4Ok27oC+euDyokM7X&#10;7grEZKko8GQc/iyXTWQL8rFD/xqH/j+H7jUO3a+DvHvwcAMAAP//AwBQSwECLQAUAAYACAAAACEA&#10;sYJntgoBAAATAgAAEwAAAAAAAAAAAAAAAAAAAAAAW0NvbnRlbnRfVHlwZXNdLnhtbFBLAQItABQA&#10;BgAIAAAAIQA4/SH/1gAAAJQBAAALAAAAAAAAAAAAAAAAADsBAABfcmVscy8ucmVsc1BLAQItABQA&#10;BgAIAAAAIQBebokhDQQAABkSAAAOAAAAAAAAAAAAAAAAADoCAABkcnMvZTJvRG9jLnhtbFBLAQIt&#10;AAoAAAAAAAAAIQCozaLl4hEAAOIRAAAUAAAAAAAAAAAAAAAAAHMGAABkcnMvbWVkaWEvaW1hZ2Ux&#10;LnBuZ1BLAQItAAoAAAAAAAAAIQDkd3KqyD8AAMg/AAAUAAAAAAAAAAAAAAAAAIcYAABkcnMvbWVk&#10;aWEvaW1hZ2UyLnBuZ1BLAQItAAoAAAAAAAAAIQBPM15KlD4AAJQ+AAAUAAAAAAAAAAAAAAAAAIFY&#10;AABkcnMvbWVkaWEvaW1hZ2UzLnBuZ1BLAQItABQABgAIAAAAIQD6f6yf4gAAAAwBAAAPAAAAAAAA&#10;AAAAAAAAAEeXAABkcnMvZG93bnJldi54bWxQSwECLQAUAAYACAAAACEANydHYcwAAAApAgAAGQAA&#10;AAAAAAAAAAAAAABWmAAAZHJzL19yZWxzL2Uyb0RvYy54bWwucmVsc1BLBQYAAAAACAAIAAACAABZ&#10;mQAAAAA=&#10;" o:allowincell="f">
                <v:rect id="Tekstvak 2" o:spid="_x0000_s1027" style="position:absolute;left:9252;width:7016;height:73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4TKrwgAAANoAAAAPAAAAZHJzL2Rvd25yZXYueG1sRI/NasMw&#10;EITvhb6D2EIvoZETQwluZBMCKc0xbiDXxVr/JNbKSIrtvn1UKPQ4zMw3zLaYTS9Gcr6zrGC1TEAQ&#10;V1Z33Cg4fx/eNiB8QNbYWyYFP+ShyJ+ftphpO/GJxjI0IkLYZ6igDWHIpPRVSwb90g7E0autMxii&#10;dI3UDqcIN71cJ8m7NNhxXGhxoH1L1a28GwXNfu7T42KVWre4fqK71NfkVCv1+jLvPkAEmsN/+K/9&#10;pRWs4fdKvAEyfwAAAP//AwBQSwECLQAUAAYACAAAACEA2+H2y+4AAACFAQAAEwAAAAAAAAAAAAAA&#10;AAAAAAAAW0NvbnRlbnRfVHlwZXNdLnhtbFBLAQItABQABgAIAAAAIQBa9CxbvwAAABUBAAALAAAA&#10;AAAAAAAAAAAAAB8BAABfcmVscy8ucmVsc1BLAQItABQABgAIAAAAIQA24TKrwgAAANoAAAAPAAAA&#10;AAAAAAAAAAAAAAcCAABkcnMvZG93bnJldi54bWxQSwUGAAAAAAMAAwC3AAAA9gIAAAAA&#10;" fillcolor="#f1eaca" stroked="f" strokeweight="0">
                  <v:textbox inset="4.99mm,8.01mm,4.99mm,8.01mm">
                    <w:txbxContent>
                      <w:p w14:paraId="24947856" w14:textId="77777777" w:rsidR="00FA1108" w:rsidRPr="00616E11" w:rsidRDefault="00000000">
                        <w:pPr>
                          <w:rPr>
                            <w:rFonts w:cs="Arial"/>
                            <w:b/>
                          </w:rPr>
                        </w:pPr>
                        <w:r w:rsidRPr="00616E11">
                          <w:rPr>
                            <w:rFonts w:cs="Arial"/>
                            <w:b/>
                          </w:rPr>
                          <w:t>S-97</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Afbeelding 3" o:spid="_x0000_s1028" type="#_x0000_t75" style="position:absolute;top:58770;width:9309;height:92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rdNxAAAANoAAAAPAAAAZHJzL2Rvd25yZXYueG1sRI9Ba8JA&#10;FITvBf/D8oTe6kZbgqSuIoIgppemFXp8ZJ9JNPs2ZDfZ9N93C4Ueh5n5htnsJtOKkXrXWFawXCQg&#10;iEurG64UfH4cn9YgnEfW2FomBd/kYLedPWww0zbwO42Fr0SEsMtQQe19l0npypoMuoXtiKN3tb1B&#10;H2VfSd1jiHDTylWSpNJgw3Ghxo4ONZX3YjAKxvCSnNN8PA3HkH+9VQdzC5eVUo/zaf8KwtPk/8N/&#10;7ZNW8Ay/V+INkNsfAAAA//8DAFBLAQItABQABgAIAAAAIQDb4fbL7gAAAIUBAAATAAAAAAAAAAAA&#10;AAAAAAAAAABbQ29udGVudF9UeXBlc10ueG1sUEsBAi0AFAAGAAgAAAAhAFr0LFu/AAAAFQEAAAsA&#10;AAAAAAAAAAAAAAAAHwEAAF9yZWxzLy5yZWxzUEsBAi0AFAAGAAgAAAAhAJo2t03EAAAA2gAAAA8A&#10;AAAAAAAAAAAAAAAABwIAAGRycy9kb3ducmV2LnhtbFBLBQYAAAAAAwADALcAAAD4AgAAAAA=&#10;" strokeweight="0">
                  <v:imagedata r:id="rId11" o:title=""/>
                </v:shape>
                <v:shape id="Afbeelding 6" o:spid="_x0000_s1029" type="#_x0000_t75" style="position:absolute;left:7;top:68040;width:9302;height:92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GlsVwwAAANoAAAAPAAAAZHJzL2Rvd25yZXYueG1sRI/BasMw&#10;EETvgf6D2EJusdxSTHCjmLo0EOgh2MkHLNbWcmKtXEtNnH59VCjkOMzMG2ZVTLYXZxp951jBU5KC&#10;IG6c7rhVcNhvFksQPiBr7B2Tgit5KNYPsxXm2l24onMdWhEh7HNUYEIYcil9Y8iiT9xAHL0vN1oM&#10;UY6t1CNeItz28jlNM2mx47hgcKB3Q82p/rEK5MeOyqwq3bc5ZttmU9X0+1krNX+c3l5BBJrCPfzf&#10;3moFL/B3Jd4Aub4BAAD//wMAUEsBAi0AFAAGAAgAAAAhANvh9svuAAAAhQEAABMAAAAAAAAAAAAA&#10;AAAAAAAAAFtDb250ZW50X1R5cGVzXS54bWxQSwECLQAUAAYACAAAACEAWvQsW78AAAAVAQAACwAA&#10;AAAAAAAAAAAAAAAfAQAAX3JlbHMvLnJlbHNQSwECLQAUAAYACAAAACEAYBpbFcMAAADaAAAADwAA&#10;AAAAAAAAAAAAAAAHAgAAZHJzL2Rvd25yZXYueG1sUEsFBgAAAAADAAMAtwAAAPcCAAAAAA==&#10;" strokeweight="0">
                  <v:imagedata r:id="rId12" o:title=""/>
                </v:shape>
                <v:shape id="Afbeelding 7" o:spid="_x0000_s1030" type="#_x0000_t75" style="position:absolute;left:9360;top:68040;width:9234;height:92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UAZwwAAANoAAAAPAAAAZHJzL2Rvd25yZXYueG1sRI9Ba8JA&#10;FITvBf/D8gre6m6tlRJdxbaIngraUujtNftMgtm3IfvU5N+7hYLHYWa+YebLztfqTG2sAlt4HBlQ&#10;xHlwFRcWvj7XDy+goiA7rAOThZ4iLBeDuzlmLlx4R+e9FCpBOGZooRRpMq1jXpLHOAoNcfIOofUo&#10;SbaFdi1eEtzXemzMVHusOC2U2NBbSflxf/IW5F1M35vj7+vTZizfH7ufCW8ba4f33WoGSqiTW/i/&#10;vXUWnuHvSroBenEFAAD//wMAUEsBAi0AFAAGAAgAAAAhANvh9svuAAAAhQEAABMAAAAAAAAAAAAA&#10;AAAAAAAAAFtDb250ZW50X1R5cGVzXS54bWxQSwECLQAUAAYACAAAACEAWvQsW78AAAAVAQAACwAA&#10;AAAAAAAAAAAAAAAfAQAAX3JlbHMvLnJlbHNQSwECLQAUAAYACAAAACEASGlAGcMAAADaAAAADwAA&#10;AAAAAAAAAAAAAAAHAgAAZHJzL2Rvd25yZXYueG1sUEsFBgAAAAADAAMAtwAAAPcCAAAAAA==&#10;" strokeweight="0">
                  <v:imagedata r:id="rId13" o:title=""/>
                </v:shape>
                <v:rect id="Tekstvak 10" o:spid="_x0000_s1031" style="position:absolute;left:36831;top:68040;width:28473;height:2588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Hz26xAAAANoAAAAPAAAAZHJzL2Rvd25yZXYueG1sRI9Ba8JA&#10;FITvgv9heYK3urEHKdFVNGCp7UGNXrw9ss8kmn0bslsT++tdoeBxmJlvmNmiM5W4UeNKywrGowgE&#10;cWZ1ybmC42H99gHCeWSNlWVScCcHi3m/N8NY25b3dEt9LgKEXYwKCu/rWEqXFWTQjWxNHLyzbQz6&#10;IJtc6gbbADeVfI+iiTRYclgosKakoOya/hoFyWqTtH+73bdPP8+Xg/7Znu5bqdRw0C2nIDx1/hX+&#10;b39pBRN4Xgk3QM4fAAAA//8DAFBLAQItABQABgAIAAAAIQDb4fbL7gAAAIUBAAATAAAAAAAAAAAA&#10;AAAAAAAAAABbQ29udGVudF9UeXBlc10ueG1sUEsBAi0AFAAGAAgAAAAhAFr0LFu/AAAAFQEAAAsA&#10;AAAAAAAAAAAAAAAAHwEAAF9yZWxzLy5yZWxzUEsBAi0AFAAGAAgAAAAhAD0fPbrEAAAA2gAAAA8A&#10;AAAAAAAAAAAAAAAABwIAAGRycy9kb3ducmV2LnhtbFBLBQYAAAAAAwADALcAAAD4AgAAAAA=&#10;" fillcolor="#00ac9e" stroked="f" strokeweight="0">
                  <v:textbox inset="4.99mm,4.99mm,4.99mm,4.99mm">
                    <w:txbxContent>
                      <w:p w14:paraId="2154674E" w14:textId="77777777" w:rsidR="00FA1108" w:rsidRPr="00616E11" w:rsidRDefault="00FA1108">
                        <w:pPr>
                          <w:spacing w:after="0"/>
                          <w:jc w:val="right"/>
                          <w:rPr>
                            <w:rFonts w:eastAsia="Times New Roman" w:cs="Arial"/>
                            <w:color w:val="FFFFFF"/>
                            <w:sz w:val="16"/>
                            <w:szCs w:val="16"/>
                            <w:lang w:eastAsia="fr-FR"/>
                          </w:rPr>
                        </w:pPr>
                      </w:p>
                      <w:p w14:paraId="3E0BE032" w14:textId="77777777" w:rsidR="00FA1108" w:rsidRPr="00616E11" w:rsidRDefault="00FA1108">
                        <w:pPr>
                          <w:spacing w:after="0"/>
                          <w:jc w:val="right"/>
                          <w:rPr>
                            <w:rFonts w:eastAsia="Times New Roman" w:cs="Arial"/>
                            <w:color w:val="FFFFFF"/>
                            <w:sz w:val="16"/>
                            <w:szCs w:val="16"/>
                            <w:lang w:eastAsia="fr-FR"/>
                          </w:rPr>
                        </w:pPr>
                      </w:p>
                      <w:p w14:paraId="68A4B53B" w14:textId="77777777" w:rsidR="00FA1108" w:rsidRPr="00616E11" w:rsidRDefault="00FA1108">
                        <w:pPr>
                          <w:spacing w:after="0"/>
                          <w:jc w:val="right"/>
                          <w:rPr>
                            <w:rFonts w:eastAsia="Times New Roman" w:cs="Arial"/>
                            <w:color w:val="FFFFFF"/>
                            <w:sz w:val="16"/>
                            <w:szCs w:val="16"/>
                            <w:lang w:eastAsia="fr-FR"/>
                          </w:rPr>
                        </w:pPr>
                      </w:p>
                      <w:p w14:paraId="11C974D3" w14:textId="77777777" w:rsidR="00FA1108" w:rsidRPr="00616E11" w:rsidRDefault="00FA1108">
                        <w:pPr>
                          <w:spacing w:after="0"/>
                          <w:jc w:val="right"/>
                          <w:rPr>
                            <w:rFonts w:eastAsia="Times New Roman" w:cs="Arial"/>
                            <w:color w:val="FFFFFF"/>
                            <w:sz w:val="16"/>
                            <w:szCs w:val="16"/>
                            <w:lang w:eastAsia="fr-FR"/>
                          </w:rPr>
                        </w:pPr>
                      </w:p>
                      <w:p w14:paraId="789374B4" w14:textId="77777777" w:rsidR="00FA1108" w:rsidRPr="00616E11" w:rsidRDefault="00FA1108">
                        <w:pPr>
                          <w:spacing w:after="0"/>
                          <w:jc w:val="right"/>
                          <w:rPr>
                            <w:rFonts w:eastAsia="Times New Roman" w:cs="Arial"/>
                            <w:color w:val="FFFFFF"/>
                            <w:sz w:val="16"/>
                            <w:szCs w:val="16"/>
                            <w:lang w:eastAsia="fr-FR"/>
                          </w:rPr>
                        </w:pPr>
                      </w:p>
                      <w:p w14:paraId="4BF1041E" w14:textId="77777777" w:rsidR="00FA1108" w:rsidRPr="00616E11" w:rsidRDefault="00FA1108">
                        <w:pPr>
                          <w:spacing w:after="0"/>
                          <w:jc w:val="right"/>
                          <w:rPr>
                            <w:rFonts w:eastAsia="Times New Roman" w:cs="Arial"/>
                            <w:color w:val="FFFFFF"/>
                            <w:sz w:val="16"/>
                            <w:szCs w:val="16"/>
                            <w:lang w:eastAsia="fr-FR"/>
                          </w:rPr>
                        </w:pPr>
                      </w:p>
                      <w:p w14:paraId="7837CDEF" w14:textId="77777777" w:rsidR="00FA1108" w:rsidRPr="00616E11" w:rsidRDefault="00FA1108">
                        <w:pPr>
                          <w:spacing w:after="0"/>
                          <w:jc w:val="right"/>
                          <w:rPr>
                            <w:rFonts w:eastAsia="Times New Roman" w:cs="Arial"/>
                            <w:color w:val="FFFFFF"/>
                            <w:sz w:val="16"/>
                            <w:szCs w:val="16"/>
                            <w:lang w:eastAsia="fr-FR"/>
                          </w:rPr>
                        </w:pPr>
                      </w:p>
                      <w:p w14:paraId="0FE43E44" w14:textId="77777777" w:rsidR="00FA1108" w:rsidRPr="00616E11" w:rsidRDefault="00FA1108">
                        <w:pPr>
                          <w:spacing w:after="0"/>
                          <w:jc w:val="right"/>
                          <w:rPr>
                            <w:rFonts w:eastAsia="Times New Roman" w:cs="Arial"/>
                            <w:color w:val="FFFFFF"/>
                            <w:sz w:val="16"/>
                            <w:szCs w:val="16"/>
                            <w:lang w:eastAsia="fr-FR"/>
                          </w:rPr>
                        </w:pPr>
                      </w:p>
                      <w:p w14:paraId="423574AB" w14:textId="77777777" w:rsidR="00FA1108" w:rsidRPr="00616E11" w:rsidRDefault="00FA1108">
                        <w:pPr>
                          <w:spacing w:after="0"/>
                          <w:jc w:val="right"/>
                          <w:rPr>
                            <w:rFonts w:eastAsia="Times New Roman" w:cs="Arial"/>
                            <w:color w:val="FFFFFF"/>
                            <w:sz w:val="16"/>
                            <w:szCs w:val="16"/>
                            <w:lang w:eastAsia="fr-FR"/>
                          </w:rPr>
                        </w:pPr>
                      </w:p>
                      <w:p w14:paraId="17C9A648" w14:textId="77777777" w:rsidR="00FA1108" w:rsidRPr="00616E11" w:rsidRDefault="00FA1108">
                        <w:pPr>
                          <w:spacing w:after="0"/>
                          <w:jc w:val="right"/>
                          <w:rPr>
                            <w:rFonts w:eastAsia="Times New Roman" w:cs="Arial"/>
                            <w:color w:val="FFFFFF"/>
                            <w:sz w:val="16"/>
                            <w:szCs w:val="16"/>
                            <w:lang w:eastAsia="fr-FR"/>
                          </w:rPr>
                        </w:pPr>
                      </w:p>
                      <w:p w14:paraId="2DFCC9AF" w14:textId="77777777" w:rsidR="00FA1108" w:rsidRPr="00616E11" w:rsidRDefault="00FA1108">
                        <w:pPr>
                          <w:spacing w:after="0"/>
                          <w:jc w:val="right"/>
                          <w:rPr>
                            <w:rFonts w:eastAsia="Times New Roman" w:cs="Arial"/>
                            <w:color w:val="FFFFFF"/>
                            <w:sz w:val="16"/>
                            <w:szCs w:val="16"/>
                            <w:lang w:eastAsia="fr-FR"/>
                          </w:rPr>
                        </w:pPr>
                      </w:p>
                      <w:p w14:paraId="55D21AE3" w14:textId="77777777" w:rsidR="00FA1108" w:rsidRPr="00616E11" w:rsidRDefault="00000000">
                        <w:pPr>
                          <w:spacing w:after="0"/>
                          <w:jc w:val="right"/>
                          <w:rPr>
                            <w:rFonts w:eastAsia="Times New Roman" w:cs="Arial"/>
                            <w:color w:val="FFFFFF"/>
                            <w:sz w:val="16"/>
                            <w:szCs w:val="16"/>
                            <w:lang w:eastAsia="fr-FR"/>
                          </w:rPr>
                        </w:pPr>
                        <w:r w:rsidRPr="00616E11">
                          <w:rPr>
                            <w:rFonts w:eastAsia="Times New Roman" w:cs="Arial"/>
                            <w:color w:val="FFFFFF"/>
                            <w:sz w:val="16"/>
                            <w:szCs w:val="16"/>
                            <w:lang w:eastAsia="fr-FR"/>
                          </w:rPr>
                          <w:t>Published by the</w:t>
                        </w:r>
                      </w:p>
                      <w:p w14:paraId="785E47E9" w14:textId="77777777" w:rsidR="00FA1108" w:rsidRPr="00616E11" w:rsidRDefault="00000000">
                        <w:pPr>
                          <w:spacing w:after="0"/>
                          <w:jc w:val="right"/>
                          <w:rPr>
                            <w:rFonts w:eastAsia="Times New Roman" w:cs="Arial"/>
                            <w:color w:val="FFFFFF"/>
                            <w:sz w:val="16"/>
                            <w:szCs w:val="16"/>
                            <w:lang w:eastAsia="fr-FR"/>
                          </w:rPr>
                        </w:pPr>
                        <w:r w:rsidRPr="00616E11">
                          <w:rPr>
                            <w:rFonts w:eastAsia="Times New Roman" w:cs="Arial"/>
                            <w:color w:val="FFFFFF"/>
                            <w:sz w:val="16"/>
                            <w:szCs w:val="16"/>
                            <w:lang w:eastAsia="fr-FR"/>
                          </w:rPr>
                          <w:t>International Hydrographic Organization</w:t>
                        </w:r>
                      </w:p>
                      <w:p w14:paraId="53F9A07E" w14:textId="77777777" w:rsidR="00FA1108" w:rsidRPr="000353AC" w:rsidRDefault="00000000">
                        <w:pPr>
                          <w:spacing w:after="0"/>
                          <w:jc w:val="right"/>
                          <w:rPr>
                            <w:rFonts w:eastAsia="Times New Roman" w:cs="Arial"/>
                            <w:color w:val="FFFFFF"/>
                            <w:sz w:val="16"/>
                            <w:szCs w:val="16"/>
                            <w:lang w:eastAsia="fr-FR"/>
                          </w:rPr>
                        </w:pPr>
                        <w:r w:rsidRPr="000353AC">
                          <w:rPr>
                            <w:rFonts w:eastAsia="Times New Roman" w:cs="Arial"/>
                            <w:color w:val="FFFFFF"/>
                            <w:sz w:val="16"/>
                            <w:szCs w:val="16"/>
                            <w:lang w:eastAsia="fr-FR"/>
                          </w:rPr>
                          <w:t>4b quai Antoine 1</w:t>
                        </w:r>
                        <w:r w:rsidRPr="000353AC">
                          <w:rPr>
                            <w:rFonts w:eastAsia="Times New Roman" w:cs="Arial"/>
                            <w:color w:val="FFFFFF"/>
                            <w:sz w:val="16"/>
                            <w:szCs w:val="16"/>
                            <w:vertAlign w:val="superscript"/>
                            <w:lang w:eastAsia="fr-FR"/>
                          </w:rPr>
                          <w:t>er</w:t>
                        </w:r>
                      </w:p>
                      <w:p w14:paraId="2A8EDC83" w14:textId="77777777" w:rsidR="00FA1108" w:rsidRPr="000353AC" w:rsidRDefault="00000000">
                        <w:pPr>
                          <w:spacing w:after="0"/>
                          <w:jc w:val="right"/>
                          <w:rPr>
                            <w:rFonts w:eastAsia="Times New Roman" w:cs="Arial"/>
                            <w:color w:val="FFFFFF"/>
                            <w:sz w:val="16"/>
                            <w:szCs w:val="16"/>
                            <w:lang w:eastAsia="fr-FR"/>
                          </w:rPr>
                        </w:pPr>
                        <w:r w:rsidRPr="000353AC">
                          <w:rPr>
                            <w:rFonts w:eastAsia="Times New Roman" w:cs="Arial"/>
                            <w:color w:val="FFFFFF"/>
                            <w:sz w:val="16"/>
                            <w:szCs w:val="16"/>
                            <w:lang w:eastAsia="fr-FR"/>
                          </w:rPr>
                          <w:t>Principauté de Monaco</w:t>
                        </w:r>
                      </w:p>
                      <w:p w14:paraId="45AE6628" w14:textId="77777777" w:rsidR="00FA1108" w:rsidRPr="00616E11" w:rsidRDefault="00000000">
                        <w:pPr>
                          <w:spacing w:after="0"/>
                          <w:jc w:val="right"/>
                          <w:rPr>
                            <w:rFonts w:eastAsia="Times New Roman" w:cs="Arial"/>
                            <w:color w:val="FFFFFF"/>
                            <w:sz w:val="16"/>
                            <w:szCs w:val="16"/>
                            <w:lang w:eastAsia="fr-FR"/>
                          </w:rPr>
                        </w:pPr>
                        <w:r w:rsidRPr="00616E11">
                          <w:rPr>
                            <w:rFonts w:eastAsia="Times New Roman" w:cs="Arial"/>
                            <w:color w:val="FFFFFF"/>
                            <w:sz w:val="16"/>
                            <w:szCs w:val="16"/>
                            <w:lang w:eastAsia="fr-FR"/>
                          </w:rPr>
                          <w:t>Tel: (377) 93.10.81.00</w:t>
                        </w:r>
                      </w:p>
                      <w:p w14:paraId="4E91DAD5" w14:textId="77777777" w:rsidR="00FA1108" w:rsidRPr="00616E11" w:rsidRDefault="00000000">
                        <w:pPr>
                          <w:spacing w:after="0"/>
                          <w:jc w:val="right"/>
                          <w:rPr>
                            <w:rFonts w:eastAsia="Times New Roman" w:cs="Arial"/>
                            <w:color w:val="FFFFFF"/>
                            <w:sz w:val="16"/>
                            <w:szCs w:val="16"/>
                            <w:lang w:eastAsia="fr-FR"/>
                          </w:rPr>
                        </w:pPr>
                        <w:r w:rsidRPr="00616E11">
                          <w:rPr>
                            <w:rFonts w:eastAsia="Times New Roman" w:cs="Arial"/>
                            <w:color w:val="FFFFFF"/>
                            <w:sz w:val="16"/>
                            <w:szCs w:val="16"/>
                            <w:lang w:eastAsia="fr-FR"/>
                          </w:rPr>
                          <w:t>Fax: (377) 93.10.81.40</w:t>
                        </w:r>
                      </w:p>
                      <w:p w14:paraId="4C84F019" w14:textId="77777777" w:rsidR="00FA1108" w:rsidRPr="00616E11" w:rsidRDefault="00000000">
                        <w:pPr>
                          <w:spacing w:after="0"/>
                          <w:jc w:val="right"/>
                          <w:rPr>
                            <w:rFonts w:eastAsia="Times New Roman" w:cs="Arial"/>
                            <w:color w:val="FFFFFF"/>
                            <w:sz w:val="16"/>
                            <w:szCs w:val="16"/>
                            <w:lang w:eastAsia="fr-FR"/>
                          </w:rPr>
                        </w:pPr>
                        <w:r w:rsidRPr="00616E11">
                          <w:rPr>
                            <w:rFonts w:eastAsia="Times New Roman" w:cs="Arial"/>
                            <w:color w:val="FFFFFF"/>
                            <w:sz w:val="16"/>
                            <w:szCs w:val="16"/>
                            <w:lang w:eastAsia="fr-FR"/>
                          </w:rPr>
                          <w:t>info@iho.int</w:t>
                        </w:r>
                      </w:p>
                      <w:p w14:paraId="22FBDD4E" w14:textId="77777777" w:rsidR="00FA1108" w:rsidRPr="00616E11" w:rsidRDefault="00000000">
                        <w:pPr>
                          <w:spacing w:after="0"/>
                          <w:jc w:val="right"/>
                          <w:rPr>
                            <w:rFonts w:eastAsia="Times New Roman" w:cs="Arial"/>
                            <w:color w:val="FFFFFF"/>
                            <w:sz w:val="16"/>
                            <w:szCs w:val="16"/>
                            <w:lang w:eastAsia="fr-FR"/>
                          </w:rPr>
                        </w:pPr>
                        <w:r w:rsidRPr="00616E11">
                          <w:rPr>
                            <w:rFonts w:eastAsia="Times New Roman" w:cs="Arial"/>
                            <w:color w:val="FFFFFF"/>
                            <w:sz w:val="16"/>
                            <w:szCs w:val="16"/>
                            <w:lang w:eastAsia="fr-FR"/>
                          </w:rPr>
                          <w:t>www.iho.int</w:t>
                        </w:r>
                      </w:p>
                      <w:p w14:paraId="3365B43B" w14:textId="77777777" w:rsidR="00FA1108" w:rsidRPr="00616E11" w:rsidRDefault="00FA1108">
                        <w:pPr>
                          <w:jc w:val="right"/>
                          <w:rPr>
                            <w:rFonts w:cs="Arial"/>
                            <w:color w:val="FFFFFF"/>
                            <w:sz w:val="16"/>
                            <w:szCs w:val="16"/>
                          </w:rPr>
                        </w:pPr>
                      </w:p>
                      <w:p w14:paraId="5FC00C6E" w14:textId="77777777" w:rsidR="00FA1108" w:rsidRPr="00616E11" w:rsidRDefault="00FA1108">
                        <w:pPr>
                          <w:jc w:val="right"/>
                          <w:rPr>
                            <w:rFonts w:cs="Arial"/>
                            <w:color w:val="FFFFFF"/>
                            <w:sz w:val="16"/>
                            <w:szCs w:val="16"/>
                          </w:rPr>
                        </w:pPr>
                      </w:p>
                      <w:p w14:paraId="65A9BF5C" w14:textId="77777777" w:rsidR="00FA1108" w:rsidRPr="00616E11" w:rsidRDefault="00FA1108">
                        <w:pPr>
                          <w:jc w:val="right"/>
                          <w:rPr>
                            <w:rFonts w:cs="Arial"/>
                            <w:color w:val="FFFFFF"/>
                            <w:sz w:val="16"/>
                            <w:szCs w:val="16"/>
                          </w:rPr>
                        </w:pPr>
                      </w:p>
                      <w:p w14:paraId="3C1F1FBD" w14:textId="77777777" w:rsidR="00FA1108" w:rsidRPr="00616E11" w:rsidRDefault="00FA1108">
                        <w:pPr>
                          <w:jc w:val="right"/>
                          <w:rPr>
                            <w:rFonts w:cs="Arial"/>
                            <w:color w:val="FFFFFF"/>
                            <w:sz w:val="16"/>
                            <w:szCs w:val="16"/>
                          </w:rPr>
                        </w:pPr>
                      </w:p>
                      <w:p w14:paraId="11115E0B" w14:textId="77777777" w:rsidR="00FA1108" w:rsidRPr="00616E11" w:rsidRDefault="00FA1108">
                        <w:pPr>
                          <w:jc w:val="right"/>
                          <w:rPr>
                            <w:rFonts w:cs="Arial"/>
                            <w:color w:val="FFFFFF"/>
                            <w:sz w:val="16"/>
                            <w:szCs w:val="16"/>
                          </w:rPr>
                        </w:pPr>
                      </w:p>
                      <w:p w14:paraId="6251914E" w14:textId="77777777" w:rsidR="00FA1108" w:rsidRPr="00616E11" w:rsidRDefault="00FA1108">
                        <w:pPr>
                          <w:jc w:val="right"/>
                          <w:rPr>
                            <w:rFonts w:cs="Arial"/>
                            <w:color w:val="FFFFFF"/>
                            <w:sz w:val="16"/>
                            <w:szCs w:val="16"/>
                          </w:rPr>
                        </w:pPr>
                      </w:p>
                      <w:p w14:paraId="6E4037D9" w14:textId="77777777" w:rsidR="00FA1108" w:rsidRPr="00616E11" w:rsidRDefault="00FA1108">
                        <w:pPr>
                          <w:jc w:val="right"/>
                          <w:rPr>
                            <w:rFonts w:cs="Arial"/>
                            <w:color w:val="FFFFFF"/>
                            <w:sz w:val="16"/>
                            <w:szCs w:val="16"/>
                          </w:rPr>
                        </w:pPr>
                      </w:p>
                      <w:p w14:paraId="30AB69DB" w14:textId="77777777" w:rsidR="00FA1108" w:rsidRPr="00616E11" w:rsidRDefault="00FA1108">
                        <w:pPr>
                          <w:jc w:val="right"/>
                          <w:rPr>
                            <w:rFonts w:cs="Arial"/>
                            <w:color w:val="FFFFFF"/>
                            <w:sz w:val="16"/>
                            <w:szCs w:val="16"/>
                          </w:rPr>
                        </w:pPr>
                      </w:p>
                      <w:p w14:paraId="3B08D14C" w14:textId="77777777" w:rsidR="00FA1108" w:rsidRPr="00616E11" w:rsidRDefault="00FA1108">
                        <w:pPr>
                          <w:jc w:val="right"/>
                          <w:rPr>
                            <w:rFonts w:cs="Arial"/>
                            <w:color w:val="FFFFFF"/>
                            <w:sz w:val="16"/>
                            <w:szCs w:val="16"/>
                          </w:rPr>
                        </w:pPr>
                      </w:p>
                      <w:p w14:paraId="5C52292C" w14:textId="77777777" w:rsidR="00FA1108" w:rsidRPr="00616E11" w:rsidRDefault="00FA1108">
                        <w:pPr>
                          <w:jc w:val="right"/>
                          <w:rPr>
                            <w:rFonts w:cs="Arial"/>
                            <w:color w:val="FFFFFF"/>
                            <w:sz w:val="16"/>
                            <w:szCs w:val="16"/>
                          </w:rPr>
                        </w:pPr>
                      </w:p>
                      <w:p w14:paraId="570271A6" w14:textId="77777777" w:rsidR="00FA1108" w:rsidRPr="00616E11" w:rsidRDefault="00000000">
                        <w:pPr>
                          <w:jc w:val="right"/>
                          <w:rPr>
                            <w:rFonts w:cs="Arial"/>
                            <w:color w:val="FFFFFF"/>
                            <w:sz w:val="16"/>
                            <w:szCs w:val="16"/>
                          </w:rPr>
                        </w:pPr>
                        <w:r w:rsidRPr="00616E11">
                          <w:rPr>
                            <w:rFonts w:cs="Arial"/>
                            <w:color w:val="FFFFFF"/>
                            <w:sz w:val="16"/>
                            <w:szCs w:val="16"/>
                          </w:rPr>
                          <w:t>Published by the</w:t>
                        </w:r>
                      </w:p>
                      <w:p w14:paraId="13CEC007" w14:textId="77777777" w:rsidR="00FA1108" w:rsidRPr="00616E11" w:rsidRDefault="00000000">
                        <w:pPr>
                          <w:jc w:val="right"/>
                          <w:rPr>
                            <w:rFonts w:cs="Arial"/>
                            <w:color w:val="FFFFFF"/>
                            <w:sz w:val="16"/>
                            <w:szCs w:val="16"/>
                          </w:rPr>
                        </w:pPr>
                        <w:r w:rsidRPr="00616E11">
                          <w:rPr>
                            <w:rFonts w:cs="Arial"/>
                            <w:color w:val="FFFFFF"/>
                            <w:sz w:val="16"/>
                            <w:szCs w:val="16"/>
                          </w:rPr>
                          <w:t>International Hydrographic Organization</w:t>
                        </w:r>
                      </w:p>
                      <w:p w14:paraId="7DA99465" w14:textId="77777777" w:rsidR="00FA1108" w:rsidRPr="000353AC" w:rsidRDefault="00000000">
                        <w:pPr>
                          <w:jc w:val="right"/>
                          <w:rPr>
                            <w:rFonts w:cs="Arial"/>
                            <w:color w:val="FFFFFF"/>
                            <w:sz w:val="16"/>
                            <w:szCs w:val="16"/>
                          </w:rPr>
                        </w:pPr>
                        <w:r w:rsidRPr="000353AC">
                          <w:rPr>
                            <w:rFonts w:cs="Arial"/>
                            <w:color w:val="FFFFFF"/>
                            <w:sz w:val="16"/>
                            <w:szCs w:val="16"/>
                          </w:rPr>
                          <w:t>4b quai Antoine 1</w:t>
                        </w:r>
                        <w:r w:rsidRPr="000353AC">
                          <w:rPr>
                            <w:rFonts w:cs="Arial"/>
                            <w:color w:val="FFFFFF"/>
                            <w:sz w:val="16"/>
                            <w:szCs w:val="16"/>
                            <w:vertAlign w:val="superscript"/>
                          </w:rPr>
                          <w:t>er</w:t>
                        </w:r>
                      </w:p>
                      <w:p w14:paraId="6DAEEE4F" w14:textId="77777777" w:rsidR="00FA1108" w:rsidRPr="000353AC" w:rsidRDefault="00000000">
                        <w:pPr>
                          <w:jc w:val="right"/>
                          <w:rPr>
                            <w:rFonts w:cs="Arial"/>
                            <w:color w:val="FFFFFF"/>
                            <w:sz w:val="16"/>
                            <w:szCs w:val="16"/>
                          </w:rPr>
                        </w:pPr>
                        <w:r w:rsidRPr="000353AC">
                          <w:rPr>
                            <w:rFonts w:cs="Arial"/>
                            <w:color w:val="FFFFFF"/>
                            <w:sz w:val="16"/>
                            <w:szCs w:val="16"/>
                          </w:rPr>
                          <w:t>Principauté de Monaco</w:t>
                        </w:r>
                      </w:p>
                      <w:p w14:paraId="6AF94435" w14:textId="77777777" w:rsidR="00FA1108" w:rsidRPr="00616E11" w:rsidRDefault="00000000">
                        <w:pPr>
                          <w:jc w:val="right"/>
                          <w:rPr>
                            <w:rFonts w:cs="Arial"/>
                            <w:color w:val="FFFFFF"/>
                            <w:sz w:val="16"/>
                            <w:szCs w:val="16"/>
                          </w:rPr>
                        </w:pPr>
                        <w:r w:rsidRPr="00616E11">
                          <w:rPr>
                            <w:rFonts w:cs="Arial"/>
                            <w:color w:val="FFFFFF"/>
                            <w:sz w:val="16"/>
                            <w:szCs w:val="16"/>
                          </w:rPr>
                          <w:t>Tel: (377) 93.10.81.00</w:t>
                        </w:r>
                      </w:p>
                      <w:p w14:paraId="77BA9AAA" w14:textId="77777777" w:rsidR="00FA1108" w:rsidRPr="00616E11" w:rsidRDefault="00000000">
                        <w:pPr>
                          <w:jc w:val="right"/>
                          <w:rPr>
                            <w:rFonts w:cs="Arial"/>
                            <w:color w:val="FFFFFF"/>
                            <w:sz w:val="16"/>
                            <w:szCs w:val="16"/>
                          </w:rPr>
                        </w:pPr>
                        <w:r w:rsidRPr="00616E11">
                          <w:rPr>
                            <w:rFonts w:cs="Arial"/>
                            <w:color w:val="FFFFFF"/>
                            <w:sz w:val="16"/>
                            <w:szCs w:val="16"/>
                          </w:rPr>
                          <w:t>Fax: (377) 93.10.81.40</w:t>
                        </w:r>
                      </w:p>
                      <w:p w14:paraId="4CCC5DE0" w14:textId="77777777" w:rsidR="00FA1108" w:rsidRPr="00616E11" w:rsidRDefault="00000000">
                        <w:pPr>
                          <w:jc w:val="right"/>
                          <w:rPr>
                            <w:rFonts w:cs="Arial"/>
                            <w:color w:val="FFFFFF"/>
                            <w:sz w:val="16"/>
                            <w:szCs w:val="16"/>
                          </w:rPr>
                        </w:pPr>
                        <w:r w:rsidRPr="00616E11">
                          <w:rPr>
                            <w:rFonts w:cs="Arial"/>
                            <w:color w:val="FFFFFF"/>
                            <w:sz w:val="16"/>
                            <w:szCs w:val="16"/>
                          </w:rPr>
                          <w:t>info@iho.int</w:t>
                        </w:r>
                      </w:p>
                      <w:p w14:paraId="573A266D" w14:textId="77777777" w:rsidR="00FA1108" w:rsidRPr="00616E11" w:rsidRDefault="00000000">
                        <w:pPr>
                          <w:jc w:val="right"/>
                          <w:rPr>
                            <w:rFonts w:cs="Arial"/>
                            <w:color w:val="FFFFFF"/>
                            <w:sz w:val="16"/>
                            <w:szCs w:val="16"/>
                          </w:rPr>
                        </w:pPr>
                        <w:r w:rsidRPr="00616E11">
                          <w:rPr>
                            <w:rFonts w:cs="Arial"/>
                            <w:color w:val="FFFFFF"/>
                            <w:sz w:val="16"/>
                            <w:szCs w:val="16"/>
                          </w:rPr>
                          <w:t>www.iho.int</w:t>
                        </w:r>
                      </w:p>
                    </w:txbxContent>
                  </v:textbox>
                </v:rect>
                <v:rect id="Tekstvak 1" o:spid="_x0000_s1032" style="position:absolute;left:9360;top:7570;width:55828;height:604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S7uvwAAANoAAAAPAAAAZHJzL2Rvd25yZXYueG1sRI/NqsIw&#10;FIT3gu8QjuDOpteFP9UoF1F04cafBzg057bhNielSWt9eyMILoeZ+YZZb3tbiY4abxwr+ElSEMS5&#10;04YLBffbYbIA4QOyxsoxKXiSh+1mOFhjpt2DL9RdQyEihH2GCsoQ6kxKn5dk0SeuJo7en2sshiib&#10;QuoGHxFuKzlN05m0aDgulFjTrqT8/9paBe3ZynmHS6wLv2tTY/bHTu6VGo/63xWIQH34hj/tk1Yw&#10;h/eVeAPk5gUAAP//AwBQSwECLQAUAAYACAAAACEA2+H2y+4AAACFAQAAEwAAAAAAAAAAAAAAAAAA&#10;AAAAW0NvbnRlbnRfVHlwZXNdLnhtbFBLAQItABQABgAIAAAAIQBa9CxbvwAAABUBAAALAAAAAAAA&#10;AAAAAAAAAB8BAABfcmVscy8ucmVsc1BLAQItABQABgAIAAAAIQApeS7uvwAAANoAAAAPAAAAAAAA&#10;AAAAAAAAAAcCAABkcnMvZG93bnJldi54bWxQSwUGAAAAAAMAAwC3AAAA8wIAAAAA&#10;" strokecolor="#001532" strokeweight=".5pt">
                  <v:textbox inset="10mm,10mm,10mm,10mm">
                    <w:txbxContent>
                      <w:p w14:paraId="10810B2E" w14:textId="77777777" w:rsidR="00FA1108" w:rsidRPr="000353AC" w:rsidRDefault="00000000">
                        <w:pPr>
                          <w:pStyle w:val="Basisalinea"/>
                          <w:spacing w:line="240" w:lineRule="auto"/>
                          <w:rPr>
                            <w:rFonts w:ascii="Arial" w:hAnsi="Arial" w:cs="HelveticaNeueLT Std Med"/>
                            <w:b/>
                            <w:color w:val="00004C"/>
                            <w:sz w:val="56"/>
                            <w:szCs w:val="56"/>
                            <w:lang w:val="en-GB"/>
                          </w:rPr>
                        </w:pPr>
                        <w:r w:rsidRPr="000353AC">
                          <w:rPr>
                            <w:rFonts w:ascii="Arial" w:hAnsi="Arial" w:cs="HelveticaNeueLT Std Med"/>
                            <w:b/>
                            <w:color w:val="00004C"/>
                            <w:sz w:val="56"/>
                            <w:szCs w:val="56"/>
                            <w:lang w:val="en-GB"/>
                          </w:rPr>
                          <w:t>IHO Guidelines for Creating S-100 Product Specifications</w:t>
                        </w:r>
                      </w:p>
                      <w:p w14:paraId="41969371" w14:textId="77777777" w:rsidR="00FA1108" w:rsidRPr="000353AC" w:rsidRDefault="00FA1108">
                        <w:pPr>
                          <w:pStyle w:val="Basisalinea"/>
                          <w:spacing w:line="240" w:lineRule="auto"/>
                          <w:rPr>
                            <w:rFonts w:ascii="Arial" w:hAnsi="Arial" w:cs="HelveticaNeueLT Std Med"/>
                            <w:b/>
                            <w:color w:val="00004C"/>
                            <w:sz w:val="56"/>
                            <w:szCs w:val="56"/>
                            <w:lang w:val="en-GB"/>
                          </w:rPr>
                        </w:pPr>
                      </w:p>
                      <w:p w14:paraId="48A32493" w14:textId="077E7196" w:rsidR="00FA1108" w:rsidRPr="000353AC" w:rsidRDefault="00000000">
                        <w:pPr>
                          <w:pStyle w:val="Basisalinea"/>
                          <w:spacing w:line="240" w:lineRule="auto"/>
                          <w:rPr>
                            <w:rFonts w:ascii="Arial" w:hAnsi="Arial" w:cs="HelveticaNeueLT Std Med"/>
                            <w:b/>
                            <w:color w:val="00004C"/>
                            <w:sz w:val="28"/>
                            <w:szCs w:val="28"/>
                            <w:lang w:val="en-GB"/>
                          </w:rPr>
                        </w:pPr>
                        <w:r w:rsidRPr="000353AC">
                          <w:rPr>
                            <w:rFonts w:ascii="Arial" w:hAnsi="Arial" w:cs="HelveticaNeueLT Std Med"/>
                            <w:b/>
                            <w:color w:val="00004C"/>
                            <w:sz w:val="28"/>
                            <w:szCs w:val="28"/>
                            <w:lang w:val="en-GB"/>
                          </w:rPr>
                          <w:t xml:space="preserve">Edition </w:t>
                        </w:r>
                        <w:del w:id="7" w:author="Unknown Author" w:date="2025-07-23T23:58:00Z">
                          <w:r w:rsidRPr="000353AC">
                            <w:rPr>
                              <w:rFonts w:ascii="Arial" w:hAnsi="Arial" w:cs="HelveticaNeueLT Std Med"/>
                              <w:b/>
                              <w:color w:val="00004C"/>
                              <w:sz w:val="28"/>
                              <w:szCs w:val="28"/>
                              <w:lang w:val="en-GB"/>
                            </w:rPr>
                            <w:delText xml:space="preserve">1.1.0 – June </w:delText>
                          </w:r>
                          <w:bookmarkStart w:id="8" w:name="_Hlk42112909_Copy_1_Copy_1_Copy_1_Copy_1"/>
                          <w:r w:rsidRPr="000353AC">
                            <w:rPr>
                              <w:rFonts w:ascii="Arial" w:hAnsi="Arial" w:cs="HelveticaNeueLT Std Med"/>
                              <w:b/>
                              <w:color w:val="00004C"/>
                              <w:sz w:val="28"/>
                              <w:szCs w:val="28"/>
                              <w:lang w:val="en-GB"/>
                            </w:rPr>
                            <w:delText>2020</w:delText>
                          </w:r>
                        </w:del>
                        <w:bookmarkEnd w:id="8"/>
                        <w:ins w:id="9" w:author="Unknown Author" w:date="2025-07-23T23:58:00Z">
                          <w:r w:rsidRPr="000353AC">
                            <w:rPr>
                              <w:rFonts w:ascii="Arial" w:hAnsi="Arial" w:cs="HelveticaNeueLT Std Med"/>
                              <w:b/>
                              <w:color w:val="00004C"/>
                              <w:sz w:val="28"/>
                              <w:szCs w:val="28"/>
                              <w:lang w:val="en-GB"/>
                            </w:rPr>
                            <w:t>2.0.0-202508</w:t>
                          </w:r>
                        </w:ins>
                        <w:ins w:id="10" w:author="Raphael Malyankar" w:date="2025-08-12T16:27:00Z" w16du:dateUtc="2025-08-12T23:27:00Z">
                          <w:r w:rsidR="00F70750" w:rsidRPr="000353AC">
                            <w:rPr>
                              <w:rFonts w:ascii="Arial" w:hAnsi="Arial" w:cs="HelveticaNeueLT Std Med"/>
                              <w:b/>
                              <w:color w:val="00004C"/>
                              <w:sz w:val="28"/>
                              <w:szCs w:val="28"/>
                              <w:lang w:val="en-GB"/>
                            </w:rPr>
                            <w:t>1</w:t>
                          </w:r>
                        </w:ins>
                        <w:ins w:id="11" w:author="Unknown Author" w:date="2025-07-23T23:58:00Z">
                          <w:r w:rsidRPr="000353AC">
                            <w:rPr>
                              <w:rFonts w:ascii="Arial" w:hAnsi="Arial" w:cs="HelveticaNeueLT Std Med"/>
                              <w:b/>
                              <w:color w:val="00004C"/>
                              <w:sz w:val="28"/>
                              <w:szCs w:val="28"/>
                              <w:lang w:val="en-GB"/>
                            </w:rPr>
                            <w:t>5</w:t>
                          </w:r>
                        </w:ins>
                      </w:p>
                      <w:p w14:paraId="35BF0307" w14:textId="77777777" w:rsidR="00FA1108" w:rsidRPr="000353AC" w:rsidRDefault="00000000">
                        <w:pPr>
                          <w:pStyle w:val="Basisalinea"/>
                          <w:spacing w:line="240" w:lineRule="auto"/>
                          <w:rPr>
                            <w:rFonts w:ascii="Arial" w:hAnsi="Arial" w:cs="HelveticaNeueLT Std Med"/>
                            <w:b/>
                            <w:color w:val="00004C"/>
                            <w:sz w:val="28"/>
                            <w:szCs w:val="28"/>
                            <w:lang w:val="en-GB"/>
                          </w:rPr>
                        </w:pPr>
                        <w:r w:rsidRPr="000353AC">
                          <w:rPr>
                            <w:rFonts w:ascii="Arial" w:hAnsi="Arial" w:cs="HelveticaNeueLT Std Med"/>
                            <w:b/>
                            <w:color w:val="00004C"/>
                            <w:sz w:val="28"/>
                            <w:szCs w:val="28"/>
                            <w:lang w:val="en-GB"/>
                          </w:rPr>
                          <w:t xml:space="preserve"> </w:t>
                        </w:r>
                      </w:p>
                      <w:p w14:paraId="7BE40565" w14:textId="77777777" w:rsidR="00FA1108" w:rsidRPr="000353AC" w:rsidRDefault="00FA1108">
                        <w:pPr>
                          <w:pStyle w:val="Basisalinea"/>
                          <w:spacing w:line="240" w:lineRule="auto"/>
                          <w:rPr>
                            <w:rFonts w:ascii="Arial" w:hAnsi="Arial" w:cs="HelveticaNeueLT Std Med"/>
                            <w:b/>
                            <w:color w:val="00004C"/>
                            <w:sz w:val="56"/>
                            <w:szCs w:val="56"/>
                            <w:lang w:val="en-GB"/>
                          </w:rPr>
                        </w:pPr>
                      </w:p>
                      <w:p w14:paraId="75AFFC6F" w14:textId="77777777" w:rsidR="00FA1108" w:rsidRPr="000353AC" w:rsidRDefault="00FA1108">
                        <w:pPr>
                          <w:pStyle w:val="Basisalinea"/>
                          <w:spacing w:line="240" w:lineRule="auto"/>
                          <w:rPr>
                            <w:rFonts w:ascii="Arial" w:hAnsi="Arial" w:cs="HelveticaNeueLT Std Med"/>
                            <w:b/>
                            <w:color w:val="00004C"/>
                            <w:sz w:val="56"/>
                            <w:szCs w:val="56"/>
                            <w:lang w:val="en-GB"/>
                          </w:rPr>
                        </w:pPr>
                      </w:p>
                    </w:txbxContent>
                  </v:textbox>
                </v:rect>
                <w10:wrap anchorx="margin"/>
              </v:group>
            </w:pict>
          </mc:Fallback>
        </mc:AlternateContent>
      </w:r>
      <w:r w:rsidRPr="00616E11">
        <w:rPr>
          <w:rFonts w:eastAsia="Times New Roman" w:cs="Times New Roman"/>
          <w:szCs w:val="20"/>
          <w:lang w:eastAsia="fr-FR"/>
        </w:rPr>
        <w:tab/>
        <w:t xml:space="preserve"> </w:t>
      </w:r>
    </w:p>
    <w:p w14:paraId="536D15B3" w14:textId="77777777" w:rsidR="00FA1108" w:rsidRPr="00616E11" w:rsidRDefault="00000000">
      <w:pPr>
        <w:spacing w:after="0"/>
        <w:rPr>
          <w:rFonts w:eastAsia="Times New Roman" w:cs="Times New Roman"/>
          <w:szCs w:val="20"/>
          <w:lang w:eastAsia="fr-FR"/>
        </w:rPr>
      </w:pPr>
      <w:r w:rsidRPr="00616E11">
        <w:br w:type="page"/>
      </w:r>
    </w:p>
    <w:p w14:paraId="1AE6656F" w14:textId="77777777" w:rsidR="00FA1108" w:rsidRPr="00616E11" w:rsidRDefault="00FA1108">
      <w:pPr>
        <w:rPr>
          <w:rFonts w:eastAsia="MS Mincho" w:cs="Times New Roman"/>
          <w:color w:val="0000FF"/>
          <w:szCs w:val="20"/>
          <w:lang w:eastAsia="ja-JP"/>
        </w:rPr>
      </w:pPr>
    </w:p>
    <w:tbl>
      <w:tblPr>
        <w:tblW w:w="8896" w:type="dxa"/>
        <w:tblInd w:w="534" w:type="dxa"/>
        <w:tblLayout w:type="fixed"/>
        <w:tblLook w:val="00A0" w:firstRow="1" w:lastRow="0" w:firstColumn="1" w:lastColumn="0" w:noHBand="0" w:noVBand="0"/>
      </w:tblPr>
      <w:tblGrid>
        <w:gridCol w:w="8896"/>
      </w:tblGrid>
      <w:tr w:rsidR="00FA1108" w:rsidRPr="00616E11" w14:paraId="64463CDB" w14:textId="77777777">
        <w:tc>
          <w:tcPr>
            <w:tcW w:w="8896" w:type="dxa"/>
            <w:tcBorders>
              <w:top w:val="single" w:sz="4" w:space="0" w:color="000000"/>
              <w:left w:val="single" w:sz="4" w:space="0" w:color="000000"/>
              <w:bottom w:val="single" w:sz="4" w:space="0" w:color="FFFFFF"/>
              <w:right w:val="single" w:sz="4" w:space="0" w:color="000000"/>
            </w:tcBorders>
          </w:tcPr>
          <w:p w14:paraId="13CE169D" w14:textId="77777777" w:rsidR="00FA1108" w:rsidRPr="00616E11" w:rsidRDefault="00000000">
            <w:pPr>
              <w:tabs>
                <w:tab w:val="left" w:pos="-1440"/>
                <w:tab w:val="left" w:pos="-720"/>
                <w:tab w:val="left" w:pos="851"/>
                <w:tab w:val="left" w:pos="1440"/>
                <w:tab w:val="left" w:pos="2160"/>
                <w:tab w:val="left" w:pos="2880"/>
                <w:tab w:val="left" w:pos="3600"/>
                <w:tab w:val="left" w:pos="4320"/>
                <w:tab w:val="left" w:pos="5040"/>
                <w:tab w:val="left" w:pos="5760"/>
                <w:tab w:val="left" w:pos="6480"/>
                <w:tab w:val="left" w:pos="7200"/>
                <w:tab w:val="left" w:pos="7920"/>
                <w:tab w:val="left" w:pos="8640"/>
              </w:tabs>
              <w:spacing w:before="360" w:line="230" w:lineRule="atLeast"/>
              <w:jc w:val="center"/>
              <w:rPr>
                <w:rFonts w:ascii="Helvetica" w:eastAsia="MS Mincho" w:hAnsi="Helvetica" w:cs="Times New Roman"/>
                <w:lang w:eastAsia="ja-JP"/>
              </w:rPr>
            </w:pPr>
            <w:r w:rsidRPr="00616E11">
              <w:rPr>
                <w:rFonts w:ascii="Helvetica" w:eastAsia="MS Mincho" w:hAnsi="Helvetica" w:cs="Helvetica"/>
                <w:lang w:eastAsia="ja-JP"/>
              </w:rPr>
              <w:t xml:space="preserve">© </w:t>
            </w:r>
            <w:r w:rsidRPr="00616E11">
              <w:rPr>
                <w:rFonts w:ascii="Helvetica" w:eastAsia="MS Mincho" w:hAnsi="Helvetica" w:cs="Times New Roman"/>
                <w:lang w:eastAsia="ja-JP"/>
              </w:rPr>
              <w:t>Copyright International Hydrographic Organization 202</w:t>
            </w:r>
            <w:ins w:id="12" w:author="Unknown Author" w:date="2025-07-23T23:58:00Z">
              <w:r w:rsidRPr="00417383">
                <w:rPr>
                  <w:rFonts w:ascii="Helvetica" w:eastAsia="MS Mincho" w:hAnsi="Helvetica" w:cs="Times New Roman"/>
                  <w:lang w:eastAsia="ja-JP"/>
                </w:rPr>
                <w:t>5</w:t>
              </w:r>
            </w:ins>
            <w:del w:id="13" w:author="Unknown Author" w:date="2025-07-23T23:58:00Z">
              <w:r w:rsidRPr="00616E11">
                <w:rPr>
                  <w:rFonts w:ascii="Helvetica" w:eastAsia="MS Mincho" w:hAnsi="Helvetica" w:cs="Times New Roman"/>
                  <w:lang w:eastAsia="ja-JP"/>
                </w:rPr>
                <w:delText>0</w:delText>
              </w:r>
            </w:del>
          </w:p>
        </w:tc>
      </w:tr>
      <w:tr w:rsidR="00FA1108" w:rsidRPr="00616E11" w14:paraId="1D60A064" w14:textId="77777777">
        <w:tc>
          <w:tcPr>
            <w:tcW w:w="8896" w:type="dxa"/>
            <w:tcBorders>
              <w:top w:val="single" w:sz="4" w:space="0" w:color="FFFFFF"/>
              <w:left w:val="single" w:sz="4" w:space="0" w:color="000000"/>
              <w:bottom w:val="single" w:sz="4" w:space="0" w:color="FFFFFF"/>
              <w:right w:val="single" w:sz="4" w:space="0" w:color="000000"/>
            </w:tcBorders>
          </w:tcPr>
          <w:p w14:paraId="759983C2" w14:textId="77777777" w:rsidR="00FA1108" w:rsidRPr="00616E11" w:rsidRDefault="00000000">
            <w:pPr>
              <w:spacing w:before="120"/>
              <w:ind w:left="317" w:right="390"/>
              <w:rPr>
                <w:rFonts w:eastAsia="Times New Roman" w:cs="Arial"/>
                <w:szCs w:val="20"/>
              </w:rPr>
            </w:pPr>
            <w:r w:rsidRPr="00616E11">
              <w:rPr>
                <w:rFonts w:eastAsia="Times New Roman" w:cs="Arial"/>
                <w:szCs w:val="20"/>
              </w:rPr>
              <w:t xml:space="preserve">This work is copyright. Apart from any use permitted in accordance with the </w:t>
            </w:r>
            <w:hyperlink r:id="rId14">
              <w:r w:rsidR="00FA1108" w:rsidRPr="00616E11">
                <w:rPr>
                  <w:rFonts w:eastAsia="Times New Roman" w:cs="Arial"/>
                  <w:szCs w:val="20"/>
                </w:rPr>
                <w:t>Berne Convention for the Protection of Literary and Artistic Works</w:t>
              </w:r>
            </w:hyperlink>
            <w:r w:rsidRPr="00616E11">
              <w:rPr>
                <w:rFonts w:eastAsia="Times New Roman" w:cs="Arial"/>
                <w:szCs w:val="20"/>
              </w:rPr>
              <w:t xml:space="preserve"> (1886), and except in the circumstances described below, no part may be translated, reproduced by any process, adapted, communicated or commercially exploited without prior written permission from the International Hydrographic Organization (IHO). Copyright in some of the material in this publication may be owned by another party and permission for the translation and/or reproduction of that material must be obtained from the owner.</w:t>
            </w:r>
          </w:p>
        </w:tc>
      </w:tr>
      <w:tr w:rsidR="00FA1108" w:rsidRPr="00616E11" w14:paraId="58B8D1EB" w14:textId="77777777">
        <w:tc>
          <w:tcPr>
            <w:tcW w:w="8896" w:type="dxa"/>
            <w:tcBorders>
              <w:top w:val="single" w:sz="4" w:space="0" w:color="FFFFFF"/>
              <w:left w:val="single" w:sz="4" w:space="0" w:color="000000"/>
              <w:bottom w:val="single" w:sz="4" w:space="0" w:color="FFFFFF"/>
              <w:right w:val="single" w:sz="4" w:space="0" w:color="000000"/>
            </w:tcBorders>
          </w:tcPr>
          <w:p w14:paraId="1EF5D9FF" w14:textId="77777777" w:rsidR="00FA1108" w:rsidRPr="00616E11" w:rsidRDefault="00000000">
            <w:pPr>
              <w:spacing w:before="120"/>
              <w:ind w:left="317" w:right="390"/>
              <w:rPr>
                <w:rFonts w:eastAsia="Times New Roman" w:cs="Arial"/>
                <w:szCs w:val="20"/>
              </w:rPr>
            </w:pPr>
            <w:r w:rsidRPr="00616E11">
              <w:rPr>
                <w:rFonts w:eastAsia="Times New Roman" w:cs="Arial"/>
                <w:szCs w:val="20"/>
              </w:rPr>
              <w:t>This document or partial material from this document may be translated, reproduced or distributed for general information, on no more than a cost recovery basis. Copies may not be sold or distributed for profit or gain without prior written agreement of the IHO Secretariat and any other copyright holders.</w:t>
            </w:r>
          </w:p>
        </w:tc>
      </w:tr>
      <w:tr w:rsidR="00FA1108" w:rsidRPr="00616E11" w14:paraId="2AA7D634" w14:textId="77777777">
        <w:tc>
          <w:tcPr>
            <w:tcW w:w="8896" w:type="dxa"/>
            <w:tcBorders>
              <w:top w:val="single" w:sz="4" w:space="0" w:color="FFFFFF"/>
              <w:left w:val="single" w:sz="4" w:space="0" w:color="000000"/>
              <w:bottom w:val="single" w:sz="4" w:space="0" w:color="FFFFFF"/>
              <w:right w:val="single" w:sz="4" w:space="0" w:color="000000"/>
            </w:tcBorders>
          </w:tcPr>
          <w:p w14:paraId="455A0CBF" w14:textId="77777777" w:rsidR="00FA1108" w:rsidRPr="00616E11" w:rsidRDefault="00000000">
            <w:pPr>
              <w:spacing w:before="120" w:line="230" w:lineRule="atLeast"/>
              <w:ind w:left="317" w:right="390"/>
              <w:rPr>
                <w:rFonts w:eastAsia="MS Mincho" w:cs="Arial"/>
                <w:szCs w:val="20"/>
                <w:lang w:eastAsia="ja-JP"/>
              </w:rPr>
            </w:pPr>
            <w:r w:rsidRPr="00616E11">
              <w:rPr>
                <w:rFonts w:eastAsia="MS Mincho" w:cs="Arial"/>
                <w:szCs w:val="20"/>
                <w:lang w:eastAsia="ja-JP"/>
              </w:rPr>
              <w:t>In the event that this document or partial material from this document is reproduced, translated or distributed under the terms described above, the following statements are to be included:</w:t>
            </w:r>
          </w:p>
        </w:tc>
      </w:tr>
      <w:tr w:rsidR="00FA1108" w:rsidRPr="00616E11" w14:paraId="0DE029FF" w14:textId="77777777">
        <w:tc>
          <w:tcPr>
            <w:tcW w:w="8896" w:type="dxa"/>
            <w:tcBorders>
              <w:top w:val="single" w:sz="4" w:space="0" w:color="FFFFFF"/>
              <w:left w:val="single" w:sz="4" w:space="0" w:color="000000"/>
              <w:bottom w:val="single" w:sz="4" w:space="0" w:color="FFFFFF"/>
              <w:right w:val="single" w:sz="4" w:space="0" w:color="000000"/>
            </w:tcBorders>
          </w:tcPr>
          <w:p w14:paraId="03D14211" w14:textId="77777777" w:rsidR="00FA1108" w:rsidRPr="00616E11" w:rsidRDefault="00000000">
            <w:pPr>
              <w:spacing w:before="120" w:line="230" w:lineRule="atLeast"/>
              <w:ind w:left="600" w:right="924"/>
              <w:rPr>
                <w:rFonts w:ascii="Calibri" w:eastAsia="MS Mincho" w:hAnsi="Calibri" w:cs="Arial"/>
                <w:i/>
                <w:szCs w:val="20"/>
                <w:lang w:eastAsia="ja-JP"/>
              </w:rPr>
            </w:pPr>
            <w:r w:rsidRPr="00616E11">
              <w:rPr>
                <w:rFonts w:eastAsia="MS Mincho" w:cs="Arial"/>
                <w:i/>
                <w:szCs w:val="20"/>
                <w:lang w:eastAsia="ja-JP"/>
              </w:rPr>
              <w:t>“Material from IHO publication [reference to extract: Title, Edition] is reproduced with the permission of the IHO Secretariat (Permission No ……./…) acting for the International Hydrographic Organization (IHO), which does not accept responsibility for the correctness of the material as reproduced; in case of doubt, the IHO’s authentic text shall prevail.    The incorporation of material sourced from IHO shall not be construed as constituting an endorsement by IHO of this product.”</w:t>
            </w:r>
          </w:p>
        </w:tc>
      </w:tr>
      <w:tr w:rsidR="00FA1108" w:rsidRPr="00616E11" w14:paraId="72A5BCEA" w14:textId="77777777">
        <w:trPr>
          <w:trHeight w:val="2312"/>
        </w:trPr>
        <w:tc>
          <w:tcPr>
            <w:tcW w:w="8896" w:type="dxa"/>
            <w:tcBorders>
              <w:top w:val="single" w:sz="4" w:space="0" w:color="FFFFFF"/>
              <w:left w:val="single" w:sz="4" w:space="0" w:color="000000"/>
              <w:bottom w:val="single" w:sz="4" w:space="0" w:color="000000"/>
              <w:right w:val="single" w:sz="4" w:space="0" w:color="000000"/>
            </w:tcBorders>
          </w:tcPr>
          <w:p w14:paraId="6BB7C85E" w14:textId="77777777" w:rsidR="00FA1108" w:rsidRPr="00616E11" w:rsidRDefault="00000000">
            <w:pPr>
              <w:spacing w:before="120" w:line="230" w:lineRule="atLeast"/>
              <w:ind w:left="600" w:right="924"/>
              <w:rPr>
                <w:rFonts w:ascii="Calibri" w:eastAsia="MS Mincho" w:hAnsi="Calibri" w:cs="Arial"/>
                <w:i/>
                <w:szCs w:val="20"/>
                <w:lang w:eastAsia="ja-JP"/>
              </w:rPr>
            </w:pPr>
            <w:r w:rsidRPr="00616E11">
              <w:rPr>
                <w:rFonts w:eastAsia="MS Mincho" w:cs="Arial"/>
                <w:i/>
                <w:szCs w:val="20"/>
                <w:lang w:eastAsia="ja-JP"/>
              </w:rPr>
              <w:t>“This [document/publication] is a translation of IHO [document/publication] [name]. The IHO has not checked this translation and therefore takes no responsibility for its accuracy. In case of doubt, the source version of [name] in [language] should be consulted.”</w:t>
            </w:r>
          </w:p>
          <w:p w14:paraId="048EA8DA" w14:textId="77777777" w:rsidR="00FA1108" w:rsidRPr="00616E11" w:rsidRDefault="00000000">
            <w:pPr>
              <w:spacing w:before="120" w:line="230" w:lineRule="atLeast"/>
              <w:ind w:left="366" w:right="924"/>
              <w:rPr>
                <w:rFonts w:eastAsia="MS Mincho" w:cs="Arial"/>
                <w:szCs w:val="20"/>
                <w:lang w:eastAsia="ja-JP"/>
              </w:rPr>
            </w:pPr>
            <w:r w:rsidRPr="00616E11">
              <w:rPr>
                <w:rFonts w:eastAsia="MS Mincho" w:cs="Arial"/>
                <w:szCs w:val="20"/>
                <w:lang w:eastAsia="ja-JP"/>
              </w:rPr>
              <w:t>The IHO Logo or other identifiers shall not be used in any derived product without prior written permission from the IHO Secretariat.</w:t>
            </w:r>
          </w:p>
          <w:p w14:paraId="6FF0597B" w14:textId="77777777" w:rsidR="00FA1108" w:rsidRPr="00616E11" w:rsidRDefault="00FA1108">
            <w:pPr>
              <w:spacing w:before="120" w:line="230" w:lineRule="atLeast"/>
              <w:ind w:left="600" w:right="924"/>
              <w:rPr>
                <w:rFonts w:eastAsia="MS Mincho" w:cs="Arial"/>
                <w:szCs w:val="20"/>
                <w:lang w:eastAsia="ja-JP"/>
              </w:rPr>
            </w:pPr>
          </w:p>
        </w:tc>
      </w:tr>
    </w:tbl>
    <w:p w14:paraId="5B4D5950" w14:textId="77777777" w:rsidR="00FA1108" w:rsidRPr="00616E11" w:rsidRDefault="00FA1108">
      <w:pPr>
        <w:pStyle w:val="zzCover"/>
        <w:spacing w:after="0"/>
        <w:jc w:val="both"/>
        <w:rPr>
          <w:b w:val="0"/>
          <w:color w:val="0000FF"/>
          <w:sz w:val="20"/>
        </w:rPr>
      </w:pPr>
    </w:p>
    <w:p w14:paraId="41683917" w14:textId="77777777" w:rsidR="00FA1108" w:rsidRPr="00616E11" w:rsidRDefault="00000000">
      <w:pPr>
        <w:pStyle w:val="zzCover"/>
        <w:spacing w:after="0"/>
        <w:jc w:val="both"/>
        <w:rPr>
          <w:b w:val="0"/>
          <w:color w:val="0000FF"/>
          <w:sz w:val="20"/>
        </w:rPr>
      </w:pPr>
      <w:r w:rsidRPr="00616E11">
        <w:br w:type="page"/>
      </w:r>
    </w:p>
    <w:p w14:paraId="5662F7D4" w14:textId="77777777" w:rsidR="00FA1108" w:rsidRPr="00616E11" w:rsidRDefault="00000000">
      <w:pPr>
        <w:spacing w:line="100" w:lineRule="atLeast"/>
        <w:jc w:val="center"/>
      </w:pPr>
      <w:r w:rsidRPr="00616E11">
        <w:rPr>
          <w:rFonts w:eastAsia="Times New Roman"/>
          <w:b/>
          <w:sz w:val="24"/>
          <w:szCs w:val="24"/>
        </w:rPr>
        <w:lastRenderedPageBreak/>
        <w:t>Document History</w:t>
      </w:r>
    </w:p>
    <w:p w14:paraId="2DCA5D01" w14:textId="77777777" w:rsidR="00FA1108" w:rsidRPr="00616E11" w:rsidRDefault="00000000">
      <w:r w:rsidRPr="00616E11">
        <w:t>Changes to this Specification are coordinated by the IHO S-100 Working Group. New editions will be made available via the IHO website. Maintenance of the Specification shall conform to IHO Resolution 2/2007 (as amended).</w:t>
      </w:r>
    </w:p>
    <w:tbl>
      <w:tblPr>
        <w:tblW w:w="8280" w:type="dxa"/>
        <w:tblInd w:w="828" w:type="dxa"/>
        <w:tblLayout w:type="fixed"/>
        <w:tblLook w:val="04A0" w:firstRow="1" w:lastRow="0" w:firstColumn="1" w:lastColumn="0" w:noHBand="0" w:noVBand="1"/>
      </w:tblPr>
      <w:tblGrid>
        <w:gridCol w:w="1709"/>
        <w:gridCol w:w="1286"/>
        <w:gridCol w:w="1430"/>
        <w:gridCol w:w="3855"/>
      </w:tblGrid>
      <w:tr w:rsidR="00FA1108" w:rsidRPr="00616E11" w14:paraId="6A4EF2D2" w14:textId="77777777">
        <w:tc>
          <w:tcPr>
            <w:tcW w:w="1708" w:type="dxa"/>
            <w:tcBorders>
              <w:top w:val="single" w:sz="4" w:space="0" w:color="000000"/>
              <w:left w:val="single" w:sz="4" w:space="0" w:color="000000"/>
              <w:bottom w:val="single" w:sz="4" w:space="0" w:color="000000"/>
              <w:right w:val="single" w:sz="4" w:space="0" w:color="000000"/>
            </w:tcBorders>
          </w:tcPr>
          <w:p w14:paraId="475EB2CC" w14:textId="77777777" w:rsidR="00FA1108" w:rsidRPr="00616E11" w:rsidRDefault="00000000">
            <w:pPr>
              <w:spacing w:before="120"/>
              <w:rPr>
                <w:rFonts w:ascii="Times New Roman" w:hAnsi="Times New Roman"/>
                <w:szCs w:val="20"/>
              </w:rPr>
            </w:pPr>
            <w:r w:rsidRPr="00616E11">
              <w:rPr>
                <w:rFonts w:ascii="Times New Roman" w:hAnsi="Times New Roman"/>
                <w:szCs w:val="20"/>
              </w:rPr>
              <w:t>Version Number</w:t>
            </w:r>
          </w:p>
        </w:tc>
        <w:tc>
          <w:tcPr>
            <w:tcW w:w="1286" w:type="dxa"/>
            <w:tcBorders>
              <w:top w:val="single" w:sz="4" w:space="0" w:color="000000"/>
              <w:left w:val="single" w:sz="4" w:space="0" w:color="000000"/>
              <w:bottom w:val="single" w:sz="4" w:space="0" w:color="000000"/>
              <w:right w:val="single" w:sz="4" w:space="0" w:color="000000"/>
            </w:tcBorders>
          </w:tcPr>
          <w:p w14:paraId="16FE283C" w14:textId="77777777" w:rsidR="00FA1108" w:rsidRPr="00616E11" w:rsidRDefault="00000000">
            <w:pPr>
              <w:spacing w:before="120"/>
              <w:ind w:left="-1" w:firstLine="1"/>
              <w:rPr>
                <w:rFonts w:ascii="Times New Roman" w:hAnsi="Times New Roman"/>
                <w:szCs w:val="20"/>
              </w:rPr>
            </w:pPr>
            <w:r w:rsidRPr="00616E11">
              <w:rPr>
                <w:rFonts w:ascii="Times New Roman" w:hAnsi="Times New Roman"/>
                <w:szCs w:val="20"/>
              </w:rPr>
              <w:t>Date</w:t>
            </w:r>
          </w:p>
        </w:tc>
        <w:tc>
          <w:tcPr>
            <w:tcW w:w="1430" w:type="dxa"/>
            <w:tcBorders>
              <w:top w:val="single" w:sz="4" w:space="0" w:color="000000"/>
              <w:left w:val="single" w:sz="4" w:space="0" w:color="000000"/>
              <w:bottom w:val="single" w:sz="4" w:space="0" w:color="000000"/>
              <w:right w:val="single" w:sz="4" w:space="0" w:color="000000"/>
            </w:tcBorders>
          </w:tcPr>
          <w:p w14:paraId="2F5A3D65" w14:textId="77777777" w:rsidR="00FA1108" w:rsidRPr="00616E11" w:rsidRDefault="00000000">
            <w:pPr>
              <w:spacing w:before="120"/>
              <w:ind w:firstLine="21"/>
              <w:rPr>
                <w:rFonts w:ascii="Times New Roman" w:hAnsi="Times New Roman"/>
                <w:szCs w:val="20"/>
              </w:rPr>
            </w:pPr>
            <w:r w:rsidRPr="00616E11">
              <w:rPr>
                <w:rFonts w:ascii="Times New Roman" w:hAnsi="Times New Roman"/>
                <w:szCs w:val="20"/>
              </w:rPr>
              <w:t>Author</w:t>
            </w:r>
          </w:p>
        </w:tc>
        <w:tc>
          <w:tcPr>
            <w:tcW w:w="3855" w:type="dxa"/>
            <w:tcBorders>
              <w:top w:val="single" w:sz="4" w:space="0" w:color="000000"/>
              <w:left w:val="single" w:sz="4" w:space="0" w:color="000000"/>
              <w:bottom w:val="single" w:sz="4" w:space="0" w:color="000000"/>
              <w:right w:val="single" w:sz="4" w:space="0" w:color="000000"/>
            </w:tcBorders>
          </w:tcPr>
          <w:p w14:paraId="33F21CFD" w14:textId="77777777" w:rsidR="00FA1108" w:rsidRPr="00616E11" w:rsidRDefault="00000000">
            <w:pPr>
              <w:spacing w:before="120"/>
              <w:ind w:left="44" w:firstLine="43"/>
              <w:rPr>
                <w:rFonts w:ascii="Times New Roman" w:hAnsi="Times New Roman"/>
                <w:szCs w:val="20"/>
              </w:rPr>
            </w:pPr>
            <w:r w:rsidRPr="00616E11">
              <w:rPr>
                <w:rFonts w:ascii="Times New Roman" w:hAnsi="Times New Roman"/>
                <w:szCs w:val="20"/>
              </w:rPr>
              <w:t>Purpose</w:t>
            </w:r>
          </w:p>
        </w:tc>
      </w:tr>
      <w:tr w:rsidR="00FA1108" w:rsidRPr="00616E11" w14:paraId="69EE74B3" w14:textId="77777777">
        <w:tc>
          <w:tcPr>
            <w:tcW w:w="1708" w:type="dxa"/>
            <w:tcBorders>
              <w:top w:val="single" w:sz="4" w:space="0" w:color="000000"/>
              <w:left w:val="single" w:sz="4" w:space="0" w:color="000000"/>
              <w:bottom w:val="single" w:sz="4" w:space="0" w:color="000000"/>
              <w:right w:val="single" w:sz="4" w:space="0" w:color="000000"/>
            </w:tcBorders>
          </w:tcPr>
          <w:p w14:paraId="71C6451E" w14:textId="77777777" w:rsidR="00FA1108" w:rsidRPr="00616E11" w:rsidRDefault="00000000">
            <w:pPr>
              <w:spacing w:before="120"/>
              <w:rPr>
                <w:rFonts w:ascii="Times New Roman" w:hAnsi="Times New Roman"/>
                <w:szCs w:val="20"/>
              </w:rPr>
            </w:pPr>
            <w:r w:rsidRPr="00616E11">
              <w:rPr>
                <w:rFonts w:ascii="Times New Roman" w:hAnsi="Times New Roman"/>
                <w:szCs w:val="20"/>
              </w:rPr>
              <w:t>0.1</w:t>
            </w:r>
          </w:p>
        </w:tc>
        <w:tc>
          <w:tcPr>
            <w:tcW w:w="1286" w:type="dxa"/>
            <w:tcBorders>
              <w:top w:val="single" w:sz="4" w:space="0" w:color="000000"/>
              <w:left w:val="single" w:sz="4" w:space="0" w:color="000000"/>
              <w:bottom w:val="single" w:sz="4" w:space="0" w:color="000000"/>
              <w:right w:val="single" w:sz="4" w:space="0" w:color="000000"/>
            </w:tcBorders>
          </w:tcPr>
          <w:p w14:paraId="5E568024" w14:textId="77777777" w:rsidR="00FA1108" w:rsidRPr="00616E11" w:rsidRDefault="00000000">
            <w:pPr>
              <w:spacing w:before="120"/>
              <w:ind w:left="-1" w:firstLine="1"/>
              <w:rPr>
                <w:rFonts w:ascii="Times New Roman" w:hAnsi="Times New Roman"/>
                <w:szCs w:val="20"/>
              </w:rPr>
            </w:pPr>
            <w:r w:rsidRPr="00616E11">
              <w:rPr>
                <w:rFonts w:ascii="Times New Roman" w:hAnsi="Times New Roman"/>
                <w:szCs w:val="20"/>
              </w:rPr>
              <w:t>31 Jan 2018</w:t>
            </w:r>
          </w:p>
        </w:tc>
        <w:tc>
          <w:tcPr>
            <w:tcW w:w="1430" w:type="dxa"/>
            <w:tcBorders>
              <w:top w:val="single" w:sz="4" w:space="0" w:color="000000"/>
              <w:left w:val="single" w:sz="4" w:space="0" w:color="000000"/>
              <w:bottom w:val="single" w:sz="4" w:space="0" w:color="000000"/>
              <w:right w:val="single" w:sz="4" w:space="0" w:color="000000"/>
            </w:tcBorders>
          </w:tcPr>
          <w:p w14:paraId="377EC2D0" w14:textId="77777777" w:rsidR="00FA1108" w:rsidRPr="00616E11" w:rsidRDefault="00000000">
            <w:pPr>
              <w:spacing w:before="120"/>
              <w:ind w:firstLine="21"/>
              <w:rPr>
                <w:rFonts w:ascii="Times New Roman" w:hAnsi="Times New Roman"/>
                <w:szCs w:val="20"/>
              </w:rPr>
            </w:pPr>
            <w:r w:rsidRPr="00616E11">
              <w:rPr>
                <w:rFonts w:ascii="Times New Roman" w:hAnsi="Times New Roman"/>
                <w:szCs w:val="20"/>
              </w:rPr>
              <w:t>EM, RM</w:t>
            </w:r>
          </w:p>
        </w:tc>
        <w:tc>
          <w:tcPr>
            <w:tcW w:w="3855" w:type="dxa"/>
            <w:tcBorders>
              <w:top w:val="single" w:sz="4" w:space="0" w:color="000000"/>
              <w:left w:val="single" w:sz="4" w:space="0" w:color="000000"/>
              <w:bottom w:val="single" w:sz="4" w:space="0" w:color="000000"/>
              <w:right w:val="single" w:sz="4" w:space="0" w:color="000000"/>
            </w:tcBorders>
          </w:tcPr>
          <w:p w14:paraId="15048852" w14:textId="77777777" w:rsidR="00FA1108" w:rsidRPr="00616E11" w:rsidRDefault="00000000">
            <w:pPr>
              <w:spacing w:before="120"/>
              <w:ind w:left="44" w:firstLine="43"/>
              <w:rPr>
                <w:rFonts w:ascii="Times New Roman" w:hAnsi="Times New Roman"/>
                <w:szCs w:val="20"/>
              </w:rPr>
            </w:pPr>
            <w:r w:rsidRPr="00616E11">
              <w:rPr>
                <w:rFonts w:ascii="Times New Roman" w:hAnsi="Times New Roman"/>
                <w:szCs w:val="20"/>
              </w:rPr>
              <w:t>First draft</w:t>
            </w:r>
          </w:p>
        </w:tc>
      </w:tr>
      <w:tr w:rsidR="00FA1108" w:rsidRPr="00616E11" w14:paraId="4A35E5BA" w14:textId="77777777">
        <w:tc>
          <w:tcPr>
            <w:tcW w:w="1708" w:type="dxa"/>
            <w:tcBorders>
              <w:top w:val="single" w:sz="4" w:space="0" w:color="000000"/>
              <w:left w:val="single" w:sz="4" w:space="0" w:color="000000"/>
              <w:bottom w:val="single" w:sz="4" w:space="0" w:color="000000"/>
              <w:right w:val="single" w:sz="4" w:space="0" w:color="000000"/>
            </w:tcBorders>
          </w:tcPr>
          <w:p w14:paraId="7BFFD8BB" w14:textId="77777777" w:rsidR="00FA1108" w:rsidRPr="00616E11" w:rsidRDefault="00000000">
            <w:pPr>
              <w:spacing w:before="120"/>
              <w:rPr>
                <w:rFonts w:ascii="Times New Roman" w:hAnsi="Times New Roman"/>
                <w:szCs w:val="20"/>
              </w:rPr>
            </w:pPr>
            <w:r w:rsidRPr="00616E11">
              <w:rPr>
                <w:rFonts w:ascii="Times New Roman" w:hAnsi="Times New Roman"/>
                <w:szCs w:val="20"/>
              </w:rPr>
              <w:t>0.2</w:t>
            </w:r>
          </w:p>
        </w:tc>
        <w:tc>
          <w:tcPr>
            <w:tcW w:w="1286" w:type="dxa"/>
            <w:tcBorders>
              <w:top w:val="single" w:sz="4" w:space="0" w:color="000000"/>
              <w:left w:val="single" w:sz="4" w:space="0" w:color="000000"/>
              <w:bottom w:val="single" w:sz="4" w:space="0" w:color="000000"/>
              <w:right w:val="single" w:sz="4" w:space="0" w:color="000000"/>
            </w:tcBorders>
          </w:tcPr>
          <w:p w14:paraId="212A78BE" w14:textId="77777777" w:rsidR="00FA1108" w:rsidRPr="00616E11" w:rsidRDefault="00000000">
            <w:pPr>
              <w:spacing w:before="120"/>
              <w:ind w:left="-1" w:firstLine="1"/>
              <w:rPr>
                <w:rFonts w:ascii="Times New Roman" w:hAnsi="Times New Roman"/>
                <w:szCs w:val="20"/>
              </w:rPr>
            </w:pPr>
            <w:r w:rsidRPr="00616E11">
              <w:rPr>
                <w:rFonts w:ascii="Times New Roman" w:hAnsi="Times New Roman"/>
                <w:szCs w:val="20"/>
              </w:rPr>
              <w:t>31 Aug 2018</w:t>
            </w:r>
          </w:p>
        </w:tc>
        <w:tc>
          <w:tcPr>
            <w:tcW w:w="1430" w:type="dxa"/>
            <w:tcBorders>
              <w:top w:val="single" w:sz="4" w:space="0" w:color="000000"/>
              <w:left w:val="single" w:sz="4" w:space="0" w:color="000000"/>
              <w:bottom w:val="single" w:sz="4" w:space="0" w:color="000000"/>
              <w:right w:val="single" w:sz="4" w:space="0" w:color="000000"/>
            </w:tcBorders>
          </w:tcPr>
          <w:p w14:paraId="7566DFC5" w14:textId="77777777" w:rsidR="00FA1108" w:rsidRPr="00616E11" w:rsidRDefault="00000000">
            <w:pPr>
              <w:spacing w:before="120"/>
              <w:ind w:firstLine="21"/>
              <w:rPr>
                <w:rFonts w:ascii="Times New Roman" w:hAnsi="Times New Roman"/>
                <w:szCs w:val="20"/>
              </w:rPr>
            </w:pPr>
            <w:r w:rsidRPr="00616E11">
              <w:rPr>
                <w:rFonts w:ascii="Times New Roman" w:hAnsi="Times New Roman"/>
                <w:szCs w:val="20"/>
              </w:rPr>
              <w:t>EM, RM</w:t>
            </w:r>
          </w:p>
        </w:tc>
        <w:tc>
          <w:tcPr>
            <w:tcW w:w="3855" w:type="dxa"/>
            <w:tcBorders>
              <w:top w:val="single" w:sz="4" w:space="0" w:color="000000"/>
              <w:left w:val="single" w:sz="4" w:space="0" w:color="000000"/>
              <w:bottom w:val="single" w:sz="4" w:space="0" w:color="000000"/>
              <w:right w:val="single" w:sz="4" w:space="0" w:color="000000"/>
            </w:tcBorders>
          </w:tcPr>
          <w:p w14:paraId="06A3851A" w14:textId="77777777" w:rsidR="00FA1108" w:rsidRPr="00616E11" w:rsidRDefault="00000000">
            <w:pPr>
              <w:spacing w:before="120"/>
              <w:ind w:left="44"/>
              <w:rPr>
                <w:rFonts w:ascii="Times New Roman" w:hAnsi="Times New Roman"/>
                <w:szCs w:val="20"/>
              </w:rPr>
            </w:pPr>
            <w:r w:rsidRPr="00616E11">
              <w:rPr>
                <w:rFonts w:ascii="Times New Roman" w:hAnsi="Times New Roman"/>
                <w:szCs w:val="20"/>
              </w:rPr>
              <w:t>Comments from NIPWG and S-100WG; multiple updates to conform to S-100 Edition 4.0.0; miscellaneous editorial updates</w:t>
            </w:r>
          </w:p>
        </w:tc>
      </w:tr>
      <w:tr w:rsidR="00FA1108" w:rsidRPr="00616E11" w14:paraId="3D1831BB" w14:textId="77777777">
        <w:tc>
          <w:tcPr>
            <w:tcW w:w="1708" w:type="dxa"/>
            <w:tcBorders>
              <w:top w:val="single" w:sz="4" w:space="0" w:color="000000"/>
              <w:left w:val="single" w:sz="4" w:space="0" w:color="000000"/>
              <w:bottom w:val="single" w:sz="4" w:space="0" w:color="000000"/>
              <w:right w:val="single" w:sz="4" w:space="0" w:color="000000"/>
            </w:tcBorders>
          </w:tcPr>
          <w:p w14:paraId="10BADBA7" w14:textId="77777777" w:rsidR="00FA1108" w:rsidRPr="00616E11" w:rsidRDefault="00000000">
            <w:pPr>
              <w:spacing w:before="120"/>
              <w:rPr>
                <w:rFonts w:ascii="Times New Roman" w:hAnsi="Times New Roman"/>
              </w:rPr>
            </w:pPr>
            <w:r w:rsidRPr="00616E11">
              <w:rPr>
                <w:rFonts w:ascii="Times New Roman" w:hAnsi="Times New Roman"/>
              </w:rPr>
              <w:t>1.0.0 RC1</w:t>
            </w:r>
          </w:p>
        </w:tc>
        <w:tc>
          <w:tcPr>
            <w:tcW w:w="1286" w:type="dxa"/>
            <w:tcBorders>
              <w:top w:val="single" w:sz="4" w:space="0" w:color="000000"/>
              <w:left w:val="single" w:sz="4" w:space="0" w:color="000000"/>
              <w:bottom w:val="single" w:sz="4" w:space="0" w:color="000000"/>
              <w:right w:val="single" w:sz="4" w:space="0" w:color="000000"/>
            </w:tcBorders>
          </w:tcPr>
          <w:p w14:paraId="6B89494B" w14:textId="77777777" w:rsidR="00FA1108" w:rsidRPr="00616E11" w:rsidRDefault="00000000">
            <w:pPr>
              <w:spacing w:before="120"/>
              <w:ind w:left="-1" w:firstLine="1"/>
              <w:rPr>
                <w:rFonts w:ascii="Times New Roman" w:hAnsi="Times New Roman"/>
              </w:rPr>
            </w:pPr>
            <w:r w:rsidRPr="00616E11">
              <w:rPr>
                <w:rFonts w:ascii="Times New Roman" w:hAnsi="Times New Roman"/>
              </w:rPr>
              <w:t>11 Mar 2019</w:t>
            </w:r>
          </w:p>
        </w:tc>
        <w:tc>
          <w:tcPr>
            <w:tcW w:w="1430" w:type="dxa"/>
            <w:tcBorders>
              <w:top w:val="single" w:sz="4" w:space="0" w:color="000000"/>
              <w:left w:val="single" w:sz="4" w:space="0" w:color="000000"/>
              <w:bottom w:val="single" w:sz="4" w:space="0" w:color="000000"/>
              <w:right w:val="single" w:sz="4" w:space="0" w:color="000000"/>
            </w:tcBorders>
          </w:tcPr>
          <w:p w14:paraId="0CCDA1DC" w14:textId="77777777" w:rsidR="00FA1108" w:rsidRPr="00616E11" w:rsidRDefault="00000000">
            <w:pPr>
              <w:spacing w:before="120"/>
              <w:ind w:firstLine="21"/>
              <w:rPr>
                <w:rFonts w:ascii="Times New Roman" w:hAnsi="Times New Roman"/>
              </w:rPr>
            </w:pPr>
            <w:r w:rsidRPr="00616E11">
              <w:rPr>
                <w:rFonts w:ascii="Times New Roman" w:hAnsi="Times New Roman"/>
              </w:rPr>
              <w:t>RM; JW</w:t>
            </w:r>
          </w:p>
        </w:tc>
        <w:tc>
          <w:tcPr>
            <w:tcW w:w="3855" w:type="dxa"/>
            <w:tcBorders>
              <w:top w:val="single" w:sz="4" w:space="0" w:color="000000"/>
              <w:left w:val="single" w:sz="4" w:space="0" w:color="000000"/>
              <w:bottom w:val="single" w:sz="4" w:space="0" w:color="000000"/>
              <w:right w:val="single" w:sz="4" w:space="0" w:color="000000"/>
            </w:tcBorders>
          </w:tcPr>
          <w:p w14:paraId="47C71FB5" w14:textId="77777777" w:rsidR="00FA1108" w:rsidRPr="00616E11" w:rsidRDefault="00000000">
            <w:pPr>
              <w:spacing w:before="120"/>
              <w:ind w:left="44"/>
              <w:rPr>
                <w:rFonts w:ascii="Times New Roman" w:hAnsi="Times New Roman"/>
              </w:rPr>
            </w:pPr>
            <w:r w:rsidRPr="00616E11">
              <w:rPr>
                <w:rFonts w:ascii="Times New Roman" w:hAnsi="Times New Roman"/>
              </w:rPr>
              <w:t>IHO Secretariat editorial changes and styling; S-100 WG4 decisions; references updated following publication of S-100 4.0.0, S-122, S-123.</w:t>
            </w:r>
          </w:p>
        </w:tc>
      </w:tr>
      <w:tr w:rsidR="00FA1108" w:rsidRPr="00616E11" w14:paraId="7EAFC849" w14:textId="77777777">
        <w:tc>
          <w:tcPr>
            <w:tcW w:w="1708" w:type="dxa"/>
            <w:tcBorders>
              <w:top w:val="single" w:sz="4" w:space="0" w:color="000000"/>
              <w:left w:val="single" w:sz="4" w:space="0" w:color="000000"/>
              <w:bottom w:val="single" w:sz="4" w:space="0" w:color="000000"/>
              <w:right w:val="single" w:sz="4" w:space="0" w:color="000000"/>
            </w:tcBorders>
          </w:tcPr>
          <w:p w14:paraId="643897A4" w14:textId="77777777" w:rsidR="00FA1108" w:rsidRPr="00616E11" w:rsidRDefault="00000000">
            <w:pPr>
              <w:spacing w:before="120"/>
              <w:rPr>
                <w:rFonts w:ascii="Times New Roman" w:hAnsi="Times New Roman"/>
                <w:szCs w:val="20"/>
              </w:rPr>
            </w:pPr>
            <w:r w:rsidRPr="00616E11">
              <w:rPr>
                <w:rFonts w:ascii="Times New Roman" w:hAnsi="Times New Roman"/>
                <w:szCs w:val="20"/>
              </w:rPr>
              <w:t>1.0.0</w:t>
            </w:r>
          </w:p>
        </w:tc>
        <w:tc>
          <w:tcPr>
            <w:tcW w:w="1286" w:type="dxa"/>
            <w:tcBorders>
              <w:top w:val="single" w:sz="4" w:space="0" w:color="000000"/>
              <w:left w:val="single" w:sz="4" w:space="0" w:color="000000"/>
              <w:bottom w:val="single" w:sz="4" w:space="0" w:color="000000"/>
              <w:right w:val="single" w:sz="4" w:space="0" w:color="000000"/>
            </w:tcBorders>
          </w:tcPr>
          <w:p w14:paraId="6A1E5E12" w14:textId="77777777" w:rsidR="00FA1108" w:rsidRPr="00616E11" w:rsidRDefault="00000000">
            <w:pPr>
              <w:spacing w:before="120"/>
              <w:ind w:left="-1" w:firstLine="1"/>
              <w:rPr>
                <w:rFonts w:ascii="Times New Roman" w:hAnsi="Times New Roman"/>
                <w:szCs w:val="20"/>
              </w:rPr>
            </w:pPr>
            <w:r w:rsidRPr="00616E11">
              <w:rPr>
                <w:rFonts w:ascii="Times New Roman" w:hAnsi="Times New Roman"/>
                <w:szCs w:val="20"/>
              </w:rPr>
              <w:t>May 2019</w:t>
            </w:r>
          </w:p>
        </w:tc>
        <w:tc>
          <w:tcPr>
            <w:tcW w:w="1430" w:type="dxa"/>
            <w:tcBorders>
              <w:top w:val="single" w:sz="4" w:space="0" w:color="000000"/>
              <w:left w:val="single" w:sz="4" w:space="0" w:color="000000"/>
              <w:bottom w:val="single" w:sz="4" w:space="0" w:color="000000"/>
              <w:right w:val="single" w:sz="4" w:space="0" w:color="000000"/>
            </w:tcBorders>
          </w:tcPr>
          <w:p w14:paraId="2A0BBD2B" w14:textId="77777777" w:rsidR="00FA1108" w:rsidRPr="00616E11" w:rsidRDefault="00000000">
            <w:pPr>
              <w:spacing w:before="120"/>
              <w:ind w:firstLine="21"/>
              <w:rPr>
                <w:rFonts w:ascii="Times New Roman" w:hAnsi="Times New Roman"/>
                <w:szCs w:val="20"/>
              </w:rPr>
            </w:pPr>
            <w:r w:rsidRPr="00616E11">
              <w:rPr>
                <w:rFonts w:ascii="Times New Roman" w:hAnsi="Times New Roman"/>
                <w:szCs w:val="20"/>
              </w:rPr>
              <w:t>S-100WG</w:t>
            </w:r>
          </w:p>
        </w:tc>
        <w:tc>
          <w:tcPr>
            <w:tcW w:w="3855" w:type="dxa"/>
            <w:tcBorders>
              <w:top w:val="single" w:sz="4" w:space="0" w:color="000000"/>
              <w:left w:val="single" w:sz="4" w:space="0" w:color="000000"/>
              <w:bottom w:val="single" w:sz="4" w:space="0" w:color="000000"/>
              <w:right w:val="single" w:sz="4" w:space="0" w:color="000000"/>
            </w:tcBorders>
          </w:tcPr>
          <w:p w14:paraId="1F64F24A" w14:textId="77777777" w:rsidR="00FA1108" w:rsidRPr="00616E11" w:rsidRDefault="00000000">
            <w:pPr>
              <w:spacing w:before="120"/>
              <w:ind w:left="44" w:hanging="26"/>
              <w:rPr>
                <w:rFonts w:ascii="Times New Roman" w:hAnsi="Times New Roman"/>
                <w:szCs w:val="20"/>
              </w:rPr>
            </w:pPr>
            <w:r w:rsidRPr="00616E11">
              <w:rPr>
                <w:rFonts w:ascii="Times New Roman" w:hAnsi="Times New Roman"/>
                <w:szCs w:val="20"/>
              </w:rPr>
              <w:t>First Edition.</w:t>
            </w:r>
          </w:p>
        </w:tc>
      </w:tr>
      <w:tr w:rsidR="00FA1108" w:rsidRPr="00616E11" w14:paraId="5B48C31B" w14:textId="77777777">
        <w:tc>
          <w:tcPr>
            <w:tcW w:w="1708" w:type="dxa"/>
            <w:tcBorders>
              <w:top w:val="single" w:sz="4" w:space="0" w:color="000000"/>
              <w:left w:val="single" w:sz="4" w:space="0" w:color="000000"/>
              <w:bottom w:val="single" w:sz="4" w:space="0" w:color="000000"/>
              <w:right w:val="single" w:sz="4" w:space="0" w:color="000000"/>
            </w:tcBorders>
          </w:tcPr>
          <w:p w14:paraId="38A39CB2" w14:textId="77777777" w:rsidR="00FA1108" w:rsidRPr="00616E11" w:rsidRDefault="00000000">
            <w:pPr>
              <w:spacing w:before="120"/>
              <w:rPr>
                <w:rFonts w:ascii="Times New Roman" w:hAnsi="Times New Roman"/>
                <w:szCs w:val="20"/>
              </w:rPr>
            </w:pPr>
            <w:r w:rsidRPr="00616E11">
              <w:rPr>
                <w:rFonts w:ascii="Times New Roman" w:hAnsi="Times New Roman"/>
                <w:szCs w:val="20"/>
              </w:rPr>
              <w:t>1.1.0</w:t>
            </w:r>
          </w:p>
        </w:tc>
        <w:tc>
          <w:tcPr>
            <w:tcW w:w="1286" w:type="dxa"/>
            <w:tcBorders>
              <w:top w:val="single" w:sz="4" w:space="0" w:color="000000"/>
              <w:left w:val="single" w:sz="4" w:space="0" w:color="000000"/>
              <w:bottom w:val="single" w:sz="4" w:space="0" w:color="000000"/>
              <w:right w:val="single" w:sz="4" w:space="0" w:color="000000"/>
            </w:tcBorders>
          </w:tcPr>
          <w:p w14:paraId="77BF1C06" w14:textId="77777777" w:rsidR="00FA1108" w:rsidRPr="00616E11" w:rsidRDefault="00000000">
            <w:pPr>
              <w:spacing w:before="120"/>
              <w:ind w:left="-1" w:firstLine="1"/>
              <w:rPr>
                <w:rFonts w:ascii="Times New Roman" w:hAnsi="Times New Roman"/>
                <w:szCs w:val="20"/>
              </w:rPr>
            </w:pPr>
            <w:r w:rsidRPr="00616E11">
              <w:rPr>
                <w:rFonts w:ascii="Times New Roman" w:hAnsi="Times New Roman"/>
                <w:szCs w:val="20"/>
              </w:rPr>
              <w:t>June 2020</w:t>
            </w:r>
          </w:p>
        </w:tc>
        <w:tc>
          <w:tcPr>
            <w:tcW w:w="1430" w:type="dxa"/>
            <w:tcBorders>
              <w:top w:val="single" w:sz="4" w:space="0" w:color="000000"/>
              <w:left w:val="single" w:sz="4" w:space="0" w:color="000000"/>
              <w:bottom w:val="single" w:sz="4" w:space="0" w:color="000000"/>
              <w:right w:val="single" w:sz="4" w:space="0" w:color="000000"/>
            </w:tcBorders>
          </w:tcPr>
          <w:p w14:paraId="79A2F754" w14:textId="77777777" w:rsidR="00FA1108" w:rsidRPr="00616E11" w:rsidRDefault="00000000">
            <w:pPr>
              <w:spacing w:before="120"/>
              <w:ind w:firstLine="21"/>
              <w:rPr>
                <w:rFonts w:ascii="Times New Roman" w:hAnsi="Times New Roman"/>
                <w:szCs w:val="20"/>
              </w:rPr>
            </w:pPr>
            <w:r w:rsidRPr="00616E11">
              <w:rPr>
                <w:rFonts w:ascii="Times New Roman" w:hAnsi="Times New Roman"/>
                <w:szCs w:val="20"/>
              </w:rPr>
              <w:t>S-100WG</w:t>
            </w:r>
          </w:p>
        </w:tc>
        <w:tc>
          <w:tcPr>
            <w:tcW w:w="3855" w:type="dxa"/>
            <w:tcBorders>
              <w:top w:val="single" w:sz="4" w:space="0" w:color="000000"/>
              <w:left w:val="single" w:sz="4" w:space="0" w:color="000000"/>
              <w:bottom w:val="single" w:sz="4" w:space="0" w:color="000000"/>
              <w:right w:val="single" w:sz="4" w:space="0" w:color="000000"/>
            </w:tcBorders>
          </w:tcPr>
          <w:p w14:paraId="7BF75A1B" w14:textId="77777777" w:rsidR="00FA1108" w:rsidRPr="00616E11" w:rsidRDefault="00000000">
            <w:pPr>
              <w:spacing w:before="120"/>
              <w:ind w:left="44" w:hanging="26"/>
              <w:rPr>
                <w:rFonts w:ascii="Times New Roman" w:hAnsi="Times New Roman"/>
                <w:szCs w:val="20"/>
              </w:rPr>
            </w:pPr>
            <w:r w:rsidRPr="00616E11">
              <w:rPr>
                <w:rFonts w:ascii="Times New Roman" w:hAnsi="Times New Roman"/>
                <w:szCs w:val="20"/>
              </w:rPr>
              <w:t>Substantive editorial amendments for readability.  First Edition published on IHO website.</w:t>
            </w:r>
          </w:p>
        </w:tc>
      </w:tr>
      <w:tr w:rsidR="00FA1108" w:rsidRPr="00616E11" w14:paraId="7612AECA" w14:textId="77777777">
        <w:tc>
          <w:tcPr>
            <w:tcW w:w="1708" w:type="dxa"/>
            <w:tcBorders>
              <w:top w:val="single" w:sz="4" w:space="0" w:color="000000"/>
              <w:left w:val="single" w:sz="4" w:space="0" w:color="000000"/>
              <w:bottom w:val="single" w:sz="4" w:space="0" w:color="000000"/>
              <w:right w:val="single" w:sz="4" w:space="0" w:color="000000"/>
            </w:tcBorders>
          </w:tcPr>
          <w:p w14:paraId="1171C20C" w14:textId="3E974D9F" w:rsidR="00FA1108" w:rsidRPr="00616E11" w:rsidRDefault="00000000">
            <w:pPr>
              <w:spacing w:before="120"/>
              <w:rPr>
                <w:rFonts w:ascii="Times New Roman" w:hAnsi="Times New Roman"/>
                <w:szCs w:val="20"/>
              </w:rPr>
            </w:pPr>
            <w:ins w:id="14" w:author="Unknown Author" w:date="2025-07-23T23:58:00Z">
              <w:r w:rsidRPr="00616E11">
                <w:rPr>
                  <w:rFonts w:ascii="Times New Roman" w:hAnsi="Times New Roman"/>
                  <w:szCs w:val="20"/>
                </w:rPr>
                <w:t>2.0.0-202508</w:t>
              </w:r>
            </w:ins>
            <w:ins w:id="15" w:author="Raphael Malyankar" w:date="2025-08-12T16:27:00Z" w16du:dateUtc="2025-08-12T23:27:00Z">
              <w:r w:rsidR="00F70750" w:rsidRPr="00616E11">
                <w:rPr>
                  <w:rFonts w:ascii="Times New Roman" w:hAnsi="Times New Roman"/>
                  <w:szCs w:val="20"/>
                </w:rPr>
                <w:t>1</w:t>
              </w:r>
            </w:ins>
            <w:ins w:id="16" w:author="Unknown Author" w:date="2025-07-23T23:58:00Z">
              <w:r w:rsidRPr="00616E11">
                <w:rPr>
                  <w:rFonts w:ascii="Times New Roman" w:hAnsi="Times New Roman"/>
                  <w:szCs w:val="20"/>
                </w:rPr>
                <w:t>5</w:t>
              </w:r>
            </w:ins>
          </w:p>
        </w:tc>
        <w:tc>
          <w:tcPr>
            <w:tcW w:w="1286" w:type="dxa"/>
            <w:tcBorders>
              <w:top w:val="single" w:sz="4" w:space="0" w:color="000000"/>
              <w:left w:val="single" w:sz="4" w:space="0" w:color="000000"/>
              <w:bottom w:val="single" w:sz="4" w:space="0" w:color="000000"/>
              <w:right w:val="single" w:sz="4" w:space="0" w:color="000000"/>
            </w:tcBorders>
          </w:tcPr>
          <w:p w14:paraId="542DF4AA" w14:textId="22715F92" w:rsidR="00FA1108" w:rsidRPr="00616E11" w:rsidRDefault="00F70750">
            <w:pPr>
              <w:spacing w:before="120"/>
              <w:ind w:left="-1" w:firstLine="1"/>
              <w:rPr>
                <w:rFonts w:ascii="Times New Roman" w:hAnsi="Times New Roman"/>
                <w:szCs w:val="20"/>
              </w:rPr>
            </w:pPr>
            <w:ins w:id="17" w:author="Raphael Malyankar" w:date="2025-08-12T16:27:00Z" w16du:dateUtc="2025-08-12T23:27:00Z">
              <w:r w:rsidRPr="00616E11">
                <w:rPr>
                  <w:rFonts w:ascii="Times New Roman" w:hAnsi="Times New Roman"/>
                  <w:szCs w:val="20"/>
                </w:rPr>
                <w:t>1</w:t>
              </w:r>
            </w:ins>
            <w:ins w:id="18" w:author="Unknown Author" w:date="2025-07-24T00:00:00Z">
              <w:r w:rsidRPr="00616E11">
                <w:rPr>
                  <w:rFonts w:ascii="Times New Roman" w:hAnsi="Times New Roman"/>
                  <w:szCs w:val="20"/>
                </w:rPr>
                <w:t xml:space="preserve">5 </w:t>
              </w:r>
            </w:ins>
            <w:ins w:id="19" w:author="Unknown Author" w:date="2025-07-23T23:58:00Z">
              <w:r w:rsidRPr="00616E11">
                <w:rPr>
                  <w:rFonts w:ascii="Times New Roman" w:hAnsi="Times New Roman"/>
                  <w:szCs w:val="20"/>
                </w:rPr>
                <w:t>Aug 2025</w:t>
              </w:r>
            </w:ins>
          </w:p>
        </w:tc>
        <w:tc>
          <w:tcPr>
            <w:tcW w:w="1430" w:type="dxa"/>
            <w:tcBorders>
              <w:top w:val="single" w:sz="4" w:space="0" w:color="000000"/>
              <w:left w:val="single" w:sz="4" w:space="0" w:color="000000"/>
              <w:bottom w:val="single" w:sz="4" w:space="0" w:color="000000"/>
              <w:right w:val="single" w:sz="4" w:space="0" w:color="000000"/>
            </w:tcBorders>
          </w:tcPr>
          <w:p w14:paraId="02100157" w14:textId="77777777" w:rsidR="00FA1108" w:rsidRPr="00616E11" w:rsidRDefault="00000000">
            <w:pPr>
              <w:spacing w:before="120"/>
              <w:ind w:firstLine="21"/>
              <w:rPr>
                <w:rFonts w:ascii="Times New Roman" w:hAnsi="Times New Roman"/>
                <w:szCs w:val="20"/>
              </w:rPr>
            </w:pPr>
            <w:ins w:id="20" w:author="Unknown Author" w:date="2025-07-23T23:58:00Z">
              <w:r w:rsidRPr="00616E11">
                <w:rPr>
                  <w:rFonts w:ascii="Times New Roman" w:hAnsi="Times New Roman"/>
                  <w:szCs w:val="20"/>
                </w:rPr>
                <w:t>RM</w:t>
              </w:r>
            </w:ins>
          </w:p>
        </w:tc>
        <w:tc>
          <w:tcPr>
            <w:tcW w:w="3855" w:type="dxa"/>
            <w:tcBorders>
              <w:top w:val="single" w:sz="4" w:space="0" w:color="000000"/>
              <w:left w:val="single" w:sz="4" w:space="0" w:color="000000"/>
              <w:bottom w:val="single" w:sz="4" w:space="0" w:color="000000"/>
              <w:right w:val="single" w:sz="4" w:space="0" w:color="000000"/>
            </w:tcBorders>
          </w:tcPr>
          <w:p w14:paraId="3B102971" w14:textId="77777777" w:rsidR="00FA1108" w:rsidRPr="00616E11" w:rsidRDefault="00000000">
            <w:pPr>
              <w:spacing w:before="120"/>
              <w:ind w:left="44" w:firstLine="43"/>
              <w:rPr>
                <w:rFonts w:ascii="Times New Roman" w:hAnsi="Times New Roman"/>
                <w:szCs w:val="20"/>
              </w:rPr>
            </w:pPr>
            <w:ins w:id="21" w:author="Unknown Author" w:date="2025-07-23T23:58:00Z">
              <w:r w:rsidRPr="00616E11">
                <w:rPr>
                  <w:rFonts w:ascii="Times New Roman" w:hAnsi="Times New Roman"/>
                  <w:szCs w:val="20"/>
                </w:rPr>
                <w:t>Updates for Draft 1 of Edition 2.0.0</w:t>
              </w:r>
            </w:ins>
          </w:p>
        </w:tc>
      </w:tr>
      <w:tr w:rsidR="00FA1108" w:rsidRPr="00616E11" w14:paraId="544C1A72" w14:textId="77777777">
        <w:tc>
          <w:tcPr>
            <w:tcW w:w="1708" w:type="dxa"/>
            <w:tcBorders>
              <w:top w:val="single" w:sz="4" w:space="0" w:color="000000"/>
              <w:left w:val="single" w:sz="4" w:space="0" w:color="000000"/>
              <w:bottom w:val="single" w:sz="4" w:space="0" w:color="000000"/>
              <w:right w:val="single" w:sz="4" w:space="0" w:color="000000"/>
            </w:tcBorders>
          </w:tcPr>
          <w:p w14:paraId="45C86AF3" w14:textId="77777777" w:rsidR="00FA1108" w:rsidRPr="00616E11" w:rsidRDefault="00FA1108">
            <w:pPr>
              <w:spacing w:before="120"/>
              <w:rPr>
                <w:rFonts w:ascii="Times New Roman" w:hAnsi="Times New Roman"/>
                <w:szCs w:val="20"/>
              </w:rPr>
            </w:pPr>
          </w:p>
        </w:tc>
        <w:tc>
          <w:tcPr>
            <w:tcW w:w="1286" w:type="dxa"/>
            <w:tcBorders>
              <w:top w:val="single" w:sz="4" w:space="0" w:color="000000"/>
              <w:left w:val="single" w:sz="4" w:space="0" w:color="000000"/>
              <w:bottom w:val="single" w:sz="4" w:space="0" w:color="000000"/>
              <w:right w:val="single" w:sz="4" w:space="0" w:color="000000"/>
            </w:tcBorders>
          </w:tcPr>
          <w:p w14:paraId="34BBD7F3" w14:textId="77777777" w:rsidR="00FA1108" w:rsidRPr="00616E11" w:rsidRDefault="00FA1108">
            <w:pPr>
              <w:spacing w:before="120"/>
              <w:ind w:left="-1" w:firstLine="1"/>
              <w:rPr>
                <w:rFonts w:ascii="Times New Roman" w:hAnsi="Times New Roman"/>
                <w:szCs w:val="20"/>
              </w:rPr>
            </w:pPr>
          </w:p>
        </w:tc>
        <w:tc>
          <w:tcPr>
            <w:tcW w:w="1430" w:type="dxa"/>
            <w:tcBorders>
              <w:top w:val="single" w:sz="4" w:space="0" w:color="000000"/>
              <w:left w:val="single" w:sz="4" w:space="0" w:color="000000"/>
              <w:bottom w:val="single" w:sz="4" w:space="0" w:color="000000"/>
              <w:right w:val="single" w:sz="4" w:space="0" w:color="000000"/>
            </w:tcBorders>
          </w:tcPr>
          <w:p w14:paraId="25585FCB" w14:textId="77777777" w:rsidR="00FA1108" w:rsidRPr="00616E11" w:rsidRDefault="00FA1108">
            <w:pPr>
              <w:spacing w:before="120"/>
              <w:ind w:firstLine="21"/>
              <w:rPr>
                <w:rFonts w:ascii="Times New Roman" w:hAnsi="Times New Roman"/>
                <w:szCs w:val="20"/>
              </w:rPr>
            </w:pPr>
          </w:p>
        </w:tc>
        <w:tc>
          <w:tcPr>
            <w:tcW w:w="3855" w:type="dxa"/>
            <w:tcBorders>
              <w:top w:val="single" w:sz="4" w:space="0" w:color="000000"/>
              <w:left w:val="single" w:sz="4" w:space="0" w:color="000000"/>
              <w:bottom w:val="single" w:sz="4" w:space="0" w:color="000000"/>
              <w:right w:val="single" w:sz="4" w:space="0" w:color="000000"/>
            </w:tcBorders>
          </w:tcPr>
          <w:p w14:paraId="4A5FB268" w14:textId="77777777" w:rsidR="00FA1108" w:rsidRPr="00616E11" w:rsidRDefault="00FA1108">
            <w:pPr>
              <w:spacing w:before="120"/>
              <w:ind w:left="44" w:firstLine="43"/>
              <w:rPr>
                <w:rFonts w:ascii="Times New Roman" w:hAnsi="Times New Roman"/>
                <w:szCs w:val="20"/>
              </w:rPr>
            </w:pPr>
          </w:p>
        </w:tc>
      </w:tr>
      <w:tr w:rsidR="00FA1108" w:rsidRPr="00616E11" w14:paraId="3017512D" w14:textId="77777777">
        <w:tc>
          <w:tcPr>
            <w:tcW w:w="1708" w:type="dxa"/>
            <w:tcBorders>
              <w:top w:val="single" w:sz="4" w:space="0" w:color="000000"/>
              <w:left w:val="single" w:sz="4" w:space="0" w:color="000000"/>
              <w:bottom w:val="single" w:sz="4" w:space="0" w:color="000000"/>
              <w:right w:val="single" w:sz="4" w:space="0" w:color="000000"/>
            </w:tcBorders>
          </w:tcPr>
          <w:p w14:paraId="069F5904" w14:textId="77777777" w:rsidR="00FA1108" w:rsidRPr="00616E11" w:rsidRDefault="00FA1108">
            <w:pPr>
              <w:spacing w:before="120"/>
              <w:rPr>
                <w:rFonts w:ascii="Times New Roman" w:hAnsi="Times New Roman"/>
                <w:szCs w:val="20"/>
              </w:rPr>
            </w:pPr>
          </w:p>
        </w:tc>
        <w:tc>
          <w:tcPr>
            <w:tcW w:w="1286" w:type="dxa"/>
            <w:tcBorders>
              <w:top w:val="single" w:sz="4" w:space="0" w:color="000000"/>
              <w:left w:val="single" w:sz="4" w:space="0" w:color="000000"/>
              <w:bottom w:val="single" w:sz="4" w:space="0" w:color="000000"/>
              <w:right w:val="single" w:sz="4" w:space="0" w:color="000000"/>
            </w:tcBorders>
          </w:tcPr>
          <w:p w14:paraId="2A269A83" w14:textId="77777777" w:rsidR="00FA1108" w:rsidRPr="00616E11" w:rsidRDefault="00FA1108">
            <w:pPr>
              <w:spacing w:before="120"/>
              <w:ind w:left="-1" w:firstLine="1"/>
              <w:rPr>
                <w:rFonts w:ascii="Times New Roman" w:hAnsi="Times New Roman"/>
                <w:szCs w:val="20"/>
              </w:rPr>
            </w:pPr>
          </w:p>
        </w:tc>
        <w:tc>
          <w:tcPr>
            <w:tcW w:w="1430" w:type="dxa"/>
            <w:tcBorders>
              <w:top w:val="single" w:sz="4" w:space="0" w:color="000000"/>
              <w:left w:val="single" w:sz="4" w:space="0" w:color="000000"/>
              <w:bottom w:val="single" w:sz="4" w:space="0" w:color="000000"/>
              <w:right w:val="single" w:sz="4" w:space="0" w:color="000000"/>
            </w:tcBorders>
          </w:tcPr>
          <w:p w14:paraId="260265F0" w14:textId="77777777" w:rsidR="00FA1108" w:rsidRPr="00616E11" w:rsidRDefault="00FA1108">
            <w:pPr>
              <w:spacing w:before="120"/>
              <w:ind w:firstLine="21"/>
              <w:rPr>
                <w:rFonts w:ascii="Times New Roman" w:hAnsi="Times New Roman"/>
                <w:szCs w:val="20"/>
              </w:rPr>
            </w:pPr>
          </w:p>
        </w:tc>
        <w:tc>
          <w:tcPr>
            <w:tcW w:w="3855" w:type="dxa"/>
            <w:tcBorders>
              <w:top w:val="single" w:sz="4" w:space="0" w:color="000000"/>
              <w:left w:val="single" w:sz="4" w:space="0" w:color="000000"/>
              <w:bottom w:val="single" w:sz="4" w:space="0" w:color="000000"/>
              <w:right w:val="single" w:sz="4" w:space="0" w:color="000000"/>
            </w:tcBorders>
          </w:tcPr>
          <w:p w14:paraId="450D7391" w14:textId="77777777" w:rsidR="00FA1108" w:rsidRPr="00616E11" w:rsidRDefault="00FA1108">
            <w:pPr>
              <w:spacing w:before="120"/>
              <w:ind w:left="44" w:firstLine="43"/>
              <w:rPr>
                <w:rFonts w:ascii="Times New Roman" w:hAnsi="Times New Roman"/>
                <w:szCs w:val="20"/>
              </w:rPr>
            </w:pPr>
          </w:p>
        </w:tc>
      </w:tr>
      <w:tr w:rsidR="00FA1108" w:rsidRPr="00616E11" w14:paraId="3AC88D1F" w14:textId="77777777">
        <w:tc>
          <w:tcPr>
            <w:tcW w:w="1708" w:type="dxa"/>
            <w:tcBorders>
              <w:top w:val="single" w:sz="4" w:space="0" w:color="000000"/>
              <w:left w:val="single" w:sz="4" w:space="0" w:color="000000"/>
              <w:bottom w:val="single" w:sz="4" w:space="0" w:color="000000"/>
              <w:right w:val="single" w:sz="4" w:space="0" w:color="000000"/>
            </w:tcBorders>
          </w:tcPr>
          <w:p w14:paraId="0991FA7A" w14:textId="77777777" w:rsidR="00FA1108" w:rsidRPr="00616E11" w:rsidRDefault="00FA1108">
            <w:pPr>
              <w:spacing w:before="120"/>
              <w:rPr>
                <w:rFonts w:ascii="Times New Roman" w:hAnsi="Times New Roman"/>
                <w:szCs w:val="20"/>
              </w:rPr>
            </w:pPr>
          </w:p>
        </w:tc>
        <w:tc>
          <w:tcPr>
            <w:tcW w:w="1286" w:type="dxa"/>
            <w:tcBorders>
              <w:top w:val="single" w:sz="4" w:space="0" w:color="000000"/>
              <w:left w:val="single" w:sz="4" w:space="0" w:color="000000"/>
              <w:bottom w:val="single" w:sz="4" w:space="0" w:color="000000"/>
              <w:right w:val="single" w:sz="4" w:space="0" w:color="000000"/>
            </w:tcBorders>
          </w:tcPr>
          <w:p w14:paraId="4042C69A" w14:textId="77777777" w:rsidR="00FA1108" w:rsidRPr="00616E11" w:rsidRDefault="00FA1108">
            <w:pPr>
              <w:spacing w:before="120"/>
              <w:ind w:left="-1" w:firstLine="1"/>
              <w:rPr>
                <w:rFonts w:ascii="Times New Roman" w:hAnsi="Times New Roman"/>
                <w:szCs w:val="20"/>
              </w:rPr>
            </w:pPr>
          </w:p>
        </w:tc>
        <w:tc>
          <w:tcPr>
            <w:tcW w:w="1430" w:type="dxa"/>
            <w:tcBorders>
              <w:top w:val="single" w:sz="4" w:space="0" w:color="000000"/>
              <w:left w:val="single" w:sz="4" w:space="0" w:color="000000"/>
              <w:bottom w:val="single" w:sz="4" w:space="0" w:color="000000"/>
              <w:right w:val="single" w:sz="4" w:space="0" w:color="000000"/>
            </w:tcBorders>
          </w:tcPr>
          <w:p w14:paraId="5CC9E932" w14:textId="77777777" w:rsidR="00FA1108" w:rsidRPr="00616E11" w:rsidRDefault="00FA1108">
            <w:pPr>
              <w:spacing w:before="120"/>
              <w:ind w:firstLine="21"/>
              <w:rPr>
                <w:rFonts w:ascii="Times New Roman" w:hAnsi="Times New Roman"/>
                <w:szCs w:val="20"/>
              </w:rPr>
            </w:pPr>
          </w:p>
        </w:tc>
        <w:tc>
          <w:tcPr>
            <w:tcW w:w="3855" w:type="dxa"/>
            <w:tcBorders>
              <w:top w:val="single" w:sz="4" w:space="0" w:color="000000"/>
              <w:left w:val="single" w:sz="4" w:space="0" w:color="000000"/>
              <w:bottom w:val="single" w:sz="4" w:space="0" w:color="000000"/>
              <w:right w:val="single" w:sz="4" w:space="0" w:color="000000"/>
            </w:tcBorders>
          </w:tcPr>
          <w:p w14:paraId="4904088B" w14:textId="77777777" w:rsidR="00FA1108" w:rsidRPr="00616E11" w:rsidRDefault="00FA1108">
            <w:pPr>
              <w:spacing w:before="120"/>
              <w:ind w:left="44" w:firstLine="43"/>
              <w:rPr>
                <w:rFonts w:ascii="Times New Roman" w:hAnsi="Times New Roman"/>
                <w:szCs w:val="20"/>
              </w:rPr>
            </w:pPr>
          </w:p>
        </w:tc>
      </w:tr>
      <w:tr w:rsidR="00FA1108" w:rsidRPr="00616E11" w14:paraId="52CB0500" w14:textId="77777777">
        <w:tc>
          <w:tcPr>
            <w:tcW w:w="1708" w:type="dxa"/>
            <w:tcBorders>
              <w:top w:val="single" w:sz="4" w:space="0" w:color="000000"/>
              <w:left w:val="single" w:sz="4" w:space="0" w:color="000000"/>
              <w:bottom w:val="single" w:sz="4" w:space="0" w:color="000000"/>
              <w:right w:val="single" w:sz="4" w:space="0" w:color="000000"/>
            </w:tcBorders>
          </w:tcPr>
          <w:p w14:paraId="3ADAA2D2" w14:textId="77777777" w:rsidR="00FA1108" w:rsidRPr="00616E11" w:rsidRDefault="00FA1108">
            <w:pPr>
              <w:spacing w:before="120"/>
              <w:rPr>
                <w:rFonts w:ascii="Times New Roman" w:hAnsi="Times New Roman"/>
                <w:szCs w:val="20"/>
              </w:rPr>
            </w:pPr>
          </w:p>
        </w:tc>
        <w:tc>
          <w:tcPr>
            <w:tcW w:w="1286" w:type="dxa"/>
            <w:tcBorders>
              <w:top w:val="single" w:sz="4" w:space="0" w:color="000000"/>
              <w:left w:val="single" w:sz="4" w:space="0" w:color="000000"/>
              <w:bottom w:val="single" w:sz="4" w:space="0" w:color="000000"/>
              <w:right w:val="single" w:sz="4" w:space="0" w:color="000000"/>
            </w:tcBorders>
          </w:tcPr>
          <w:p w14:paraId="70A533D8" w14:textId="77777777" w:rsidR="00FA1108" w:rsidRPr="00616E11" w:rsidRDefault="00FA1108">
            <w:pPr>
              <w:spacing w:before="120"/>
              <w:ind w:left="-1" w:firstLine="1"/>
              <w:rPr>
                <w:rFonts w:ascii="Times New Roman" w:hAnsi="Times New Roman"/>
                <w:szCs w:val="20"/>
              </w:rPr>
            </w:pPr>
          </w:p>
        </w:tc>
        <w:tc>
          <w:tcPr>
            <w:tcW w:w="1430" w:type="dxa"/>
            <w:tcBorders>
              <w:top w:val="single" w:sz="4" w:space="0" w:color="000000"/>
              <w:left w:val="single" w:sz="4" w:space="0" w:color="000000"/>
              <w:bottom w:val="single" w:sz="4" w:space="0" w:color="000000"/>
              <w:right w:val="single" w:sz="4" w:space="0" w:color="000000"/>
            </w:tcBorders>
          </w:tcPr>
          <w:p w14:paraId="0CC2D258" w14:textId="77777777" w:rsidR="00FA1108" w:rsidRPr="00616E11" w:rsidRDefault="00FA1108">
            <w:pPr>
              <w:spacing w:before="120"/>
              <w:ind w:firstLine="21"/>
              <w:rPr>
                <w:rFonts w:ascii="Times New Roman" w:hAnsi="Times New Roman"/>
                <w:szCs w:val="20"/>
              </w:rPr>
            </w:pPr>
          </w:p>
        </w:tc>
        <w:tc>
          <w:tcPr>
            <w:tcW w:w="3855" w:type="dxa"/>
            <w:tcBorders>
              <w:top w:val="single" w:sz="4" w:space="0" w:color="000000"/>
              <w:left w:val="single" w:sz="4" w:space="0" w:color="000000"/>
              <w:bottom w:val="single" w:sz="4" w:space="0" w:color="000000"/>
              <w:right w:val="single" w:sz="4" w:space="0" w:color="000000"/>
            </w:tcBorders>
          </w:tcPr>
          <w:p w14:paraId="290C2A99" w14:textId="77777777" w:rsidR="00FA1108" w:rsidRPr="00616E11" w:rsidRDefault="00FA1108">
            <w:pPr>
              <w:spacing w:before="120"/>
              <w:ind w:left="44" w:firstLine="43"/>
              <w:rPr>
                <w:rFonts w:ascii="Times New Roman" w:hAnsi="Times New Roman"/>
                <w:szCs w:val="20"/>
              </w:rPr>
            </w:pPr>
          </w:p>
        </w:tc>
      </w:tr>
      <w:tr w:rsidR="00FA1108" w:rsidRPr="00616E11" w14:paraId="42187261" w14:textId="77777777">
        <w:tc>
          <w:tcPr>
            <w:tcW w:w="1708" w:type="dxa"/>
            <w:tcBorders>
              <w:top w:val="single" w:sz="4" w:space="0" w:color="000000"/>
              <w:left w:val="single" w:sz="4" w:space="0" w:color="000000"/>
              <w:bottom w:val="single" w:sz="4" w:space="0" w:color="000000"/>
              <w:right w:val="single" w:sz="4" w:space="0" w:color="000000"/>
            </w:tcBorders>
          </w:tcPr>
          <w:p w14:paraId="518BAD89" w14:textId="77777777" w:rsidR="00FA1108" w:rsidRPr="00616E11" w:rsidRDefault="00FA1108">
            <w:pPr>
              <w:spacing w:before="120"/>
              <w:rPr>
                <w:rFonts w:ascii="Times New Roman" w:hAnsi="Times New Roman"/>
                <w:szCs w:val="20"/>
              </w:rPr>
            </w:pPr>
          </w:p>
        </w:tc>
        <w:tc>
          <w:tcPr>
            <w:tcW w:w="1286" w:type="dxa"/>
            <w:tcBorders>
              <w:top w:val="single" w:sz="4" w:space="0" w:color="000000"/>
              <w:left w:val="single" w:sz="4" w:space="0" w:color="000000"/>
              <w:bottom w:val="single" w:sz="4" w:space="0" w:color="000000"/>
              <w:right w:val="single" w:sz="4" w:space="0" w:color="000000"/>
            </w:tcBorders>
          </w:tcPr>
          <w:p w14:paraId="768D471E" w14:textId="77777777" w:rsidR="00FA1108" w:rsidRPr="00616E11" w:rsidRDefault="00FA1108">
            <w:pPr>
              <w:spacing w:before="120"/>
              <w:ind w:left="-1" w:firstLine="1"/>
              <w:rPr>
                <w:rFonts w:ascii="Times New Roman" w:hAnsi="Times New Roman"/>
                <w:szCs w:val="20"/>
              </w:rPr>
            </w:pPr>
          </w:p>
        </w:tc>
        <w:tc>
          <w:tcPr>
            <w:tcW w:w="1430" w:type="dxa"/>
            <w:tcBorders>
              <w:top w:val="single" w:sz="4" w:space="0" w:color="000000"/>
              <w:left w:val="single" w:sz="4" w:space="0" w:color="000000"/>
              <w:bottom w:val="single" w:sz="4" w:space="0" w:color="000000"/>
              <w:right w:val="single" w:sz="4" w:space="0" w:color="000000"/>
            </w:tcBorders>
          </w:tcPr>
          <w:p w14:paraId="24EE4EC0" w14:textId="77777777" w:rsidR="00FA1108" w:rsidRPr="00616E11" w:rsidRDefault="00FA1108">
            <w:pPr>
              <w:spacing w:before="120"/>
              <w:ind w:firstLine="21"/>
              <w:rPr>
                <w:rFonts w:ascii="Times New Roman" w:hAnsi="Times New Roman"/>
                <w:szCs w:val="20"/>
              </w:rPr>
            </w:pPr>
          </w:p>
        </w:tc>
        <w:tc>
          <w:tcPr>
            <w:tcW w:w="3855" w:type="dxa"/>
            <w:tcBorders>
              <w:top w:val="single" w:sz="4" w:space="0" w:color="000000"/>
              <w:left w:val="single" w:sz="4" w:space="0" w:color="000000"/>
              <w:bottom w:val="single" w:sz="4" w:space="0" w:color="000000"/>
              <w:right w:val="single" w:sz="4" w:space="0" w:color="000000"/>
            </w:tcBorders>
          </w:tcPr>
          <w:p w14:paraId="654FD12C" w14:textId="77777777" w:rsidR="00FA1108" w:rsidRPr="00616E11" w:rsidRDefault="00FA1108">
            <w:pPr>
              <w:spacing w:before="120"/>
              <w:ind w:left="44" w:firstLine="43"/>
              <w:rPr>
                <w:rFonts w:ascii="Times New Roman" w:hAnsi="Times New Roman"/>
                <w:szCs w:val="20"/>
              </w:rPr>
            </w:pPr>
          </w:p>
        </w:tc>
      </w:tr>
    </w:tbl>
    <w:p w14:paraId="3EE8D492" w14:textId="77777777" w:rsidR="00FA1108" w:rsidRPr="00616E11" w:rsidRDefault="00FA1108">
      <w:pPr>
        <w:spacing w:after="0"/>
        <w:rPr>
          <w:rFonts w:ascii="Arial Narrow" w:hAnsi="Arial Narrow"/>
        </w:rPr>
      </w:pPr>
    </w:p>
    <w:p w14:paraId="052FBD02" w14:textId="77777777" w:rsidR="00FA1108" w:rsidRPr="00616E11" w:rsidRDefault="00FA1108">
      <w:pPr>
        <w:spacing w:after="0"/>
        <w:rPr>
          <w:rFonts w:ascii="Arial Narrow" w:hAnsi="Arial Narrow"/>
        </w:rPr>
      </w:pPr>
    </w:p>
    <w:p w14:paraId="1372B2A5" w14:textId="77777777" w:rsidR="00FA1108" w:rsidRPr="00616E11" w:rsidRDefault="00FA1108">
      <w:pPr>
        <w:spacing w:after="0" w:line="360" w:lineRule="auto"/>
      </w:pPr>
    </w:p>
    <w:p w14:paraId="323C3145" w14:textId="77777777" w:rsidR="00FA1108" w:rsidRPr="00616E11" w:rsidRDefault="00000000">
      <w:pPr>
        <w:rPr>
          <w:sz w:val="28"/>
        </w:rPr>
      </w:pPr>
      <w:r w:rsidRPr="00616E11">
        <w:br w:type="page"/>
      </w:r>
    </w:p>
    <w:p w14:paraId="4A3AE8ED" w14:textId="77777777" w:rsidR="00FA1108" w:rsidRPr="00616E11" w:rsidRDefault="00FA1108"/>
    <w:p w14:paraId="5106A32A" w14:textId="77777777" w:rsidR="00FA1108" w:rsidRPr="00616E11" w:rsidRDefault="00FA1108"/>
    <w:p w14:paraId="06AE5EA6" w14:textId="77777777" w:rsidR="00FA1108" w:rsidRPr="00616E11" w:rsidRDefault="00FA1108"/>
    <w:p w14:paraId="6A71B85B" w14:textId="77777777" w:rsidR="00FA1108" w:rsidRPr="00616E11" w:rsidRDefault="00FA1108"/>
    <w:p w14:paraId="27BA61C9" w14:textId="77777777" w:rsidR="00FA1108" w:rsidRPr="00616E11" w:rsidRDefault="00FA1108"/>
    <w:p w14:paraId="344636FC" w14:textId="77777777" w:rsidR="00FA1108" w:rsidRPr="00616E11" w:rsidRDefault="00FA1108"/>
    <w:p w14:paraId="04B828A8" w14:textId="77777777" w:rsidR="00FA1108" w:rsidRPr="00616E11" w:rsidRDefault="00FA1108"/>
    <w:p w14:paraId="27FC76F8" w14:textId="77777777" w:rsidR="00FA1108" w:rsidRPr="00616E11" w:rsidRDefault="00FA1108"/>
    <w:p w14:paraId="1B6CDBF1" w14:textId="77777777" w:rsidR="00FA1108" w:rsidRPr="00616E11" w:rsidRDefault="00FA1108"/>
    <w:p w14:paraId="3A3E69D8" w14:textId="77777777" w:rsidR="00FA1108" w:rsidRPr="00616E11" w:rsidRDefault="00FA1108"/>
    <w:p w14:paraId="076F4D47" w14:textId="77777777" w:rsidR="00FA1108" w:rsidRPr="00616E11" w:rsidRDefault="00FA1108"/>
    <w:p w14:paraId="53F44D0C" w14:textId="77777777" w:rsidR="00FA1108" w:rsidRPr="00616E11" w:rsidRDefault="00FA1108"/>
    <w:p w14:paraId="5E3C9E4C" w14:textId="77777777" w:rsidR="00FA1108" w:rsidRPr="00616E11" w:rsidRDefault="00FA1108"/>
    <w:p w14:paraId="5691BAC0" w14:textId="77777777" w:rsidR="00FA1108" w:rsidRPr="00616E11" w:rsidRDefault="00FA1108"/>
    <w:p w14:paraId="2FB63C3B" w14:textId="77777777" w:rsidR="00FA1108" w:rsidRPr="00616E11" w:rsidRDefault="00000000">
      <w:pPr>
        <w:framePr w:w="4406" w:h="299" w:hRule="exact" w:hSpace="240" w:vSpace="240" w:wrap="around" w:vAnchor="text" w:hAnchor="page" w:x="3742" w:y="1"/>
        <w:pBdr>
          <w:top w:val="single" w:sz="6" w:space="0" w:color="000000"/>
          <w:left w:val="single" w:sz="6" w:space="0" w:color="000000"/>
          <w:bottom w:val="single" w:sz="6" w:space="0" w:color="000000"/>
          <w:right w:val="single" w:sz="6" w:space="0" w:color="000000"/>
        </w:pBdr>
        <w:tabs>
          <w:tab w:val="center" w:pos="2203"/>
          <w:tab w:val="left" w:pos="2880"/>
          <w:tab w:val="left" w:pos="3600"/>
          <w:tab w:val="left" w:pos="4320"/>
          <w:tab w:val="left" w:pos="5040"/>
          <w:tab w:val="left" w:pos="5760"/>
          <w:tab w:val="left" w:pos="6480"/>
          <w:tab w:val="left" w:pos="7200"/>
          <w:tab w:val="left" w:pos="7920"/>
          <w:tab w:val="left" w:pos="8640"/>
        </w:tabs>
        <w:spacing w:after="0"/>
        <w:rPr>
          <w:rFonts w:eastAsia="Times New Roman"/>
          <w:lang w:eastAsia="en-GB"/>
        </w:rPr>
      </w:pPr>
      <w:r w:rsidRPr="00616E11">
        <w:rPr>
          <w:rFonts w:eastAsia="Times New Roman"/>
          <w:lang w:eastAsia="en-GB"/>
        </w:rPr>
        <w:tab/>
        <w:t>Page intentionally left blank</w:t>
      </w:r>
    </w:p>
    <w:p w14:paraId="7D316D29" w14:textId="77777777" w:rsidR="00FA1108" w:rsidRPr="00616E11" w:rsidRDefault="00FA1108"/>
    <w:p w14:paraId="6C35B3E7" w14:textId="77777777" w:rsidR="00FA1108" w:rsidRPr="00616E11" w:rsidRDefault="00FA1108">
      <w:pPr>
        <w:rPr>
          <w:sz w:val="28"/>
        </w:rPr>
      </w:pPr>
    </w:p>
    <w:p w14:paraId="6343A86A" w14:textId="77777777" w:rsidR="00FA1108" w:rsidRPr="00616E11" w:rsidRDefault="00000000">
      <w:pPr>
        <w:sectPr w:rsidR="00FA1108" w:rsidRPr="00616E11">
          <w:headerReference w:type="even" r:id="rId15"/>
          <w:headerReference w:type="default" r:id="rId16"/>
          <w:footerReference w:type="even" r:id="rId17"/>
          <w:footerReference w:type="default" r:id="rId18"/>
          <w:pgSz w:w="12240" w:h="15840"/>
          <w:pgMar w:top="1440" w:right="1400" w:bottom="1440" w:left="1400" w:header="708" w:footer="708" w:gutter="0"/>
          <w:pgNumType w:fmt="lowerRoman"/>
          <w:cols w:space="720"/>
          <w:formProt w:val="0"/>
          <w:titlePg/>
          <w:docGrid w:linePitch="360"/>
        </w:sectPr>
      </w:pPr>
      <w:r w:rsidRPr="00616E11">
        <w:br w:type="page"/>
      </w:r>
    </w:p>
    <w:sdt>
      <w:sdtPr>
        <w:rPr>
          <w:rFonts w:eastAsia="MS Mincho" w:cs="Times New Roman"/>
          <w:b/>
          <w:bCs/>
          <w:caps/>
          <w:noProof/>
          <w:szCs w:val="20"/>
          <w:lang w:eastAsia="ja-JP"/>
        </w:rPr>
        <w:id w:val="194277588"/>
        <w:docPartObj>
          <w:docPartGallery w:val="Table of Contents"/>
          <w:docPartUnique/>
        </w:docPartObj>
      </w:sdtPr>
      <w:sdtEndPr>
        <w:rPr>
          <w:bCs w:val="0"/>
          <w:caps w:val="0"/>
        </w:rPr>
      </w:sdtEndPr>
      <w:sdtContent>
        <w:p w14:paraId="35A0E252" w14:textId="77777777" w:rsidR="00FA1108" w:rsidRPr="000353AC" w:rsidRDefault="00000000">
          <w:pPr>
            <w:keepNext/>
            <w:spacing w:after="60" w:line="230" w:lineRule="atLeast"/>
            <w:rPr>
              <w:rFonts w:eastAsia="Times New Roman" w:cs="Arial"/>
              <w:b/>
              <w:bCs/>
              <w:kern w:val="2"/>
              <w:sz w:val="24"/>
              <w:szCs w:val="24"/>
              <w:u w:val="single"/>
              <w:lang w:eastAsia="ja-JP"/>
            </w:rPr>
          </w:pPr>
          <w:r w:rsidRPr="00616E11">
            <w:rPr>
              <w:rFonts w:eastAsia="Times New Roman" w:cs="Arial"/>
              <w:b/>
              <w:bCs/>
              <w:kern w:val="2"/>
              <w:sz w:val="24"/>
              <w:szCs w:val="24"/>
              <w:u w:val="single"/>
              <w:lang w:eastAsia="ja-JP"/>
            </w:rPr>
            <w:t>Contents</w:t>
          </w:r>
        </w:p>
        <w:p w14:paraId="78172845" w14:textId="77777777" w:rsidR="00FA1108" w:rsidRPr="00616E11" w:rsidRDefault="00FA1108">
          <w:pPr>
            <w:keepNext/>
            <w:spacing w:before="240" w:after="60" w:line="230" w:lineRule="atLeast"/>
            <w:rPr>
              <w:rFonts w:eastAsia="Times New Roman" w:cs="Arial"/>
              <w:b/>
              <w:bCs/>
              <w:kern w:val="2"/>
              <w:sz w:val="24"/>
              <w:szCs w:val="24"/>
              <w:u w:val="single"/>
              <w:lang w:eastAsia="ja-JP"/>
            </w:rPr>
          </w:pPr>
        </w:p>
        <w:p w14:paraId="3B0DDFD5" w14:textId="61684D1F" w:rsidR="00FD1F7D" w:rsidRDefault="00000000">
          <w:pPr>
            <w:pStyle w:val="TOC1"/>
            <w:rPr>
              <w:rFonts w:asciiTheme="minorHAnsi" w:eastAsiaTheme="minorEastAsia" w:hAnsiTheme="minorHAnsi" w:cstheme="minorBidi"/>
              <w:b w:val="0"/>
              <w:kern w:val="2"/>
              <w:sz w:val="24"/>
              <w:szCs w:val="24"/>
              <w:lang w:val="en-US" w:eastAsia="en-US"/>
              <w14:ligatures w14:val="standardContextual"/>
            </w:rPr>
          </w:pPr>
          <w:r w:rsidRPr="000353AC">
            <w:fldChar w:fldCharType="begin"/>
          </w:r>
          <w:r w:rsidRPr="000353AC">
            <w:rPr>
              <w:rStyle w:val="IndexLink"/>
              <w:rFonts w:cs="Calibri"/>
              <w:b w:val="0"/>
              <w:noProof w:val="0"/>
              <w:webHidden/>
              <w:sz w:val="22"/>
              <w:szCs w:val="22"/>
            </w:rPr>
            <w:instrText xml:space="preserve"> TOC \z \o "1-3" \u \h</w:instrText>
          </w:r>
          <w:r w:rsidRPr="000353AC">
            <w:rPr>
              <w:rStyle w:val="IndexLink"/>
              <w:rFonts w:cs="Calibri"/>
              <w:b w:val="0"/>
              <w:noProof w:val="0"/>
              <w:sz w:val="22"/>
              <w:szCs w:val="22"/>
            </w:rPr>
            <w:fldChar w:fldCharType="separate"/>
          </w:r>
          <w:hyperlink w:anchor="_Toc206156434" w:history="1">
            <w:r w:rsidR="00FD1F7D" w:rsidRPr="00A61A00">
              <w:rPr>
                <w:rStyle w:val="Hyperlink"/>
              </w:rPr>
              <w:t>Part A - Content</w:t>
            </w:r>
            <w:r w:rsidR="00FD1F7D">
              <w:rPr>
                <w:webHidden/>
              </w:rPr>
              <w:tab/>
            </w:r>
            <w:r w:rsidR="00FD1F7D">
              <w:rPr>
                <w:webHidden/>
              </w:rPr>
              <w:fldChar w:fldCharType="begin"/>
            </w:r>
            <w:r w:rsidR="00FD1F7D">
              <w:rPr>
                <w:webHidden/>
              </w:rPr>
              <w:instrText xml:space="preserve"> PAGEREF _Toc206156434 \h </w:instrText>
            </w:r>
            <w:r w:rsidR="00FD1F7D">
              <w:rPr>
                <w:webHidden/>
              </w:rPr>
            </w:r>
            <w:r w:rsidR="00FD1F7D">
              <w:rPr>
                <w:webHidden/>
              </w:rPr>
              <w:fldChar w:fldCharType="separate"/>
            </w:r>
            <w:r w:rsidR="00125A2C">
              <w:rPr>
                <w:webHidden/>
              </w:rPr>
              <w:t>1</w:t>
            </w:r>
            <w:r w:rsidR="00FD1F7D">
              <w:rPr>
                <w:webHidden/>
              </w:rPr>
              <w:fldChar w:fldCharType="end"/>
            </w:r>
          </w:hyperlink>
        </w:p>
        <w:p w14:paraId="1E50CFDD" w14:textId="39EE6D30" w:rsidR="00FD1F7D" w:rsidRDefault="00FD1F7D">
          <w:pPr>
            <w:pStyle w:val="TOC1"/>
            <w:rPr>
              <w:rFonts w:asciiTheme="minorHAnsi" w:eastAsiaTheme="minorEastAsia" w:hAnsiTheme="minorHAnsi" w:cstheme="minorBidi"/>
              <w:b w:val="0"/>
              <w:kern w:val="2"/>
              <w:sz w:val="24"/>
              <w:szCs w:val="24"/>
              <w:lang w:val="en-US" w:eastAsia="en-US"/>
              <w14:ligatures w14:val="standardContextual"/>
            </w:rPr>
          </w:pPr>
          <w:hyperlink w:anchor="_Toc206156435" w:history="1">
            <w:r w:rsidRPr="00A61A00">
              <w:rPr>
                <w:rStyle w:val="Hyperlink"/>
              </w:rPr>
              <w:t>A-1</w:t>
            </w:r>
            <w:r>
              <w:rPr>
                <w:rFonts w:asciiTheme="minorHAnsi" w:eastAsiaTheme="minorEastAsia" w:hAnsiTheme="minorHAnsi" w:cstheme="minorBidi"/>
                <w:b w:val="0"/>
                <w:kern w:val="2"/>
                <w:sz w:val="24"/>
                <w:szCs w:val="24"/>
                <w:lang w:val="en-US" w:eastAsia="en-US"/>
                <w14:ligatures w14:val="standardContextual"/>
              </w:rPr>
              <w:tab/>
            </w:r>
            <w:r w:rsidRPr="00A61A00">
              <w:rPr>
                <w:rStyle w:val="Hyperlink"/>
              </w:rPr>
              <w:t>Overview</w:t>
            </w:r>
            <w:r>
              <w:rPr>
                <w:webHidden/>
              </w:rPr>
              <w:tab/>
            </w:r>
            <w:r>
              <w:rPr>
                <w:webHidden/>
              </w:rPr>
              <w:fldChar w:fldCharType="begin"/>
            </w:r>
            <w:r>
              <w:rPr>
                <w:webHidden/>
              </w:rPr>
              <w:instrText xml:space="preserve"> PAGEREF _Toc206156435 \h </w:instrText>
            </w:r>
            <w:r>
              <w:rPr>
                <w:webHidden/>
              </w:rPr>
            </w:r>
            <w:r>
              <w:rPr>
                <w:webHidden/>
              </w:rPr>
              <w:fldChar w:fldCharType="separate"/>
            </w:r>
            <w:r w:rsidR="00125A2C">
              <w:rPr>
                <w:webHidden/>
              </w:rPr>
              <w:t>1</w:t>
            </w:r>
            <w:r>
              <w:rPr>
                <w:webHidden/>
              </w:rPr>
              <w:fldChar w:fldCharType="end"/>
            </w:r>
          </w:hyperlink>
        </w:p>
        <w:p w14:paraId="1D4310D4" w14:textId="3E83426D" w:rsidR="00FD1F7D" w:rsidRDefault="00FD1F7D">
          <w:pPr>
            <w:pStyle w:val="TOC1"/>
            <w:rPr>
              <w:rFonts w:asciiTheme="minorHAnsi" w:eastAsiaTheme="minorEastAsia" w:hAnsiTheme="minorHAnsi" w:cstheme="minorBidi"/>
              <w:b w:val="0"/>
              <w:kern w:val="2"/>
              <w:sz w:val="24"/>
              <w:szCs w:val="24"/>
              <w:lang w:val="en-US" w:eastAsia="en-US"/>
              <w14:ligatures w14:val="standardContextual"/>
            </w:rPr>
          </w:pPr>
          <w:hyperlink w:anchor="_Toc206156436" w:history="1">
            <w:r w:rsidRPr="00A61A00">
              <w:rPr>
                <w:rStyle w:val="Hyperlink"/>
              </w:rPr>
              <w:t>A-2</w:t>
            </w:r>
            <w:r>
              <w:rPr>
                <w:rFonts w:asciiTheme="minorHAnsi" w:eastAsiaTheme="minorEastAsia" w:hAnsiTheme="minorHAnsi" w:cstheme="minorBidi"/>
                <w:b w:val="0"/>
                <w:kern w:val="2"/>
                <w:sz w:val="24"/>
                <w:szCs w:val="24"/>
                <w:lang w:val="en-US" w:eastAsia="en-US"/>
                <w14:ligatures w14:val="standardContextual"/>
              </w:rPr>
              <w:tab/>
            </w:r>
            <w:r w:rsidRPr="00A61A00">
              <w:rPr>
                <w:rStyle w:val="Hyperlink"/>
              </w:rPr>
              <w:t>Introduction</w:t>
            </w:r>
            <w:r>
              <w:rPr>
                <w:webHidden/>
              </w:rPr>
              <w:tab/>
            </w:r>
            <w:r>
              <w:rPr>
                <w:webHidden/>
              </w:rPr>
              <w:fldChar w:fldCharType="begin"/>
            </w:r>
            <w:r>
              <w:rPr>
                <w:webHidden/>
              </w:rPr>
              <w:instrText xml:space="preserve"> PAGEREF _Toc206156436 \h </w:instrText>
            </w:r>
            <w:r>
              <w:rPr>
                <w:webHidden/>
              </w:rPr>
            </w:r>
            <w:r>
              <w:rPr>
                <w:webHidden/>
              </w:rPr>
              <w:fldChar w:fldCharType="separate"/>
            </w:r>
            <w:r w:rsidR="00125A2C">
              <w:rPr>
                <w:webHidden/>
              </w:rPr>
              <w:t>1</w:t>
            </w:r>
            <w:r>
              <w:rPr>
                <w:webHidden/>
              </w:rPr>
              <w:fldChar w:fldCharType="end"/>
            </w:r>
          </w:hyperlink>
        </w:p>
        <w:p w14:paraId="30E949B1" w14:textId="02DF71DB" w:rsidR="00FD1F7D" w:rsidRDefault="00FD1F7D">
          <w:pPr>
            <w:pStyle w:val="TOC1"/>
            <w:rPr>
              <w:rFonts w:asciiTheme="minorHAnsi" w:eastAsiaTheme="minorEastAsia" w:hAnsiTheme="minorHAnsi" w:cstheme="minorBidi"/>
              <w:b w:val="0"/>
              <w:kern w:val="2"/>
              <w:sz w:val="24"/>
              <w:szCs w:val="24"/>
              <w:lang w:val="en-US" w:eastAsia="en-US"/>
              <w14:ligatures w14:val="standardContextual"/>
            </w:rPr>
          </w:pPr>
          <w:hyperlink w:anchor="_Toc206156437" w:history="1">
            <w:r w:rsidRPr="00A61A00">
              <w:rPr>
                <w:rStyle w:val="Hyperlink"/>
              </w:rPr>
              <w:t>A-3</w:t>
            </w:r>
            <w:r>
              <w:rPr>
                <w:rFonts w:asciiTheme="minorHAnsi" w:eastAsiaTheme="minorEastAsia" w:hAnsiTheme="minorHAnsi" w:cstheme="minorBidi"/>
                <w:b w:val="0"/>
                <w:kern w:val="2"/>
                <w:sz w:val="24"/>
                <w:szCs w:val="24"/>
                <w:lang w:val="en-US" w:eastAsia="en-US"/>
                <w14:ligatures w14:val="standardContextual"/>
              </w:rPr>
              <w:tab/>
            </w:r>
            <w:r w:rsidRPr="00A61A00">
              <w:rPr>
                <w:rStyle w:val="Hyperlink"/>
              </w:rPr>
              <w:t>References</w:t>
            </w:r>
            <w:r>
              <w:rPr>
                <w:webHidden/>
              </w:rPr>
              <w:tab/>
            </w:r>
            <w:r>
              <w:rPr>
                <w:webHidden/>
              </w:rPr>
              <w:fldChar w:fldCharType="begin"/>
            </w:r>
            <w:r>
              <w:rPr>
                <w:webHidden/>
              </w:rPr>
              <w:instrText xml:space="preserve"> PAGEREF _Toc206156437 \h </w:instrText>
            </w:r>
            <w:r>
              <w:rPr>
                <w:webHidden/>
              </w:rPr>
            </w:r>
            <w:r>
              <w:rPr>
                <w:webHidden/>
              </w:rPr>
              <w:fldChar w:fldCharType="separate"/>
            </w:r>
            <w:r w:rsidR="00125A2C">
              <w:rPr>
                <w:webHidden/>
              </w:rPr>
              <w:t>1</w:t>
            </w:r>
            <w:r>
              <w:rPr>
                <w:webHidden/>
              </w:rPr>
              <w:fldChar w:fldCharType="end"/>
            </w:r>
          </w:hyperlink>
        </w:p>
        <w:p w14:paraId="00BCD961" w14:textId="4534BDCB" w:rsidR="00FD1F7D" w:rsidRDefault="00FD1F7D">
          <w:pPr>
            <w:pStyle w:val="TOC1"/>
            <w:rPr>
              <w:rFonts w:asciiTheme="minorHAnsi" w:eastAsiaTheme="minorEastAsia" w:hAnsiTheme="minorHAnsi" w:cstheme="minorBidi"/>
              <w:b w:val="0"/>
              <w:kern w:val="2"/>
              <w:sz w:val="24"/>
              <w:szCs w:val="24"/>
              <w:lang w:val="en-US" w:eastAsia="en-US"/>
              <w14:ligatures w14:val="standardContextual"/>
            </w:rPr>
          </w:pPr>
          <w:hyperlink w:anchor="_Toc206156438" w:history="1">
            <w:r w:rsidRPr="00A61A00">
              <w:rPr>
                <w:rStyle w:val="Hyperlink"/>
              </w:rPr>
              <w:t>A-4</w:t>
            </w:r>
            <w:r>
              <w:rPr>
                <w:rFonts w:asciiTheme="minorHAnsi" w:eastAsiaTheme="minorEastAsia" w:hAnsiTheme="minorHAnsi" w:cstheme="minorBidi"/>
                <w:b w:val="0"/>
                <w:kern w:val="2"/>
                <w:sz w:val="24"/>
                <w:szCs w:val="24"/>
                <w:lang w:val="en-US" w:eastAsia="en-US"/>
                <w14:ligatures w14:val="standardContextual"/>
              </w:rPr>
              <w:tab/>
            </w:r>
            <w:r w:rsidRPr="00A61A00">
              <w:rPr>
                <w:rStyle w:val="Hyperlink"/>
              </w:rPr>
              <w:t>Terms and abbreviations</w:t>
            </w:r>
            <w:r>
              <w:rPr>
                <w:webHidden/>
              </w:rPr>
              <w:tab/>
            </w:r>
            <w:r>
              <w:rPr>
                <w:webHidden/>
              </w:rPr>
              <w:fldChar w:fldCharType="begin"/>
            </w:r>
            <w:r>
              <w:rPr>
                <w:webHidden/>
              </w:rPr>
              <w:instrText xml:space="preserve"> PAGEREF _Toc206156438 \h </w:instrText>
            </w:r>
            <w:r>
              <w:rPr>
                <w:webHidden/>
              </w:rPr>
            </w:r>
            <w:r>
              <w:rPr>
                <w:webHidden/>
              </w:rPr>
              <w:fldChar w:fldCharType="separate"/>
            </w:r>
            <w:r w:rsidR="00125A2C">
              <w:rPr>
                <w:webHidden/>
              </w:rPr>
              <w:t>2</w:t>
            </w:r>
            <w:r>
              <w:rPr>
                <w:webHidden/>
              </w:rPr>
              <w:fldChar w:fldCharType="end"/>
            </w:r>
          </w:hyperlink>
        </w:p>
        <w:p w14:paraId="67EC1C0D" w14:textId="311BAA5F" w:rsidR="00FD1F7D" w:rsidRDefault="00FD1F7D">
          <w:pPr>
            <w:pStyle w:val="TOC2"/>
            <w:tabs>
              <w:tab w:val="left" w:pos="1350"/>
            </w:tabs>
            <w:rPr>
              <w:rFonts w:asciiTheme="minorHAnsi" w:eastAsiaTheme="minorEastAsia" w:hAnsiTheme="minorHAnsi" w:cstheme="minorBidi"/>
              <w:kern w:val="2"/>
              <w:sz w:val="24"/>
              <w:szCs w:val="24"/>
              <w:lang w:val="en-US" w:eastAsia="en-US"/>
              <w14:ligatures w14:val="standardContextual"/>
            </w:rPr>
          </w:pPr>
          <w:hyperlink w:anchor="_Toc206156439" w:history="1">
            <w:r w:rsidRPr="00A61A00">
              <w:rPr>
                <w:rStyle w:val="Hyperlink"/>
              </w:rPr>
              <w:t>A-4.1</w:t>
            </w:r>
            <w:r>
              <w:rPr>
                <w:rFonts w:asciiTheme="minorHAnsi" w:eastAsiaTheme="minorEastAsia" w:hAnsiTheme="minorHAnsi" w:cstheme="minorBidi"/>
                <w:kern w:val="2"/>
                <w:sz w:val="24"/>
                <w:szCs w:val="24"/>
                <w:lang w:val="en-US" w:eastAsia="en-US"/>
                <w14:ligatures w14:val="standardContextual"/>
              </w:rPr>
              <w:tab/>
            </w:r>
            <w:r w:rsidRPr="00A61A00">
              <w:rPr>
                <w:rStyle w:val="Hyperlink"/>
              </w:rPr>
              <w:t>Terms</w:t>
            </w:r>
            <w:r>
              <w:rPr>
                <w:webHidden/>
              </w:rPr>
              <w:tab/>
            </w:r>
            <w:r>
              <w:rPr>
                <w:webHidden/>
              </w:rPr>
              <w:fldChar w:fldCharType="begin"/>
            </w:r>
            <w:r>
              <w:rPr>
                <w:webHidden/>
              </w:rPr>
              <w:instrText xml:space="preserve"> PAGEREF _Toc206156439 \h </w:instrText>
            </w:r>
            <w:r>
              <w:rPr>
                <w:webHidden/>
              </w:rPr>
            </w:r>
            <w:r>
              <w:rPr>
                <w:webHidden/>
              </w:rPr>
              <w:fldChar w:fldCharType="separate"/>
            </w:r>
            <w:r w:rsidR="00125A2C">
              <w:rPr>
                <w:webHidden/>
              </w:rPr>
              <w:t>2</w:t>
            </w:r>
            <w:r>
              <w:rPr>
                <w:webHidden/>
              </w:rPr>
              <w:fldChar w:fldCharType="end"/>
            </w:r>
          </w:hyperlink>
        </w:p>
        <w:p w14:paraId="67FD194E" w14:textId="45F7B9D7" w:rsidR="00FD1F7D" w:rsidRDefault="00FD1F7D">
          <w:pPr>
            <w:pStyle w:val="TOC2"/>
            <w:tabs>
              <w:tab w:val="left" w:pos="1350"/>
            </w:tabs>
            <w:rPr>
              <w:rFonts w:asciiTheme="minorHAnsi" w:eastAsiaTheme="minorEastAsia" w:hAnsiTheme="minorHAnsi" w:cstheme="minorBidi"/>
              <w:kern w:val="2"/>
              <w:sz w:val="24"/>
              <w:szCs w:val="24"/>
              <w:lang w:val="en-US" w:eastAsia="en-US"/>
              <w14:ligatures w14:val="standardContextual"/>
            </w:rPr>
          </w:pPr>
          <w:hyperlink w:anchor="_Toc206156440" w:history="1">
            <w:r w:rsidRPr="00A61A00">
              <w:rPr>
                <w:rStyle w:val="Hyperlink"/>
              </w:rPr>
              <w:t>A-4.2</w:t>
            </w:r>
            <w:r>
              <w:rPr>
                <w:rFonts w:asciiTheme="minorHAnsi" w:eastAsiaTheme="minorEastAsia" w:hAnsiTheme="minorHAnsi" w:cstheme="minorBidi"/>
                <w:kern w:val="2"/>
                <w:sz w:val="24"/>
                <w:szCs w:val="24"/>
                <w:lang w:val="en-US" w:eastAsia="en-US"/>
                <w14:ligatures w14:val="standardContextual"/>
              </w:rPr>
              <w:tab/>
            </w:r>
            <w:r w:rsidRPr="00A61A00">
              <w:rPr>
                <w:rStyle w:val="Hyperlink"/>
              </w:rPr>
              <w:t>Abbreviations</w:t>
            </w:r>
            <w:r>
              <w:rPr>
                <w:webHidden/>
              </w:rPr>
              <w:tab/>
            </w:r>
            <w:r>
              <w:rPr>
                <w:webHidden/>
              </w:rPr>
              <w:fldChar w:fldCharType="begin"/>
            </w:r>
            <w:r>
              <w:rPr>
                <w:webHidden/>
              </w:rPr>
              <w:instrText xml:space="preserve"> PAGEREF _Toc206156440 \h </w:instrText>
            </w:r>
            <w:r>
              <w:rPr>
                <w:webHidden/>
              </w:rPr>
            </w:r>
            <w:r>
              <w:rPr>
                <w:webHidden/>
              </w:rPr>
              <w:fldChar w:fldCharType="separate"/>
            </w:r>
            <w:r w:rsidR="00125A2C">
              <w:rPr>
                <w:webHidden/>
              </w:rPr>
              <w:t>5</w:t>
            </w:r>
            <w:r>
              <w:rPr>
                <w:webHidden/>
              </w:rPr>
              <w:fldChar w:fldCharType="end"/>
            </w:r>
          </w:hyperlink>
        </w:p>
        <w:p w14:paraId="73C0B0EE" w14:textId="03B014A9" w:rsidR="00FD1F7D" w:rsidRDefault="00FD1F7D">
          <w:pPr>
            <w:pStyle w:val="TOC1"/>
            <w:rPr>
              <w:rFonts w:asciiTheme="minorHAnsi" w:eastAsiaTheme="minorEastAsia" w:hAnsiTheme="minorHAnsi" w:cstheme="minorBidi"/>
              <w:b w:val="0"/>
              <w:kern w:val="2"/>
              <w:sz w:val="24"/>
              <w:szCs w:val="24"/>
              <w:lang w:val="en-US" w:eastAsia="en-US"/>
              <w14:ligatures w14:val="standardContextual"/>
            </w:rPr>
          </w:pPr>
          <w:hyperlink w:anchor="_Toc206156441" w:history="1">
            <w:r w:rsidRPr="00A61A00">
              <w:rPr>
                <w:rStyle w:val="Hyperlink"/>
              </w:rPr>
              <w:t>A-5</w:t>
            </w:r>
            <w:r>
              <w:rPr>
                <w:rFonts w:asciiTheme="minorHAnsi" w:eastAsiaTheme="minorEastAsia" w:hAnsiTheme="minorHAnsi" w:cstheme="minorBidi"/>
                <w:b w:val="0"/>
                <w:kern w:val="2"/>
                <w:sz w:val="24"/>
                <w:szCs w:val="24"/>
                <w:lang w:val="en-US" w:eastAsia="en-US"/>
                <w14:ligatures w14:val="standardContextual"/>
              </w:rPr>
              <w:tab/>
            </w:r>
            <w:r w:rsidRPr="00A61A00">
              <w:rPr>
                <w:rStyle w:val="Hyperlink"/>
              </w:rPr>
              <w:t>S-100 Readiness Levels and Compliancy Categories</w:t>
            </w:r>
            <w:r>
              <w:rPr>
                <w:webHidden/>
              </w:rPr>
              <w:tab/>
            </w:r>
            <w:r>
              <w:rPr>
                <w:webHidden/>
              </w:rPr>
              <w:fldChar w:fldCharType="begin"/>
            </w:r>
            <w:r>
              <w:rPr>
                <w:webHidden/>
              </w:rPr>
              <w:instrText xml:space="preserve"> PAGEREF _Toc206156441 \h </w:instrText>
            </w:r>
            <w:r>
              <w:rPr>
                <w:webHidden/>
              </w:rPr>
            </w:r>
            <w:r>
              <w:rPr>
                <w:webHidden/>
              </w:rPr>
              <w:fldChar w:fldCharType="separate"/>
            </w:r>
            <w:r w:rsidR="00125A2C">
              <w:rPr>
                <w:webHidden/>
              </w:rPr>
              <w:t>6</w:t>
            </w:r>
            <w:r>
              <w:rPr>
                <w:webHidden/>
              </w:rPr>
              <w:fldChar w:fldCharType="end"/>
            </w:r>
          </w:hyperlink>
        </w:p>
        <w:p w14:paraId="4250945F" w14:textId="6DDD538F" w:rsidR="00FD1F7D" w:rsidRDefault="00FD1F7D">
          <w:pPr>
            <w:pStyle w:val="TOC2"/>
            <w:tabs>
              <w:tab w:val="left" w:pos="1350"/>
            </w:tabs>
            <w:rPr>
              <w:rFonts w:asciiTheme="minorHAnsi" w:eastAsiaTheme="minorEastAsia" w:hAnsiTheme="minorHAnsi" w:cstheme="minorBidi"/>
              <w:kern w:val="2"/>
              <w:sz w:val="24"/>
              <w:szCs w:val="24"/>
              <w:lang w:val="en-US" w:eastAsia="en-US"/>
              <w14:ligatures w14:val="standardContextual"/>
            </w:rPr>
          </w:pPr>
          <w:hyperlink w:anchor="_Toc206156442" w:history="1">
            <w:r w:rsidRPr="00A61A00">
              <w:rPr>
                <w:rStyle w:val="Hyperlink"/>
              </w:rPr>
              <w:t>A-5.1</w:t>
            </w:r>
            <w:r>
              <w:rPr>
                <w:rFonts w:asciiTheme="minorHAnsi" w:eastAsiaTheme="minorEastAsia" w:hAnsiTheme="minorHAnsi" w:cstheme="minorBidi"/>
                <w:kern w:val="2"/>
                <w:sz w:val="24"/>
                <w:szCs w:val="24"/>
                <w:lang w:val="en-US" w:eastAsia="en-US"/>
                <w14:ligatures w14:val="standardContextual"/>
              </w:rPr>
              <w:tab/>
            </w:r>
            <w:r w:rsidRPr="00A61A00">
              <w:rPr>
                <w:rStyle w:val="Hyperlink"/>
              </w:rPr>
              <w:t>Introduction</w:t>
            </w:r>
            <w:r>
              <w:rPr>
                <w:webHidden/>
              </w:rPr>
              <w:tab/>
            </w:r>
            <w:r>
              <w:rPr>
                <w:webHidden/>
              </w:rPr>
              <w:fldChar w:fldCharType="begin"/>
            </w:r>
            <w:r>
              <w:rPr>
                <w:webHidden/>
              </w:rPr>
              <w:instrText xml:space="preserve"> PAGEREF _Toc206156442 \h </w:instrText>
            </w:r>
            <w:r>
              <w:rPr>
                <w:webHidden/>
              </w:rPr>
            </w:r>
            <w:r>
              <w:rPr>
                <w:webHidden/>
              </w:rPr>
              <w:fldChar w:fldCharType="separate"/>
            </w:r>
            <w:r w:rsidR="00125A2C">
              <w:rPr>
                <w:webHidden/>
              </w:rPr>
              <w:t>6</w:t>
            </w:r>
            <w:r>
              <w:rPr>
                <w:webHidden/>
              </w:rPr>
              <w:fldChar w:fldCharType="end"/>
            </w:r>
          </w:hyperlink>
        </w:p>
        <w:p w14:paraId="2858C85F" w14:textId="2785DB78" w:rsidR="00FD1F7D" w:rsidRDefault="00FD1F7D">
          <w:pPr>
            <w:pStyle w:val="TOC2"/>
            <w:tabs>
              <w:tab w:val="left" w:pos="1350"/>
            </w:tabs>
            <w:rPr>
              <w:rFonts w:asciiTheme="minorHAnsi" w:eastAsiaTheme="minorEastAsia" w:hAnsiTheme="minorHAnsi" w:cstheme="minorBidi"/>
              <w:kern w:val="2"/>
              <w:sz w:val="24"/>
              <w:szCs w:val="24"/>
              <w:lang w:val="en-US" w:eastAsia="en-US"/>
              <w14:ligatures w14:val="standardContextual"/>
            </w:rPr>
          </w:pPr>
          <w:hyperlink w:anchor="_Toc206156443" w:history="1">
            <w:r w:rsidRPr="00A61A00">
              <w:rPr>
                <w:rStyle w:val="Hyperlink"/>
              </w:rPr>
              <w:t>A-5.2</w:t>
            </w:r>
            <w:r>
              <w:rPr>
                <w:rFonts w:asciiTheme="minorHAnsi" w:eastAsiaTheme="minorEastAsia" w:hAnsiTheme="minorHAnsi" w:cstheme="minorBidi"/>
                <w:kern w:val="2"/>
                <w:sz w:val="24"/>
                <w:szCs w:val="24"/>
                <w:lang w:val="en-US" w:eastAsia="en-US"/>
                <w14:ligatures w14:val="standardContextual"/>
              </w:rPr>
              <w:tab/>
            </w:r>
            <w:r w:rsidRPr="00A61A00">
              <w:rPr>
                <w:rStyle w:val="Hyperlink"/>
              </w:rPr>
              <w:t>Readiness levels</w:t>
            </w:r>
            <w:r>
              <w:rPr>
                <w:webHidden/>
              </w:rPr>
              <w:tab/>
            </w:r>
            <w:r>
              <w:rPr>
                <w:webHidden/>
              </w:rPr>
              <w:fldChar w:fldCharType="begin"/>
            </w:r>
            <w:r>
              <w:rPr>
                <w:webHidden/>
              </w:rPr>
              <w:instrText xml:space="preserve"> PAGEREF _Toc206156443 \h </w:instrText>
            </w:r>
            <w:r>
              <w:rPr>
                <w:webHidden/>
              </w:rPr>
            </w:r>
            <w:r>
              <w:rPr>
                <w:webHidden/>
              </w:rPr>
              <w:fldChar w:fldCharType="separate"/>
            </w:r>
            <w:r w:rsidR="00125A2C">
              <w:rPr>
                <w:webHidden/>
              </w:rPr>
              <w:t>6</w:t>
            </w:r>
            <w:r>
              <w:rPr>
                <w:webHidden/>
              </w:rPr>
              <w:fldChar w:fldCharType="end"/>
            </w:r>
          </w:hyperlink>
        </w:p>
        <w:p w14:paraId="710B9F67" w14:textId="4840ED4C" w:rsidR="00FD1F7D" w:rsidRDefault="00FD1F7D">
          <w:pPr>
            <w:pStyle w:val="TOC2"/>
            <w:tabs>
              <w:tab w:val="left" w:pos="1350"/>
            </w:tabs>
            <w:rPr>
              <w:rFonts w:asciiTheme="minorHAnsi" w:eastAsiaTheme="minorEastAsia" w:hAnsiTheme="minorHAnsi" w:cstheme="minorBidi"/>
              <w:kern w:val="2"/>
              <w:sz w:val="24"/>
              <w:szCs w:val="24"/>
              <w:lang w:val="en-US" w:eastAsia="en-US"/>
              <w14:ligatures w14:val="standardContextual"/>
            </w:rPr>
          </w:pPr>
          <w:hyperlink w:anchor="_Toc206156444" w:history="1">
            <w:r w:rsidRPr="00A61A00">
              <w:rPr>
                <w:rStyle w:val="Hyperlink"/>
              </w:rPr>
              <w:t>A-5.3</w:t>
            </w:r>
            <w:r>
              <w:rPr>
                <w:rFonts w:asciiTheme="minorHAnsi" w:eastAsiaTheme="minorEastAsia" w:hAnsiTheme="minorHAnsi" w:cstheme="minorBidi"/>
                <w:kern w:val="2"/>
                <w:sz w:val="24"/>
                <w:szCs w:val="24"/>
                <w:lang w:val="en-US" w:eastAsia="en-US"/>
                <w14:ligatures w14:val="standardContextual"/>
              </w:rPr>
              <w:tab/>
            </w:r>
            <w:r w:rsidRPr="00A61A00">
              <w:rPr>
                <w:rStyle w:val="Hyperlink"/>
              </w:rPr>
              <w:t>Compliancy categories</w:t>
            </w:r>
            <w:r>
              <w:rPr>
                <w:webHidden/>
              </w:rPr>
              <w:tab/>
            </w:r>
            <w:r>
              <w:rPr>
                <w:webHidden/>
              </w:rPr>
              <w:fldChar w:fldCharType="begin"/>
            </w:r>
            <w:r>
              <w:rPr>
                <w:webHidden/>
              </w:rPr>
              <w:instrText xml:space="preserve"> PAGEREF _Toc206156444 \h </w:instrText>
            </w:r>
            <w:r>
              <w:rPr>
                <w:webHidden/>
              </w:rPr>
            </w:r>
            <w:r>
              <w:rPr>
                <w:webHidden/>
              </w:rPr>
              <w:fldChar w:fldCharType="separate"/>
            </w:r>
            <w:r w:rsidR="00125A2C">
              <w:rPr>
                <w:webHidden/>
              </w:rPr>
              <w:t>8</w:t>
            </w:r>
            <w:r>
              <w:rPr>
                <w:webHidden/>
              </w:rPr>
              <w:fldChar w:fldCharType="end"/>
            </w:r>
          </w:hyperlink>
        </w:p>
        <w:p w14:paraId="65EF29C7" w14:textId="0B2F1175" w:rsidR="00FD1F7D" w:rsidRDefault="00FD1F7D">
          <w:pPr>
            <w:pStyle w:val="TOC1"/>
            <w:rPr>
              <w:rFonts w:asciiTheme="minorHAnsi" w:eastAsiaTheme="minorEastAsia" w:hAnsiTheme="minorHAnsi" w:cstheme="minorBidi"/>
              <w:b w:val="0"/>
              <w:kern w:val="2"/>
              <w:sz w:val="24"/>
              <w:szCs w:val="24"/>
              <w:lang w:val="en-US" w:eastAsia="en-US"/>
              <w14:ligatures w14:val="standardContextual"/>
            </w:rPr>
          </w:pPr>
          <w:hyperlink w:anchor="_Toc206156445" w:history="1">
            <w:r w:rsidRPr="00A61A00">
              <w:rPr>
                <w:rStyle w:val="Hyperlink"/>
              </w:rPr>
              <w:t>A-6</w:t>
            </w:r>
            <w:r>
              <w:rPr>
                <w:rFonts w:asciiTheme="minorHAnsi" w:eastAsiaTheme="minorEastAsia" w:hAnsiTheme="minorHAnsi" w:cstheme="minorBidi"/>
                <w:b w:val="0"/>
                <w:kern w:val="2"/>
                <w:sz w:val="24"/>
                <w:szCs w:val="24"/>
                <w:lang w:val="en-US" w:eastAsia="en-US"/>
                <w14:ligatures w14:val="standardContextual"/>
              </w:rPr>
              <w:tab/>
            </w:r>
            <w:r w:rsidRPr="00A61A00">
              <w:rPr>
                <w:rStyle w:val="Hyperlink"/>
              </w:rPr>
              <w:t>S-100 Product Specification template and its components</w:t>
            </w:r>
            <w:r>
              <w:rPr>
                <w:webHidden/>
              </w:rPr>
              <w:tab/>
            </w:r>
            <w:r>
              <w:rPr>
                <w:webHidden/>
              </w:rPr>
              <w:fldChar w:fldCharType="begin"/>
            </w:r>
            <w:r>
              <w:rPr>
                <w:webHidden/>
              </w:rPr>
              <w:instrText xml:space="preserve"> PAGEREF _Toc206156445 \h </w:instrText>
            </w:r>
            <w:r>
              <w:rPr>
                <w:webHidden/>
              </w:rPr>
            </w:r>
            <w:r>
              <w:rPr>
                <w:webHidden/>
              </w:rPr>
              <w:fldChar w:fldCharType="separate"/>
            </w:r>
            <w:r w:rsidR="00125A2C">
              <w:rPr>
                <w:webHidden/>
              </w:rPr>
              <w:t>8</w:t>
            </w:r>
            <w:r>
              <w:rPr>
                <w:webHidden/>
              </w:rPr>
              <w:fldChar w:fldCharType="end"/>
            </w:r>
          </w:hyperlink>
        </w:p>
        <w:p w14:paraId="23229EC5" w14:textId="2ABB9C79" w:rsidR="00FD1F7D" w:rsidRDefault="00FD1F7D">
          <w:pPr>
            <w:pStyle w:val="TOC2"/>
            <w:tabs>
              <w:tab w:val="left" w:pos="1350"/>
            </w:tabs>
            <w:rPr>
              <w:rFonts w:asciiTheme="minorHAnsi" w:eastAsiaTheme="minorEastAsia" w:hAnsiTheme="minorHAnsi" w:cstheme="minorBidi"/>
              <w:kern w:val="2"/>
              <w:sz w:val="24"/>
              <w:szCs w:val="24"/>
              <w:lang w:val="en-US" w:eastAsia="en-US"/>
              <w14:ligatures w14:val="standardContextual"/>
            </w:rPr>
          </w:pPr>
          <w:hyperlink w:anchor="_Toc206156446" w:history="1">
            <w:r w:rsidRPr="00A61A00">
              <w:rPr>
                <w:rStyle w:val="Hyperlink"/>
              </w:rPr>
              <w:t>A-6.1</w:t>
            </w:r>
            <w:r>
              <w:rPr>
                <w:rFonts w:asciiTheme="minorHAnsi" w:eastAsiaTheme="minorEastAsia" w:hAnsiTheme="minorHAnsi" w:cstheme="minorBidi"/>
                <w:kern w:val="2"/>
                <w:sz w:val="24"/>
                <w:szCs w:val="24"/>
                <w:lang w:val="en-US" w:eastAsia="en-US"/>
                <w14:ligatures w14:val="standardContextual"/>
              </w:rPr>
              <w:tab/>
            </w:r>
            <w:r w:rsidRPr="00A61A00">
              <w:rPr>
                <w:rStyle w:val="Hyperlink"/>
              </w:rPr>
              <w:t>General S-100 concepts important to the readability of the product specification</w:t>
            </w:r>
            <w:r>
              <w:rPr>
                <w:webHidden/>
              </w:rPr>
              <w:tab/>
            </w:r>
            <w:r>
              <w:rPr>
                <w:webHidden/>
              </w:rPr>
              <w:fldChar w:fldCharType="begin"/>
            </w:r>
            <w:r>
              <w:rPr>
                <w:webHidden/>
              </w:rPr>
              <w:instrText xml:space="preserve"> PAGEREF _Toc206156446 \h </w:instrText>
            </w:r>
            <w:r>
              <w:rPr>
                <w:webHidden/>
              </w:rPr>
            </w:r>
            <w:r>
              <w:rPr>
                <w:webHidden/>
              </w:rPr>
              <w:fldChar w:fldCharType="separate"/>
            </w:r>
            <w:r w:rsidR="00125A2C">
              <w:rPr>
                <w:webHidden/>
              </w:rPr>
              <w:t>9</w:t>
            </w:r>
            <w:r>
              <w:rPr>
                <w:webHidden/>
              </w:rPr>
              <w:fldChar w:fldCharType="end"/>
            </w:r>
          </w:hyperlink>
        </w:p>
        <w:p w14:paraId="0231BF7D" w14:textId="029549DF" w:rsidR="00FD1F7D" w:rsidRDefault="00FD1F7D">
          <w:pPr>
            <w:pStyle w:val="TOC3"/>
            <w:tabs>
              <w:tab w:val="left" w:pos="1461"/>
            </w:tabs>
            <w:rPr>
              <w:rFonts w:asciiTheme="minorHAnsi" w:eastAsiaTheme="minorEastAsia" w:hAnsiTheme="minorHAnsi" w:cstheme="minorBidi"/>
              <w:kern w:val="2"/>
              <w:sz w:val="24"/>
              <w:szCs w:val="24"/>
              <w:lang w:val="en-US" w:eastAsia="en-US"/>
              <w14:ligatures w14:val="standardContextual"/>
            </w:rPr>
          </w:pPr>
          <w:hyperlink w:anchor="_Toc206156447" w:history="1">
            <w:r w:rsidRPr="00A61A00">
              <w:rPr>
                <w:rStyle w:val="Hyperlink"/>
              </w:rPr>
              <w:t>A-6.1.1</w:t>
            </w:r>
            <w:r>
              <w:rPr>
                <w:rFonts w:asciiTheme="minorHAnsi" w:eastAsiaTheme="minorEastAsia" w:hAnsiTheme="minorHAnsi" w:cstheme="minorBidi"/>
                <w:kern w:val="2"/>
                <w:sz w:val="24"/>
                <w:szCs w:val="24"/>
                <w:lang w:val="en-US" w:eastAsia="en-US"/>
                <w14:ligatures w14:val="standardContextual"/>
              </w:rPr>
              <w:tab/>
            </w:r>
            <w:r w:rsidRPr="00A61A00">
              <w:rPr>
                <w:rStyle w:val="Hyperlink"/>
              </w:rPr>
              <w:t>Mandatory versus optional requirements</w:t>
            </w:r>
            <w:r>
              <w:rPr>
                <w:webHidden/>
              </w:rPr>
              <w:tab/>
            </w:r>
            <w:r>
              <w:rPr>
                <w:webHidden/>
              </w:rPr>
              <w:fldChar w:fldCharType="begin"/>
            </w:r>
            <w:r>
              <w:rPr>
                <w:webHidden/>
              </w:rPr>
              <w:instrText xml:space="preserve"> PAGEREF _Toc206156447 \h </w:instrText>
            </w:r>
            <w:r>
              <w:rPr>
                <w:webHidden/>
              </w:rPr>
            </w:r>
            <w:r>
              <w:rPr>
                <w:webHidden/>
              </w:rPr>
              <w:fldChar w:fldCharType="separate"/>
            </w:r>
            <w:r w:rsidR="00125A2C">
              <w:rPr>
                <w:webHidden/>
              </w:rPr>
              <w:t>9</w:t>
            </w:r>
            <w:r>
              <w:rPr>
                <w:webHidden/>
              </w:rPr>
              <w:fldChar w:fldCharType="end"/>
            </w:r>
          </w:hyperlink>
        </w:p>
        <w:p w14:paraId="498BE2AB" w14:textId="07E5CA4C" w:rsidR="00FD1F7D" w:rsidRDefault="00FD1F7D">
          <w:pPr>
            <w:pStyle w:val="TOC3"/>
            <w:tabs>
              <w:tab w:val="left" w:pos="1461"/>
            </w:tabs>
            <w:rPr>
              <w:rFonts w:asciiTheme="minorHAnsi" w:eastAsiaTheme="minorEastAsia" w:hAnsiTheme="minorHAnsi" w:cstheme="minorBidi"/>
              <w:kern w:val="2"/>
              <w:sz w:val="24"/>
              <w:szCs w:val="24"/>
              <w:lang w:val="en-US" w:eastAsia="en-US"/>
              <w14:ligatures w14:val="standardContextual"/>
            </w:rPr>
          </w:pPr>
          <w:hyperlink w:anchor="_Toc206156448" w:history="1">
            <w:r w:rsidRPr="00A61A00">
              <w:rPr>
                <w:rStyle w:val="Hyperlink"/>
              </w:rPr>
              <w:t>A-6.1.2</w:t>
            </w:r>
            <w:r>
              <w:rPr>
                <w:rFonts w:asciiTheme="minorHAnsi" w:eastAsiaTheme="minorEastAsia" w:hAnsiTheme="minorHAnsi" w:cstheme="minorBidi"/>
                <w:kern w:val="2"/>
                <w:sz w:val="24"/>
                <w:szCs w:val="24"/>
                <w:lang w:val="en-US" w:eastAsia="en-US"/>
                <w14:ligatures w14:val="standardContextual"/>
              </w:rPr>
              <w:tab/>
            </w:r>
            <w:r w:rsidRPr="00A61A00">
              <w:rPr>
                <w:rStyle w:val="Hyperlink"/>
              </w:rPr>
              <w:t>CamelCase and its use in S-100</w:t>
            </w:r>
            <w:r>
              <w:rPr>
                <w:webHidden/>
              </w:rPr>
              <w:tab/>
            </w:r>
            <w:r>
              <w:rPr>
                <w:webHidden/>
              </w:rPr>
              <w:fldChar w:fldCharType="begin"/>
            </w:r>
            <w:r>
              <w:rPr>
                <w:webHidden/>
              </w:rPr>
              <w:instrText xml:space="preserve"> PAGEREF _Toc206156448 \h </w:instrText>
            </w:r>
            <w:r>
              <w:rPr>
                <w:webHidden/>
              </w:rPr>
            </w:r>
            <w:r>
              <w:rPr>
                <w:webHidden/>
              </w:rPr>
              <w:fldChar w:fldCharType="separate"/>
            </w:r>
            <w:r w:rsidR="00125A2C">
              <w:rPr>
                <w:webHidden/>
              </w:rPr>
              <w:t>9</w:t>
            </w:r>
            <w:r>
              <w:rPr>
                <w:webHidden/>
              </w:rPr>
              <w:fldChar w:fldCharType="end"/>
            </w:r>
          </w:hyperlink>
        </w:p>
        <w:p w14:paraId="1683A62C" w14:textId="144F839C" w:rsidR="00FD1F7D" w:rsidRDefault="00FD1F7D">
          <w:pPr>
            <w:pStyle w:val="TOC2"/>
            <w:tabs>
              <w:tab w:val="left" w:pos="1350"/>
            </w:tabs>
            <w:rPr>
              <w:rFonts w:asciiTheme="minorHAnsi" w:eastAsiaTheme="minorEastAsia" w:hAnsiTheme="minorHAnsi" w:cstheme="minorBidi"/>
              <w:kern w:val="2"/>
              <w:sz w:val="24"/>
              <w:szCs w:val="24"/>
              <w:lang w:val="en-US" w:eastAsia="en-US"/>
              <w14:ligatures w14:val="standardContextual"/>
            </w:rPr>
          </w:pPr>
          <w:hyperlink w:anchor="_Toc206156449" w:history="1">
            <w:r w:rsidRPr="00A61A00">
              <w:rPr>
                <w:rStyle w:val="Hyperlink"/>
              </w:rPr>
              <w:t>A-6.2</w:t>
            </w:r>
            <w:r>
              <w:rPr>
                <w:rFonts w:asciiTheme="minorHAnsi" w:eastAsiaTheme="minorEastAsia" w:hAnsiTheme="minorHAnsi" w:cstheme="minorBidi"/>
                <w:kern w:val="2"/>
                <w:sz w:val="24"/>
                <w:szCs w:val="24"/>
                <w:lang w:val="en-US" w:eastAsia="en-US"/>
                <w14:ligatures w14:val="standardContextual"/>
              </w:rPr>
              <w:tab/>
            </w:r>
            <w:r w:rsidRPr="00A61A00">
              <w:rPr>
                <w:rStyle w:val="Hyperlink"/>
              </w:rPr>
              <w:t>Main parts of an S-100 Product Specification</w:t>
            </w:r>
            <w:r>
              <w:rPr>
                <w:webHidden/>
              </w:rPr>
              <w:tab/>
            </w:r>
            <w:r>
              <w:rPr>
                <w:webHidden/>
              </w:rPr>
              <w:fldChar w:fldCharType="begin"/>
            </w:r>
            <w:r>
              <w:rPr>
                <w:webHidden/>
              </w:rPr>
              <w:instrText xml:space="preserve"> PAGEREF _Toc206156449 \h </w:instrText>
            </w:r>
            <w:r>
              <w:rPr>
                <w:webHidden/>
              </w:rPr>
            </w:r>
            <w:r>
              <w:rPr>
                <w:webHidden/>
              </w:rPr>
              <w:fldChar w:fldCharType="separate"/>
            </w:r>
            <w:r w:rsidR="00125A2C">
              <w:rPr>
                <w:webHidden/>
              </w:rPr>
              <w:t>10</w:t>
            </w:r>
            <w:r>
              <w:rPr>
                <w:webHidden/>
              </w:rPr>
              <w:fldChar w:fldCharType="end"/>
            </w:r>
          </w:hyperlink>
        </w:p>
        <w:p w14:paraId="538AAD9D" w14:textId="35A3BE78" w:rsidR="00FD1F7D" w:rsidRDefault="00FD1F7D">
          <w:pPr>
            <w:pStyle w:val="TOC3"/>
            <w:tabs>
              <w:tab w:val="left" w:pos="1461"/>
            </w:tabs>
            <w:rPr>
              <w:rFonts w:asciiTheme="minorHAnsi" w:eastAsiaTheme="minorEastAsia" w:hAnsiTheme="minorHAnsi" w:cstheme="minorBidi"/>
              <w:kern w:val="2"/>
              <w:sz w:val="24"/>
              <w:szCs w:val="24"/>
              <w:lang w:val="en-US" w:eastAsia="en-US"/>
              <w14:ligatures w14:val="standardContextual"/>
            </w:rPr>
          </w:pPr>
          <w:hyperlink w:anchor="_Toc206156450" w:history="1">
            <w:r w:rsidRPr="00A61A00">
              <w:rPr>
                <w:rStyle w:val="Hyperlink"/>
              </w:rPr>
              <w:t>A-6.2.1</w:t>
            </w:r>
            <w:r>
              <w:rPr>
                <w:rFonts w:asciiTheme="minorHAnsi" w:eastAsiaTheme="minorEastAsia" w:hAnsiTheme="minorHAnsi" w:cstheme="minorBidi"/>
                <w:kern w:val="2"/>
                <w:sz w:val="24"/>
                <w:szCs w:val="24"/>
                <w:lang w:val="en-US" w:eastAsia="en-US"/>
                <w14:ligatures w14:val="standardContextual"/>
              </w:rPr>
              <w:tab/>
            </w:r>
            <w:r w:rsidRPr="00A61A00">
              <w:rPr>
                <w:rStyle w:val="Hyperlink"/>
              </w:rPr>
              <w:t>The overview section and its sub-elements</w:t>
            </w:r>
            <w:r>
              <w:rPr>
                <w:webHidden/>
              </w:rPr>
              <w:tab/>
            </w:r>
            <w:r>
              <w:rPr>
                <w:webHidden/>
              </w:rPr>
              <w:fldChar w:fldCharType="begin"/>
            </w:r>
            <w:r>
              <w:rPr>
                <w:webHidden/>
              </w:rPr>
              <w:instrText xml:space="preserve"> PAGEREF _Toc206156450 \h </w:instrText>
            </w:r>
            <w:r>
              <w:rPr>
                <w:webHidden/>
              </w:rPr>
            </w:r>
            <w:r>
              <w:rPr>
                <w:webHidden/>
              </w:rPr>
              <w:fldChar w:fldCharType="separate"/>
            </w:r>
            <w:r w:rsidR="00125A2C">
              <w:rPr>
                <w:webHidden/>
              </w:rPr>
              <w:t>10</w:t>
            </w:r>
            <w:r>
              <w:rPr>
                <w:webHidden/>
              </w:rPr>
              <w:fldChar w:fldCharType="end"/>
            </w:r>
          </w:hyperlink>
        </w:p>
        <w:p w14:paraId="0A3352C1" w14:textId="49CDF9A1" w:rsidR="00FD1F7D" w:rsidRDefault="00FD1F7D">
          <w:pPr>
            <w:pStyle w:val="TOC3"/>
            <w:tabs>
              <w:tab w:val="left" w:pos="1461"/>
            </w:tabs>
            <w:rPr>
              <w:rFonts w:asciiTheme="minorHAnsi" w:eastAsiaTheme="minorEastAsia" w:hAnsiTheme="minorHAnsi" w:cstheme="minorBidi"/>
              <w:kern w:val="2"/>
              <w:sz w:val="24"/>
              <w:szCs w:val="24"/>
              <w:lang w:val="en-US" w:eastAsia="en-US"/>
              <w14:ligatures w14:val="standardContextual"/>
            </w:rPr>
          </w:pPr>
          <w:hyperlink w:anchor="_Toc206156451" w:history="1">
            <w:r w:rsidRPr="00A61A00">
              <w:rPr>
                <w:rStyle w:val="Hyperlink"/>
              </w:rPr>
              <w:t>A-6.2.2</w:t>
            </w:r>
            <w:r>
              <w:rPr>
                <w:rFonts w:asciiTheme="minorHAnsi" w:eastAsiaTheme="minorEastAsia" w:hAnsiTheme="minorHAnsi" w:cstheme="minorBidi"/>
                <w:kern w:val="2"/>
                <w:sz w:val="24"/>
                <w:szCs w:val="24"/>
                <w:lang w:val="en-US" w:eastAsia="en-US"/>
                <w14:ligatures w14:val="standardContextual"/>
              </w:rPr>
              <w:tab/>
            </w:r>
            <w:r w:rsidRPr="00A61A00">
              <w:rPr>
                <w:rStyle w:val="Hyperlink"/>
              </w:rPr>
              <w:t>Version numbers</w:t>
            </w:r>
            <w:r>
              <w:rPr>
                <w:webHidden/>
              </w:rPr>
              <w:tab/>
            </w:r>
            <w:r>
              <w:rPr>
                <w:webHidden/>
              </w:rPr>
              <w:fldChar w:fldCharType="begin"/>
            </w:r>
            <w:r>
              <w:rPr>
                <w:webHidden/>
              </w:rPr>
              <w:instrText xml:space="preserve"> PAGEREF _Toc206156451 \h </w:instrText>
            </w:r>
            <w:r>
              <w:rPr>
                <w:webHidden/>
              </w:rPr>
            </w:r>
            <w:r>
              <w:rPr>
                <w:webHidden/>
              </w:rPr>
              <w:fldChar w:fldCharType="separate"/>
            </w:r>
            <w:r w:rsidR="00125A2C">
              <w:rPr>
                <w:webHidden/>
              </w:rPr>
              <w:t>12</w:t>
            </w:r>
            <w:r>
              <w:rPr>
                <w:webHidden/>
              </w:rPr>
              <w:fldChar w:fldCharType="end"/>
            </w:r>
          </w:hyperlink>
        </w:p>
        <w:p w14:paraId="6DFA6D1C" w14:textId="3DF86949" w:rsidR="00FD1F7D" w:rsidRDefault="00FD1F7D">
          <w:pPr>
            <w:pStyle w:val="TOC3"/>
            <w:tabs>
              <w:tab w:val="left" w:pos="1461"/>
            </w:tabs>
            <w:rPr>
              <w:rFonts w:asciiTheme="minorHAnsi" w:eastAsiaTheme="minorEastAsia" w:hAnsiTheme="minorHAnsi" w:cstheme="minorBidi"/>
              <w:kern w:val="2"/>
              <w:sz w:val="24"/>
              <w:szCs w:val="24"/>
              <w:lang w:val="en-US" w:eastAsia="en-US"/>
              <w14:ligatures w14:val="standardContextual"/>
            </w:rPr>
          </w:pPr>
          <w:hyperlink w:anchor="_Toc206156452" w:history="1">
            <w:r w:rsidRPr="00A61A00">
              <w:rPr>
                <w:rStyle w:val="Hyperlink"/>
              </w:rPr>
              <w:t>A-6.2.3</w:t>
            </w:r>
            <w:r>
              <w:rPr>
                <w:rFonts w:asciiTheme="minorHAnsi" w:eastAsiaTheme="minorEastAsia" w:hAnsiTheme="minorHAnsi" w:cstheme="minorBidi"/>
                <w:kern w:val="2"/>
                <w:sz w:val="24"/>
                <w:szCs w:val="24"/>
                <w:lang w:val="en-US" w:eastAsia="en-US"/>
                <w14:ligatures w14:val="standardContextual"/>
              </w:rPr>
              <w:tab/>
            </w:r>
            <w:r w:rsidRPr="00A61A00">
              <w:rPr>
                <w:rStyle w:val="Hyperlink"/>
              </w:rPr>
              <w:t>Specification scopes</w:t>
            </w:r>
            <w:r>
              <w:rPr>
                <w:webHidden/>
              </w:rPr>
              <w:tab/>
            </w:r>
            <w:r>
              <w:rPr>
                <w:webHidden/>
              </w:rPr>
              <w:fldChar w:fldCharType="begin"/>
            </w:r>
            <w:r>
              <w:rPr>
                <w:webHidden/>
              </w:rPr>
              <w:instrText xml:space="preserve"> PAGEREF _Toc206156452 \h </w:instrText>
            </w:r>
            <w:r>
              <w:rPr>
                <w:webHidden/>
              </w:rPr>
            </w:r>
            <w:r>
              <w:rPr>
                <w:webHidden/>
              </w:rPr>
              <w:fldChar w:fldCharType="separate"/>
            </w:r>
            <w:r w:rsidR="00125A2C">
              <w:rPr>
                <w:webHidden/>
              </w:rPr>
              <w:t>12</w:t>
            </w:r>
            <w:r>
              <w:rPr>
                <w:webHidden/>
              </w:rPr>
              <w:fldChar w:fldCharType="end"/>
            </w:r>
          </w:hyperlink>
        </w:p>
        <w:p w14:paraId="3B38B173" w14:textId="5D8FC202" w:rsidR="00FD1F7D" w:rsidRDefault="00FD1F7D">
          <w:pPr>
            <w:pStyle w:val="TOC3"/>
            <w:tabs>
              <w:tab w:val="left" w:pos="1461"/>
            </w:tabs>
            <w:rPr>
              <w:rFonts w:asciiTheme="minorHAnsi" w:eastAsiaTheme="minorEastAsia" w:hAnsiTheme="minorHAnsi" w:cstheme="minorBidi"/>
              <w:kern w:val="2"/>
              <w:sz w:val="24"/>
              <w:szCs w:val="24"/>
              <w:lang w:val="en-US" w:eastAsia="en-US"/>
              <w14:ligatures w14:val="standardContextual"/>
            </w:rPr>
          </w:pPr>
          <w:hyperlink w:anchor="_Toc206156453" w:history="1">
            <w:r w:rsidRPr="00A61A00">
              <w:rPr>
                <w:rStyle w:val="Hyperlink"/>
              </w:rPr>
              <w:t>A-6.2.4</w:t>
            </w:r>
            <w:r>
              <w:rPr>
                <w:rFonts w:asciiTheme="minorHAnsi" w:eastAsiaTheme="minorEastAsia" w:hAnsiTheme="minorHAnsi" w:cstheme="minorBidi"/>
                <w:kern w:val="2"/>
                <w:sz w:val="24"/>
                <w:szCs w:val="24"/>
                <w:lang w:val="en-US" w:eastAsia="en-US"/>
                <w14:ligatures w14:val="standardContextual"/>
              </w:rPr>
              <w:tab/>
            </w:r>
            <w:r w:rsidRPr="00A61A00">
              <w:rPr>
                <w:rStyle w:val="Hyperlink"/>
              </w:rPr>
              <w:t>Dataset identification</w:t>
            </w:r>
            <w:r>
              <w:rPr>
                <w:webHidden/>
              </w:rPr>
              <w:tab/>
            </w:r>
            <w:r>
              <w:rPr>
                <w:webHidden/>
              </w:rPr>
              <w:fldChar w:fldCharType="begin"/>
            </w:r>
            <w:r>
              <w:rPr>
                <w:webHidden/>
              </w:rPr>
              <w:instrText xml:space="preserve"> PAGEREF _Toc206156453 \h </w:instrText>
            </w:r>
            <w:r>
              <w:rPr>
                <w:webHidden/>
              </w:rPr>
            </w:r>
            <w:r>
              <w:rPr>
                <w:webHidden/>
              </w:rPr>
              <w:fldChar w:fldCharType="separate"/>
            </w:r>
            <w:r w:rsidR="00125A2C">
              <w:rPr>
                <w:webHidden/>
              </w:rPr>
              <w:t>14</w:t>
            </w:r>
            <w:r>
              <w:rPr>
                <w:webHidden/>
              </w:rPr>
              <w:fldChar w:fldCharType="end"/>
            </w:r>
          </w:hyperlink>
        </w:p>
        <w:p w14:paraId="08FC605F" w14:textId="3BB4892C" w:rsidR="00FD1F7D" w:rsidRDefault="00FD1F7D">
          <w:pPr>
            <w:pStyle w:val="TOC3"/>
            <w:tabs>
              <w:tab w:val="left" w:pos="1461"/>
            </w:tabs>
            <w:rPr>
              <w:rFonts w:asciiTheme="minorHAnsi" w:eastAsiaTheme="minorEastAsia" w:hAnsiTheme="minorHAnsi" w:cstheme="minorBidi"/>
              <w:kern w:val="2"/>
              <w:sz w:val="24"/>
              <w:szCs w:val="24"/>
              <w:lang w:val="en-US" w:eastAsia="en-US"/>
              <w14:ligatures w14:val="standardContextual"/>
            </w:rPr>
          </w:pPr>
          <w:hyperlink w:anchor="_Toc206156454" w:history="1">
            <w:r w:rsidRPr="00A61A00">
              <w:rPr>
                <w:rStyle w:val="Hyperlink"/>
              </w:rPr>
              <w:t>A-6.2.5</w:t>
            </w:r>
            <w:r>
              <w:rPr>
                <w:rFonts w:asciiTheme="minorHAnsi" w:eastAsiaTheme="minorEastAsia" w:hAnsiTheme="minorHAnsi" w:cstheme="minorBidi"/>
                <w:kern w:val="2"/>
                <w:sz w:val="24"/>
                <w:szCs w:val="24"/>
                <w:lang w:val="en-US" w:eastAsia="en-US"/>
                <w14:ligatures w14:val="standardContextual"/>
              </w:rPr>
              <w:tab/>
            </w:r>
            <w:r w:rsidRPr="00A61A00">
              <w:rPr>
                <w:rStyle w:val="Hyperlink"/>
              </w:rPr>
              <w:t>Data content and structure (Application Schema)</w:t>
            </w:r>
            <w:r>
              <w:rPr>
                <w:webHidden/>
              </w:rPr>
              <w:tab/>
            </w:r>
            <w:r>
              <w:rPr>
                <w:webHidden/>
              </w:rPr>
              <w:fldChar w:fldCharType="begin"/>
            </w:r>
            <w:r>
              <w:rPr>
                <w:webHidden/>
              </w:rPr>
              <w:instrText xml:space="preserve"> PAGEREF _Toc206156454 \h </w:instrText>
            </w:r>
            <w:r>
              <w:rPr>
                <w:webHidden/>
              </w:rPr>
            </w:r>
            <w:r>
              <w:rPr>
                <w:webHidden/>
              </w:rPr>
              <w:fldChar w:fldCharType="separate"/>
            </w:r>
            <w:r w:rsidR="00125A2C">
              <w:rPr>
                <w:webHidden/>
              </w:rPr>
              <w:t>14</w:t>
            </w:r>
            <w:r>
              <w:rPr>
                <w:webHidden/>
              </w:rPr>
              <w:fldChar w:fldCharType="end"/>
            </w:r>
          </w:hyperlink>
        </w:p>
        <w:p w14:paraId="5509DCF3" w14:textId="33999D54" w:rsidR="00FD1F7D" w:rsidRDefault="00FD1F7D">
          <w:pPr>
            <w:pStyle w:val="TOC3"/>
            <w:tabs>
              <w:tab w:val="left" w:pos="1461"/>
            </w:tabs>
            <w:rPr>
              <w:rFonts w:asciiTheme="minorHAnsi" w:eastAsiaTheme="minorEastAsia" w:hAnsiTheme="minorHAnsi" w:cstheme="minorBidi"/>
              <w:kern w:val="2"/>
              <w:sz w:val="24"/>
              <w:szCs w:val="24"/>
              <w:lang w:val="en-US" w:eastAsia="en-US"/>
              <w14:ligatures w14:val="standardContextual"/>
            </w:rPr>
          </w:pPr>
          <w:hyperlink w:anchor="_Toc206156455" w:history="1">
            <w:r w:rsidRPr="00A61A00">
              <w:rPr>
                <w:rStyle w:val="Hyperlink"/>
              </w:rPr>
              <w:t>A-6.2.6</w:t>
            </w:r>
            <w:r>
              <w:rPr>
                <w:rFonts w:asciiTheme="minorHAnsi" w:eastAsiaTheme="minorEastAsia" w:hAnsiTheme="minorHAnsi" w:cstheme="minorBidi"/>
                <w:kern w:val="2"/>
                <w:sz w:val="24"/>
                <w:szCs w:val="24"/>
                <w:lang w:val="en-US" w:eastAsia="en-US"/>
                <w14:ligatures w14:val="standardContextual"/>
              </w:rPr>
              <w:tab/>
            </w:r>
            <w:r w:rsidRPr="00A61A00">
              <w:rPr>
                <w:rStyle w:val="Hyperlink"/>
              </w:rPr>
              <w:t>Data product format</w:t>
            </w:r>
            <w:r>
              <w:rPr>
                <w:webHidden/>
              </w:rPr>
              <w:tab/>
            </w:r>
            <w:r>
              <w:rPr>
                <w:webHidden/>
              </w:rPr>
              <w:fldChar w:fldCharType="begin"/>
            </w:r>
            <w:r>
              <w:rPr>
                <w:webHidden/>
              </w:rPr>
              <w:instrText xml:space="preserve"> PAGEREF _Toc206156455 \h </w:instrText>
            </w:r>
            <w:r>
              <w:rPr>
                <w:webHidden/>
              </w:rPr>
            </w:r>
            <w:r>
              <w:rPr>
                <w:webHidden/>
              </w:rPr>
              <w:fldChar w:fldCharType="separate"/>
            </w:r>
            <w:r w:rsidR="00125A2C">
              <w:rPr>
                <w:webHidden/>
              </w:rPr>
              <w:t>15</w:t>
            </w:r>
            <w:r>
              <w:rPr>
                <w:webHidden/>
              </w:rPr>
              <w:fldChar w:fldCharType="end"/>
            </w:r>
          </w:hyperlink>
        </w:p>
        <w:p w14:paraId="766E3835" w14:textId="4652CE33" w:rsidR="00FD1F7D" w:rsidRDefault="00FD1F7D">
          <w:pPr>
            <w:pStyle w:val="TOC3"/>
            <w:tabs>
              <w:tab w:val="left" w:pos="1461"/>
            </w:tabs>
            <w:rPr>
              <w:rFonts w:asciiTheme="minorHAnsi" w:eastAsiaTheme="minorEastAsia" w:hAnsiTheme="minorHAnsi" w:cstheme="minorBidi"/>
              <w:kern w:val="2"/>
              <w:sz w:val="24"/>
              <w:szCs w:val="24"/>
              <w:lang w:val="en-US" w:eastAsia="en-US"/>
              <w14:ligatures w14:val="standardContextual"/>
            </w:rPr>
          </w:pPr>
          <w:hyperlink w:anchor="_Toc206156456" w:history="1">
            <w:r w:rsidRPr="00A61A00">
              <w:rPr>
                <w:rStyle w:val="Hyperlink"/>
              </w:rPr>
              <w:t>A-6.2.7</w:t>
            </w:r>
            <w:r>
              <w:rPr>
                <w:rFonts w:asciiTheme="minorHAnsi" w:eastAsiaTheme="minorEastAsia" w:hAnsiTheme="minorHAnsi" w:cstheme="minorBidi"/>
                <w:kern w:val="2"/>
                <w:sz w:val="24"/>
                <w:szCs w:val="24"/>
                <w:lang w:val="en-US" w:eastAsia="en-US"/>
                <w14:ligatures w14:val="standardContextual"/>
              </w:rPr>
              <w:tab/>
            </w:r>
            <w:r w:rsidRPr="00A61A00">
              <w:rPr>
                <w:rStyle w:val="Hyperlink"/>
              </w:rPr>
              <w:t>Data content and structure</w:t>
            </w:r>
            <w:r>
              <w:rPr>
                <w:webHidden/>
              </w:rPr>
              <w:tab/>
            </w:r>
            <w:r>
              <w:rPr>
                <w:webHidden/>
              </w:rPr>
              <w:fldChar w:fldCharType="begin"/>
            </w:r>
            <w:r>
              <w:rPr>
                <w:webHidden/>
              </w:rPr>
              <w:instrText xml:space="preserve"> PAGEREF _Toc206156456 \h </w:instrText>
            </w:r>
            <w:r>
              <w:rPr>
                <w:webHidden/>
              </w:rPr>
            </w:r>
            <w:r>
              <w:rPr>
                <w:webHidden/>
              </w:rPr>
              <w:fldChar w:fldCharType="separate"/>
            </w:r>
            <w:r w:rsidR="00125A2C">
              <w:rPr>
                <w:webHidden/>
              </w:rPr>
              <w:t>20</w:t>
            </w:r>
            <w:r>
              <w:rPr>
                <w:webHidden/>
              </w:rPr>
              <w:fldChar w:fldCharType="end"/>
            </w:r>
          </w:hyperlink>
        </w:p>
        <w:p w14:paraId="7D6F329A" w14:textId="08F85933" w:rsidR="00FD1F7D" w:rsidRDefault="00FD1F7D">
          <w:pPr>
            <w:pStyle w:val="TOC3"/>
            <w:tabs>
              <w:tab w:val="left" w:pos="1461"/>
            </w:tabs>
            <w:rPr>
              <w:rFonts w:asciiTheme="minorHAnsi" w:eastAsiaTheme="minorEastAsia" w:hAnsiTheme="minorHAnsi" w:cstheme="minorBidi"/>
              <w:kern w:val="2"/>
              <w:sz w:val="24"/>
              <w:szCs w:val="24"/>
              <w:lang w:val="en-US" w:eastAsia="en-US"/>
              <w14:ligatures w14:val="standardContextual"/>
            </w:rPr>
          </w:pPr>
          <w:hyperlink w:anchor="_Toc206156457" w:history="1">
            <w:r w:rsidRPr="00A61A00">
              <w:rPr>
                <w:rStyle w:val="Hyperlink"/>
              </w:rPr>
              <w:t>A-6.2.8</w:t>
            </w:r>
            <w:r>
              <w:rPr>
                <w:rFonts w:asciiTheme="minorHAnsi" w:eastAsiaTheme="minorEastAsia" w:hAnsiTheme="minorHAnsi" w:cstheme="minorBidi"/>
                <w:kern w:val="2"/>
                <w:sz w:val="24"/>
                <w:szCs w:val="24"/>
                <w:lang w:val="en-US" w:eastAsia="en-US"/>
                <w14:ligatures w14:val="standardContextual"/>
              </w:rPr>
              <w:tab/>
            </w:r>
            <w:r w:rsidRPr="00A61A00">
              <w:rPr>
                <w:rStyle w:val="Hyperlink"/>
              </w:rPr>
              <w:t>Feature Catalogue</w:t>
            </w:r>
            <w:r>
              <w:rPr>
                <w:webHidden/>
              </w:rPr>
              <w:tab/>
            </w:r>
            <w:r>
              <w:rPr>
                <w:webHidden/>
              </w:rPr>
              <w:fldChar w:fldCharType="begin"/>
            </w:r>
            <w:r>
              <w:rPr>
                <w:webHidden/>
              </w:rPr>
              <w:instrText xml:space="preserve"> PAGEREF _Toc206156457 \h </w:instrText>
            </w:r>
            <w:r>
              <w:rPr>
                <w:webHidden/>
              </w:rPr>
            </w:r>
            <w:r>
              <w:rPr>
                <w:webHidden/>
              </w:rPr>
              <w:fldChar w:fldCharType="separate"/>
            </w:r>
            <w:r w:rsidR="00125A2C">
              <w:rPr>
                <w:webHidden/>
              </w:rPr>
              <w:t>21</w:t>
            </w:r>
            <w:r>
              <w:rPr>
                <w:webHidden/>
              </w:rPr>
              <w:fldChar w:fldCharType="end"/>
            </w:r>
          </w:hyperlink>
        </w:p>
        <w:p w14:paraId="2DF526C5" w14:textId="45362E60" w:rsidR="00FD1F7D" w:rsidRDefault="00FD1F7D">
          <w:pPr>
            <w:pStyle w:val="TOC3"/>
            <w:tabs>
              <w:tab w:val="left" w:pos="1461"/>
            </w:tabs>
            <w:rPr>
              <w:rFonts w:asciiTheme="minorHAnsi" w:eastAsiaTheme="minorEastAsia" w:hAnsiTheme="minorHAnsi" w:cstheme="minorBidi"/>
              <w:kern w:val="2"/>
              <w:sz w:val="24"/>
              <w:szCs w:val="24"/>
              <w:lang w:val="en-US" w:eastAsia="en-US"/>
              <w14:ligatures w14:val="standardContextual"/>
            </w:rPr>
          </w:pPr>
          <w:hyperlink w:anchor="_Toc206156458" w:history="1">
            <w:r w:rsidRPr="00A61A00">
              <w:rPr>
                <w:rStyle w:val="Hyperlink"/>
              </w:rPr>
              <w:t>A-6.2.9</w:t>
            </w:r>
            <w:r>
              <w:rPr>
                <w:rFonts w:asciiTheme="minorHAnsi" w:eastAsiaTheme="minorEastAsia" w:hAnsiTheme="minorHAnsi" w:cstheme="minorBidi"/>
                <w:kern w:val="2"/>
                <w:sz w:val="24"/>
                <w:szCs w:val="24"/>
                <w:lang w:val="en-US" w:eastAsia="en-US"/>
                <w14:ligatures w14:val="standardContextual"/>
              </w:rPr>
              <w:tab/>
            </w:r>
            <w:r w:rsidRPr="00A61A00">
              <w:rPr>
                <w:rStyle w:val="Hyperlink"/>
              </w:rPr>
              <w:t>Dataset</w:t>
            </w:r>
            <w:r>
              <w:rPr>
                <w:webHidden/>
              </w:rPr>
              <w:tab/>
            </w:r>
            <w:r>
              <w:rPr>
                <w:webHidden/>
              </w:rPr>
              <w:fldChar w:fldCharType="begin"/>
            </w:r>
            <w:r>
              <w:rPr>
                <w:webHidden/>
              </w:rPr>
              <w:instrText xml:space="preserve"> PAGEREF _Toc206156458 \h </w:instrText>
            </w:r>
            <w:r>
              <w:rPr>
                <w:webHidden/>
              </w:rPr>
            </w:r>
            <w:r>
              <w:rPr>
                <w:webHidden/>
              </w:rPr>
              <w:fldChar w:fldCharType="separate"/>
            </w:r>
            <w:r w:rsidR="00125A2C">
              <w:rPr>
                <w:webHidden/>
              </w:rPr>
              <w:t>21</w:t>
            </w:r>
            <w:r>
              <w:rPr>
                <w:webHidden/>
              </w:rPr>
              <w:fldChar w:fldCharType="end"/>
            </w:r>
          </w:hyperlink>
        </w:p>
        <w:p w14:paraId="30DD31E7" w14:textId="299A5AF6" w:rsidR="00FD1F7D" w:rsidRDefault="00FD1F7D">
          <w:pPr>
            <w:pStyle w:val="TOC3"/>
            <w:tabs>
              <w:tab w:val="left" w:pos="1572"/>
            </w:tabs>
            <w:rPr>
              <w:rFonts w:asciiTheme="minorHAnsi" w:eastAsiaTheme="minorEastAsia" w:hAnsiTheme="minorHAnsi" w:cstheme="minorBidi"/>
              <w:kern w:val="2"/>
              <w:sz w:val="24"/>
              <w:szCs w:val="24"/>
              <w:lang w:val="en-US" w:eastAsia="en-US"/>
              <w14:ligatures w14:val="standardContextual"/>
            </w:rPr>
          </w:pPr>
          <w:hyperlink w:anchor="_Toc206156459" w:history="1">
            <w:r w:rsidRPr="00A61A00">
              <w:rPr>
                <w:rStyle w:val="Hyperlink"/>
              </w:rPr>
              <w:t>A-6.2.10</w:t>
            </w:r>
            <w:r>
              <w:rPr>
                <w:rFonts w:asciiTheme="minorHAnsi" w:eastAsiaTheme="minorEastAsia" w:hAnsiTheme="minorHAnsi" w:cstheme="minorBidi"/>
                <w:kern w:val="2"/>
                <w:sz w:val="24"/>
                <w:szCs w:val="24"/>
                <w:lang w:val="en-US" w:eastAsia="en-US"/>
                <w14:ligatures w14:val="standardContextual"/>
              </w:rPr>
              <w:tab/>
            </w:r>
            <w:r w:rsidRPr="00A61A00">
              <w:rPr>
                <w:rStyle w:val="Hyperlink"/>
              </w:rPr>
              <w:t>Dataset loading and unloading</w:t>
            </w:r>
            <w:r>
              <w:rPr>
                <w:webHidden/>
              </w:rPr>
              <w:tab/>
            </w:r>
            <w:r>
              <w:rPr>
                <w:webHidden/>
              </w:rPr>
              <w:fldChar w:fldCharType="begin"/>
            </w:r>
            <w:r>
              <w:rPr>
                <w:webHidden/>
              </w:rPr>
              <w:instrText xml:space="preserve"> PAGEREF _Toc206156459 \h </w:instrText>
            </w:r>
            <w:r>
              <w:rPr>
                <w:webHidden/>
              </w:rPr>
            </w:r>
            <w:r>
              <w:rPr>
                <w:webHidden/>
              </w:rPr>
              <w:fldChar w:fldCharType="separate"/>
            </w:r>
            <w:r w:rsidR="00125A2C">
              <w:rPr>
                <w:webHidden/>
              </w:rPr>
              <w:t>22</w:t>
            </w:r>
            <w:r>
              <w:rPr>
                <w:webHidden/>
              </w:rPr>
              <w:fldChar w:fldCharType="end"/>
            </w:r>
          </w:hyperlink>
        </w:p>
        <w:p w14:paraId="30D038B2" w14:textId="221EE5DC" w:rsidR="00FD1F7D" w:rsidRDefault="00FD1F7D">
          <w:pPr>
            <w:pStyle w:val="TOC3"/>
            <w:tabs>
              <w:tab w:val="left" w:pos="1572"/>
            </w:tabs>
            <w:rPr>
              <w:rFonts w:asciiTheme="minorHAnsi" w:eastAsiaTheme="minorEastAsia" w:hAnsiTheme="minorHAnsi" w:cstheme="minorBidi"/>
              <w:kern w:val="2"/>
              <w:sz w:val="24"/>
              <w:szCs w:val="24"/>
              <w:lang w:val="en-US" w:eastAsia="en-US"/>
              <w14:ligatures w14:val="standardContextual"/>
            </w:rPr>
          </w:pPr>
          <w:hyperlink w:anchor="_Toc206156461" w:history="1">
            <w:r w:rsidRPr="00A61A00">
              <w:rPr>
                <w:rStyle w:val="Hyperlink"/>
              </w:rPr>
              <w:t>A-6.2.11</w:t>
            </w:r>
            <w:r>
              <w:rPr>
                <w:rFonts w:asciiTheme="minorHAnsi" w:eastAsiaTheme="minorEastAsia" w:hAnsiTheme="minorHAnsi" w:cstheme="minorBidi"/>
                <w:kern w:val="2"/>
                <w:sz w:val="24"/>
                <w:szCs w:val="24"/>
                <w:lang w:val="en-US" w:eastAsia="en-US"/>
                <w14:ligatures w14:val="standardContextual"/>
              </w:rPr>
              <w:tab/>
            </w:r>
            <w:r w:rsidRPr="00A61A00">
              <w:rPr>
                <w:rStyle w:val="Hyperlink"/>
              </w:rPr>
              <w:t>Geometry</w:t>
            </w:r>
            <w:r>
              <w:rPr>
                <w:webHidden/>
              </w:rPr>
              <w:tab/>
            </w:r>
            <w:r>
              <w:rPr>
                <w:webHidden/>
              </w:rPr>
              <w:fldChar w:fldCharType="begin"/>
            </w:r>
            <w:r>
              <w:rPr>
                <w:webHidden/>
              </w:rPr>
              <w:instrText xml:space="preserve"> PAGEREF _Toc206156461 \h </w:instrText>
            </w:r>
            <w:r>
              <w:rPr>
                <w:webHidden/>
              </w:rPr>
            </w:r>
            <w:r>
              <w:rPr>
                <w:webHidden/>
              </w:rPr>
              <w:fldChar w:fldCharType="separate"/>
            </w:r>
            <w:r w:rsidR="00125A2C">
              <w:rPr>
                <w:webHidden/>
              </w:rPr>
              <w:t>22</w:t>
            </w:r>
            <w:r>
              <w:rPr>
                <w:webHidden/>
              </w:rPr>
              <w:fldChar w:fldCharType="end"/>
            </w:r>
          </w:hyperlink>
        </w:p>
        <w:p w14:paraId="3F1BCCF8" w14:textId="37F4B4E1" w:rsidR="00FD1F7D" w:rsidRDefault="00FD1F7D">
          <w:pPr>
            <w:pStyle w:val="TOC3"/>
            <w:tabs>
              <w:tab w:val="left" w:pos="1572"/>
            </w:tabs>
            <w:rPr>
              <w:rFonts w:asciiTheme="minorHAnsi" w:eastAsiaTheme="minorEastAsia" w:hAnsiTheme="minorHAnsi" w:cstheme="minorBidi"/>
              <w:kern w:val="2"/>
              <w:sz w:val="24"/>
              <w:szCs w:val="24"/>
              <w:lang w:val="en-US" w:eastAsia="en-US"/>
              <w14:ligatures w14:val="standardContextual"/>
            </w:rPr>
          </w:pPr>
          <w:hyperlink w:anchor="_Toc206156464" w:history="1">
            <w:r w:rsidRPr="00A61A00">
              <w:rPr>
                <w:rStyle w:val="Hyperlink"/>
              </w:rPr>
              <w:t>A-6.2.12</w:t>
            </w:r>
            <w:r>
              <w:rPr>
                <w:rFonts w:asciiTheme="minorHAnsi" w:eastAsiaTheme="minorEastAsia" w:hAnsiTheme="minorHAnsi" w:cstheme="minorBidi"/>
                <w:kern w:val="2"/>
                <w:sz w:val="24"/>
                <w:szCs w:val="24"/>
                <w:lang w:val="en-US" w:eastAsia="en-US"/>
                <w14:ligatures w14:val="standardContextual"/>
              </w:rPr>
              <w:tab/>
            </w:r>
            <w:r w:rsidRPr="00A61A00">
              <w:rPr>
                <w:rStyle w:val="Hyperlink"/>
              </w:rPr>
              <w:t>Reference systems</w:t>
            </w:r>
            <w:r>
              <w:rPr>
                <w:webHidden/>
              </w:rPr>
              <w:tab/>
            </w:r>
            <w:r>
              <w:rPr>
                <w:webHidden/>
              </w:rPr>
              <w:fldChar w:fldCharType="begin"/>
            </w:r>
            <w:r>
              <w:rPr>
                <w:webHidden/>
              </w:rPr>
              <w:instrText xml:space="preserve"> PAGEREF _Toc206156464 \h </w:instrText>
            </w:r>
            <w:r>
              <w:rPr>
                <w:webHidden/>
              </w:rPr>
            </w:r>
            <w:r>
              <w:rPr>
                <w:webHidden/>
              </w:rPr>
              <w:fldChar w:fldCharType="separate"/>
            </w:r>
            <w:r w:rsidR="00125A2C">
              <w:rPr>
                <w:webHidden/>
              </w:rPr>
              <w:t>22</w:t>
            </w:r>
            <w:r>
              <w:rPr>
                <w:webHidden/>
              </w:rPr>
              <w:fldChar w:fldCharType="end"/>
            </w:r>
          </w:hyperlink>
        </w:p>
        <w:p w14:paraId="28932ACD" w14:textId="498A7593" w:rsidR="00FD1F7D" w:rsidRDefault="00FD1F7D">
          <w:pPr>
            <w:pStyle w:val="TOC3"/>
            <w:tabs>
              <w:tab w:val="left" w:pos="1572"/>
            </w:tabs>
            <w:rPr>
              <w:rFonts w:asciiTheme="minorHAnsi" w:eastAsiaTheme="minorEastAsia" w:hAnsiTheme="minorHAnsi" w:cstheme="minorBidi"/>
              <w:kern w:val="2"/>
              <w:sz w:val="24"/>
              <w:szCs w:val="24"/>
              <w:lang w:val="en-US" w:eastAsia="en-US"/>
              <w14:ligatures w14:val="standardContextual"/>
            </w:rPr>
          </w:pPr>
          <w:hyperlink w:anchor="_Toc206156465" w:history="1">
            <w:r w:rsidRPr="00A61A00">
              <w:rPr>
                <w:rStyle w:val="Hyperlink"/>
              </w:rPr>
              <w:t>A-6.2.13</w:t>
            </w:r>
            <w:r>
              <w:rPr>
                <w:rFonts w:asciiTheme="minorHAnsi" w:eastAsiaTheme="minorEastAsia" w:hAnsiTheme="minorHAnsi" w:cstheme="minorBidi"/>
                <w:kern w:val="2"/>
                <w:sz w:val="24"/>
                <w:szCs w:val="24"/>
                <w:lang w:val="en-US" w:eastAsia="en-US"/>
                <w14:ligatures w14:val="standardContextual"/>
              </w:rPr>
              <w:tab/>
            </w:r>
            <w:r w:rsidRPr="00A61A00">
              <w:rPr>
                <w:rStyle w:val="Hyperlink"/>
              </w:rPr>
              <w:t>Object identifiers</w:t>
            </w:r>
            <w:r>
              <w:rPr>
                <w:webHidden/>
              </w:rPr>
              <w:tab/>
            </w:r>
            <w:r>
              <w:rPr>
                <w:webHidden/>
              </w:rPr>
              <w:fldChar w:fldCharType="begin"/>
            </w:r>
            <w:r>
              <w:rPr>
                <w:webHidden/>
              </w:rPr>
              <w:instrText xml:space="preserve"> PAGEREF _Toc206156465 \h </w:instrText>
            </w:r>
            <w:r>
              <w:rPr>
                <w:webHidden/>
              </w:rPr>
            </w:r>
            <w:r>
              <w:rPr>
                <w:webHidden/>
              </w:rPr>
              <w:fldChar w:fldCharType="separate"/>
            </w:r>
            <w:r w:rsidR="00125A2C">
              <w:rPr>
                <w:webHidden/>
              </w:rPr>
              <w:t>23</w:t>
            </w:r>
            <w:r>
              <w:rPr>
                <w:webHidden/>
              </w:rPr>
              <w:fldChar w:fldCharType="end"/>
            </w:r>
          </w:hyperlink>
        </w:p>
        <w:p w14:paraId="30DDB2BF" w14:textId="650AF885" w:rsidR="00FD1F7D" w:rsidRDefault="00FD1F7D">
          <w:pPr>
            <w:pStyle w:val="TOC3"/>
            <w:tabs>
              <w:tab w:val="left" w:pos="1572"/>
            </w:tabs>
            <w:rPr>
              <w:rFonts w:asciiTheme="minorHAnsi" w:eastAsiaTheme="minorEastAsia" w:hAnsiTheme="minorHAnsi" w:cstheme="minorBidi"/>
              <w:kern w:val="2"/>
              <w:sz w:val="24"/>
              <w:szCs w:val="24"/>
              <w:lang w:val="en-US" w:eastAsia="en-US"/>
              <w14:ligatures w14:val="standardContextual"/>
            </w:rPr>
          </w:pPr>
          <w:hyperlink w:anchor="_Toc206156466" w:history="1">
            <w:r w:rsidRPr="00A61A00">
              <w:rPr>
                <w:rStyle w:val="Hyperlink"/>
              </w:rPr>
              <w:t>A-6.2.14</w:t>
            </w:r>
            <w:r>
              <w:rPr>
                <w:rFonts w:asciiTheme="minorHAnsi" w:eastAsiaTheme="minorEastAsia" w:hAnsiTheme="minorHAnsi" w:cstheme="minorBidi"/>
                <w:kern w:val="2"/>
                <w:sz w:val="24"/>
                <w:szCs w:val="24"/>
                <w:lang w:val="en-US" w:eastAsia="en-US"/>
                <w14:ligatures w14:val="standardContextual"/>
              </w:rPr>
              <w:tab/>
            </w:r>
            <w:r w:rsidRPr="00A61A00">
              <w:rPr>
                <w:rStyle w:val="Hyperlink"/>
              </w:rPr>
              <w:t>Data quality</w:t>
            </w:r>
            <w:r>
              <w:rPr>
                <w:webHidden/>
              </w:rPr>
              <w:tab/>
            </w:r>
            <w:r>
              <w:rPr>
                <w:webHidden/>
              </w:rPr>
              <w:fldChar w:fldCharType="begin"/>
            </w:r>
            <w:r>
              <w:rPr>
                <w:webHidden/>
              </w:rPr>
              <w:instrText xml:space="preserve"> PAGEREF _Toc206156466 \h </w:instrText>
            </w:r>
            <w:r>
              <w:rPr>
                <w:webHidden/>
              </w:rPr>
            </w:r>
            <w:r>
              <w:rPr>
                <w:webHidden/>
              </w:rPr>
              <w:fldChar w:fldCharType="separate"/>
            </w:r>
            <w:r w:rsidR="00125A2C">
              <w:rPr>
                <w:webHidden/>
              </w:rPr>
              <w:t>23</w:t>
            </w:r>
            <w:r>
              <w:rPr>
                <w:webHidden/>
              </w:rPr>
              <w:fldChar w:fldCharType="end"/>
            </w:r>
          </w:hyperlink>
        </w:p>
        <w:p w14:paraId="441F0CAC" w14:textId="4FACF329" w:rsidR="00FD1F7D" w:rsidRDefault="00FD1F7D">
          <w:pPr>
            <w:pStyle w:val="TOC3"/>
            <w:tabs>
              <w:tab w:val="left" w:pos="1572"/>
            </w:tabs>
            <w:rPr>
              <w:rFonts w:asciiTheme="minorHAnsi" w:eastAsiaTheme="minorEastAsia" w:hAnsiTheme="minorHAnsi" w:cstheme="minorBidi"/>
              <w:kern w:val="2"/>
              <w:sz w:val="24"/>
              <w:szCs w:val="24"/>
              <w:lang w:val="en-US" w:eastAsia="en-US"/>
              <w14:ligatures w14:val="standardContextual"/>
            </w:rPr>
          </w:pPr>
          <w:hyperlink w:anchor="_Toc206156467" w:history="1">
            <w:r w:rsidRPr="00A61A00">
              <w:rPr>
                <w:rStyle w:val="Hyperlink"/>
              </w:rPr>
              <w:t>A-6.2.15</w:t>
            </w:r>
            <w:r>
              <w:rPr>
                <w:rFonts w:asciiTheme="minorHAnsi" w:eastAsiaTheme="minorEastAsia" w:hAnsiTheme="minorHAnsi" w:cstheme="minorBidi"/>
                <w:kern w:val="2"/>
                <w:sz w:val="24"/>
                <w:szCs w:val="24"/>
                <w:lang w:val="en-US" w:eastAsia="en-US"/>
                <w14:ligatures w14:val="standardContextual"/>
              </w:rPr>
              <w:tab/>
            </w:r>
            <w:r w:rsidRPr="00A61A00">
              <w:rPr>
                <w:rStyle w:val="Hyperlink"/>
              </w:rPr>
              <w:t>Data capture and encoding instructions</w:t>
            </w:r>
            <w:r>
              <w:rPr>
                <w:webHidden/>
              </w:rPr>
              <w:tab/>
            </w:r>
            <w:r>
              <w:rPr>
                <w:webHidden/>
              </w:rPr>
              <w:fldChar w:fldCharType="begin"/>
            </w:r>
            <w:r>
              <w:rPr>
                <w:webHidden/>
              </w:rPr>
              <w:instrText xml:space="preserve"> PAGEREF _Toc206156467 \h </w:instrText>
            </w:r>
            <w:r>
              <w:rPr>
                <w:webHidden/>
              </w:rPr>
            </w:r>
            <w:r>
              <w:rPr>
                <w:webHidden/>
              </w:rPr>
              <w:fldChar w:fldCharType="separate"/>
            </w:r>
            <w:r w:rsidR="00125A2C">
              <w:rPr>
                <w:webHidden/>
              </w:rPr>
              <w:t>23</w:t>
            </w:r>
            <w:r>
              <w:rPr>
                <w:webHidden/>
              </w:rPr>
              <w:fldChar w:fldCharType="end"/>
            </w:r>
          </w:hyperlink>
        </w:p>
        <w:p w14:paraId="763600AB" w14:textId="4F9E7BD4" w:rsidR="00FD1F7D" w:rsidRDefault="00FD1F7D">
          <w:pPr>
            <w:pStyle w:val="TOC3"/>
            <w:tabs>
              <w:tab w:val="left" w:pos="1572"/>
            </w:tabs>
            <w:rPr>
              <w:rFonts w:asciiTheme="minorHAnsi" w:eastAsiaTheme="minorEastAsia" w:hAnsiTheme="minorHAnsi" w:cstheme="minorBidi"/>
              <w:kern w:val="2"/>
              <w:sz w:val="24"/>
              <w:szCs w:val="24"/>
              <w:lang w:val="en-US" w:eastAsia="en-US"/>
              <w14:ligatures w14:val="standardContextual"/>
            </w:rPr>
          </w:pPr>
          <w:hyperlink w:anchor="_Toc206156468" w:history="1">
            <w:r w:rsidRPr="00A61A00">
              <w:rPr>
                <w:rStyle w:val="Hyperlink"/>
              </w:rPr>
              <w:t>A-6.2.16</w:t>
            </w:r>
            <w:r>
              <w:rPr>
                <w:rFonts w:asciiTheme="minorHAnsi" w:eastAsiaTheme="minorEastAsia" w:hAnsiTheme="minorHAnsi" w:cstheme="minorBidi"/>
                <w:kern w:val="2"/>
                <w:sz w:val="24"/>
                <w:szCs w:val="24"/>
                <w:lang w:val="en-US" w:eastAsia="en-US"/>
                <w14:ligatures w14:val="standardContextual"/>
              </w:rPr>
              <w:tab/>
            </w:r>
            <w:r w:rsidRPr="00A61A00">
              <w:rPr>
                <w:rStyle w:val="Hyperlink"/>
              </w:rPr>
              <w:t>Maintenance</w:t>
            </w:r>
            <w:r>
              <w:rPr>
                <w:webHidden/>
              </w:rPr>
              <w:tab/>
            </w:r>
            <w:r>
              <w:rPr>
                <w:webHidden/>
              </w:rPr>
              <w:fldChar w:fldCharType="begin"/>
            </w:r>
            <w:r>
              <w:rPr>
                <w:webHidden/>
              </w:rPr>
              <w:instrText xml:space="preserve"> PAGEREF _Toc206156468 \h </w:instrText>
            </w:r>
            <w:r>
              <w:rPr>
                <w:webHidden/>
              </w:rPr>
            </w:r>
            <w:r>
              <w:rPr>
                <w:webHidden/>
              </w:rPr>
              <w:fldChar w:fldCharType="separate"/>
            </w:r>
            <w:r w:rsidR="00125A2C">
              <w:rPr>
                <w:webHidden/>
              </w:rPr>
              <w:t>24</w:t>
            </w:r>
            <w:r>
              <w:rPr>
                <w:webHidden/>
              </w:rPr>
              <w:fldChar w:fldCharType="end"/>
            </w:r>
          </w:hyperlink>
        </w:p>
        <w:p w14:paraId="10C48654" w14:textId="6398D648" w:rsidR="00FD1F7D" w:rsidRDefault="00FD1F7D">
          <w:pPr>
            <w:pStyle w:val="TOC3"/>
            <w:tabs>
              <w:tab w:val="left" w:pos="1572"/>
            </w:tabs>
            <w:rPr>
              <w:rFonts w:asciiTheme="minorHAnsi" w:eastAsiaTheme="minorEastAsia" w:hAnsiTheme="minorHAnsi" w:cstheme="minorBidi"/>
              <w:kern w:val="2"/>
              <w:sz w:val="24"/>
              <w:szCs w:val="24"/>
              <w:lang w:val="en-US" w:eastAsia="en-US"/>
              <w14:ligatures w14:val="standardContextual"/>
            </w:rPr>
          </w:pPr>
          <w:hyperlink w:anchor="_Toc206156469" w:history="1">
            <w:r w:rsidRPr="00A61A00">
              <w:rPr>
                <w:rStyle w:val="Hyperlink"/>
              </w:rPr>
              <w:t>A-6.2.17</w:t>
            </w:r>
            <w:r>
              <w:rPr>
                <w:rFonts w:asciiTheme="minorHAnsi" w:eastAsiaTheme="minorEastAsia" w:hAnsiTheme="minorHAnsi" w:cstheme="minorBidi"/>
                <w:kern w:val="2"/>
                <w:sz w:val="24"/>
                <w:szCs w:val="24"/>
                <w:lang w:val="en-US" w:eastAsia="en-US"/>
                <w14:ligatures w14:val="standardContextual"/>
              </w:rPr>
              <w:tab/>
            </w:r>
            <w:r w:rsidRPr="00A61A00">
              <w:rPr>
                <w:rStyle w:val="Hyperlink"/>
              </w:rPr>
              <w:t>Data product delivery</w:t>
            </w:r>
            <w:r>
              <w:rPr>
                <w:webHidden/>
              </w:rPr>
              <w:tab/>
            </w:r>
            <w:r>
              <w:rPr>
                <w:webHidden/>
              </w:rPr>
              <w:fldChar w:fldCharType="begin"/>
            </w:r>
            <w:r>
              <w:rPr>
                <w:webHidden/>
              </w:rPr>
              <w:instrText xml:space="preserve"> PAGEREF _Toc206156469 \h </w:instrText>
            </w:r>
            <w:r>
              <w:rPr>
                <w:webHidden/>
              </w:rPr>
            </w:r>
            <w:r>
              <w:rPr>
                <w:webHidden/>
              </w:rPr>
              <w:fldChar w:fldCharType="separate"/>
            </w:r>
            <w:r w:rsidR="00125A2C">
              <w:rPr>
                <w:webHidden/>
              </w:rPr>
              <w:t>25</w:t>
            </w:r>
            <w:r>
              <w:rPr>
                <w:webHidden/>
              </w:rPr>
              <w:fldChar w:fldCharType="end"/>
            </w:r>
          </w:hyperlink>
        </w:p>
        <w:p w14:paraId="5E61EEB3" w14:textId="283E4235" w:rsidR="00FD1F7D" w:rsidRDefault="00FD1F7D">
          <w:pPr>
            <w:pStyle w:val="TOC3"/>
            <w:tabs>
              <w:tab w:val="left" w:pos="1572"/>
            </w:tabs>
            <w:rPr>
              <w:rFonts w:asciiTheme="minorHAnsi" w:eastAsiaTheme="minorEastAsia" w:hAnsiTheme="minorHAnsi" w:cstheme="minorBidi"/>
              <w:kern w:val="2"/>
              <w:sz w:val="24"/>
              <w:szCs w:val="24"/>
              <w:lang w:val="en-US" w:eastAsia="en-US"/>
              <w14:ligatures w14:val="standardContextual"/>
            </w:rPr>
          </w:pPr>
          <w:hyperlink w:anchor="_Toc206156470" w:history="1">
            <w:r w:rsidRPr="00A61A00">
              <w:rPr>
                <w:rStyle w:val="Hyperlink"/>
              </w:rPr>
              <w:t>A-6.2.18</w:t>
            </w:r>
            <w:r>
              <w:rPr>
                <w:rFonts w:asciiTheme="minorHAnsi" w:eastAsiaTheme="minorEastAsia" w:hAnsiTheme="minorHAnsi" w:cstheme="minorBidi"/>
                <w:kern w:val="2"/>
                <w:sz w:val="24"/>
                <w:szCs w:val="24"/>
                <w:lang w:val="en-US" w:eastAsia="en-US"/>
                <w14:ligatures w14:val="standardContextual"/>
              </w:rPr>
              <w:tab/>
            </w:r>
            <w:r w:rsidRPr="00A61A00">
              <w:rPr>
                <w:rStyle w:val="Hyperlink"/>
              </w:rPr>
              <w:t>Dataset naming rules</w:t>
            </w:r>
            <w:r>
              <w:rPr>
                <w:webHidden/>
              </w:rPr>
              <w:tab/>
            </w:r>
            <w:r>
              <w:rPr>
                <w:webHidden/>
              </w:rPr>
              <w:fldChar w:fldCharType="begin"/>
            </w:r>
            <w:r>
              <w:rPr>
                <w:webHidden/>
              </w:rPr>
              <w:instrText xml:space="preserve"> PAGEREF _Toc206156470 \h </w:instrText>
            </w:r>
            <w:r>
              <w:rPr>
                <w:webHidden/>
              </w:rPr>
            </w:r>
            <w:r>
              <w:rPr>
                <w:webHidden/>
              </w:rPr>
              <w:fldChar w:fldCharType="separate"/>
            </w:r>
            <w:r w:rsidR="00125A2C">
              <w:rPr>
                <w:webHidden/>
              </w:rPr>
              <w:t>27</w:t>
            </w:r>
            <w:r>
              <w:rPr>
                <w:webHidden/>
              </w:rPr>
              <w:fldChar w:fldCharType="end"/>
            </w:r>
          </w:hyperlink>
        </w:p>
        <w:p w14:paraId="6E0F2CFB" w14:textId="51FDA230" w:rsidR="00FD1F7D" w:rsidRDefault="00FD1F7D">
          <w:pPr>
            <w:pStyle w:val="TOC3"/>
            <w:tabs>
              <w:tab w:val="left" w:pos="1572"/>
            </w:tabs>
            <w:rPr>
              <w:rFonts w:asciiTheme="minorHAnsi" w:eastAsiaTheme="minorEastAsia" w:hAnsiTheme="minorHAnsi" w:cstheme="minorBidi"/>
              <w:kern w:val="2"/>
              <w:sz w:val="24"/>
              <w:szCs w:val="24"/>
              <w:lang w:val="en-US" w:eastAsia="en-US"/>
              <w14:ligatures w14:val="standardContextual"/>
            </w:rPr>
          </w:pPr>
          <w:hyperlink w:anchor="_Toc206156471" w:history="1">
            <w:r w:rsidRPr="00A61A00">
              <w:rPr>
                <w:rStyle w:val="Hyperlink"/>
              </w:rPr>
              <w:t>A-6.2.19</w:t>
            </w:r>
            <w:r>
              <w:rPr>
                <w:rFonts w:asciiTheme="minorHAnsi" w:eastAsiaTheme="minorEastAsia" w:hAnsiTheme="minorHAnsi" w:cstheme="minorBidi"/>
                <w:kern w:val="2"/>
                <w:sz w:val="24"/>
                <w:szCs w:val="24"/>
                <w:lang w:val="en-US" w:eastAsia="en-US"/>
                <w14:ligatures w14:val="standardContextual"/>
              </w:rPr>
              <w:tab/>
            </w:r>
            <w:r w:rsidRPr="00A61A00">
              <w:rPr>
                <w:rStyle w:val="Hyperlink"/>
              </w:rPr>
              <w:t>Metadata</w:t>
            </w:r>
            <w:r>
              <w:rPr>
                <w:webHidden/>
              </w:rPr>
              <w:tab/>
            </w:r>
            <w:r>
              <w:rPr>
                <w:webHidden/>
              </w:rPr>
              <w:fldChar w:fldCharType="begin"/>
            </w:r>
            <w:r>
              <w:rPr>
                <w:webHidden/>
              </w:rPr>
              <w:instrText xml:space="preserve"> PAGEREF _Toc206156471 \h </w:instrText>
            </w:r>
            <w:r>
              <w:rPr>
                <w:webHidden/>
              </w:rPr>
            </w:r>
            <w:r>
              <w:rPr>
                <w:webHidden/>
              </w:rPr>
              <w:fldChar w:fldCharType="separate"/>
            </w:r>
            <w:r w:rsidR="00125A2C">
              <w:rPr>
                <w:webHidden/>
              </w:rPr>
              <w:t>27</w:t>
            </w:r>
            <w:r>
              <w:rPr>
                <w:webHidden/>
              </w:rPr>
              <w:fldChar w:fldCharType="end"/>
            </w:r>
          </w:hyperlink>
        </w:p>
        <w:p w14:paraId="573D7EDC" w14:textId="6B0197FA" w:rsidR="00FD1F7D" w:rsidRDefault="00FD1F7D">
          <w:pPr>
            <w:pStyle w:val="TOC3"/>
            <w:tabs>
              <w:tab w:val="left" w:pos="1572"/>
            </w:tabs>
            <w:rPr>
              <w:rFonts w:asciiTheme="minorHAnsi" w:eastAsiaTheme="minorEastAsia" w:hAnsiTheme="minorHAnsi" w:cstheme="minorBidi"/>
              <w:kern w:val="2"/>
              <w:sz w:val="24"/>
              <w:szCs w:val="24"/>
              <w:lang w:val="en-US" w:eastAsia="en-US"/>
              <w14:ligatures w14:val="standardContextual"/>
            </w:rPr>
          </w:pPr>
          <w:hyperlink w:anchor="_Toc206156472" w:history="1">
            <w:r w:rsidRPr="00A61A00">
              <w:rPr>
                <w:rStyle w:val="Hyperlink"/>
              </w:rPr>
              <w:t>A-6.2.20</w:t>
            </w:r>
            <w:r>
              <w:rPr>
                <w:rFonts w:asciiTheme="minorHAnsi" w:eastAsiaTheme="minorEastAsia" w:hAnsiTheme="minorHAnsi" w:cstheme="minorBidi"/>
                <w:kern w:val="2"/>
                <w:sz w:val="24"/>
                <w:szCs w:val="24"/>
                <w:lang w:val="en-US" w:eastAsia="en-US"/>
                <w14:ligatures w14:val="standardContextual"/>
              </w:rPr>
              <w:tab/>
            </w:r>
            <w:r w:rsidRPr="00A61A00">
              <w:rPr>
                <w:rStyle w:val="Hyperlink"/>
              </w:rPr>
              <w:t>Portrayal</w:t>
            </w:r>
            <w:r>
              <w:rPr>
                <w:webHidden/>
              </w:rPr>
              <w:tab/>
            </w:r>
            <w:r>
              <w:rPr>
                <w:webHidden/>
              </w:rPr>
              <w:fldChar w:fldCharType="begin"/>
            </w:r>
            <w:r>
              <w:rPr>
                <w:webHidden/>
              </w:rPr>
              <w:instrText xml:space="preserve"> PAGEREF _Toc206156472 \h </w:instrText>
            </w:r>
            <w:r>
              <w:rPr>
                <w:webHidden/>
              </w:rPr>
            </w:r>
            <w:r>
              <w:rPr>
                <w:webHidden/>
              </w:rPr>
              <w:fldChar w:fldCharType="separate"/>
            </w:r>
            <w:r w:rsidR="00125A2C">
              <w:rPr>
                <w:webHidden/>
              </w:rPr>
              <w:t>29</w:t>
            </w:r>
            <w:r>
              <w:rPr>
                <w:webHidden/>
              </w:rPr>
              <w:fldChar w:fldCharType="end"/>
            </w:r>
          </w:hyperlink>
        </w:p>
        <w:p w14:paraId="6D38AA7E" w14:textId="538844C5" w:rsidR="00FD1F7D" w:rsidRDefault="00FD1F7D">
          <w:pPr>
            <w:pStyle w:val="TOC3"/>
            <w:tabs>
              <w:tab w:val="left" w:pos="1572"/>
            </w:tabs>
            <w:rPr>
              <w:rFonts w:asciiTheme="minorHAnsi" w:eastAsiaTheme="minorEastAsia" w:hAnsiTheme="minorHAnsi" w:cstheme="minorBidi"/>
              <w:kern w:val="2"/>
              <w:sz w:val="24"/>
              <w:szCs w:val="24"/>
              <w:lang w:val="en-US" w:eastAsia="en-US"/>
              <w14:ligatures w14:val="standardContextual"/>
            </w:rPr>
          </w:pPr>
          <w:hyperlink w:anchor="_Toc206156473" w:history="1">
            <w:r w:rsidRPr="00A61A00">
              <w:rPr>
                <w:rStyle w:val="Hyperlink"/>
              </w:rPr>
              <w:t>A-6.2.21</w:t>
            </w:r>
            <w:r>
              <w:rPr>
                <w:rFonts w:asciiTheme="minorHAnsi" w:eastAsiaTheme="minorEastAsia" w:hAnsiTheme="minorHAnsi" w:cstheme="minorBidi"/>
                <w:kern w:val="2"/>
                <w:sz w:val="24"/>
                <w:szCs w:val="24"/>
                <w:lang w:val="en-US" w:eastAsia="en-US"/>
                <w14:ligatures w14:val="standardContextual"/>
              </w:rPr>
              <w:tab/>
            </w:r>
            <w:r w:rsidRPr="00A61A00">
              <w:rPr>
                <w:rStyle w:val="Hyperlink"/>
              </w:rPr>
              <w:t>Supporting multiple languages</w:t>
            </w:r>
            <w:r>
              <w:rPr>
                <w:webHidden/>
              </w:rPr>
              <w:tab/>
            </w:r>
            <w:r>
              <w:rPr>
                <w:webHidden/>
              </w:rPr>
              <w:fldChar w:fldCharType="begin"/>
            </w:r>
            <w:r>
              <w:rPr>
                <w:webHidden/>
              </w:rPr>
              <w:instrText xml:space="preserve"> PAGEREF _Toc206156473 \h </w:instrText>
            </w:r>
            <w:r>
              <w:rPr>
                <w:webHidden/>
              </w:rPr>
            </w:r>
            <w:r>
              <w:rPr>
                <w:webHidden/>
              </w:rPr>
              <w:fldChar w:fldCharType="separate"/>
            </w:r>
            <w:r w:rsidR="00125A2C">
              <w:rPr>
                <w:webHidden/>
              </w:rPr>
              <w:t>30</w:t>
            </w:r>
            <w:r>
              <w:rPr>
                <w:webHidden/>
              </w:rPr>
              <w:fldChar w:fldCharType="end"/>
            </w:r>
          </w:hyperlink>
        </w:p>
        <w:p w14:paraId="31F1852E" w14:textId="32DD0B26" w:rsidR="00FD1F7D" w:rsidRDefault="00FD1F7D">
          <w:pPr>
            <w:pStyle w:val="TOC3"/>
            <w:tabs>
              <w:tab w:val="left" w:pos="1572"/>
            </w:tabs>
            <w:rPr>
              <w:rFonts w:asciiTheme="minorHAnsi" w:eastAsiaTheme="minorEastAsia" w:hAnsiTheme="minorHAnsi" w:cstheme="minorBidi"/>
              <w:kern w:val="2"/>
              <w:sz w:val="24"/>
              <w:szCs w:val="24"/>
              <w:lang w:val="en-US" w:eastAsia="en-US"/>
              <w14:ligatures w14:val="standardContextual"/>
            </w:rPr>
          </w:pPr>
          <w:hyperlink w:anchor="_Toc206156474" w:history="1">
            <w:r w:rsidRPr="00A61A00">
              <w:rPr>
                <w:rStyle w:val="Hyperlink"/>
              </w:rPr>
              <w:t>A-6.2.22</w:t>
            </w:r>
            <w:r>
              <w:rPr>
                <w:rFonts w:asciiTheme="minorHAnsi" w:eastAsiaTheme="minorEastAsia" w:hAnsiTheme="minorHAnsi" w:cstheme="minorBidi"/>
                <w:kern w:val="2"/>
                <w:sz w:val="24"/>
                <w:szCs w:val="24"/>
                <w:lang w:val="en-US" w:eastAsia="en-US"/>
                <w14:ligatures w14:val="standardContextual"/>
              </w:rPr>
              <w:tab/>
            </w:r>
            <w:r w:rsidRPr="00A61A00">
              <w:rPr>
                <w:rStyle w:val="Hyperlink"/>
              </w:rPr>
              <w:t>Interoperability identifiers</w:t>
            </w:r>
            <w:r>
              <w:rPr>
                <w:webHidden/>
              </w:rPr>
              <w:tab/>
            </w:r>
            <w:r>
              <w:rPr>
                <w:webHidden/>
              </w:rPr>
              <w:fldChar w:fldCharType="begin"/>
            </w:r>
            <w:r>
              <w:rPr>
                <w:webHidden/>
              </w:rPr>
              <w:instrText xml:space="preserve"> PAGEREF _Toc206156474 \h </w:instrText>
            </w:r>
            <w:r>
              <w:rPr>
                <w:webHidden/>
              </w:rPr>
            </w:r>
            <w:r>
              <w:rPr>
                <w:webHidden/>
              </w:rPr>
              <w:fldChar w:fldCharType="separate"/>
            </w:r>
            <w:r w:rsidR="00125A2C">
              <w:rPr>
                <w:webHidden/>
              </w:rPr>
              <w:t>30</w:t>
            </w:r>
            <w:r>
              <w:rPr>
                <w:webHidden/>
              </w:rPr>
              <w:fldChar w:fldCharType="end"/>
            </w:r>
          </w:hyperlink>
        </w:p>
        <w:p w14:paraId="198F14A6" w14:textId="053F63FE" w:rsidR="00FD1F7D" w:rsidRDefault="00FD1F7D">
          <w:pPr>
            <w:pStyle w:val="TOC3"/>
            <w:tabs>
              <w:tab w:val="left" w:pos="1572"/>
            </w:tabs>
            <w:rPr>
              <w:rFonts w:asciiTheme="minorHAnsi" w:eastAsiaTheme="minorEastAsia" w:hAnsiTheme="minorHAnsi" w:cstheme="minorBidi"/>
              <w:kern w:val="2"/>
              <w:sz w:val="24"/>
              <w:szCs w:val="24"/>
              <w:lang w:val="en-US" w:eastAsia="en-US"/>
              <w14:ligatures w14:val="standardContextual"/>
            </w:rPr>
          </w:pPr>
          <w:hyperlink w:anchor="_Toc206156475" w:history="1">
            <w:r w:rsidRPr="00A61A00">
              <w:rPr>
                <w:rStyle w:val="Hyperlink"/>
              </w:rPr>
              <w:t>A-6.2.23</w:t>
            </w:r>
            <w:r>
              <w:rPr>
                <w:rFonts w:asciiTheme="minorHAnsi" w:eastAsiaTheme="minorEastAsia" w:hAnsiTheme="minorHAnsi" w:cstheme="minorBidi"/>
                <w:kern w:val="2"/>
                <w:sz w:val="24"/>
                <w:szCs w:val="24"/>
                <w:lang w:val="en-US" w:eastAsia="en-US"/>
                <w14:ligatures w14:val="standardContextual"/>
              </w:rPr>
              <w:tab/>
            </w:r>
            <w:r w:rsidRPr="00A61A00">
              <w:rPr>
                <w:rStyle w:val="Hyperlink"/>
              </w:rPr>
              <w:t>Display scales</w:t>
            </w:r>
            <w:r>
              <w:rPr>
                <w:webHidden/>
              </w:rPr>
              <w:tab/>
            </w:r>
            <w:r>
              <w:rPr>
                <w:webHidden/>
              </w:rPr>
              <w:fldChar w:fldCharType="begin"/>
            </w:r>
            <w:r>
              <w:rPr>
                <w:webHidden/>
              </w:rPr>
              <w:instrText xml:space="preserve"> PAGEREF _Toc206156475 \h </w:instrText>
            </w:r>
            <w:r>
              <w:rPr>
                <w:webHidden/>
              </w:rPr>
            </w:r>
            <w:r>
              <w:rPr>
                <w:webHidden/>
              </w:rPr>
              <w:fldChar w:fldCharType="separate"/>
            </w:r>
            <w:r w:rsidR="00125A2C">
              <w:rPr>
                <w:webHidden/>
              </w:rPr>
              <w:t>30</w:t>
            </w:r>
            <w:r>
              <w:rPr>
                <w:webHidden/>
              </w:rPr>
              <w:fldChar w:fldCharType="end"/>
            </w:r>
          </w:hyperlink>
        </w:p>
        <w:p w14:paraId="2117DD1A" w14:textId="4AF2A5BE" w:rsidR="00FD1F7D" w:rsidRDefault="00FD1F7D">
          <w:pPr>
            <w:pStyle w:val="TOC3"/>
            <w:tabs>
              <w:tab w:val="left" w:pos="1572"/>
            </w:tabs>
            <w:rPr>
              <w:rFonts w:asciiTheme="minorHAnsi" w:eastAsiaTheme="minorEastAsia" w:hAnsiTheme="minorHAnsi" w:cstheme="minorBidi"/>
              <w:kern w:val="2"/>
              <w:sz w:val="24"/>
              <w:szCs w:val="24"/>
              <w:lang w:val="en-US" w:eastAsia="en-US"/>
              <w14:ligatures w14:val="standardContextual"/>
            </w:rPr>
          </w:pPr>
          <w:hyperlink w:anchor="_Toc206156476" w:history="1">
            <w:r w:rsidRPr="00A61A00">
              <w:rPr>
                <w:rStyle w:val="Hyperlink"/>
              </w:rPr>
              <w:t>A-6.2.24</w:t>
            </w:r>
            <w:r>
              <w:rPr>
                <w:rFonts w:asciiTheme="minorHAnsi" w:eastAsiaTheme="minorEastAsia" w:hAnsiTheme="minorHAnsi" w:cstheme="minorBidi"/>
                <w:kern w:val="2"/>
                <w:sz w:val="24"/>
                <w:szCs w:val="24"/>
                <w:lang w:val="en-US" w:eastAsia="en-US"/>
                <w14:ligatures w14:val="standardContextual"/>
              </w:rPr>
              <w:tab/>
            </w:r>
            <w:r w:rsidRPr="00A61A00">
              <w:rPr>
                <w:rStyle w:val="Hyperlink"/>
              </w:rPr>
              <w:t>Additional information</w:t>
            </w:r>
            <w:r>
              <w:rPr>
                <w:webHidden/>
              </w:rPr>
              <w:tab/>
            </w:r>
            <w:r>
              <w:rPr>
                <w:webHidden/>
              </w:rPr>
              <w:fldChar w:fldCharType="begin"/>
            </w:r>
            <w:r>
              <w:rPr>
                <w:webHidden/>
              </w:rPr>
              <w:instrText xml:space="preserve"> PAGEREF _Toc206156476 \h </w:instrText>
            </w:r>
            <w:r>
              <w:rPr>
                <w:webHidden/>
              </w:rPr>
            </w:r>
            <w:r>
              <w:rPr>
                <w:webHidden/>
              </w:rPr>
              <w:fldChar w:fldCharType="separate"/>
            </w:r>
            <w:r w:rsidR="00125A2C">
              <w:rPr>
                <w:webHidden/>
              </w:rPr>
              <w:t>30</w:t>
            </w:r>
            <w:r>
              <w:rPr>
                <w:webHidden/>
              </w:rPr>
              <w:fldChar w:fldCharType="end"/>
            </w:r>
          </w:hyperlink>
        </w:p>
        <w:p w14:paraId="2B89FC26" w14:textId="35A824D1" w:rsidR="00FD1F7D" w:rsidRDefault="00FD1F7D">
          <w:pPr>
            <w:pStyle w:val="TOC1"/>
            <w:rPr>
              <w:rFonts w:asciiTheme="minorHAnsi" w:eastAsiaTheme="minorEastAsia" w:hAnsiTheme="minorHAnsi" w:cstheme="minorBidi"/>
              <w:b w:val="0"/>
              <w:kern w:val="2"/>
              <w:sz w:val="24"/>
              <w:szCs w:val="24"/>
              <w:lang w:val="en-US" w:eastAsia="en-US"/>
              <w14:ligatures w14:val="standardContextual"/>
            </w:rPr>
          </w:pPr>
          <w:hyperlink w:anchor="_Toc206156477" w:history="1">
            <w:r w:rsidRPr="00A61A00">
              <w:rPr>
                <w:rStyle w:val="Hyperlink"/>
              </w:rPr>
              <w:t>A-7</w:t>
            </w:r>
            <w:r>
              <w:rPr>
                <w:rFonts w:asciiTheme="minorHAnsi" w:eastAsiaTheme="minorEastAsia" w:hAnsiTheme="minorHAnsi" w:cstheme="minorBidi"/>
                <w:b w:val="0"/>
                <w:kern w:val="2"/>
                <w:sz w:val="24"/>
                <w:szCs w:val="24"/>
                <w:lang w:val="en-US" w:eastAsia="en-US"/>
                <w14:ligatures w14:val="standardContextual"/>
              </w:rPr>
              <w:tab/>
            </w:r>
            <w:r w:rsidRPr="00A61A00">
              <w:rPr>
                <w:rStyle w:val="Hyperlink"/>
              </w:rPr>
              <w:t>IHO S-100 infrastructure</w:t>
            </w:r>
            <w:r>
              <w:rPr>
                <w:webHidden/>
              </w:rPr>
              <w:tab/>
            </w:r>
            <w:r>
              <w:rPr>
                <w:webHidden/>
              </w:rPr>
              <w:fldChar w:fldCharType="begin"/>
            </w:r>
            <w:r>
              <w:rPr>
                <w:webHidden/>
              </w:rPr>
              <w:instrText xml:space="preserve"> PAGEREF _Toc206156477 \h </w:instrText>
            </w:r>
            <w:r>
              <w:rPr>
                <w:webHidden/>
              </w:rPr>
            </w:r>
            <w:r>
              <w:rPr>
                <w:webHidden/>
              </w:rPr>
              <w:fldChar w:fldCharType="separate"/>
            </w:r>
            <w:r w:rsidR="00125A2C">
              <w:rPr>
                <w:webHidden/>
              </w:rPr>
              <w:t>30</w:t>
            </w:r>
            <w:r>
              <w:rPr>
                <w:webHidden/>
              </w:rPr>
              <w:fldChar w:fldCharType="end"/>
            </w:r>
          </w:hyperlink>
        </w:p>
        <w:p w14:paraId="679AFF24" w14:textId="260DEC73" w:rsidR="00FD1F7D" w:rsidRDefault="00FD1F7D">
          <w:pPr>
            <w:pStyle w:val="TOC2"/>
            <w:tabs>
              <w:tab w:val="left" w:pos="1350"/>
            </w:tabs>
            <w:rPr>
              <w:rFonts w:asciiTheme="minorHAnsi" w:eastAsiaTheme="minorEastAsia" w:hAnsiTheme="minorHAnsi" w:cstheme="minorBidi"/>
              <w:kern w:val="2"/>
              <w:sz w:val="24"/>
              <w:szCs w:val="24"/>
              <w:lang w:val="en-US" w:eastAsia="en-US"/>
              <w14:ligatures w14:val="standardContextual"/>
            </w:rPr>
          </w:pPr>
          <w:hyperlink w:anchor="_Toc206156478" w:history="1">
            <w:r w:rsidRPr="00A61A00">
              <w:rPr>
                <w:rStyle w:val="Hyperlink"/>
              </w:rPr>
              <w:t>A-7.1</w:t>
            </w:r>
            <w:r>
              <w:rPr>
                <w:rFonts w:asciiTheme="minorHAnsi" w:eastAsiaTheme="minorEastAsia" w:hAnsiTheme="minorHAnsi" w:cstheme="minorBidi"/>
                <w:kern w:val="2"/>
                <w:sz w:val="24"/>
                <w:szCs w:val="24"/>
                <w:lang w:val="en-US" w:eastAsia="en-US"/>
                <w14:ligatures w14:val="standardContextual"/>
              </w:rPr>
              <w:tab/>
            </w:r>
            <w:r w:rsidRPr="00A61A00">
              <w:rPr>
                <w:rStyle w:val="Hyperlink"/>
              </w:rPr>
              <w:t>IHO Geospatial Infrastructure (GI) Registry</w:t>
            </w:r>
            <w:r>
              <w:rPr>
                <w:webHidden/>
              </w:rPr>
              <w:tab/>
            </w:r>
            <w:r>
              <w:rPr>
                <w:webHidden/>
              </w:rPr>
              <w:fldChar w:fldCharType="begin"/>
            </w:r>
            <w:r>
              <w:rPr>
                <w:webHidden/>
              </w:rPr>
              <w:instrText xml:space="preserve"> PAGEREF _Toc206156478 \h </w:instrText>
            </w:r>
            <w:r>
              <w:rPr>
                <w:webHidden/>
              </w:rPr>
            </w:r>
            <w:r>
              <w:rPr>
                <w:webHidden/>
              </w:rPr>
              <w:fldChar w:fldCharType="separate"/>
            </w:r>
            <w:r w:rsidR="00125A2C">
              <w:rPr>
                <w:webHidden/>
              </w:rPr>
              <w:t>30</w:t>
            </w:r>
            <w:r>
              <w:rPr>
                <w:webHidden/>
              </w:rPr>
              <w:fldChar w:fldCharType="end"/>
            </w:r>
          </w:hyperlink>
        </w:p>
        <w:p w14:paraId="403AF0E7" w14:textId="24E513E8" w:rsidR="00FD1F7D" w:rsidRDefault="00FD1F7D">
          <w:pPr>
            <w:pStyle w:val="TOC3"/>
            <w:tabs>
              <w:tab w:val="left" w:pos="1461"/>
            </w:tabs>
            <w:rPr>
              <w:rFonts w:asciiTheme="minorHAnsi" w:eastAsiaTheme="minorEastAsia" w:hAnsiTheme="minorHAnsi" w:cstheme="minorBidi"/>
              <w:kern w:val="2"/>
              <w:sz w:val="24"/>
              <w:szCs w:val="24"/>
              <w:lang w:val="en-US" w:eastAsia="en-US"/>
              <w14:ligatures w14:val="standardContextual"/>
            </w:rPr>
          </w:pPr>
          <w:hyperlink w:anchor="_Toc206156479" w:history="1">
            <w:r w:rsidRPr="00A61A00">
              <w:rPr>
                <w:rStyle w:val="Hyperlink"/>
              </w:rPr>
              <w:t>A-7.1.1</w:t>
            </w:r>
            <w:r>
              <w:rPr>
                <w:rFonts w:asciiTheme="minorHAnsi" w:eastAsiaTheme="minorEastAsia" w:hAnsiTheme="minorHAnsi" w:cstheme="minorBidi"/>
                <w:kern w:val="2"/>
                <w:sz w:val="24"/>
                <w:szCs w:val="24"/>
                <w:lang w:val="en-US" w:eastAsia="en-US"/>
                <w14:ligatures w14:val="standardContextual"/>
              </w:rPr>
              <w:tab/>
            </w:r>
            <w:r w:rsidRPr="00A61A00">
              <w:rPr>
                <w:rStyle w:val="Hyperlink"/>
              </w:rPr>
              <w:t>Use of registers in Product Specification development</w:t>
            </w:r>
            <w:r>
              <w:rPr>
                <w:webHidden/>
              </w:rPr>
              <w:tab/>
            </w:r>
            <w:r>
              <w:rPr>
                <w:webHidden/>
              </w:rPr>
              <w:fldChar w:fldCharType="begin"/>
            </w:r>
            <w:r>
              <w:rPr>
                <w:webHidden/>
              </w:rPr>
              <w:instrText xml:space="preserve"> PAGEREF _Toc206156479 \h </w:instrText>
            </w:r>
            <w:r>
              <w:rPr>
                <w:webHidden/>
              </w:rPr>
            </w:r>
            <w:r>
              <w:rPr>
                <w:webHidden/>
              </w:rPr>
              <w:fldChar w:fldCharType="separate"/>
            </w:r>
            <w:r w:rsidR="00125A2C">
              <w:rPr>
                <w:webHidden/>
              </w:rPr>
              <w:t>31</w:t>
            </w:r>
            <w:r>
              <w:rPr>
                <w:webHidden/>
              </w:rPr>
              <w:fldChar w:fldCharType="end"/>
            </w:r>
          </w:hyperlink>
        </w:p>
        <w:p w14:paraId="3038AC2E" w14:textId="4B6804FA" w:rsidR="00FD1F7D" w:rsidRDefault="00FD1F7D">
          <w:pPr>
            <w:pStyle w:val="TOC2"/>
            <w:tabs>
              <w:tab w:val="left" w:pos="1350"/>
            </w:tabs>
            <w:rPr>
              <w:rFonts w:asciiTheme="minorHAnsi" w:eastAsiaTheme="minorEastAsia" w:hAnsiTheme="minorHAnsi" w:cstheme="minorBidi"/>
              <w:kern w:val="2"/>
              <w:sz w:val="24"/>
              <w:szCs w:val="24"/>
              <w:lang w:val="en-US" w:eastAsia="en-US"/>
              <w14:ligatures w14:val="standardContextual"/>
            </w:rPr>
          </w:pPr>
          <w:hyperlink w:anchor="_Toc206156481" w:history="1">
            <w:r w:rsidRPr="00A61A00">
              <w:rPr>
                <w:rStyle w:val="Hyperlink"/>
              </w:rPr>
              <w:t>A-7.2</w:t>
            </w:r>
            <w:r>
              <w:rPr>
                <w:rFonts w:asciiTheme="minorHAnsi" w:eastAsiaTheme="minorEastAsia" w:hAnsiTheme="minorHAnsi" w:cstheme="minorBidi"/>
                <w:kern w:val="2"/>
                <w:sz w:val="24"/>
                <w:szCs w:val="24"/>
                <w:lang w:val="en-US" w:eastAsia="en-US"/>
                <w14:ligatures w14:val="standardContextual"/>
              </w:rPr>
              <w:tab/>
            </w:r>
            <w:r w:rsidRPr="00A61A00">
              <w:rPr>
                <w:rStyle w:val="Hyperlink"/>
              </w:rPr>
              <w:t>Feature Catalogue Builder</w:t>
            </w:r>
            <w:r>
              <w:rPr>
                <w:webHidden/>
              </w:rPr>
              <w:tab/>
            </w:r>
            <w:r>
              <w:rPr>
                <w:webHidden/>
              </w:rPr>
              <w:fldChar w:fldCharType="begin"/>
            </w:r>
            <w:r>
              <w:rPr>
                <w:webHidden/>
              </w:rPr>
              <w:instrText xml:space="preserve"> PAGEREF _Toc206156481 \h </w:instrText>
            </w:r>
            <w:r>
              <w:rPr>
                <w:webHidden/>
              </w:rPr>
            </w:r>
            <w:r>
              <w:rPr>
                <w:webHidden/>
              </w:rPr>
              <w:fldChar w:fldCharType="separate"/>
            </w:r>
            <w:r w:rsidR="00125A2C">
              <w:rPr>
                <w:webHidden/>
              </w:rPr>
              <w:t>32</w:t>
            </w:r>
            <w:r>
              <w:rPr>
                <w:webHidden/>
              </w:rPr>
              <w:fldChar w:fldCharType="end"/>
            </w:r>
          </w:hyperlink>
        </w:p>
        <w:p w14:paraId="09322786" w14:textId="6E264480" w:rsidR="00FD1F7D" w:rsidRDefault="00FD1F7D">
          <w:pPr>
            <w:pStyle w:val="TOC2"/>
            <w:tabs>
              <w:tab w:val="left" w:pos="1350"/>
            </w:tabs>
            <w:rPr>
              <w:rFonts w:asciiTheme="minorHAnsi" w:eastAsiaTheme="minorEastAsia" w:hAnsiTheme="minorHAnsi" w:cstheme="minorBidi"/>
              <w:kern w:val="2"/>
              <w:sz w:val="24"/>
              <w:szCs w:val="24"/>
              <w:lang w:val="en-US" w:eastAsia="en-US"/>
              <w14:ligatures w14:val="standardContextual"/>
            </w:rPr>
          </w:pPr>
          <w:hyperlink w:anchor="_Toc206156483" w:history="1">
            <w:r w:rsidRPr="00A61A00">
              <w:rPr>
                <w:rStyle w:val="Hyperlink"/>
              </w:rPr>
              <w:t>A-7.3</w:t>
            </w:r>
            <w:r>
              <w:rPr>
                <w:rFonts w:asciiTheme="minorHAnsi" w:eastAsiaTheme="minorEastAsia" w:hAnsiTheme="minorHAnsi" w:cstheme="minorBidi"/>
                <w:kern w:val="2"/>
                <w:sz w:val="24"/>
                <w:szCs w:val="24"/>
                <w:lang w:val="en-US" w:eastAsia="en-US"/>
                <w14:ligatures w14:val="standardContextual"/>
              </w:rPr>
              <w:tab/>
            </w:r>
            <w:r w:rsidRPr="00A61A00">
              <w:rPr>
                <w:rStyle w:val="Hyperlink"/>
              </w:rPr>
              <w:t>DCEG Builder</w:t>
            </w:r>
            <w:r>
              <w:rPr>
                <w:webHidden/>
              </w:rPr>
              <w:tab/>
            </w:r>
            <w:r>
              <w:rPr>
                <w:webHidden/>
              </w:rPr>
              <w:fldChar w:fldCharType="begin"/>
            </w:r>
            <w:r>
              <w:rPr>
                <w:webHidden/>
              </w:rPr>
              <w:instrText xml:space="preserve"> PAGEREF _Toc206156483 \h </w:instrText>
            </w:r>
            <w:r>
              <w:rPr>
                <w:webHidden/>
              </w:rPr>
            </w:r>
            <w:r>
              <w:rPr>
                <w:webHidden/>
              </w:rPr>
              <w:fldChar w:fldCharType="separate"/>
            </w:r>
            <w:r w:rsidR="00125A2C">
              <w:rPr>
                <w:webHidden/>
              </w:rPr>
              <w:t>33</w:t>
            </w:r>
            <w:r>
              <w:rPr>
                <w:webHidden/>
              </w:rPr>
              <w:fldChar w:fldCharType="end"/>
            </w:r>
          </w:hyperlink>
        </w:p>
        <w:p w14:paraId="6422E5BE" w14:textId="3359773E" w:rsidR="00FD1F7D" w:rsidRDefault="00FD1F7D">
          <w:pPr>
            <w:pStyle w:val="TOC2"/>
            <w:tabs>
              <w:tab w:val="left" w:pos="1350"/>
            </w:tabs>
            <w:rPr>
              <w:rFonts w:asciiTheme="minorHAnsi" w:eastAsiaTheme="minorEastAsia" w:hAnsiTheme="minorHAnsi" w:cstheme="minorBidi"/>
              <w:kern w:val="2"/>
              <w:sz w:val="24"/>
              <w:szCs w:val="24"/>
              <w:lang w:val="en-US" w:eastAsia="en-US"/>
              <w14:ligatures w14:val="standardContextual"/>
            </w:rPr>
          </w:pPr>
          <w:hyperlink w:anchor="_Toc206156484" w:history="1">
            <w:r w:rsidRPr="00A61A00">
              <w:rPr>
                <w:rStyle w:val="Hyperlink"/>
              </w:rPr>
              <w:t>A-7.4</w:t>
            </w:r>
            <w:r>
              <w:rPr>
                <w:rFonts w:asciiTheme="minorHAnsi" w:eastAsiaTheme="minorEastAsia" w:hAnsiTheme="minorHAnsi" w:cstheme="minorBidi"/>
                <w:kern w:val="2"/>
                <w:sz w:val="24"/>
                <w:szCs w:val="24"/>
                <w:lang w:val="en-US" w:eastAsia="en-US"/>
                <w14:ligatures w14:val="standardContextual"/>
              </w:rPr>
              <w:tab/>
            </w:r>
            <w:r w:rsidRPr="00A61A00">
              <w:rPr>
                <w:rStyle w:val="Hyperlink"/>
              </w:rPr>
              <w:t>Portrayal Catalogue Builder</w:t>
            </w:r>
            <w:r>
              <w:rPr>
                <w:webHidden/>
              </w:rPr>
              <w:tab/>
            </w:r>
            <w:r>
              <w:rPr>
                <w:webHidden/>
              </w:rPr>
              <w:fldChar w:fldCharType="begin"/>
            </w:r>
            <w:r>
              <w:rPr>
                <w:webHidden/>
              </w:rPr>
              <w:instrText xml:space="preserve"> PAGEREF _Toc206156484 \h </w:instrText>
            </w:r>
            <w:r>
              <w:rPr>
                <w:webHidden/>
              </w:rPr>
            </w:r>
            <w:r>
              <w:rPr>
                <w:webHidden/>
              </w:rPr>
              <w:fldChar w:fldCharType="separate"/>
            </w:r>
            <w:r w:rsidR="00125A2C">
              <w:rPr>
                <w:webHidden/>
              </w:rPr>
              <w:t>34</w:t>
            </w:r>
            <w:r>
              <w:rPr>
                <w:webHidden/>
              </w:rPr>
              <w:fldChar w:fldCharType="end"/>
            </w:r>
          </w:hyperlink>
        </w:p>
        <w:p w14:paraId="29D48E5B" w14:textId="63CAD69E" w:rsidR="00FD1F7D" w:rsidRDefault="00FD1F7D">
          <w:pPr>
            <w:pStyle w:val="TOC2"/>
            <w:tabs>
              <w:tab w:val="left" w:pos="1350"/>
            </w:tabs>
            <w:rPr>
              <w:rFonts w:asciiTheme="minorHAnsi" w:eastAsiaTheme="minorEastAsia" w:hAnsiTheme="minorHAnsi" w:cstheme="minorBidi"/>
              <w:kern w:val="2"/>
              <w:sz w:val="24"/>
              <w:szCs w:val="24"/>
              <w:lang w:val="en-US" w:eastAsia="en-US"/>
              <w14:ligatures w14:val="standardContextual"/>
            </w:rPr>
          </w:pPr>
          <w:hyperlink w:anchor="_Toc206156485" w:history="1">
            <w:r w:rsidRPr="00A61A00">
              <w:rPr>
                <w:rStyle w:val="Hyperlink"/>
              </w:rPr>
              <w:t>A-7.5</w:t>
            </w:r>
            <w:r>
              <w:rPr>
                <w:rFonts w:asciiTheme="minorHAnsi" w:eastAsiaTheme="minorEastAsia" w:hAnsiTheme="minorHAnsi" w:cstheme="minorBidi"/>
                <w:kern w:val="2"/>
                <w:sz w:val="24"/>
                <w:szCs w:val="24"/>
                <w:lang w:val="en-US" w:eastAsia="en-US"/>
                <w14:ligatures w14:val="standardContextual"/>
              </w:rPr>
              <w:tab/>
            </w:r>
            <w:r w:rsidRPr="00A61A00">
              <w:rPr>
                <w:rStyle w:val="Hyperlink"/>
              </w:rPr>
              <w:t>Symbol Editor</w:t>
            </w:r>
            <w:r>
              <w:rPr>
                <w:webHidden/>
              </w:rPr>
              <w:tab/>
            </w:r>
            <w:r>
              <w:rPr>
                <w:webHidden/>
              </w:rPr>
              <w:fldChar w:fldCharType="begin"/>
            </w:r>
            <w:r>
              <w:rPr>
                <w:webHidden/>
              </w:rPr>
              <w:instrText xml:space="preserve"> PAGEREF _Toc206156485 \h </w:instrText>
            </w:r>
            <w:r>
              <w:rPr>
                <w:webHidden/>
              </w:rPr>
            </w:r>
            <w:r>
              <w:rPr>
                <w:webHidden/>
              </w:rPr>
              <w:fldChar w:fldCharType="separate"/>
            </w:r>
            <w:r w:rsidR="00125A2C">
              <w:rPr>
                <w:webHidden/>
              </w:rPr>
              <w:t>36</w:t>
            </w:r>
            <w:r>
              <w:rPr>
                <w:webHidden/>
              </w:rPr>
              <w:fldChar w:fldCharType="end"/>
            </w:r>
          </w:hyperlink>
        </w:p>
        <w:p w14:paraId="5A65F4DA" w14:textId="2A7C461D" w:rsidR="00FD1F7D" w:rsidRDefault="00FD1F7D">
          <w:pPr>
            <w:pStyle w:val="TOC2"/>
            <w:tabs>
              <w:tab w:val="left" w:pos="1350"/>
            </w:tabs>
            <w:rPr>
              <w:rFonts w:asciiTheme="minorHAnsi" w:eastAsiaTheme="minorEastAsia" w:hAnsiTheme="minorHAnsi" w:cstheme="minorBidi"/>
              <w:kern w:val="2"/>
              <w:sz w:val="24"/>
              <w:szCs w:val="24"/>
              <w:lang w:val="en-US" w:eastAsia="en-US"/>
              <w14:ligatures w14:val="standardContextual"/>
            </w:rPr>
          </w:pPr>
          <w:hyperlink w:anchor="_Toc206156486" w:history="1">
            <w:r w:rsidRPr="00A61A00">
              <w:rPr>
                <w:rStyle w:val="Hyperlink"/>
              </w:rPr>
              <w:t>A-7.6</w:t>
            </w:r>
            <w:r>
              <w:rPr>
                <w:rFonts w:asciiTheme="minorHAnsi" w:eastAsiaTheme="minorEastAsia" w:hAnsiTheme="minorHAnsi" w:cstheme="minorBidi"/>
                <w:kern w:val="2"/>
                <w:sz w:val="24"/>
                <w:szCs w:val="24"/>
                <w:lang w:val="en-US" w:eastAsia="en-US"/>
                <w14:ligatures w14:val="standardContextual"/>
              </w:rPr>
              <w:tab/>
            </w:r>
            <w:r w:rsidRPr="00A61A00">
              <w:rPr>
                <w:rStyle w:val="Hyperlink"/>
              </w:rPr>
              <w:t>Line Pattern Editor</w:t>
            </w:r>
            <w:r>
              <w:rPr>
                <w:webHidden/>
              </w:rPr>
              <w:tab/>
            </w:r>
            <w:r>
              <w:rPr>
                <w:webHidden/>
              </w:rPr>
              <w:fldChar w:fldCharType="begin"/>
            </w:r>
            <w:r>
              <w:rPr>
                <w:webHidden/>
              </w:rPr>
              <w:instrText xml:space="preserve"> PAGEREF _Toc206156486 \h </w:instrText>
            </w:r>
            <w:r>
              <w:rPr>
                <w:webHidden/>
              </w:rPr>
            </w:r>
            <w:r>
              <w:rPr>
                <w:webHidden/>
              </w:rPr>
              <w:fldChar w:fldCharType="separate"/>
            </w:r>
            <w:r w:rsidR="00125A2C">
              <w:rPr>
                <w:webHidden/>
              </w:rPr>
              <w:t>37</w:t>
            </w:r>
            <w:r>
              <w:rPr>
                <w:webHidden/>
              </w:rPr>
              <w:fldChar w:fldCharType="end"/>
            </w:r>
          </w:hyperlink>
        </w:p>
        <w:p w14:paraId="146F2717" w14:textId="51F360F6" w:rsidR="00FD1F7D" w:rsidRDefault="00FD1F7D">
          <w:pPr>
            <w:pStyle w:val="TOC2"/>
            <w:tabs>
              <w:tab w:val="left" w:pos="1350"/>
            </w:tabs>
            <w:rPr>
              <w:rFonts w:asciiTheme="minorHAnsi" w:eastAsiaTheme="minorEastAsia" w:hAnsiTheme="minorHAnsi" w:cstheme="minorBidi"/>
              <w:kern w:val="2"/>
              <w:sz w:val="24"/>
              <w:szCs w:val="24"/>
              <w:lang w:val="en-US" w:eastAsia="en-US"/>
              <w14:ligatures w14:val="standardContextual"/>
            </w:rPr>
          </w:pPr>
          <w:hyperlink w:anchor="_Toc206156487" w:history="1">
            <w:r w:rsidRPr="00A61A00">
              <w:rPr>
                <w:rStyle w:val="Hyperlink"/>
              </w:rPr>
              <w:t>A-7.7</w:t>
            </w:r>
            <w:r>
              <w:rPr>
                <w:rFonts w:asciiTheme="minorHAnsi" w:eastAsiaTheme="minorEastAsia" w:hAnsiTheme="minorHAnsi" w:cstheme="minorBidi"/>
                <w:kern w:val="2"/>
                <w:sz w:val="24"/>
                <w:szCs w:val="24"/>
                <w:lang w:val="en-US" w:eastAsia="en-US"/>
                <w14:ligatures w14:val="standardContextual"/>
              </w:rPr>
              <w:tab/>
            </w:r>
            <w:r w:rsidRPr="00A61A00">
              <w:rPr>
                <w:rStyle w:val="Hyperlink"/>
              </w:rPr>
              <w:t>S-100 Toolkit</w:t>
            </w:r>
            <w:r>
              <w:rPr>
                <w:webHidden/>
              </w:rPr>
              <w:tab/>
            </w:r>
            <w:r>
              <w:rPr>
                <w:webHidden/>
              </w:rPr>
              <w:fldChar w:fldCharType="begin"/>
            </w:r>
            <w:r>
              <w:rPr>
                <w:webHidden/>
              </w:rPr>
              <w:instrText xml:space="preserve"> PAGEREF _Toc206156487 \h </w:instrText>
            </w:r>
            <w:r>
              <w:rPr>
                <w:webHidden/>
              </w:rPr>
            </w:r>
            <w:r>
              <w:rPr>
                <w:webHidden/>
              </w:rPr>
              <w:fldChar w:fldCharType="separate"/>
            </w:r>
            <w:r w:rsidR="00125A2C">
              <w:rPr>
                <w:webHidden/>
              </w:rPr>
              <w:t>38</w:t>
            </w:r>
            <w:r>
              <w:rPr>
                <w:webHidden/>
              </w:rPr>
              <w:fldChar w:fldCharType="end"/>
            </w:r>
          </w:hyperlink>
        </w:p>
        <w:p w14:paraId="073B534F" w14:textId="050509C1" w:rsidR="00FD1F7D" w:rsidRDefault="00FD1F7D">
          <w:pPr>
            <w:pStyle w:val="TOC2"/>
            <w:tabs>
              <w:tab w:val="left" w:pos="1350"/>
            </w:tabs>
            <w:rPr>
              <w:rFonts w:asciiTheme="minorHAnsi" w:eastAsiaTheme="minorEastAsia" w:hAnsiTheme="minorHAnsi" w:cstheme="minorBidi"/>
              <w:kern w:val="2"/>
              <w:sz w:val="24"/>
              <w:szCs w:val="24"/>
              <w:lang w:val="en-US" w:eastAsia="en-US"/>
              <w14:ligatures w14:val="standardContextual"/>
            </w:rPr>
          </w:pPr>
          <w:hyperlink w:anchor="_Toc206156488" w:history="1">
            <w:r w:rsidRPr="00A61A00">
              <w:rPr>
                <w:rStyle w:val="Hyperlink"/>
              </w:rPr>
              <w:t>A-7.8</w:t>
            </w:r>
            <w:r>
              <w:rPr>
                <w:rFonts w:asciiTheme="minorHAnsi" w:eastAsiaTheme="minorEastAsia" w:hAnsiTheme="minorHAnsi" w:cstheme="minorBidi"/>
                <w:kern w:val="2"/>
                <w:sz w:val="24"/>
                <w:szCs w:val="24"/>
                <w:lang w:val="en-US" w:eastAsia="en-US"/>
                <w14:ligatures w14:val="standardContextual"/>
              </w:rPr>
              <w:tab/>
            </w:r>
            <w:r w:rsidRPr="00A61A00">
              <w:rPr>
                <w:rStyle w:val="Hyperlink"/>
              </w:rPr>
              <w:t>Repositories</w:t>
            </w:r>
            <w:r>
              <w:rPr>
                <w:webHidden/>
              </w:rPr>
              <w:tab/>
            </w:r>
            <w:r>
              <w:rPr>
                <w:webHidden/>
              </w:rPr>
              <w:fldChar w:fldCharType="begin"/>
            </w:r>
            <w:r>
              <w:rPr>
                <w:webHidden/>
              </w:rPr>
              <w:instrText xml:space="preserve"> PAGEREF _Toc206156488 \h </w:instrText>
            </w:r>
            <w:r>
              <w:rPr>
                <w:webHidden/>
              </w:rPr>
            </w:r>
            <w:r>
              <w:rPr>
                <w:webHidden/>
              </w:rPr>
              <w:fldChar w:fldCharType="separate"/>
            </w:r>
            <w:r w:rsidR="00125A2C">
              <w:rPr>
                <w:webHidden/>
              </w:rPr>
              <w:t>39</w:t>
            </w:r>
            <w:r>
              <w:rPr>
                <w:webHidden/>
              </w:rPr>
              <w:fldChar w:fldCharType="end"/>
            </w:r>
          </w:hyperlink>
        </w:p>
        <w:p w14:paraId="09F7A8C9" w14:textId="07C882C4" w:rsidR="00FD1F7D" w:rsidRDefault="00FD1F7D">
          <w:pPr>
            <w:pStyle w:val="TOC2"/>
            <w:tabs>
              <w:tab w:val="left" w:pos="1350"/>
            </w:tabs>
            <w:rPr>
              <w:rFonts w:asciiTheme="minorHAnsi" w:eastAsiaTheme="minorEastAsia" w:hAnsiTheme="minorHAnsi" w:cstheme="minorBidi"/>
              <w:kern w:val="2"/>
              <w:sz w:val="24"/>
              <w:szCs w:val="24"/>
              <w:lang w:val="en-US" w:eastAsia="en-US"/>
              <w14:ligatures w14:val="standardContextual"/>
            </w:rPr>
          </w:pPr>
          <w:hyperlink w:anchor="_Toc206156489" w:history="1">
            <w:r w:rsidRPr="00A61A00">
              <w:rPr>
                <w:rStyle w:val="Hyperlink"/>
              </w:rPr>
              <w:t>A-7.9</w:t>
            </w:r>
            <w:r>
              <w:rPr>
                <w:rFonts w:asciiTheme="minorHAnsi" w:eastAsiaTheme="minorEastAsia" w:hAnsiTheme="minorHAnsi" w:cstheme="minorBidi"/>
                <w:kern w:val="2"/>
                <w:sz w:val="24"/>
                <w:szCs w:val="24"/>
                <w:lang w:val="en-US" w:eastAsia="en-US"/>
                <w14:ligatures w14:val="standardContextual"/>
              </w:rPr>
              <w:tab/>
            </w:r>
            <w:r w:rsidRPr="00A61A00">
              <w:rPr>
                <w:rStyle w:val="Hyperlink"/>
              </w:rPr>
              <w:t>Viewers</w:t>
            </w:r>
            <w:r>
              <w:rPr>
                <w:webHidden/>
              </w:rPr>
              <w:tab/>
            </w:r>
            <w:r>
              <w:rPr>
                <w:webHidden/>
              </w:rPr>
              <w:fldChar w:fldCharType="begin"/>
            </w:r>
            <w:r>
              <w:rPr>
                <w:webHidden/>
              </w:rPr>
              <w:instrText xml:space="preserve"> PAGEREF _Toc206156489 \h </w:instrText>
            </w:r>
            <w:r>
              <w:rPr>
                <w:webHidden/>
              </w:rPr>
            </w:r>
            <w:r>
              <w:rPr>
                <w:webHidden/>
              </w:rPr>
              <w:fldChar w:fldCharType="separate"/>
            </w:r>
            <w:r w:rsidR="00125A2C">
              <w:rPr>
                <w:webHidden/>
              </w:rPr>
              <w:t>40</w:t>
            </w:r>
            <w:r>
              <w:rPr>
                <w:webHidden/>
              </w:rPr>
              <w:fldChar w:fldCharType="end"/>
            </w:r>
          </w:hyperlink>
        </w:p>
        <w:p w14:paraId="7D12EB80" w14:textId="5D5C3019" w:rsidR="00FD1F7D" w:rsidRDefault="00FD1F7D">
          <w:pPr>
            <w:pStyle w:val="TOC2"/>
            <w:tabs>
              <w:tab w:val="left" w:pos="1350"/>
            </w:tabs>
            <w:rPr>
              <w:rFonts w:asciiTheme="minorHAnsi" w:eastAsiaTheme="minorEastAsia" w:hAnsiTheme="minorHAnsi" w:cstheme="minorBidi"/>
              <w:kern w:val="2"/>
              <w:sz w:val="24"/>
              <w:szCs w:val="24"/>
              <w:lang w:val="en-US" w:eastAsia="en-US"/>
              <w14:ligatures w14:val="standardContextual"/>
            </w:rPr>
          </w:pPr>
          <w:hyperlink w:anchor="_Toc206156490" w:history="1">
            <w:r w:rsidRPr="00A61A00">
              <w:rPr>
                <w:rStyle w:val="Hyperlink"/>
              </w:rPr>
              <w:t>A-7.10</w:t>
            </w:r>
            <w:r>
              <w:rPr>
                <w:rFonts w:asciiTheme="minorHAnsi" w:eastAsiaTheme="minorEastAsia" w:hAnsiTheme="minorHAnsi" w:cstheme="minorBidi"/>
                <w:kern w:val="2"/>
                <w:sz w:val="24"/>
                <w:szCs w:val="24"/>
                <w:lang w:val="en-US" w:eastAsia="en-US"/>
                <w14:ligatures w14:val="standardContextual"/>
              </w:rPr>
              <w:tab/>
            </w:r>
            <w:r w:rsidRPr="00A61A00">
              <w:rPr>
                <w:rStyle w:val="Hyperlink"/>
              </w:rPr>
              <w:t>Digital signatures</w:t>
            </w:r>
            <w:r>
              <w:rPr>
                <w:webHidden/>
              </w:rPr>
              <w:tab/>
            </w:r>
            <w:r>
              <w:rPr>
                <w:webHidden/>
              </w:rPr>
              <w:fldChar w:fldCharType="begin"/>
            </w:r>
            <w:r>
              <w:rPr>
                <w:webHidden/>
              </w:rPr>
              <w:instrText xml:space="preserve"> PAGEREF _Toc206156490 \h </w:instrText>
            </w:r>
            <w:r>
              <w:rPr>
                <w:webHidden/>
              </w:rPr>
            </w:r>
            <w:r>
              <w:rPr>
                <w:webHidden/>
              </w:rPr>
              <w:fldChar w:fldCharType="separate"/>
            </w:r>
            <w:r w:rsidR="00125A2C">
              <w:rPr>
                <w:webHidden/>
              </w:rPr>
              <w:t>40</w:t>
            </w:r>
            <w:r>
              <w:rPr>
                <w:webHidden/>
              </w:rPr>
              <w:fldChar w:fldCharType="end"/>
            </w:r>
          </w:hyperlink>
        </w:p>
        <w:p w14:paraId="59E18E73" w14:textId="15131671" w:rsidR="00FD1F7D" w:rsidRDefault="00FD1F7D">
          <w:pPr>
            <w:pStyle w:val="TOC2"/>
            <w:tabs>
              <w:tab w:val="left" w:pos="1350"/>
            </w:tabs>
            <w:rPr>
              <w:rFonts w:asciiTheme="minorHAnsi" w:eastAsiaTheme="minorEastAsia" w:hAnsiTheme="minorHAnsi" w:cstheme="minorBidi"/>
              <w:kern w:val="2"/>
              <w:sz w:val="24"/>
              <w:szCs w:val="24"/>
              <w:lang w:val="en-US" w:eastAsia="en-US"/>
              <w14:ligatures w14:val="standardContextual"/>
            </w:rPr>
          </w:pPr>
          <w:hyperlink w:anchor="_Toc206156491" w:history="1">
            <w:r w:rsidRPr="00A61A00">
              <w:rPr>
                <w:rStyle w:val="Hyperlink"/>
              </w:rPr>
              <w:t>A-7.11</w:t>
            </w:r>
            <w:r>
              <w:rPr>
                <w:rFonts w:asciiTheme="minorHAnsi" w:eastAsiaTheme="minorEastAsia" w:hAnsiTheme="minorHAnsi" w:cstheme="minorBidi"/>
                <w:kern w:val="2"/>
                <w:sz w:val="24"/>
                <w:szCs w:val="24"/>
                <w:lang w:val="en-US" w:eastAsia="en-US"/>
                <w14:ligatures w14:val="standardContextual"/>
              </w:rPr>
              <w:tab/>
            </w:r>
            <w:r w:rsidRPr="00A61A00">
              <w:rPr>
                <w:rStyle w:val="Hyperlink"/>
              </w:rPr>
              <w:t>Basic Portrayal Catalogue</w:t>
            </w:r>
            <w:r>
              <w:rPr>
                <w:webHidden/>
              </w:rPr>
              <w:tab/>
            </w:r>
            <w:r>
              <w:rPr>
                <w:webHidden/>
              </w:rPr>
              <w:fldChar w:fldCharType="begin"/>
            </w:r>
            <w:r>
              <w:rPr>
                <w:webHidden/>
              </w:rPr>
              <w:instrText xml:space="preserve"> PAGEREF _Toc206156491 \h </w:instrText>
            </w:r>
            <w:r>
              <w:rPr>
                <w:webHidden/>
              </w:rPr>
            </w:r>
            <w:r>
              <w:rPr>
                <w:webHidden/>
              </w:rPr>
              <w:fldChar w:fldCharType="separate"/>
            </w:r>
            <w:r w:rsidR="00125A2C">
              <w:rPr>
                <w:webHidden/>
              </w:rPr>
              <w:t>40</w:t>
            </w:r>
            <w:r>
              <w:rPr>
                <w:webHidden/>
              </w:rPr>
              <w:fldChar w:fldCharType="end"/>
            </w:r>
          </w:hyperlink>
        </w:p>
        <w:p w14:paraId="3D22C2D8" w14:textId="67E62FD1" w:rsidR="00FD1F7D" w:rsidRDefault="00FD1F7D">
          <w:pPr>
            <w:pStyle w:val="TOC2"/>
            <w:tabs>
              <w:tab w:val="left" w:pos="1350"/>
            </w:tabs>
            <w:rPr>
              <w:rFonts w:asciiTheme="minorHAnsi" w:eastAsiaTheme="minorEastAsia" w:hAnsiTheme="minorHAnsi" w:cstheme="minorBidi"/>
              <w:kern w:val="2"/>
              <w:sz w:val="24"/>
              <w:szCs w:val="24"/>
              <w:lang w:val="en-US" w:eastAsia="en-US"/>
              <w14:ligatures w14:val="standardContextual"/>
            </w:rPr>
          </w:pPr>
          <w:hyperlink w:anchor="_Toc206156492" w:history="1">
            <w:r w:rsidRPr="00A61A00">
              <w:rPr>
                <w:rStyle w:val="Hyperlink"/>
              </w:rPr>
              <w:t>A-7.12</w:t>
            </w:r>
            <w:r>
              <w:rPr>
                <w:rFonts w:asciiTheme="minorHAnsi" w:eastAsiaTheme="minorEastAsia" w:hAnsiTheme="minorHAnsi" w:cstheme="minorBidi"/>
                <w:kern w:val="2"/>
                <w:sz w:val="24"/>
                <w:szCs w:val="24"/>
                <w:lang w:val="en-US" w:eastAsia="en-US"/>
                <w14:ligatures w14:val="standardContextual"/>
              </w:rPr>
              <w:tab/>
            </w:r>
            <w:r w:rsidRPr="00A61A00">
              <w:rPr>
                <w:rStyle w:val="Hyperlink"/>
              </w:rPr>
              <w:t>Schema servers</w:t>
            </w:r>
            <w:r>
              <w:rPr>
                <w:webHidden/>
              </w:rPr>
              <w:tab/>
            </w:r>
            <w:r>
              <w:rPr>
                <w:webHidden/>
              </w:rPr>
              <w:fldChar w:fldCharType="begin"/>
            </w:r>
            <w:r>
              <w:rPr>
                <w:webHidden/>
              </w:rPr>
              <w:instrText xml:space="preserve"> PAGEREF _Toc206156492 \h </w:instrText>
            </w:r>
            <w:r>
              <w:rPr>
                <w:webHidden/>
              </w:rPr>
            </w:r>
            <w:r>
              <w:rPr>
                <w:webHidden/>
              </w:rPr>
              <w:fldChar w:fldCharType="separate"/>
            </w:r>
            <w:r w:rsidR="00125A2C">
              <w:rPr>
                <w:webHidden/>
              </w:rPr>
              <w:t>40</w:t>
            </w:r>
            <w:r>
              <w:rPr>
                <w:webHidden/>
              </w:rPr>
              <w:fldChar w:fldCharType="end"/>
            </w:r>
          </w:hyperlink>
        </w:p>
        <w:p w14:paraId="7999B5FA" w14:textId="2147515F" w:rsidR="00FD1F7D" w:rsidRDefault="00FD1F7D">
          <w:pPr>
            <w:pStyle w:val="TOC2"/>
            <w:tabs>
              <w:tab w:val="left" w:pos="1350"/>
            </w:tabs>
            <w:rPr>
              <w:rFonts w:asciiTheme="minorHAnsi" w:eastAsiaTheme="minorEastAsia" w:hAnsiTheme="minorHAnsi" w:cstheme="minorBidi"/>
              <w:kern w:val="2"/>
              <w:sz w:val="24"/>
              <w:szCs w:val="24"/>
              <w:lang w:val="en-US" w:eastAsia="en-US"/>
              <w14:ligatures w14:val="standardContextual"/>
            </w:rPr>
          </w:pPr>
          <w:hyperlink w:anchor="_Toc206156493" w:history="1">
            <w:r w:rsidRPr="00A61A00">
              <w:rPr>
                <w:rStyle w:val="Hyperlink"/>
              </w:rPr>
              <w:t>A-7.13</w:t>
            </w:r>
            <w:r>
              <w:rPr>
                <w:rFonts w:asciiTheme="minorHAnsi" w:eastAsiaTheme="minorEastAsia" w:hAnsiTheme="minorHAnsi" w:cstheme="minorBidi"/>
                <w:kern w:val="2"/>
                <w:sz w:val="24"/>
                <w:szCs w:val="24"/>
                <w:lang w:val="en-US" w:eastAsia="en-US"/>
                <w14:ligatures w14:val="standardContextual"/>
              </w:rPr>
              <w:tab/>
            </w:r>
            <w:r w:rsidRPr="00A61A00">
              <w:rPr>
                <w:rStyle w:val="Hyperlink"/>
              </w:rPr>
              <w:t>Other resources</w:t>
            </w:r>
            <w:r>
              <w:rPr>
                <w:webHidden/>
              </w:rPr>
              <w:tab/>
            </w:r>
            <w:r>
              <w:rPr>
                <w:webHidden/>
              </w:rPr>
              <w:fldChar w:fldCharType="begin"/>
            </w:r>
            <w:r>
              <w:rPr>
                <w:webHidden/>
              </w:rPr>
              <w:instrText xml:space="preserve"> PAGEREF _Toc206156493 \h </w:instrText>
            </w:r>
            <w:r>
              <w:rPr>
                <w:webHidden/>
              </w:rPr>
            </w:r>
            <w:r>
              <w:rPr>
                <w:webHidden/>
              </w:rPr>
              <w:fldChar w:fldCharType="separate"/>
            </w:r>
            <w:r w:rsidR="00125A2C">
              <w:rPr>
                <w:webHidden/>
              </w:rPr>
              <w:t>41</w:t>
            </w:r>
            <w:r>
              <w:rPr>
                <w:webHidden/>
              </w:rPr>
              <w:fldChar w:fldCharType="end"/>
            </w:r>
          </w:hyperlink>
        </w:p>
        <w:p w14:paraId="18E72C09" w14:textId="2F0F703B" w:rsidR="00FD1F7D" w:rsidRDefault="00FD1F7D">
          <w:pPr>
            <w:pStyle w:val="TOC2"/>
            <w:tabs>
              <w:tab w:val="left" w:pos="1350"/>
            </w:tabs>
            <w:rPr>
              <w:rFonts w:asciiTheme="minorHAnsi" w:eastAsiaTheme="minorEastAsia" w:hAnsiTheme="minorHAnsi" w:cstheme="minorBidi"/>
              <w:kern w:val="2"/>
              <w:sz w:val="24"/>
              <w:szCs w:val="24"/>
              <w:lang w:val="en-US" w:eastAsia="en-US"/>
              <w14:ligatures w14:val="standardContextual"/>
            </w:rPr>
          </w:pPr>
          <w:hyperlink w:anchor="_Toc206156494" w:history="1">
            <w:r w:rsidRPr="00A61A00">
              <w:rPr>
                <w:rStyle w:val="Hyperlink"/>
              </w:rPr>
              <w:t>A-7.14</w:t>
            </w:r>
            <w:r>
              <w:rPr>
                <w:rFonts w:asciiTheme="minorHAnsi" w:eastAsiaTheme="minorEastAsia" w:hAnsiTheme="minorHAnsi" w:cstheme="minorBidi"/>
                <w:kern w:val="2"/>
                <w:sz w:val="24"/>
                <w:szCs w:val="24"/>
                <w:lang w:val="en-US" w:eastAsia="en-US"/>
                <w14:ligatures w14:val="standardContextual"/>
              </w:rPr>
              <w:tab/>
            </w:r>
            <w:r w:rsidRPr="00A61A00">
              <w:rPr>
                <w:rStyle w:val="Hyperlink"/>
              </w:rPr>
              <w:t>Product specification development with Metanorma</w:t>
            </w:r>
            <w:r>
              <w:rPr>
                <w:webHidden/>
              </w:rPr>
              <w:tab/>
            </w:r>
            <w:r>
              <w:rPr>
                <w:webHidden/>
              </w:rPr>
              <w:fldChar w:fldCharType="begin"/>
            </w:r>
            <w:r>
              <w:rPr>
                <w:webHidden/>
              </w:rPr>
              <w:instrText xml:space="preserve"> PAGEREF _Toc206156494 \h </w:instrText>
            </w:r>
            <w:r>
              <w:rPr>
                <w:webHidden/>
              </w:rPr>
            </w:r>
            <w:r>
              <w:rPr>
                <w:webHidden/>
              </w:rPr>
              <w:fldChar w:fldCharType="separate"/>
            </w:r>
            <w:r w:rsidR="00125A2C">
              <w:rPr>
                <w:webHidden/>
              </w:rPr>
              <w:t>41</w:t>
            </w:r>
            <w:r>
              <w:rPr>
                <w:webHidden/>
              </w:rPr>
              <w:fldChar w:fldCharType="end"/>
            </w:r>
          </w:hyperlink>
        </w:p>
        <w:p w14:paraId="7791249E" w14:textId="131ECB54" w:rsidR="00FD1F7D" w:rsidRDefault="00FD1F7D">
          <w:pPr>
            <w:pStyle w:val="TOC1"/>
            <w:rPr>
              <w:rFonts w:asciiTheme="minorHAnsi" w:eastAsiaTheme="minorEastAsia" w:hAnsiTheme="minorHAnsi" w:cstheme="minorBidi"/>
              <w:b w:val="0"/>
              <w:kern w:val="2"/>
              <w:sz w:val="24"/>
              <w:szCs w:val="24"/>
              <w:lang w:val="en-US" w:eastAsia="en-US"/>
              <w14:ligatures w14:val="standardContextual"/>
            </w:rPr>
          </w:pPr>
          <w:hyperlink w:anchor="_Toc206156495" w:history="1">
            <w:r w:rsidRPr="00A61A00">
              <w:rPr>
                <w:rStyle w:val="Hyperlink"/>
              </w:rPr>
              <w:t>A-8</w:t>
            </w:r>
            <w:r>
              <w:rPr>
                <w:rFonts w:asciiTheme="minorHAnsi" w:eastAsiaTheme="minorEastAsia" w:hAnsiTheme="minorHAnsi" w:cstheme="minorBidi"/>
                <w:b w:val="0"/>
                <w:kern w:val="2"/>
                <w:sz w:val="24"/>
                <w:szCs w:val="24"/>
                <w:lang w:val="en-US" w:eastAsia="en-US"/>
                <w14:ligatures w14:val="standardContextual"/>
              </w:rPr>
              <w:tab/>
            </w:r>
            <w:r w:rsidRPr="00A61A00">
              <w:rPr>
                <w:rStyle w:val="Hyperlink"/>
              </w:rPr>
              <w:t>Related specifications</w:t>
            </w:r>
            <w:r>
              <w:rPr>
                <w:webHidden/>
              </w:rPr>
              <w:tab/>
            </w:r>
            <w:r>
              <w:rPr>
                <w:webHidden/>
              </w:rPr>
              <w:fldChar w:fldCharType="begin"/>
            </w:r>
            <w:r>
              <w:rPr>
                <w:webHidden/>
              </w:rPr>
              <w:instrText xml:space="preserve"> PAGEREF _Toc206156495 \h </w:instrText>
            </w:r>
            <w:r>
              <w:rPr>
                <w:webHidden/>
              </w:rPr>
            </w:r>
            <w:r>
              <w:rPr>
                <w:webHidden/>
              </w:rPr>
              <w:fldChar w:fldCharType="separate"/>
            </w:r>
            <w:r w:rsidR="00125A2C">
              <w:rPr>
                <w:webHidden/>
              </w:rPr>
              <w:t>41</w:t>
            </w:r>
            <w:r>
              <w:rPr>
                <w:webHidden/>
              </w:rPr>
              <w:fldChar w:fldCharType="end"/>
            </w:r>
          </w:hyperlink>
        </w:p>
        <w:p w14:paraId="1636A8F4" w14:textId="6A3EB32F" w:rsidR="00FD1F7D" w:rsidRDefault="00FD1F7D">
          <w:pPr>
            <w:pStyle w:val="TOC2"/>
            <w:tabs>
              <w:tab w:val="left" w:pos="1350"/>
            </w:tabs>
            <w:rPr>
              <w:rFonts w:asciiTheme="minorHAnsi" w:eastAsiaTheme="minorEastAsia" w:hAnsiTheme="minorHAnsi" w:cstheme="minorBidi"/>
              <w:kern w:val="2"/>
              <w:sz w:val="24"/>
              <w:szCs w:val="24"/>
              <w:lang w:val="en-US" w:eastAsia="en-US"/>
              <w14:ligatures w14:val="standardContextual"/>
            </w:rPr>
          </w:pPr>
          <w:hyperlink w:anchor="_Toc206156496" w:history="1">
            <w:r w:rsidRPr="00A61A00">
              <w:rPr>
                <w:rStyle w:val="Hyperlink"/>
              </w:rPr>
              <w:t>A-8.1</w:t>
            </w:r>
            <w:r>
              <w:rPr>
                <w:rFonts w:asciiTheme="minorHAnsi" w:eastAsiaTheme="minorEastAsia" w:hAnsiTheme="minorHAnsi" w:cstheme="minorBidi"/>
                <w:kern w:val="2"/>
                <w:sz w:val="24"/>
                <w:szCs w:val="24"/>
                <w:lang w:val="en-US" w:eastAsia="en-US"/>
                <w14:ligatures w14:val="standardContextual"/>
              </w:rPr>
              <w:tab/>
            </w:r>
            <w:r w:rsidRPr="00A61A00">
              <w:rPr>
                <w:rStyle w:val="Hyperlink"/>
              </w:rPr>
              <w:t>Validation</w:t>
            </w:r>
            <w:r>
              <w:rPr>
                <w:webHidden/>
              </w:rPr>
              <w:tab/>
            </w:r>
            <w:r>
              <w:rPr>
                <w:webHidden/>
              </w:rPr>
              <w:fldChar w:fldCharType="begin"/>
            </w:r>
            <w:r>
              <w:rPr>
                <w:webHidden/>
              </w:rPr>
              <w:instrText xml:space="preserve"> PAGEREF _Toc206156496 \h </w:instrText>
            </w:r>
            <w:r>
              <w:rPr>
                <w:webHidden/>
              </w:rPr>
            </w:r>
            <w:r>
              <w:rPr>
                <w:webHidden/>
              </w:rPr>
              <w:fldChar w:fldCharType="separate"/>
            </w:r>
            <w:r w:rsidR="00125A2C">
              <w:rPr>
                <w:webHidden/>
              </w:rPr>
              <w:t>41</w:t>
            </w:r>
            <w:r>
              <w:rPr>
                <w:webHidden/>
              </w:rPr>
              <w:fldChar w:fldCharType="end"/>
            </w:r>
          </w:hyperlink>
        </w:p>
        <w:p w14:paraId="49FC4D51" w14:textId="281BFC40" w:rsidR="00FD1F7D" w:rsidRDefault="00FD1F7D">
          <w:pPr>
            <w:pStyle w:val="TOC2"/>
            <w:tabs>
              <w:tab w:val="left" w:pos="1350"/>
            </w:tabs>
            <w:rPr>
              <w:rFonts w:asciiTheme="minorHAnsi" w:eastAsiaTheme="minorEastAsia" w:hAnsiTheme="minorHAnsi" w:cstheme="minorBidi"/>
              <w:kern w:val="2"/>
              <w:sz w:val="24"/>
              <w:szCs w:val="24"/>
              <w:lang w:val="en-US" w:eastAsia="en-US"/>
              <w14:ligatures w14:val="standardContextual"/>
            </w:rPr>
          </w:pPr>
          <w:hyperlink w:anchor="_Toc206156497" w:history="1">
            <w:r w:rsidRPr="00A61A00">
              <w:rPr>
                <w:rStyle w:val="Hyperlink"/>
              </w:rPr>
              <w:t>A-8.2</w:t>
            </w:r>
            <w:r>
              <w:rPr>
                <w:rFonts w:asciiTheme="minorHAnsi" w:eastAsiaTheme="minorEastAsia" w:hAnsiTheme="minorHAnsi" w:cstheme="minorBidi"/>
                <w:kern w:val="2"/>
                <w:sz w:val="24"/>
                <w:szCs w:val="24"/>
                <w:lang w:val="en-US" w:eastAsia="en-US"/>
                <w14:ligatures w14:val="standardContextual"/>
              </w:rPr>
              <w:tab/>
            </w:r>
            <w:r w:rsidRPr="00A61A00">
              <w:rPr>
                <w:rStyle w:val="Hyperlink"/>
              </w:rPr>
              <w:t>Structure and usage of MRN identifiers</w:t>
            </w:r>
            <w:r>
              <w:rPr>
                <w:webHidden/>
              </w:rPr>
              <w:tab/>
            </w:r>
            <w:r>
              <w:rPr>
                <w:webHidden/>
              </w:rPr>
              <w:fldChar w:fldCharType="begin"/>
            </w:r>
            <w:r>
              <w:rPr>
                <w:webHidden/>
              </w:rPr>
              <w:instrText xml:space="preserve"> PAGEREF _Toc206156497 \h </w:instrText>
            </w:r>
            <w:r>
              <w:rPr>
                <w:webHidden/>
              </w:rPr>
            </w:r>
            <w:r>
              <w:rPr>
                <w:webHidden/>
              </w:rPr>
              <w:fldChar w:fldCharType="separate"/>
            </w:r>
            <w:r w:rsidR="00125A2C">
              <w:rPr>
                <w:webHidden/>
              </w:rPr>
              <w:t>41</w:t>
            </w:r>
            <w:r>
              <w:rPr>
                <w:webHidden/>
              </w:rPr>
              <w:fldChar w:fldCharType="end"/>
            </w:r>
          </w:hyperlink>
        </w:p>
        <w:p w14:paraId="6F2EEA80" w14:textId="6EFFE6B0" w:rsidR="00FD1F7D" w:rsidRDefault="00FD1F7D">
          <w:pPr>
            <w:pStyle w:val="TOC2"/>
            <w:tabs>
              <w:tab w:val="left" w:pos="1350"/>
            </w:tabs>
            <w:rPr>
              <w:rFonts w:asciiTheme="minorHAnsi" w:eastAsiaTheme="minorEastAsia" w:hAnsiTheme="minorHAnsi" w:cstheme="minorBidi"/>
              <w:kern w:val="2"/>
              <w:sz w:val="24"/>
              <w:szCs w:val="24"/>
              <w:lang w:val="en-US" w:eastAsia="en-US"/>
              <w14:ligatures w14:val="standardContextual"/>
            </w:rPr>
          </w:pPr>
          <w:hyperlink w:anchor="_Toc206156498" w:history="1">
            <w:r w:rsidRPr="00A61A00">
              <w:rPr>
                <w:rStyle w:val="Hyperlink"/>
              </w:rPr>
              <w:t>A-8.3</w:t>
            </w:r>
            <w:r>
              <w:rPr>
                <w:rFonts w:asciiTheme="minorHAnsi" w:eastAsiaTheme="minorEastAsia" w:hAnsiTheme="minorHAnsi" w:cstheme="minorBidi"/>
                <w:kern w:val="2"/>
                <w:sz w:val="24"/>
                <w:szCs w:val="24"/>
                <w:lang w:val="en-US" w:eastAsia="en-US"/>
                <w14:ligatures w14:val="standardContextual"/>
              </w:rPr>
              <w:tab/>
            </w:r>
            <w:r w:rsidRPr="00A61A00">
              <w:rPr>
                <w:rStyle w:val="Hyperlink"/>
              </w:rPr>
              <w:t>Test datasets</w:t>
            </w:r>
            <w:r>
              <w:rPr>
                <w:webHidden/>
              </w:rPr>
              <w:tab/>
            </w:r>
            <w:r>
              <w:rPr>
                <w:webHidden/>
              </w:rPr>
              <w:fldChar w:fldCharType="begin"/>
            </w:r>
            <w:r>
              <w:rPr>
                <w:webHidden/>
              </w:rPr>
              <w:instrText xml:space="preserve"> PAGEREF _Toc206156498 \h </w:instrText>
            </w:r>
            <w:r>
              <w:rPr>
                <w:webHidden/>
              </w:rPr>
            </w:r>
            <w:r>
              <w:rPr>
                <w:webHidden/>
              </w:rPr>
              <w:fldChar w:fldCharType="separate"/>
            </w:r>
            <w:r w:rsidR="00125A2C">
              <w:rPr>
                <w:webHidden/>
              </w:rPr>
              <w:t>41</w:t>
            </w:r>
            <w:r>
              <w:rPr>
                <w:webHidden/>
              </w:rPr>
              <w:fldChar w:fldCharType="end"/>
            </w:r>
          </w:hyperlink>
        </w:p>
        <w:p w14:paraId="75E714AD" w14:textId="7BB62B23" w:rsidR="00FD1F7D" w:rsidRDefault="00FD1F7D">
          <w:pPr>
            <w:pStyle w:val="TOC2"/>
            <w:tabs>
              <w:tab w:val="left" w:pos="1350"/>
            </w:tabs>
            <w:rPr>
              <w:rFonts w:asciiTheme="minorHAnsi" w:eastAsiaTheme="minorEastAsia" w:hAnsiTheme="minorHAnsi" w:cstheme="minorBidi"/>
              <w:kern w:val="2"/>
              <w:sz w:val="24"/>
              <w:szCs w:val="24"/>
              <w:lang w:val="en-US" w:eastAsia="en-US"/>
              <w14:ligatures w14:val="standardContextual"/>
            </w:rPr>
          </w:pPr>
          <w:hyperlink w:anchor="_Toc206156499" w:history="1">
            <w:r w:rsidRPr="00A61A00">
              <w:rPr>
                <w:rStyle w:val="Hyperlink"/>
              </w:rPr>
              <w:t>A-8.4</w:t>
            </w:r>
            <w:r>
              <w:rPr>
                <w:rFonts w:asciiTheme="minorHAnsi" w:eastAsiaTheme="minorEastAsia" w:hAnsiTheme="minorHAnsi" w:cstheme="minorBidi"/>
                <w:kern w:val="2"/>
                <w:sz w:val="24"/>
                <w:szCs w:val="24"/>
                <w:lang w:val="en-US" w:eastAsia="en-US"/>
                <w14:ligatures w14:val="standardContextual"/>
              </w:rPr>
              <w:tab/>
            </w:r>
            <w:r w:rsidRPr="00A61A00">
              <w:rPr>
                <w:rStyle w:val="Hyperlink"/>
              </w:rPr>
              <w:t>ECDIS readiness</w:t>
            </w:r>
            <w:r>
              <w:rPr>
                <w:webHidden/>
              </w:rPr>
              <w:tab/>
            </w:r>
            <w:r>
              <w:rPr>
                <w:webHidden/>
              </w:rPr>
              <w:fldChar w:fldCharType="begin"/>
            </w:r>
            <w:r>
              <w:rPr>
                <w:webHidden/>
              </w:rPr>
              <w:instrText xml:space="preserve"> PAGEREF _Toc206156499 \h </w:instrText>
            </w:r>
            <w:r>
              <w:rPr>
                <w:webHidden/>
              </w:rPr>
            </w:r>
            <w:r>
              <w:rPr>
                <w:webHidden/>
              </w:rPr>
              <w:fldChar w:fldCharType="separate"/>
            </w:r>
            <w:r w:rsidR="00125A2C">
              <w:rPr>
                <w:webHidden/>
              </w:rPr>
              <w:t>41</w:t>
            </w:r>
            <w:r>
              <w:rPr>
                <w:webHidden/>
              </w:rPr>
              <w:fldChar w:fldCharType="end"/>
            </w:r>
          </w:hyperlink>
        </w:p>
        <w:p w14:paraId="3D112B81" w14:textId="5C2162CD" w:rsidR="00FD1F7D" w:rsidRDefault="00FD1F7D">
          <w:pPr>
            <w:pStyle w:val="TOC2"/>
            <w:tabs>
              <w:tab w:val="left" w:pos="1350"/>
            </w:tabs>
            <w:rPr>
              <w:rFonts w:asciiTheme="minorHAnsi" w:eastAsiaTheme="minorEastAsia" w:hAnsiTheme="minorHAnsi" w:cstheme="minorBidi"/>
              <w:kern w:val="2"/>
              <w:sz w:val="24"/>
              <w:szCs w:val="24"/>
              <w:lang w:val="en-US" w:eastAsia="en-US"/>
              <w14:ligatures w14:val="standardContextual"/>
            </w:rPr>
          </w:pPr>
          <w:hyperlink w:anchor="_Toc206156500" w:history="1">
            <w:r w:rsidRPr="00A61A00">
              <w:rPr>
                <w:rStyle w:val="Hyperlink"/>
              </w:rPr>
              <w:t>A-8.5</w:t>
            </w:r>
            <w:r>
              <w:rPr>
                <w:rFonts w:asciiTheme="minorHAnsi" w:eastAsiaTheme="minorEastAsia" w:hAnsiTheme="minorHAnsi" w:cstheme="minorBidi"/>
                <w:kern w:val="2"/>
                <w:sz w:val="24"/>
                <w:szCs w:val="24"/>
                <w:lang w:val="en-US" w:eastAsia="en-US"/>
                <w14:ligatures w14:val="standardContextual"/>
              </w:rPr>
              <w:tab/>
            </w:r>
            <w:r w:rsidRPr="00A61A00">
              <w:rPr>
                <w:rStyle w:val="Hyperlink"/>
              </w:rPr>
              <w:t>Digital signatures and data protection</w:t>
            </w:r>
            <w:r>
              <w:rPr>
                <w:webHidden/>
              </w:rPr>
              <w:tab/>
            </w:r>
            <w:r>
              <w:rPr>
                <w:webHidden/>
              </w:rPr>
              <w:fldChar w:fldCharType="begin"/>
            </w:r>
            <w:r>
              <w:rPr>
                <w:webHidden/>
              </w:rPr>
              <w:instrText xml:space="preserve"> PAGEREF _Toc206156500 \h </w:instrText>
            </w:r>
            <w:r>
              <w:rPr>
                <w:webHidden/>
              </w:rPr>
            </w:r>
            <w:r>
              <w:rPr>
                <w:webHidden/>
              </w:rPr>
              <w:fldChar w:fldCharType="separate"/>
            </w:r>
            <w:r w:rsidR="00125A2C">
              <w:rPr>
                <w:webHidden/>
              </w:rPr>
              <w:t>42</w:t>
            </w:r>
            <w:r>
              <w:rPr>
                <w:webHidden/>
              </w:rPr>
              <w:fldChar w:fldCharType="end"/>
            </w:r>
          </w:hyperlink>
        </w:p>
        <w:p w14:paraId="56BEDB0A" w14:textId="0E6D451B" w:rsidR="00FD1F7D" w:rsidRDefault="00FD1F7D">
          <w:pPr>
            <w:pStyle w:val="TOC2"/>
            <w:tabs>
              <w:tab w:val="left" w:pos="1350"/>
            </w:tabs>
            <w:rPr>
              <w:rFonts w:asciiTheme="minorHAnsi" w:eastAsiaTheme="minorEastAsia" w:hAnsiTheme="minorHAnsi" w:cstheme="minorBidi"/>
              <w:kern w:val="2"/>
              <w:sz w:val="24"/>
              <w:szCs w:val="24"/>
              <w:lang w:val="en-US" w:eastAsia="en-US"/>
              <w14:ligatures w14:val="standardContextual"/>
            </w:rPr>
          </w:pPr>
          <w:hyperlink w:anchor="_Toc206156501" w:history="1">
            <w:r w:rsidRPr="00A61A00">
              <w:rPr>
                <w:rStyle w:val="Hyperlink"/>
              </w:rPr>
              <w:t>A-8.6</w:t>
            </w:r>
            <w:r>
              <w:rPr>
                <w:rFonts w:asciiTheme="minorHAnsi" w:eastAsiaTheme="minorEastAsia" w:hAnsiTheme="minorHAnsi" w:cstheme="minorBidi"/>
                <w:kern w:val="2"/>
                <w:sz w:val="24"/>
                <w:szCs w:val="24"/>
                <w:lang w:val="en-US" w:eastAsia="en-US"/>
                <w14:ligatures w14:val="standardContextual"/>
              </w:rPr>
              <w:tab/>
            </w:r>
            <w:r w:rsidRPr="00A61A00">
              <w:rPr>
                <w:rStyle w:val="Hyperlink"/>
              </w:rPr>
              <w:t>Procedures</w:t>
            </w:r>
            <w:r>
              <w:rPr>
                <w:webHidden/>
              </w:rPr>
              <w:tab/>
            </w:r>
            <w:r>
              <w:rPr>
                <w:webHidden/>
              </w:rPr>
              <w:fldChar w:fldCharType="begin"/>
            </w:r>
            <w:r>
              <w:rPr>
                <w:webHidden/>
              </w:rPr>
              <w:instrText xml:space="preserve"> PAGEREF _Toc206156501 \h </w:instrText>
            </w:r>
            <w:r>
              <w:rPr>
                <w:webHidden/>
              </w:rPr>
            </w:r>
            <w:r>
              <w:rPr>
                <w:webHidden/>
              </w:rPr>
              <w:fldChar w:fldCharType="separate"/>
            </w:r>
            <w:r w:rsidR="00125A2C">
              <w:rPr>
                <w:webHidden/>
              </w:rPr>
              <w:t>42</w:t>
            </w:r>
            <w:r>
              <w:rPr>
                <w:webHidden/>
              </w:rPr>
              <w:fldChar w:fldCharType="end"/>
            </w:r>
          </w:hyperlink>
        </w:p>
        <w:p w14:paraId="72E5ED0A" w14:textId="65B3C42A" w:rsidR="00FD1F7D" w:rsidRDefault="00FD1F7D">
          <w:pPr>
            <w:pStyle w:val="TOC1"/>
            <w:rPr>
              <w:rFonts w:asciiTheme="minorHAnsi" w:eastAsiaTheme="minorEastAsia" w:hAnsiTheme="minorHAnsi" w:cstheme="minorBidi"/>
              <w:b w:val="0"/>
              <w:kern w:val="2"/>
              <w:sz w:val="24"/>
              <w:szCs w:val="24"/>
              <w:lang w:val="en-US" w:eastAsia="en-US"/>
              <w14:ligatures w14:val="standardContextual"/>
            </w:rPr>
          </w:pPr>
          <w:hyperlink w:anchor="_Toc206156502" w:history="1">
            <w:r w:rsidRPr="00A61A00">
              <w:rPr>
                <w:rStyle w:val="Hyperlink"/>
              </w:rPr>
              <w:t>Part B – Steps, Activities, and Practices</w:t>
            </w:r>
            <w:r>
              <w:rPr>
                <w:webHidden/>
              </w:rPr>
              <w:tab/>
            </w:r>
            <w:r>
              <w:rPr>
                <w:webHidden/>
              </w:rPr>
              <w:fldChar w:fldCharType="begin"/>
            </w:r>
            <w:r>
              <w:rPr>
                <w:webHidden/>
              </w:rPr>
              <w:instrText xml:space="preserve"> PAGEREF _Toc206156502 \h </w:instrText>
            </w:r>
            <w:r>
              <w:rPr>
                <w:webHidden/>
              </w:rPr>
            </w:r>
            <w:r>
              <w:rPr>
                <w:webHidden/>
              </w:rPr>
              <w:fldChar w:fldCharType="separate"/>
            </w:r>
            <w:r w:rsidR="00125A2C">
              <w:rPr>
                <w:webHidden/>
              </w:rPr>
              <w:t>43</w:t>
            </w:r>
            <w:r>
              <w:rPr>
                <w:webHidden/>
              </w:rPr>
              <w:fldChar w:fldCharType="end"/>
            </w:r>
          </w:hyperlink>
        </w:p>
        <w:p w14:paraId="79C393BD" w14:textId="1BA5C8D8" w:rsidR="00FD1F7D" w:rsidRDefault="00FD1F7D">
          <w:pPr>
            <w:pStyle w:val="TOC1"/>
            <w:rPr>
              <w:rFonts w:asciiTheme="minorHAnsi" w:eastAsiaTheme="minorEastAsia" w:hAnsiTheme="minorHAnsi" w:cstheme="minorBidi"/>
              <w:b w:val="0"/>
              <w:kern w:val="2"/>
              <w:sz w:val="24"/>
              <w:szCs w:val="24"/>
              <w:lang w:val="en-US" w:eastAsia="en-US"/>
              <w14:ligatures w14:val="standardContextual"/>
            </w:rPr>
          </w:pPr>
          <w:hyperlink w:anchor="_Toc206156503" w:history="1">
            <w:r w:rsidRPr="00A61A00">
              <w:rPr>
                <w:rStyle w:val="Hyperlink"/>
              </w:rPr>
              <w:t>B-1</w:t>
            </w:r>
            <w:r>
              <w:rPr>
                <w:rFonts w:asciiTheme="minorHAnsi" w:eastAsiaTheme="minorEastAsia" w:hAnsiTheme="minorHAnsi" w:cstheme="minorBidi"/>
                <w:b w:val="0"/>
                <w:kern w:val="2"/>
                <w:sz w:val="24"/>
                <w:szCs w:val="24"/>
                <w:lang w:val="en-US" w:eastAsia="en-US"/>
                <w14:ligatures w14:val="standardContextual"/>
              </w:rPr>
              <w:tab/>
            </w:r>
            <w:r w:rsidRPr="00A61A00">
              <w:rPr>
                <w:rStyle w:val="Hyperlink"/>
              </w:rPr>
              <w:t>Overview</w:t>
            </w:r>
            <w:r>
              <w:rPr>
                <w:webHidden/>
              </w:rPr>
              <w:tab/>
            </w:r>
            <w:r>
              <w:rPr>
                <w:webHidden/>
              </w:rPr>
              <w:fldChar w:fldCharType="begin"/>
            </w:r>
            <w:r>
              <w:rPr>
                <w:webHidden/>
              </w:rPr>
              <w:instrText xml:space="preserve"> PAGEREF _Toc206156503 \h </w:instrText>
            </w:r>
            <w:r>
              <w:rPr>
                <w:webHidden/>
              </w:rPr>
            </w:r>
            <w:r>
              <w:rPr>
                <w:webHidden/>
              </w:rPr>
              <w:fldChar w:fldCharType="separate"/>
            </w:r>
            <w:r w:rsidR="00125A2C">
              <w:rPr>
                <w:webHidden/>
              </w:rPr>
              <w:t>43</w:t>
            </w:r>
            <w:r>
              <w:rPr>
                <w:webHidden/>
              </w:rPr>
              <w:fldChar w:fldCharType="end"/>
            </w:r>
          </w:hyperlink>
        </w:p>
        <w:p w14:paraId="5F07A448" w14:textId="7F2A1096" w:rsidR="00FD1F7D" w:rsidRDefault="00FD1F7D">
          <w:pPr>
            <w:pStyle w:val="TOC1"/>
            <w:rPr>
              <w:rFonts w:asciiTheme="minorHAnsi" w:eastAsiaTheme="minorEastAsia" w:hAnsiTheme="minorHAnsi" w:cstheme="minorBidi"/>
              <w:b w:val="0"/>
              <w:kern w:val="2"/>
              <w:sz w:val="24"/>
              <w:szCs w:val="24"/>
              <w:lang w:val="en-US" w:eastAsia="en-US"/>
              <w14:ligatures w14:val="standardContextual"/>
            </w:rPr>
          </w:pPr>
          <w:hyperlink w:anchor="_Toc206156504" w:history="1">
            <w:r w:rsidRPr="00A61A00">
              <w:rPr>
                <w:rStyle w:val="Hyperlink"/>
              </w:rPr>
              <w:t>B-2</w:t>
            </w:r>
            <w:r>
              <w:rPr>
                <w:rFonts w:asciiTheme="minorHAnsi" w:eastAsiaTheme="minorEastAsia" w:hAnsiTheme="minorHAnsi" w:cstheme="minorBidi"/>
                <w:b w:val="0"/>
                <w:kern w:val="2"/>
                <w:sz w:val="24"/>
                <w:szCs w:val="24"/>
                <w:lang w:val="en-US" w:eastAsia="en-US"/>
                <w14:ligatures w14:val="standardContextual"/>
              </w:rPr>
              <w:tab/>
            </w:r>
            <w:r w:rsidRPr="00A61A00">
              <w:rPr>
                <w:rStyle w:val="Hyperlink"/>
              </w:rPr>
              <w:t>Introduction</w:t>
            </w:r>
            <w:r>
              <w:rPr>
                <w:webHidden/>
              </w:rPr>
              <w:tab/>
            </w:r>
            <w:r>
              <w:rPr>
                <w:webHidden/>
              </w:rPr>
              <w:fldChar w:fldCharType="begin"/>
            </w:r>
            <w:r>
              <w:rPr>
                <w:webHidden/>
              </w:rPr>
              <w:instrText xml:space="preserve"> PAGEREF _Toc206156504 \h </w:instrText>
            </w:r>
            <w:r>
              <w:rPr>
                <w:webHidden/>
              </w:rPr>
            </w:r>
            <w:r>
              <w:rPr>
                <w:webHidden/>
              </w:rPr>
              <w:fldChar w:fldCharType="separate"/>
            </w:r>
            <w:r w:rsidR="00125A2C">
              <w:rPr>
                <w:webHidden/>
              </w:rPr>
              <w:t>43</w:t>
            </w:r>
            <w:r>
              <w:rPr>
                <w:webHidden/>
              </w:rPr>
              <w:fldChar w:fldCharType="end"/>
            </w:r>
          </w:hyperlink>
        </w:p>
        <w:p w14:paraId="43364A47" w14:textId="1344E63C" w:rsidR="00FD1F7D" w:rsidRDefault="00FD1F7D">
          <w:pPr>
            <w:pStyle w:val="TOC1"/>
            <w:rPr>
              <w:rFonts w:asciiTheme="minorHAnsi" w:eastAsiaTheme="minorEastAsia" w:hAnsiTheme="minorHAnsi" w:cstheme="minorBidi"/>
              <w:b w:val="0"/>
              <w:kern w:val="2"/>
              <w:sz w:val="24"/>
              <w:szCs w:val="24"/>
              <w:lang w:val="en-US" w:eastAsia="en-US"/>
              <w14:ligatures w14:val="standardContextual"/>
            </w:rPr>
          </w:pPr>
          <w:hyperlink w:anchor="_Toc206156505" w:history="1">
            <w:r w:rsidRPr="00A61A00">
              <w:rPr>
                <w:rStyle w:val="Hyperlink"/>
              </w:rPr>
              <w:t>B-3</w:t>
            </w:r>
            <w:r>
              <w:rPr>
                <w:rFonts w:asciiTheme="minorHAnsi" w:eastAsiaTheme="minorEastAsia" w:hAnsiTheme="minorHAnsi" w:cstheme="minorBidi"/>
                <w:b w:val="0"/>
                <w:kern w:val="2"/>
                <w:sz w:val="24"/>
                <w:szCs w:val="24"/>
                <w:lang w:val="en-US" w:eastAsia="en-US"/>
                <w14:ligatures w14:val="standardContextual"/>
              </w:rPr>
              <w:tab/>
            </w:r>
            <w:r w:rsidRPr="00A61A00">
              <w:rPr>
                <w:rStyle w:val="Hyperlink"/>
              </w:rPr>
              <w:t>References</w:t>
            </w:r>
            <w:r>
              <w:rPr>
                <w:webHidden/>
              </w:rPr>
              <w:tab/>
            </w:r>
            <w:r>
              <w:rPr>
                <w:webHidden/>
              </w:rPr>
              <w:fldChar w:fldCharType="begin"/>
            </w:r>
            <w:r>
              <w:rPr>
                <w:webHidden/>
              </w:rPr>
              <w:instrText xml:space="preserve"> PAGEREF _Toc206156505 \h </w:instrText>
            </w:r>
            <w:r>
              <w:rPr>
                <w:webHidden/>
              </w:rPr>
            </w:r>
            <w:r>
              <w:rPr>
                <w:webHidden/>
              </w:rPr>
              <w:fldChar w:fldCharType="separate"/>
            </w:r>
            <w:r w:rsidR="00125A2C">
              <w:rPr>
                <w:webHidden/>
              </w:rPr>
              <w:t>43</w:t>
            </w:r>
            <w:r>
              <w:rPr>
                <w:webHidden/>
              </w:rPr>
              <w:fldChar w:fldCharType="end"/>
            </w:r>
          </w:hyperlink>
        </w:p>
        <w:p w14:paraId="14CC63C2" w14:textId="46472E05" w:rsidR="00FD1F7D" w:rsidRDefault="00FD1F7D">
          <w:pPr>
            <w:pStyle w:val="TOC1"/>
            <w:rPr>
              <w:rFonts w:asciiTheme="minorHAnsi" w:eastAsiaTheme="minorEastAsia" w:hAnsiTheme="minorHAnsi" w:cstheme="minorBidi"/>
              <w:b w:val="0"/>
              <w:kern w:val="2"/>
              <w:sz w:val="24"/>
              <w:szCs w:val="24"/>
              <w:lang w:val="en-US" w:eastAsia="en-US"/>
              <w14:ligatures w14:val="standardContextual"/>
            </w:rPr>
          </w:pPr>
          <w:hyperlink w:anchor="_Toc206156506" w:history="1">
            <w:r w:rsidRPr="00A61A00">
              <w:rPr>
                <w:rStyle w:val="Hyperlink"/>
              </w:rPr>
              <w:t>B-4</w:t>
            </w:r>
            <w:r>
              <w:rPr>
                <w:rFonts w:asciiTheme="minorHAnsi" w:eastAsiaTheme="minorEastAsia" w:hAnsiTheme="minorHAnsi" w:cstheme="minorBidi"/>
                <w:b w:val="0"/>
                <w:kern w:val="2"/>
                <w:sz w:val="24"/>
                <w:szCs w:val="24"/>
                <w:lang w:val="en-US" w:eastAsia="en-US"/>
                <w14:ligatures w14:val="standardContextual"/>
              </w:rPr>
              <w:tab/>
            </w:r>
            <w:r w:rsidRPr="00A61A00">
              <w:rPr>
                <w:rStyle w:val="Hyperlink"/>
              </w:rPr>
              <w:t>Terms and abbreviations</w:t>
            </w:r>
            <w:r>
              <w:rPr>
                <w:webHidden/>
              </w:rPr>
              <w:tab/>
            </w:r>
            <w:r>
              <w:rPr>
                <w:webHidden/>
              </w:rPr>
              <w:fldChar w:fldCharType="begin"/>
            </w:r>
            <w:r>
              <w:rPr>
                <w:webHidden/>
              </w:rPr>
              <w:instrText xml:space="preserve"> PAGEREF _Toc206156506 \h </w:instrText>
            </w:r>
            <w:r>
              <w:rPr>
                <w:webHidden/>
              </w:rPr>
            </w:r>
            <w:r>
              <w:rPr>
                <w:webHidden/>
              </w:rPr>
              <w:fldChar w:fldCharType="separate"/>
            </w:r>
            <w:r w:rsidR="00125A2C">
              <w:rPr>
                <w:webHidden/>
              </w:rPr>
              <w:t>44</w:t>
            </w:r>
            <w:r>
              <w:rPr>
                <w:webHidden/>
              </w:rPr>
              <w:fldChar w:fldCharType="end"/>
            </w:r>
          </w:hyperlink>
        </w:p>
        <w:p w14:paraId="001BB46A" w14:textId="00BF908B" w:rsidR="00FD1F7D" w:rsidRDefault="00FD1F7D">
          <w:pPr>
            <w:pStyle w:val="TOC2"/>
            <w:tabs>
              <w:tab w:val="left" w:pos="1350"/>
            </w:tabs>
            <w:rPr>
              <w:rFonts w:asciiTheme="minorHAnsi" w:eastAsiaTheme="minorEastAsia" w:hAnsiTheme="minorHAnsi" w:cstheme="minorBidi"/>
              <w:kern w:val="2"/>
              <w:sz w:val="24"/>
              <w:szCs w:val="24"/>
              <w:lang w:val="en-US" w:eastAsia="en-US"/>
              <w14:ligatures w14:val="standardContextual"/>
            </w:rPr>
          </w:pPr>
          <w:hyperlink w:anchor="_Toc206156507" w:history="1">
            <w:r w:rsidRPr="00A61A00">
              <w:rPr>
                <w:rStyle w:val="Hyperlink"/>
              </w:rPr>
              <w:t>B-4.1</w:t>
            </w:r>
            <w:r>
              <w:rPr>
                <w:rFonts w:asciiTheme="minorHAnsi" w:eastAsiaTheme="minorEastAsia" w:hAnsiTheme="minorHAnsi" w:cstheme="minorBidi"/>
                <w:kern w:val="2"/>
                <w:sz w:val="24"/>
                <w:szCs w:val="24"/>
                <w:lang w:val="en-US" w:eastAsia="en-US"/>
                <w14:ligatures w14:val="standardContextual"/>
              </w:rPr>
              <w:tab/>
            </w:r>
            <w:r w:rsidRPr="00A61A00">
              <w:rPr>
                <w:rStyle w:val="Hyperlink"/>
              </w:rPr>
              <w:t>Terms</w:t>
            </w:r>
            <w:r>
              <w:rPr>
                <w:webHidden/>
              </w:rPr>
              <w:tab/>
            </w:r>
            <w:r>
              <w:rPr>
                <w:webHidden/>
              </w:rPr>
              <w:fldChar w:fldCharType="begin"/>
            </w:r>
            <w:r>
              <w:rPr>
                <w:webHidden/>
              </w:rPr>
              <w:instrText xml:space="preserve"> PAGEREF _Toc206156507 \h </w:instrText>
            </w:r>
            <w:r>
              <w:rPr>
                <w:webHidden/>
              </w:rPr>
            </w:r>
            <w:r>
              <w:rPr>
                <w:webHidden/>
              </w:rPr>
              <w:fldChar w:fldCharType="separate"/>
            </w:r>
            <w:r w:rsidR="00125A2C">
              <w:rPr>
                <w:webHidden/>
              </w:rPr>
              <w:t>44</w:t>
            </w:r>
            <w:r>
              <w:rPr>
                <w:webHidden/>
              </w:rPr>
              <w:fldChar w:fldCharType="end"/>
            </w:r>
          </w:hyperlink>
        </w:p>
        <w:p w14:paraId="41E4FD0E" w14:textId="6441DBB5" w:rsidR="00FD1F7D" w:rsidRDefault="00FD1F7D">
          <w:pPr>
            <w:pStyle w:val="TOC2"/>
            <w:tabs>
              <w:tab w:val="left" w:pos="1350"/>
            </w:tabs>
            <w:rPr>
              <w:rFonts w:asciiTheme="minorHAnsi" w:eastAsiaTheme="minorEastAsia" w:hAnsiTheme="minorHAnsi" w:cstheme="minorBidi"/>
              <w:kern w:val="2"/>
              <w:sz w:val="24"/>
              <w:szCs w:val="24"/>
              <w:lang w:val="en-US" w:eastAsia="en-US"/>
              <w14:ligatures w14:val="standardContextual"/>
            </w:rPr>
          </w:pPr>
          <w:hyperlink w:anchor="_Toc206156508" w:history="1">
            <w:r w:rsidRPr="00A61A00">
              <w:rPr>
                <w:rStyle w:val="Hyperlink"/>
              </w:rPr>
              <w:t>B-4.2</w:t>
            </w:r>
            <w:r>
              <w:rPr>
                <w:rFonts w:asciiTheme="minorHAnsi" w:eastAsiaTheme="minorEastAsia" w:hAnsiTheme="minorHAnsi" w:cstheme="minorBidi"/>
                <w:kern w:val="2"/>
                <w:sz w:val="24"/>
                <w:szCs w:val="24"/>
                <w:lang w:val="en-US" w:eastAsia="en-US"/>
                <w14:ligatures w14:val="standardContextual"/>
              </w:rPr>
              <w:tab/>
            </w:r>
            <w:r w:rsidRPr="00A61A00">
              <w:rPr>
                <w:rStyle w:val="Hyperlink"/>
              </w:rPr>
              <w:t>Abbreviations</w:t>
            </w:r>
            <w:r>
              <w:rPr>
                <w:webHidden/>
              </w:rPr>
              <w:tab/>
            </w:r>
            <w:r>
              <w:rPr>
                <w:webHidden/>
              </w:rPr>
              <w:fldChar w:fldCharType="begin"/>
            </w:r>
            <w:r>
              <w:rPr>
                <w:webHidden/>
              </w:rPr>
              <w:instrText xml:space="preserve"> PAGEREF _Toc206156508 \h </w:instrText>
            </w:r>
            <w:r>
              <w:rPr>
                <w:webHidden/>
              </w:rPr>
            </w:r>
            <w:r>
              <w:rPr>
                <w:webHidden/>
              </w:rPr>
              <w:fldChar w:fldCharType="separate"/>
            </w:r>
            <w:r w:rsidR="00125A2C">
              <w:rPr>
                <w:webHidden/>
              </w:rPr>
              <w:t>47</w:t>
            </w:r>
            <w:r>
              <w:rPr>
                <w:webHidden/>
              </w:rPr>
              <w:fldChar w:fldCharType="end"/>
            </w:r>
          </w:hyperlink>
        </w:p>
        <w:p w14:paraId="08CCE4EC" w14:textId="239E39E9" w:rsidR="00FD1F7D" w:rsidRDefault="00FD1F7D">
          <w:pPr>
            <w:pStyle w:val="TOC1"/>
            <w:rPr>
              <w:rFonts w:asciiTheme="minorHAnsi" w:eastAsiaTheme="minorEastAsia" w:hAnsiTheme="minorHAnsi" w:cstheme="minorBidi"/>
              <w:b w:val="0"/>
              <w:kern w:val="2"/>
              <w:sz w:val="24"/>
              <w:szCs w:val="24"/>
              <w:lang w:val="en-US" w:eastAsia="en-US"/>
              <w14:ligatures w14:val="standardContextual"/>
            </w:rPr>
          </w:pPr>
          <w:hyperlink w:anchor="_Toc206156509" w:history="1">
            <w:r w:rsidRPr="00A61A00">
              <w:rPr>
                <w:rStyle w:val="Hyperlink"/>
              </w:rPr>
              <w:t>B-5</w:t>
            </w:r>
            <w:r>
              <w:rPr>
                <w:rFonts w:asciiTheme="minorHAnsi" w:eastAsiaTheme="minorEastAsia" w:hAnsiTheme="minorHAnsi" w:cstheme="minorBidi"/>
                <w:b w:val="0"/>
                <w:kern w:val="2"/>
                <w:sz w:val="24"/>
                <w:szCs w:val="24"/>
                <w:lang w:val="en-US" w:eastAsia="en-US"/>
                <w14:ligatures w14:val="standardContextual"/>
              </w:rPr>
              <w:tab/>
            </w:r>
            <w:r w:rsidRPr="00A61A00">
              <w:rPr>
                <w:rStyle w:val="Hyperlink"/>
              </w:rPr>
              <w:t>Overview of steps for development</w:t>
            </w:r>
            <w:r>
              <w:rPr>
                <w:webHidden/>
              </w:rPr>
              <w:tab/>
            </w:r>
            <w:r>
              <w:rPr>
                <w:webHidden/>
              </w:rPr>
              <w:fldChar w:fldCharType="begin"/>
            </w:r>
            <w:r>
              <w:rPr>
                <w:webHidden/>
              </w:rPr>
              <w:instrText xml:space="preserve"> PAGEREF _Toc206156509 \h </w:instrText>
            </w:r>
            <w:r>
              <w:rPr>
                <w:webHidden/>
              </w:rPr>
            </w:r>
            <w:r>
              <w:rPr>
                <w:webHidden/>
              </w:rPr>
              <w:fldChar w:fldCharType="separate"/>
            </w:r>
            <w:r w:rsidR="00125A2C">
              <w:rPr>
                <w:webHidden/>
              </w:rPr>
              <w:t>47</w:t>
            </w:r>
            <w:r>
              <w:rPr>
                <w:webHidden/>
              </w:rPr>
              <w:fldChar w:fldCharType="end"/>
            </w:r>
          </w:hyperlink>
        </w:p>
        <w:p w14:paraId="3776E3A3" w14:textId="5C359184" w:rsidR="00FD1F7D" w:rsidRDefault="00FD1F7D">
          <w:pPr>
            <w:pStyle w:val="TOC2"/>
            <w:tabs>
              <w:tab w:val="left" w:pos="1350"/>
            </w:tabs>
            <w:rPr>
              <w:rFonts w:asciiTheme="minorHAnsi" w:eastAsiaTheme="minorEastAsia" w:hAnsiTheme="minorHAnsi" w:cstheme="minorBidi"/>
              <w:kern w:val="2"/>
              <w:sz w:val="24"/>
              <w:szCs w:val="24"/>
              <w:lang w:val="en-US" w:eastAsia="en-US"/>
              <w14:ligatures w14:val="standardContextual"/>
            </w:rPr>
          </w:pPr>
          <w:hyperlink w:anchor="_Toc206156510" w:history="1">
            <w:r w:rsidRPr="00A61A00">
              <w:rPr>
                <w:rStyle w:val="Hyperlink"/>
              </w:rPr>
              <w:t>B-5.1</w:t>
            </w:r>
            <w:r>
              <w:rPr>
                <w:rFonts w:asciiTheme="minorHAnsi" w:eastAsiaTheme="minorEastAsia" w:hAnsiTheme="minorHAnsi" w:cstheme="minorBidi"/>
                <w:kern w:val="2"/>
                <w:sz w:val="24"/>
                <w:szCs w:val="24"/>
                <w:lang w:val="en-US" w:eastAsia="en-US"/>
                <w14:ligatures w14:val="standardContextual"/>
              </w:rPr>
              <w:tab/>
            </w:r>
            <w:r w:rsidRPr="00A61A00">
              <w:rPr>
                <w:rStyle w:val="Hyperlink"/>
              </w:rPr>
              <w:t>Basic development process</w:t>
            </w:r>
            <w:r>
              <w:rPr>
                <w:webHidden/>
              </w:rPr>
              <w:tab/>
            </w:r>
            <w:r>
              <w:rPr>
                <w:webHidden/>
              </w:rPr>
              <w:fldChar w:fldCharType="begin"/>
            </w:r>
            <w:r>
              <w:rPr>
                <w:webHidden/>
              </w:rPr>
              <w:instrText xml:space="preserve"> PAGEREF _Toc206156510 \h </w:instrText>
            </w:r>
            <w:r>
              <w:rPr>
                <w:webHidden/>
              </w:rPr>
            </w:r>
            <w:r>
              <w:rPr>
                <w:webHidden/>
              </w:rPr>
              <w:fldChar w:fldCharType="separate"/>
            </w:r>
            <w:r w:rsidR="00125A2C">
              <w:rPr>
                <w:webHidden/>
              </w:rPr>
              <w:t>48</w:t>
            </w:r>
            <w:r>
              <w:rPr>
                <w:webHidden/>
              </w:rPr>
              <w:fldChar w:fldCharType="end"/>
            </w:r>
          </w:hyperlink>
        </w:p>
        <w:p w14:paraId="6707BD01" w14:textId="72EA26AB" w:rsidR="00FD1F7D" w:rsidRDefault="00FD1F7D">
          <w:pPr>
            <w:pStyle w:val="TOC2"/>
            <w:tabs>
              <w:tab w:val="left" w:pos="1350"/>
            </w:tabs>
            <w:rPr>
              <w:rFonts w:asciiTheme="minorHAnsi" w:eastAsiaTheme="minorEastAsia" w:hAnsiTheme="minorHAnsi" w:cstheme="minorBidi"/>
              <w:kern w:val="2"/>
              <w:sz w:val="24"/>
              <w:szCs w:val="24"/>
              <w:lang w:val="en-US" w:eastAsia="en-US"/>
              <w14:ligatures w14:val="standardContextual"/>
            </w:rPr>
          </w:pPr>
          <w:hyperlink w:anchor="_Toc206156511" w:history="1">
            <w:r w:rsidRPr="00A61A00">
              <w:rPr>
                <w:rStyle w:val="Hyperlink"/>
              </w:rPr>
              <w:t>B-5.2</w:t>
            </w:r>
            <w:r>
              <w:rPr>
                <w:rFonts w:asciiTheme="minorHAnsi" w:eastAsiaTheme="minorEastAsia" w:hAnsiTheme="minorHAnsi" w:cstheme="minorBidi"/>
                <w:kern w:val="2"/>
                <w:sz w:val="24"/>
                <w:szCs w:val="24"/>
                <w:lang w:val="en-US" w:eastAsia="en-US"/>
                <w14:ligatures w14:val="standardContextual"/>
              </w:rPr>
              <w:tab/>
            </w:r>
            <w:r w:rsidRPr="00A61A00">
              <w:rPr>
                <w:rStyle w:val="Hyperlink"/>
              </w:rPr>
              <w:t>Review cycle for S-100-based Product Specifications</w:t>
            </w:r>
            <w:r>
              <w:rPr>
                <w:webHidden/>
              </w:rPr>
              <w:tab/>
            </w:r>
            <w:r>
              <w:rPr>
                <w:webHidden/>
              </w:rPr>
              <w:fldChar w:fldCharType="begin"/>
            </w:r>
            <w:r>
              <w:rPr>
                <w:webHidden/>
              </w:rPr>
              <w:instrText xml:space="preserve"> PAGEREF _Toc206156511 \h </w:instrText>
            </w:r>
            <w:r>
              <w:rPr>
                <w:webHidden/>
              </w:rPr>
            </w:r>
            <w:r>
              <w:rPr>
                <w:webHidden/>
              </w:rPr>
              <w:fldChar w:fldCharType="separate"/>
            </w:r>
            <w:r w:rsidR="00125A2C">
              <w:rPr>
                <w:webHidden/>
              </w:rPr>
              <w:t>51</w:t>
            </w:r>
            <w:r>
              <w:rPr>
                <w:webHidden/>
              </w:rPr>
              <w:fldChar w:fldCharType="end"/>
            </w:r>
          </w:hyperlink>
        </w:p>
        <w:p w14:paraId="2EEAB292" w14:textId="24BEC3CD" w:rsidR="00FD1F7D" w:rsidRDefault="00FD1F7D">
          <w:pPr>
            <w:pStyle w:val="TOC2"/>
            <w:tabs>
              <w:tab w:val="left" w:pos="1350"/>
            </w:tabs>
            <w:rPr>
              <w:rFonts w:asciiTheme="minorHAnsi" w:eastAsiaTheme="minorEastAsia" w:hAnsiTheme="minorHAnsi" w:cstheme="minorBidi"/>
              <w:kern w:val="2"/>
              <w:sz w:val="24"/>
              <w:szCs w:val="24"/>
              <w:lang w:val="en-US" w:eastAsia="en-US"/>
              <w14:ligatures w14:val="standardContextual"/>
            </w:rPr>
          </w:pPr>
          <w:hyperlink w:anchor="_Toc206156512" w:history="1">
            <w:r w:rsidRPr="00A61A00">
              <w:rPr>
                <w:rStyle w:val="Hyperlink"/>
              </w:rPr>
              <w:t>B-5.3</w:t>
            </w:r>
            <w:r>
              <w:rPr>
                <w:rFonts w:asciiTheme="minorHAnsi" w:eastAsiaTheme="minorEastAsia" w:hAnsiTheme="minorHAnsi" w:cstheme="minorBidi"/>
                <w:kern w:val="2"/>
                <w:sz w:val="24"/>
                <w:szCs w:val="24"/>
                <w:lang w:val="en-US" w:eastAsia="en-US"/>
                <w14:ligatures w14:val="standardContextual"/>
              </w:rPr>
              <w:tab/>
            </w:r>
            <w:r w:rsidRPr="00A61A00">
              <w:rPr>
                <w:rStyle w:val="Hyperlink"/>
              </w:rPr>
              <w:t>Process for extending a Specification</w:t>
            </w:r>
            <w:r>
              <w:rPr>
                <w:webHidden/>
              </w:rPr>
              <w:tab/>
            </w:r>
            <w:r>
              <w:rPr>
                <w:webHidden/>
              </w:rPr>
              <w:fldChar w:fldCharType="begin"/>
            </w:r>
            <w:r>
              <w:rPr>
                <w:webHidden/>
              </w:rPr>
              <w:instrText xml:space="preserve"> PAGEREF _Toc206156512 \h </w:instrText>
            </w:r>
            <w:r>
              <w:rPr>
                <w:webHidden/>
              </w:rPr>
            </w:r>
            <w:r>
              <w:rPr>
                <w:webHidden/>
              </w:rPr>
              <w:fldChar w:fldCharType="separate"/>
            </w:r>
            <w:r w:rsidR="00125A2C">
              <w:rPr>
                <w:webHidden/>
              </w:rPr>
              <w:t>51</w:t>
            </w:r>
            <w:r>
              <w:rPr>
                <w:webHidden/>
              </w:rPr>
              <w:fldChar w:fldCharType="end"/>
            </w:r>
          </w:hyperlink>
        </w:p>
        <w:p w14:paraId="7CD15165" w14:textId="18E4D276" w:rsidR="00FD1F7D" w:rsidRDefault="00FD1F7D">
          <w:pPr>
            <w:pStyle w:val="TOC2"/>
            <w:tabs>
              <w:tab w:val="left" w:pos="1350"/>
            </w:tabs>
            <w:rPr>
              <w:rFonts w:asciiTheme="minorHAnsi" w:eastAsiaTheme="minorEastAsia" w:hAnsiTheme="minorHAnsi" w:cstheme="minorBidi"/>
              <w:kern w:val="2"/>
              <w:sz w:val="24"/>
              <w:szCs w:val="24"/>
              <w:lang w:val="en-US" w:eastAsia="en-US"/>
              <w14:ligatures w14:val="standardContextual"/>
            </w:rPr>
          </w:pPr>
          <w:hyperlink w:anchor="_Toc206156513" w:history="1">
            <w:r w:rsidRPr="00A61A00">
              <w:rPr>
                <w:rStyle w:val="Hyperlink"/>
              </w:rPr>
              <w:t>B-5.4</w:t>
            </w:r>
            <w:r>
              <w:rPr>
                <w:rFonts w:asciiTheme="minorHAnsi" w:eastAsiaTheme="minorEastAsia" w:hAnsiTheme="minorHAnsi" w:cstheme="minorBidi"/>
                <w:kern w:val="2"/>
                <w:sz w:val="24"/>
                <w:szCs w:val="24"/>
                <w:lang w:val="en-US" w:eastAsia="en-US"/>
                <w14:ligatures w14:val="standardContextual"/>
              </w:rPr>
              <w:tab/>
            </w:r>
            <w:r w:rsidRPr="00A61A00">
              <w:rPr>
                <w:rStyle w:val="Hyperlink"/>
              </w:rPr>
              <w:t>New overarching procedures (informative)</w:t>
            </w:r>
            <w:r>
              <w:rPr>
                <w:webHidden/>
              </w:rPr>
              <w:tab/>
            </w:r>
            <w:r>
              <w:rPr>
                <w:webHidden/>
              </w:rPr>
              <w:fldChar w:fldCharType="begin"/>
            </w:r>
            <w:r>
              <w:rPr>
                <w:webHidden/>
              </w:rPr>
              <w:instrText xml:space="preserve"> PAGEREF _Toc206156513 \h </w:instrText>
            </w:r>
            <w:r>
              <w:rPr>
                <w:webHidden/>
              </w:rPr>
            </w:r>
            <w:r>
              <w:rPr>
                <w:webHidden/>
              </w:rPr>
              <w:fldChar w:fldCharType="separate"/>
            </w:r>
            <w:r w:rsidR="00125A2C">
              <w:rPr>
                <w:webHidden/>
              </w:rPr>
              <w:t>52</w:t>
            </w:r>
            <w:r>
              <w:rPr>
                <w:webHidden/>
              </w:rPr>
              <w:fldChar w:fldCharType="end"/>
            </w:r>
          </w:hyperlink>
        </w:p>
        <w:p w14:paraId="052C7F0A" w14:textId="20E3D7D3" w:rsidR="00FD1F7D" w:rsidRDefault="00FD1F7D">
          <w:pPr>
            <w:pStyle w:val="TOC1"/>
            <w:rPr>
              <w:rFonts w:asciiTheme="minorHAnsi" w:eastAsiaTheme="minorEastAsia" w:hAnsiTheme="minorHAnsi" w:cstheme="minorBidi"/>
              <w:b w:val="0"/>
              <w:kern w:val="2"/>
              <w:sz w:val="24"/>
              <w:szCs w:val="24"/>
              <w:lang w:val="en-US" w:eastAsia="en-US"/>
              <w14:ligatures w14:val="standardContextual"/>
            </w:rPr>
          </w:pPr>
          <w:hyperlink w:anchor="_Toc206156514" w:history="1">
            <w:r w:rsidRPr="00A61A00">
              <w:rPr>
                <w:rStyle w:val="Hyperlink"/>
              </w:rPr>
              <w:t>B-6</w:t>
            </w:r>
            <w:r>
              <w:rPr>
                <w:rFonts w:asciiTheme="minorHAnsi" w:eastAsiaTheme="minorEastAsia" w:hAnsiTheme="minorHAnsi" w:cstheme="minorBidi"/>
                <w:b w:val="0"/>
                <w:kern w:val="2"/>
                <w:sz w:val="24"/>
                <w:szCs w:val="24"/>
                <w:lang w:val="en-US" w:eastAsia="en-US"/>
                <w14:ligatures w14:val="standardContextual"/>
              </w:rPr>
              <w:tab/>
            </w:r>
            <w:r w:rsidRPr="00A61A00">
              <w:rPr>
                <w:rStyle w:val="Hyperlink"/>
              </w:rPr>
              <w:t>Initiation</w:t>
            </w:r>
            <w:r>
              <w:rPr>
                <w:webHidden/>
              </w:rPr>
              <w:tab/>
            </w:r>
            <w:r>
              <w:rPr>
                <w:webHidden/>
              </w:rPr>
              <w:fldChar w:fldCharType="begin"/>
            </w:r>
            <w:r>
              <w:rPr>
                <w:webHidden/>
              </w:rPr>
              <w:instrText xml:space="preserve"> PAGEREF _Toc206156514 \h </w:instrText>
            </w:r>
            <w:r>
              <w:rPr>
                <w:webHidden/>
              </w:rPr>
            </w:r>
            <w:r>
              <w:rPr>
                <w:webHidden/>
              </w:rPr>
              <w:fldChar w:fldCharType="separate"/>
            </w:r>
            <w:r w:rsidR="00125A2C">
              <w:rPr>
                <w:webHidden/>
              </w:rPr>
              <w:t>53</w:t>
            </w:r>
            <w:r>
              <w:rPr>
                <w:webHidden/>
              </w:rPr>
              <w:fldChar w:fldCharType="end"/>
            </w:r>
          </w:hyperlink>
        </w:p>
        <w:p w14:paraId="1712531D" w14:textId="00D97273" w:rsidR="00FD1F7D" w:rsidRDefault="00FD1F7D">
          <w:pPr>
            <w:pStyle w:val="TOC1"/>
            <w:rPr>
              <w:rFonts w:asciiTheme="minorHAnsi" w:eastAsiaTheme="minorEastAsia" w:hAnsiTheme="minorHAnsi" w:cstheme="minorBidi"/>
              <w:b w:val="0"/>
              <w:kern w:val="2"/>
              <w:sz w:val="24"/>
              <w:szCs w:val="24"/>
              <w:lang w:val="en-US" w:eastAsia="en-US"/>
              <w14:ligatures w14:val="standardContextual"/>
            </w:rPr>
          </w:pPr>
          <w:hyperlink w:anchor="_Toc206156515" w:history="1">
            <w:r w:rsidRPr="00A61A00">
              <w:rPr>
                <w:rStyle w:val="Hyperlink"/>
              </w:rPr>
              <w:t>B-7</w:t>
            </w:r>
            <w:r>
              <w:rPr>
                <w:rFonts w:asciiTheme="minorHAnsi" w:eastAsiaTheme="minorEastAsia" w:hAnsiTheme="minorHAnsi" w:cstheme="minorBidi"/>
                <w:b w:val="0"/>
                <w:kern w:val="2"/>
                <w:sz w:val="24"/>
                <w:szCs w:val="24"/>
                <w:lang w:val="en-US" w:eastAsia="en-US"/>
                <w14:ligatures w14:val="standardContextual"/>
              </w:rPr>
              <w:tab/>
            </w:r>
            <w:r w:rsidRPr="00A61A00">
              <w:rPr>
                <w:rStyle w:val="Hyperlink"/>
              </w:rPr>
              <w:t>Develop data model (Application Schema)</w:t>
            </w:r>
            <w:r>
              <w:rPr>
                <w:webHidden/>
              </w:rPr>
              <w:tab/>
            </w:r>
            <w:r>
              <w:rPr>
                <w:webHidden/>
              </w:rPr>
              <w:fldChar w:fldCharType="begin"/>
            </w:r>
            <w:r>
              <w:rPr>
                <w:webHidden/>
              </w:rPr>
              <w:instrText xml:space="preserve"> PAGEREF _Toc206156515 \h </w:instrText>
            </w:r>
            <w:r>
              <w:rPr>
                <w:webHidden/>
              </w:rPr>
            </w:r>
            <w:r>
              <w:rPr>
                <w:webHidden/>
              </w:rPr>
              <w:fldChar w:fldCharType="separate"/>
            </w:r>
            <w:r w:rsidR="00125A2C">
              <w:rPr>
                <w:webHidden/>
              </w:rPr>
              <w:t>54</w:t>
            </w:r>
            <w:r>
              <w:rPr>
                <w:webHidden/>
              </w:rPr>
              <w:fldChar w:fldCharType="end"/>
            </w:r>
          </w:hyperlink>
        </w:p>
        <w:p w14:paraId="350B4705" w14:textId="2577E544" w:rsidR="00FD1F7D" w:rsidRDefault="00FD1F7D">
          <w:pPr>
            <w:pStyle w:val="TOC2"/>
            <w:tabs>
              <w:tab w:val="left" w:pos="1350"/>
            </w:tabs>
            <w:rPr>
              <w:rFonts w:asciiTheme="minorHAnsi" w:eastAsiaTheme="minorEastAsia" w:hAnsiTheme="minorHAnsi" w:cstheme="minorBidi"/>
              <w:kern w:val="2"/>
              <w:sz w:val="24"/>
              <w:szCs w:val="24"/>
              <w:lang w:val="en-US" w:eastAsia="en-US"/>
              <w14:ligatures w14:val="standardContextual"/>
            </w:rPr>
          </w:pPr>
          <w:hyperlink w:anchor="_Toc206156516" w:history="1">
            <w:r w:rsidRPr="00A61A00">
              <w:rPr>
                <w:rStyle w:val="Hyperlink"/>
              </w:rPr>
              <w:t>B-7.1</w:t>
            </w:r>
            <w:r>
              <w:rPr>
                <w:rFonts w:asciiTheme="minorHAnsi" w:eastAsiaTheme="minorEastAsia" w:hAnsiTheme="minorHAnsi" w:cstheme="minorBidi"/>
                <w:kern w:val="2"/>
                <w:sz w:val="24"/>
                <w:szCs w:val="24"/>
                <w:lang w:val="en-US" w:eastAsia="en-US"/>
                <w14:ligatures w14:val="standardContextual"/>
              </w:rPr>
              <w:tab/>
            </w:r>
            <w:r w:rsidRPr="00A61A00">
              <w:rPr>
                <w:rStyle w:val="Hyperlink"/>
              </w:rPr>
              <w:t>Introduction</w:t>
            </w:r>
            <w:r>
              <w:rPr>
                <w:webHidden/>
              </w:rPr>
              <w:tab/>
            </w:r>
            <w:r>
              <w:rPr>
                <w:webHidden/>
              </w:rPr>
              <w:fldChar w:fldCharType="begin"/>
            </w:r>
            <w:r>
              <w:rPr>
                <w:webHidden/>
              </w:rPr>
              <w:instrText xml:space="preserve"> PAGEREF _Toc206156516 \h </w:instrText>
            </w:r>
            <w:r>
              <w:rPr>
                <w:webHidden/>
              </w:rPr>
            </w:r>
            <w:r>
              <w:rPr>
                <w:webHidden/>
              </w:rPr>
              <w:fldChar w:fldCharType="separate"/>
            </w:r>
            <w:r w:rsidR="00125A2C">
              <w:rPr>
                <w:webHidden/>
              </w:rPr>
              <w:t>54</w:t>
            </w:r>
            <w:r>
              <w:rPr>
                <w:webHidden/>
              </w:rPr>
              <w:fldChar w:fldCharType="end"/>
            </w:r>
          </w:hyperlink>
        </w:p>
        <w:p w14:paraId="0CB0493C" w14:textId="265A1A51" w:rsidR="00FD1F7D" w:rsidRDefault="00FD1F7D">
          <w:pPr>
            <w:pStyle w:val="TOC2"/>
            <w:tabs>
              <w:tab w:val="left" w:pos="1350"/>
            </w:tabs>
            <w:rPr>
              <w:rFonts w:asciiTheme="minorHAnsi" w:eastAsiaTheme="minorEastAsia" w:hAnsiTheme="minorHAnsi" w:cstheme="minorBidi"/>
              <w:kern w:val="2"/>
              <w:sz w:val="24"/>
              <w:szCs w:val="24"/>
              <w:lang w:val="en-US" w:eastAsia="en-US"/>
              <w14:ligatures w14:val="standardContextual"/>
            </w:rPr>
          </w:pPr>
          <w:hyperlink w:anchor="_Toc206156517" w:history="1">
            <w:r w:rsidRPr="00A61A00">
              <w:rPr>
                <w:rStyle w:val="Hyperlink"/>
              </w:rPr>
              <w:t>B-7.2</w:t>
            </w:r>
            <w:r>
              <w:rPr>
                <w:rFonts w:asciiTheme="minorHAnsi" w:eastAsiaTheme="minorEastAsia" w:hAnsiTheme="minorHAnsi" w:cstheme="minorBidi"/>
                <w:kern w:val="2"/>
                <w:sz w:val="24"/>
                <w:szCs w:val="24"/>
                <w:lang w:val="en-US" w:eastAsia="en-US"/>
                <w14:ligatures w14:val="standardContextual"/>
              </w:rPr>
              <w:tab/>
            </w:r>
            <w:r w:rsidRPr="00A61A00">
              <w:rPr>
                <w:rStyle w:val="Hyperlink"/>
              </w:rPr>
              <w:t>Steps in model development</w:t>
            </w:r>
            <w:r>
              <w:rPr>
                <w:webHidden/>
              </w:rPr>
              <w:tab/>
            </w:r>
            <w:r>
              <w:rPr>
                <w:webHidden/>
              </w:rPr>
              <w:fldChar w:fldCharType="begin"/>
            </w:r>
            <w:r>
              <w:rPr>
                <w:webHidden/>
              </w:rPr>
              <w:instrText xml:space="preserve"> PAGEREF _Toc206156517 \h </w:instrText>
            </w:r>
            <w:r>
              <w:rPr>
                <w:webHidden/>
              </w:rPr>
            </w:r>
            <w:r>
              <w:rPr>
                <w:webHidden/>
              </w:rPr>
              <w:fldChar w:fldCharType="separate"/>
            </w:r>
            <w:r w:rsidR="00125A2C">
              <w:rPr>
                <w:webHidden/>
              </w:rPr>
              <w:t>55</w:t>
            </w:r>
            <w:r>
              <w:rPr>
                <w:webHidden/>
              </w:rPr>
              <w:fldChar w:fldCharType="end"/>
            </w:r>
          </w:hyperlink>
        </w:p>
        <w:p w14:paraId="61F64209" w14:textId="2B35C42A" w:rsidR="00FD1F7D" w:rsidRDefault="00FD1F7D">
          <w:pPr>
            <w:pStyle w:val="TOC2"/>
            <w:tabs>
              <w:tab w:val="left" w:pos="1350"/>
            </w:tabs>
            <w:rPr>
              <w:rFonts w:asciiTheme="minorHAnsi" w:eastAsiaTheme="minorEastAsia" w:hAnsiTheme="minorHAnsi" w:cstheme="minorBidi"/>
              <w:kern w:val="2"/>
              <w:sz w:val="24"/>
              <w:szCs w:val="24"/>
              <w:lang w:val="en-US" w:eastAsia="en-US"/>
              <w14:ligatures w14:val="standardContextual"/>
            </w:rPr>
          </w:pPr>
          <w:hyperlink w:anchor="_Toc206156518" w:history="1">
            <w:r w:rsidRPr="00A61A00">
              <w:rPr>
                <w:rStyle w:val="Hyperlink"/>
              </w:rPr>
              <w:t>B-7.3</w:t>
            </w:r>
            <w:r>
              <w:rPr>
                <w:rFonts w:asciiTheme="minorHAnsi" w:eastAsiaTheme="minorEastAsia" w:hAnsiTheme="minorHAnsi" w:cstheme="minorBidi"/>
                <w:kern w:val="2"/>
                <w:sz w:val="24"/>
                <w:szCs w:val="24"/>
                <w:lang w:val="en-US" w:eastAsia="en-US"/>
                <w14:ligatures w14:val="standardContextual"/>
              </w:rPr>
              <w:tab/>
            </w:r>
            <w:r w:rsidRPr="00A61A00">
              <w:rPr>
                <w:rStyle w:val="Hyperlink"/>
              </w:rPr>
              <w:t>Relationship to the General Feature Model</w:t>
            </w:r>
            <w:r>
              <w:rPr>
                <w:webHidden/>
              </w:rPr>
              <w:tab/>
            </w:r>
            <w:r>
              <w:rPr>
                <w:webHidden/>
              </w:rPr>
              <w:fldChar w:fldCharType="begin"/>
            </w:r>
            <w:r>
              <w:rPr>
                <w:webHidden/>
              </w:rPr>
              <w:instrText xml:space="preserve"> PAGEREF _Toc206156518 \h </w:instrText>
            </w:r>
            <w:r>
              <w:rPr>
                <w:webHidden/>
              </w:rPr>
            </w:r>
            <w:r>
              <w:rPr>
                <w:webHidden/>
              </w:rPr>
              <w:fldChar w:fldCharType="separate"/>
            </w:r>
            <w:r w:rsidR="00125A2C">
              <w:rPr>
                <w:webHidden/>
              </w:rPr>
              <w:t>57</w:t>
            </w:r>
            <w:r>
              <w:rPr>
                <w:webHidden/>
              </w:rPr>
              <w:fldChar w:fldCharType="end"/>
            </w:r>
          </w:hyperlink>
        </w:p>
        <w:p w14:paraId="3F5038CC" w14:textId="215FDD6C" w:rsidR="00FD1F7D" w:rsidRDefault="00FD1F7D">
          <w:pPr>
            <w:pStyle w:val="TOC2"/>
            <w:tabs>
              <w:tab w:val="left" w:pos="1350"/>
            </w:tabs>
            <w:rPr>
              <w:rFonts w:asciiTheme="minorHAnsi" w:eastAsiaTheme="minorEastAsia" w:hAnsiTheme="minorHAnsi" w:cstheme="minorBidi"/>
              <w:kern w:val="2"/>
              <w:sz w:val="24"/>
              <w:szCs w:val="24"/>
              <w:lang w:val="en-US" w:eastAsia="en-US"/>
              <w14:ligatures w14:val="standardContextual"/>
            </w:rPr>
          </w:pPr>
          <w:hyperlink w:anchor="_Toc206156519" w:history="1">
            <w:r w:rsidRPr="00A61A00">
              <w:rPr>
                <w:rStyle w:val="Hyperlink"/>
              </w:rPr>
              <w:t>B-7.4</w:t>
            </w:r>
            <w:r>
              <w:rPr>
                <w:rFonts w:asciiTheme="minorHAnsi" w:eastAsiaTheme="minorEastAsia" w:hAnsiTheme="minorHAnsi" w:cstheme="minorBidi"/>
                <w:kern w:val="2"/>
                <w:sz w:val="24"/>
                <w:szCs w:val="24"/>
                <w:lang w:val="en-US" w:eastAsia="en-US"/>
                <w14:ligatures w14:val="standardContextual"/>
              </w:rPr>
              <w:tab/>
            </w:r>
            <w:r w:rsidRPr="00A61A00">
              <w:rPr>
                <w:rStyle w:val="Hyperlink"/>
              </w:rPr>
              <w:t>Rules for Application Schemas</w:t>
            </w:r>
            <w:r>
              <w:rPr>
                <w:webHidden/>
              </w:rPr>
              <w:tab/>
            </w:r>
            <w:r>
              <w:rPr>
                <w:webHidden/>
              </w:rPr>
              <w:fldChar w:fldCharType="begin"/>
            </w:r>
            <w:r>
              <w:rPr>
                <w:webHidden/>
              </w:rPr>
              <w:instrText xml:space="preserve"> PAGEREF _Toc206156519 \h </w:instrText>
            </w:r>
            <w:r>
              <w:rPr>
                <w:webHidden/>
              </w:rPr>
            </w:r>
            <w:r>
              <w:rPr>
                <w:webHidden/>
              </w:rPr>
              <w:fldChar w:fldCharType="separate"/>
            </w:r>
            <w:r w:rsidR="00125A2C">
              <w:rPr>
                <w:webHidden/>
              </w:rPr>
              <w:t>58</w:t>
            </w:r>
            <w:r>
              <w:rPr>
                <w:webHidden/>
              </w:rPr>
              <w:fldChar w:fldCharType="end"/>
            </w:r>
          </w:hyperlink>
        </w:p>
        <w:p w14:paraId="039FC8AC" w14:textId="1F572BFC" w:rsidR="00FD1F7D" w:rsidRDefault="00FD1F7D">
          <w:pPr>
            <w:pStyle w:val="TOC3"/>
            <w:tabs>
              <w:tab w:val="left" w:pos="1461"/>
            </w:tabs>
            <w:rPr>
              <w:rFonts w:asciiTheme="minorHAnsi" w:eastAsiaTheme="minorEastAsia" w:hAnsiTheme="minorHAnsi" w:cstheme="minorBidi"/>
              <w:kern w:val="2"/>
              <w:sz w:val="24"/>
              <w:szCs w:val="24"/>
              <w:lang w:val="en-US" w:eastAsia="en-US"/>
              <w14:ligatures w14:val="standardContextual"/>
            </w:rPr>
          </w:pPr>
          <w:hyperlink w:anchor="_Toc206156520" w:history="1">
            <w:r w:rsidRPr="00A61A00">
              <w:rPr>
                <w:rStyle w:val="Hyperlink"/>
              </w:rPr>
              <w:t>B-7.4.1</w:t>
            </w:r>
            <w:r>
              <w:rPr>
                <w:rFonts w:asciiTheme="minorHAnsi" w:eastAsiaTheme="minorEastAsia" w:hAnsiTheme="minorHAnsi" w:cstheme="minorBidi"/>
                <w:kern w:val="2"/>
                <w:sz w:val="24"/>
                <w:szCs w:val="24"/>
                <w:lang w:val="en-US" w:eastAsia="en-US"/>
                <w14:ligatures w14:val="standardContextual"/>
              </w:rPr>
              <w:tab/>
            </w:r>
            <w:r w:rsidRPr="00A61A00">
              <w:rPr>
                <w:rStyle w:val="Hyperlink"/>
              </w:rPr>
              <w:t>Application Schemas for vector data</w:t>
            </w:r>
            <w:r>
              <w:rPr>
                <w:webHidden/>
              </w:rPr>
              <w:tab/>
            </w:r>
            <w:r>
              <w:rPr>
                <w:webHidden/>
              </w:rPr>
              <w:fldChar w:fldCharType="begin"/>
            </w:r>
            <w:r>
              <w:rPr>
                <w:webHidden/>
              </w:rPr>
              <w:instrText xml:space="preserve"> PAGEREF _Toc206156520 \h </w:instrText>
            </w:r>
            <w:r>
              <w:rPr>
                <w:webHidden/>
              </w:rPr>
            </w:r>
            <w:r>
              <w:rPr>
                <w:webHidden/>
              </w:rPr>
              <w:fldChar w:fldCharType="separate"/>
            </w:r>
            <w:r w:rsidR="00125A2C">
              <w:rPr>
                <w:webHidden/>
              </w:rPr>
              <w:t>58</w:t>
            </w:r>
            <w:r>
              <w:rPr>
                <w:webHidden/>
              </w:rPr>
              <w:fldChar w:fldCharType="end"/>
            </w:r>
          </w:hyperlink>
        </w:p>
        <w:p w14:paraId="23E22ACE" w14:textId="07BAD925" w:rsidR="00FD1F7D" w:rsidRDefault="00FD1F7D">
          <w:pPr>
            <w:pStyle w:val="TOC3"/>
            <w:tabs>
              <w:tab w:val="left" w:pos="1461"/>
            </w:tabs>
            <w:rPr>
              <w:rFonts w:asciiTheme="minorHAnsi" w:eastAsiaTheme="minorEastAsia" w:hAnsiTheme="minorHAnsi" w:cstheme="minorBidi"/>
              <w:kern w:val="2"/>
              <w:sz w:val="24"/>
              <w:szCs w:val="24"/>
              <w:lang w:val="en-US" w:eastAsia="en-US"/>
              <w14:ligatures w14:val="standardContextual"/>
            </w:rPr>
          </w:pPr>
          <w:hyperlink w:anchor="_Toc206156521" w:history="1">
            <w:r w:rsidRPr="00A61A00">
              <w:rPr>
                <w:rStyle w:val="Hyperlink"/>
              </w:rPr>
              <w:t>B-7.4.2</w:t>
            </w:r>
            <w:r>
              <w:rPr>
                <w:rFonts w:asciiTheme="minorHAnsi" w:eastAsiaTheme="minorEastAsia" w:hAnsiTheme="minorHAnsi" w:cstheme="minorBidi"/>
                <w:kern w:val="2"/>
                <w:sz w:val="24"/>
                <w:szCs w:val="24"/>
                <w:lang w:val="en-US" w:eastAsia="en-US"/>
                <w14:ligatures w14:val="standardContextual"/>
              </w:rPr>
              <w:tab/>
            </w:r>
            <w:r w:rsidRPr="00A61A00">
              <w:rPr>
                <w:rStyle w:val="Hyperlink"/>
              </w:rPr>
              <w:t>Application Schemas for coverage data</w:t>
            </w:r>
            <w:r>
              <w:rPr>
                <w:webHidden/>
              </w:rPr>
              <w:tab/>
            </w:r>
            <w:r>
              <w:rPr>
                <w:webHidden/>
              </w:rPr>
              <w:fldChar w:fldCharType="begin"/>
            </w:r>
            <w:r>
              <w:rPr>
                <w:webHidden/>
              </w:rPr>
              <w:instrText xml:space="preserve"> PAGEREF _Toc206156521 \h </w:instrText>
            </w:r>
            <w:r>
              <w:rPr>
                <w:webHidden/>
              </w:rPr>
            </w:r>
            <w:r>
              <w:rPr>
                <w:webHidden/>
              </w:rPr>
              <w:fldChar w:fldCharType="separate"/>
            </w:r>
            <w:r w:rsidR="00125A2C">
              <w:rPr>
                <w:webHidden/>
              </w:rPr>
              <w:t>59</w:t>
            </w:r>
            <w:r>
              <w:rPr>
                <w:webHidden/>
              </w:rPr>
              <w:fldChar w:fldCharType="end"/>
            </w:r>
          </w:hyperlink>
        </w:p>
        <w:p w14:paraId="3690DCC8" w14:textId="11BCE6BC" w:rsidR="00FD1F7D" w:rsidRDefault="00FD1F7D">
          <w:pPr>
            <w:pStyle w:val="TOC3"/>
            <w:tabs>
              <w:tab w:val="left" w:pos="1461"/>
            </w:tabs>
            <w:rPr>
              <w:rFonts w:asciiTheme="minorHAnsi" w:eastAsiaTheme="minorEastAsia" w:hAnsiTheme="minorHAnsi" w:cstheme="minorBidi"/>
              <w:kern w:val="2"/>
              <w:sz w:val="24"/>
              <w:szCs w:val="24"/>
              <w:lang w:val="en-US" w:eastAsia="en-US"/>
              <w14:ligatures w14:val="standardContextual"/>
            </w:rPr>
          </w:pPr>
          <w:hyperlink w:anchor="_Toc206156522" w:history="1">
            <w:r w:rsidRPr="00A61A00">
              <w:rPr>
                <w:rStyle w:val="Hyperlink"/>
              </w:rPr>
              <w:t>B-7.4.3</w:t>
            </w:r>
            <w:r>
              <w:rPr>
                <w:rFonts w:asciiTheme="minorHAnsi" w:eastAsiaTheme="minorEastAsia" w:hAnsiTheme="minorHAnsi" w:cstheme="minorBidi"/>
                <w:kern w:val="2"/>
                <w:sz w:val="24"/>
                <w:szCs w:val="24"/>
                <w:lang w:val="en-US" w:eastAsia="en-US"/>
                <w14:ligatures w14:val="standardContextual"/>
              </w:rPr>
              <w:tab/>
            </w:r>
            <w:r w:rsidRPr="00A61A00">
              <w:rPr>
                <w:rStyle w:val="Hyperlink"/>
              </w:rPr>
              <w:t>Re-use of association and role names</w:t>
            </w:r>
            <w:r>
              <w:rPr>
                <w:webHidden/>
              </w:rPr>
              <w:tab/>
            </w:r>
            <w:r>
              <w:rPr>
                <w:webHidden/>
              </w:rPr>
              <w:fldChar w:fldCharType="begin"/>
            </w:r>
            <w:r>
              <w:rPr>
                <w:webHidden/>
              </w:rPr>
              <w:instrText xml:space="preserve"> PAGEREF _Toc206156522 \h </w:instrText>
            </w:r>
            <w:r>
              <w:rPr>
                <w:webHidden/>
              </w:rPr>
            </w:r>
            <w:r>
              <w:rPr>
                <w:webHidden/>
              </w:rPr>
              <w:fldChar w:fldCharType="separate"/>
            </w:r>
            <w:r w:rsidR="00125A2C">
              <w:rPr>
                <w:webHidden/>
              </w:rPr>
              <w:t>59</w:t>
            </w:r>
            <w:r>
              <w:rPr>
                <w:webHidden/>
              </w:rPr>
              <w:fldChar w:fldCharType="end"/>
            </w:r>
          </w:hyperlink>
        </w:p>
        <w:p w14:paraId="6E72A41E" w14:textId="08B1C5CB" w:rsidR="00FD1F7D" w:rsidRDefault="00FD1F7D">
          <w:pPr>
            <w:pStyle w:val="TOC3"/>
            <w:tabs>
              <w:tab w:val="left" w:pos="1461"/>
            </w:tabs>
            <w:rPr>
              <w:rFonts w:asciiTheme="minorHAnsi" w:eastAsiaTheme="minorEastAsia" w:hAnsiTheme="minorHAnsi" w:cstheme="minorBidi"/>
              <w:kern w:val="2"/>
              <w:sz w:val="24"/>
              <w:szCs w:val="24"/>
              <w:lang w:val="en-US" w:eastAsia="en-US"/>
              <w14:ligatures w14:val="standardContextual"/>
            </w:rPr>
          </w:pPr>
          <w:hyperlink w:anchor="_Toc206156523" w:history="1">
            <w:r w:rsidRPr="00A61A00">
              <w:rPr>
                <w:rStyle w:val="Hyperlink"/>
              </w:rPr>
              <w:t>B-7.4.4</w:t>
            </w:r>
            <w:r>
              <w:rPr>
                <w:rFonts w:asciiTheme="minorHAnsi" w:eastAsiaTheme="minorEastAsia" w:hAnsiTheme="minorHAnsi" w:cstheme="minorBidi"/>
                <w:kern w:val="2"/>
                <w:sz w:val="24"/>
                <w:szCs w:val="24"/>
                <w:lang w:val="en-US" w:eastAsia="en-US"/>
                <w14:ligatures w14:val="standardContextual"/>
              </w:rPr>
              <w:tab/>
            </w:r>
            <w:r w:rsidRPr="00A61A00">
              <w:rPr>
                <w:rStyle w:val="Hyperlink"/>
              </w:rPr>
              <w:t>Additional rules</w:t>
            </w:r>
            <w:r>
              <w:rPr>
                <w:webHidden/>
              </w:rPr>
              <w:tab/>
            </w:r>
            <w:r>
              <w:rPr>
                <w:webHidden/>
              </w:rPr>
              <w:fldChar w:fldCharType="begin"/>
            </w:r>
            <w:r>
              <w:rPr>
                <w:webHidden/>
              </w:rPr>
              <w:instrText xml:space="preserve"> PAGEREF _Toc206156523 \h </w:instrText>
            </w:r>
            <w:r>
              <w:rPr>
                <w:webHidden/>
              </w:rPr>
            </w:r>
            <w:r>
              <w:rPr>
                <w:webHidden/>
              </w:rPr>
              <w:fldChar w:fldCharType="separate"/>
            </w:r>
            <w:r w:rsidR="00125A2C">
              <w:rPr>
                <w:webHidden/>
              </w:rPr>
              <w:t>59</w:t>
            </w:r>
            <w:r>
              <w:rPr>
                <w:webHidden/>
              </w:rPr>
              <w:fldChar w:fldCharType="end"/>
            </w:r>
          </w:hyperlink>
        </w:p>
        <w:p w14:paraId="3F0F0D55" w14:textId="6D80CAD3" w:rsidR="00FD1F7D" w:rsidRDefault="00FD1F7D">
          <w:pPr>
            <w:pStyle w:val="TOC2"/>
            <w:tabs>
              <w:tab w:val="left" w:pos="1350"/>
            </w:tabs>
            <w:rPr>
              <w:rFonts w:asciiTheme="minorHAnsi" w:eastAsiaTheme="minorEastAsia" w:hAnsiTheme="minorHAnsi" w:cstheme="minorBidi"/>
              <w:kern w:val="2"/>
              <w:sz w:val="24"/>
              <w:szCs w:val="24"/>
              <w:lang w:val="en-US" w:eastAsia="en-US"/>
              <w14:ligatures w14:val="standardContextual"/>
            </w:rPr>
          </w:pPr>
          <w:hyperlink w:anchor="_Toc206156524" w:history="1">
            <w:r w:rsidRPr="00A61A00">
              <w:rPr>
                <w:rStyle w:val="Hyperlink"/>
              </w:rPr>
              <w:t>B-7.5</w:t>
            </w:r>
            <w:r>
              <w:rPr>
                <w:rFonts w:asciiTheme="minorHAnsi" w:eastAsiaTheme="minorEastAsia" w:hAnsiTheme="minorHAnsi" w:cstheme="minorBidi"/>
                <w:kern w:val="2"/>
                <w:sz w:val="24"/>
                <w:szCs w:val="24"/>
                <w:lang w:val="en-US" w:eastAsia="en-US"/>
                <w14:ligatures w14:val="standardContextual"/>
              </w:rPr>
              <w:tab/>
            </w:r>
            <w:r w:rsidRPr="00A61A00">
              <w:rPr>
                <w:rStyle w:val="Hyperlink"/>
              </w:rPr>
              <w:t>Other conventions and recommendations</w:t>
            </w:r>
            <w:r>
              <w:rPr>
                <w:webHidden/>
              </w:rPr>
              <w:tab/>
            </w:r>
            <w:r>
              <w:rPr>
                <w:webHidden/>
              </w:rPr>
              <w:fldChar w:fldCharType="begin"/>
            </w:r>
            <w:r>
              <w:rPr>
                <w:webHidden/>
              </w:rPr>
              <w:instrText xml:space="preserve"> PAGEREF _Toc206156524 \h </w:instrText>
            </w:r>
            <w:r>
              <w:rPr>
                <w:webHidden/>
              </w:rPr>
            </w:r>
            <w:r>
              <w:rPr>
                <w:webHidden/>
              </w:rPr>
              <w:fldChar w:fldCharType="separate"/>
            </w:r>
            <w:r w:rsidR="00125A2C">
              <w:rPr>
                <w:webHidden/>
              </w:rPr>
              <w:t>60</w:t>
            </w:r>
            <w:r>
              <w:rPr>
                <w:webHidden/>
              </w:rPr>
              <w:fldChar w:fldCharType="end"/>
            </w:r>
          </w:hyperlink>
        </w:p>
        <w:p w14:paraId="3F7F483A" w14:textId="5D5CF738" w:rsidR="00FD1F7D" w:rsidRDefault="00FD1F7D">
          <w:pPr>
            <w:pStyle w:val="TOC3"/>
            <w:tabs>
              <w:tab w:val="left" w:pos="1461"/>
            </w:tabs>
            <w:rPr>
              <w:rFonts w:asciiTheme="minorHAnsi" w:eastAsiaTheme="minorEastAsia" w:hAnsiTheme="minorHAnsi" w:cstheme="minorBidi"/>
              <w:kern w:val="2"/>
              <w:sz w:val="24"/>
              <w:szCs w:val="24"/>
              <w:lang w:val="en-US" w:eastAsia="en-US"/>
              <w14:ligatures w14:val="standardContextual"/>
            </w:rPr>
          </w:pPr>
          <w:hyperlink w:anchor="_Toc206156525" w:history="1">
            <w:r w:rsidRPr="00A61A00">
              <w:rPr>
                <w:rStyle w:val="Hyperlink"/>
              </w:rPr>
              <w:t>B-7.5.1</w:t>
            </w:r>
            <w:r>
              <w:rPr>
                <w:rFonts w:asciiTheme="minorHAnsi" w:eastAsiaTheme="minorEastAsia" w:hAnsiTheme="minorHAnsi" w:cstheme="minorBidi"/>
                <w:kern w:val="2"/>
                <w:sz w:val="24"/>
                <w:szCs w:val="24"/>
                <w:lang w:val="en-US" w:eastAsia="en-US"/>
                <w14:ligatures w14:val="standardContextual"/>
              </w:rPr>
              <w:tab/>
            </w:r>
            <w:r w:rsidRPr="00A61A00">
              <w:rPr>
                <w:rStyle w:val="Hyperlink"/>
              </w:rPr>
              <w:t>Reuse and harmonization</w:t>
            </w:r>
            <w:r>
              <w:rPr>
                <w:webHidden/>
              </w:rPr>
              <w:tab/>
            </w:r>
            <w:r>
              <w:rPr>
                <w:webHidden/>
              </w:rPr>
              <w:fldChar w:fldCharType="begin"/>
            </w:r>
            <w:r>
              <w:rPr>
                <w:webHidden/>
              </w:rPr>
              <w:instrText xml:space="preserve"> PAGEREF _Toc206156525 \h </w:instrText>
            </w:r>
            <w:r>
              <w:rPr>
                <w:webHidden/>
              </w:rPr>
            </w:r>
            <w:r>
              <w:rPr>
                <w:webHidden/>
              </w:rPr>
              <w:fldChar w:fldCharType="separate"/>
            </w:r>
            <w:r w:rsidR="00125A2C">
              <w:rPr>
                <w:webHidden/>
              </w:rPr>
              <w:t>60</w:t>
            </w:r>
            <w:r>
              <w:rPr>
                <w:webHidden/>
              </w:rPr>
              <w:fldChar w:fldCharType="end"/>
            </w:r>
          </w:hyperlink>
        </w:p>
        <w:p w14:paraId="1102A474" w14:textId="56718E01" w:rsidR="00FD1F7D" w:rsidRDefault="00FD1F7D">
          <w:pPr>
            <w:pStyle w:val="TOC3"/>
            <w:tabs>
              <w:tab w:val="left" w:pos="1461"/>
            </w:tabs>
            <w:rPr>
              <w:rFonts w:asciiTheme="minorHAnsi" w:eastAsiaTheme="minorEastAsia" w:hAnsiTheme="minorHAnsi" w:cstheme="minorBidi"/>
              <w:kern w:val="2"/>
              <w:sz w:val="24"/>
              <w:szCs w:val="24"/>
              <w:lang w:val="en-US" w:eastAsia="en-US"/>
              <w14:ligatures w14:val="standardContextual"/>
            </w:rPr>
          </w:pPr>
          <w:hyperlink w:anchor="_Toc206156526" w:history="1">
            <w:r w:rsidRPr="00A61A00">
              <w:rPr>
                <w:rStyle w:val="Hyperlink"/>
              </w:rPr>
              <w:t>B-7.5.2</w:t>
            </w:r>
            <w:r>
              <w:rPr>
                <w:rFonts w:asciiTheme="minorHAnsi" w:eastAsiaTheme="minorEastAsia" w:hAnsiTheme="minorHAnsi" w:cstheme="minorBidi"/>
                <w:kern w:val="2"/>
                <w:sz w:val="24"/>
                <w:szCs w:val="24"/>
                <w:lang w:val="en-US" w:eastAsia="en-US"/>
                <w14:ligatures w14:val="standardContextual"/>
              </w:rPr>
              <w:tab/>
            </w:r>
            <w:r w:rsidRPr="00A61A00">
              <w:rPr>
                <w:rStyle w:val="Hyperlink"/>
              </w:rPr>
              <w:t>Features and information types</w:t>
            </w:r>
            <w:r>
              <w:rPr>
                <w:webHidden/>
              </w:rPr>
              <w:tab/>
            </w:r>
            <w:r>
              <w:rPr>
                <w:webHidden/>
              </w:rPr>
              <w:fldChar w:fldCharType="begin"/>
            </w:r>
            <w:r>
              <w:rPr>
                <w:webHidden/>
              </w:rPr>
              <w:instrText xml:space="preserve"> PAGEREF _Toc206156526 \h </w:instrText>
            </w:r>
            <w:r>
              <w:rPr>
                <w:webHidden/>
              </w:rPr>
            </w:r>
            <w:r>
              <w:rPr>
                <w:webHidden/>
              </w:rPr>
              <w:fldChar w:fldCharType="separate"/>
            </w:r>
            <w:r w:rsidR="00125A2C">
              <w:rPr>
                <w:webHidden/>
              </w:rPr>
              <w:t>60</w:t>
            </w:r>
            <w:r>
              <w:rPr>
                <w:webHidden/>
              </w:rPr>
              <w:fldChar w:fldCharType="end"/>
            </w:r>
          </w:hyperlink>
        </w:p>
        <w:p w14:paraId="2D6B9F47" w14:textId="071374CE" w:rsidR="00FD1F7D" w:rsidRDefault="00FD1F7D">
          <w:pPr>
            <w:pStyle w:val="TOC3"/>
            <w:tabs>
              <w:tab w:val="left" w:pos="1461"/>
            </w:tabs>
            <w:rPr>
              <w:rFonts w:asciiTheme="minorHAnsi" w:eastAsiaTheme="minorEastAsia" w:hAnsiTheme="minorHAnsi" w:cstheme="minorBidi"/>
              <w:kern w:val="2"/>
              <w:sz w:val="24"/>
              <w:szCs w:val="24"/>
              <w:lang w:val="en-US" w:eastAsia="en-US"/>
              <w14:ligatures w14:val="standardContextual"/>
            </w:rPr>
          </w:pPr>
          <w:hyperlink w:anchor="_Toc206156527" w:history="1">
            <w:r w:rsidRPr="00A61A00">
              <w:rPr>
                <w:rStyle w:val="Hyperlink"/>
              </w:rPr>
              <w:t>B-7.5.3</w:t>
            </w:r>
            <w:r>
              <w:rPr>
                <w:rFonts w:asciiTheme="minorHAnsi" w:eastAsiaTheme="minorEastAsia" w:hAnsiTheme="minorHAnsi" w:cstheme="minorBidi"/>
                <w:kern w:val="2"/>
                <w:sz w:val="24"/>
                <w:szCs w:val="24"/>
                <w:lang w:val="en-US" w:eastAsia="en-US"/>
                <w14:ligatures w14:val="standardContextual"/>
              </w:rPr>
              <w:tab/>
            </w:r>
            <w:r w:rsidRPr="00A61A00">
              <w:rPr>
                <w:rStyle w:val="Hyperlink"/>
              </w:rPr>
              <w:t>Superclasses and subclasses</w:t>
            </w:r>
            <w:r>
              <w:rPr>
                <w:webHidden/>
              </w:rPr>
              <w:tab/>
            </w:r>
            <w:r>
              <w:rPr>
                <w:webHidden/>
              </w:rPr>
              <w:fldChar w:fldCharType="begin"/>
            </w:r>
            <w:r>
              <w:rPr>
                <w:webHidden/>
              </w:rPr>
              <w:instrText xml:space="preserve"> PAGEREF _Toc206156527 \h </w:instrText>
            </w:r>
            <w:r>
              <w:rPr>
                <w:webHidden/>
              </w:rPr>
            </w:r>
            <w:r>
              <w:rPr>
                <w:webHidden/>
              </w:rPr>
              <w:fldChar w:fldCharType="separate"/>
            </w:r>
            <w:r w:rsidR="00125A2C">
              <w:rPr>
                <w:webHidden/>
              </w:rPr>
              <w:t>61</w:t>
            </w:r>
            <w:r>
              <w:rPr>
                <w:webHidden/>
              </w:rPr>
              <w:fldChar w:fldCharType="end"/>
            </w:r>
          </w:hyperlink>
        </w:p>
        <w:p w14:paraId="14CA35EC" w14:textId="665545D2" w:rsidR="00FD1F7D" w:rsidRDefault="00FD1F7D">
          <w:pPr>
            <w:pStyle w:val="TOC3"/>
            <w:tabs>
              <w:tab w:val="left" w:pos="1461"/>
            </w:tabs>
            <w:rPr>
              <w:rFonts w:asciiTheme="minorHAnsi" w:eastAsiaTheme="minorEastAsia" w:hAnsiTheme="minorHAnsi" w:cstheme="minorBidi"/>
              <w:kern w:val="2"/>
              <w:sz w:val="24"/>
              <w:szCs w:val="24"/>
              <w:lang w:val="en-US" w:eastAsia="en-US"/>
              <w14:ligatures w14:val="standardContextual"/>
            </w:rPr>
          </w:pPr>
          <w:hyperlink w:anchor="_Toc206156528" w:history="1">
            <w:r w:rsidRPr="00A61A00">
              <w:rPr>
                <w:rStyle w:val="Hyperlink"/>
              </w:rPr>
              <w:t>B-7.5.4</w:t>
            </w:r>
            <w:r>
              <w:rPr>
                <w:rFonts w:asciiTheme="minorHAnsi" w:eastAsiaTheme="minorEastAsia" w:hAnsiTheme="minorHAnsi" w:cstheme="minorBidi"/>
                <w:kern w:val="2"/>
                <w:sz w:val="24"/>
                <w:szCs w:val="24"/>
                <w:lang w:val="en-US" w:eastAsia="en-US"/>
                <w14:ligatures w14:val="standardContextual"/>
              </w:rPr>
              <w:tab/>
            </w:r>
            <w:r w:rsidRPr="00A61A00">
              <w:rPr>
                <w:rStyle w:val="Hyperlink"/>
              </w:rPr>
              <w:t>Associations and association classes</w:t>
            </w:r>
            <w:r>
              <w:rPr>
                <w:webHidden/>
              </w:rPr>
              <w:tab/>
            </w:r>
            <w:r>
              <w:rPr>
                <w:webHidden/>
              </w:rPr>
              <w:fldChar w:fldCharType="begin"/>
            </w:r>
            <w:r>
              <w:rPr>
                <w:webHidden/>
              </w:rPr>
              <w:instrText xml:space="preserve"> PAGEREF _Toc206156528 \h </w:instrText>
            </w:r>
            <w:r>
              <w:rPr>
                <w:webHidden/>
              </w:rPr>
            </w:r>
            <w:r>
              <w:rPr>
                <w:webHidden/>
              </w:rPr>
              <w:fldChar w:fldCharType="separate"/>
            </w:r>
            <w:r w:rsidR="00125A2C">
              <w:rPr>
                <w:webHidden/>
              </w:rPr>
              <w:t>62</w:t>
            </w:r>
            <w:r>
              <w:rPr>
                <w:webHidden/>
              </w:rPr>
              <w:fldChar w:fldCharType="end"/>
            </w:r>
          </w:hyperlink>
        </w:p>
        <w:p w14:paraId="2C834B05" w14:textId="5AFE83D3" w:rsidR="00FD1F7D" w:rsidRDefault="00FD1F7D">
          <w:pPr>
            <w:pStyle w:val="TOC3"/>
            <w:tabs>
              <w:tab w:val="left" w:pos="1461"/>
            </w:tabs>
            <w:rPr>
              <w:rFonts w:asciiTheme="minorHAnsi" w:eastAsiaTheme="minorEastAsia" w:hAnsiTheme="minorHAnsi" w:cstheme="minorBidi"/>
              <w:kern w:val="2"/>
              <w:sz w:val="24"/>
              <w:szCs w:val="24"/>
              <w:lang w:val="en-US" w:eastAsia="en-US"/>
              <w14:ligatures w14:val="standardContextual"/>
            </w:rPr>
          </w:pPr>
          <w:hyperlink w:anchor="_Toc206156529" w:history="1">
            <w:r w:rsidRPr="00A61A00">
              <w:rPr>
                <w:rStyle w:val="Hyperlink"/>
              </w:rPr>
              <w:t>B-7.5.5</w:t>
            </w:r>
            <w:r>
              <w:rPr>
                <w:rFonts w:asciiTheme="minorHAnsi" w:eastAsiaTheme="minorEastAsia" w:hAnsiTheme="minorHAnsi" w:cstheme="minorBidi"/>
                <w:kern w:val="2"/>
                <w:sz w:val="24"/>
                <w:szCs w:val="24"/>
                <w:lang w:val="en-US" w:eastAsia="en-US"/>
                <w14:ligatures w14:val="standardContextual"/>
              </w:rPr>
              <w:tab/>
            </w:r>
            <w:r w:rsidRPr="00A61A00">
              <w:rPr>
                <w:rStyle w:val="Hyperlink"/>
              </w:rPr>
              <w:t>Attributes in general</w:t>
            </w:r>
            <w:r>
              <w:rPr>
                <w:webHidden/>
              </w:rPr>
              <w:tab/>
            </w:r>
            <w:r>
              <w:rPr>
                <w:webHidden/>
              </w:rPr>
              <w:fldChar w:fldCharType="begin"/>
            </w:r>
            <w:r>
              <w:rPr>
                <w:webHidden/>
              </w:rPr>
              <w:instrText xml:space="preserve"> PAGEREF _Toc206156529 \h </w:instrText>
            </w:r>
            <w:r>
              <w:rPr>
                <w:webHidden/>
              </w:rPr>
            </w:r>
            <w:r>
              <w:rPr>
                <w:webHidden/>
              </w:rPr>
              <w:fldChar w:fldCharType="separate"/>
            </w:r>
            <w:r w:rsidR="00125A2C">
              <w:rPr>
                <w:webHidden/>
              </w:rPr>
              <w:t>63</w:t>
            </w:r>
            <w:r>
              <w:rPr>
                <w:webHidden/>
              </w:rPr>
              <w:fldChar w:fldCharType="end"/>
            </w:r>
          </w:hyperlink>
        </w:p>
        <w:p w14:paraId="43E1BFB4" w14:textId="2C3288F6" w:rsidR="00FD1F7D" w:rsidRDefault="00FD1F7D">
          <w:pPr>
            <w:pStyle w:val="TOC3"/>
            <w:tabs>
              <w:tab w:val="left" w:pos="1461"/>
            </w:tabs>
            <w:rPr>
              <w:rFonts w:asciiTheme="minorHAnsi" w:eastAsiaTheme="minorEastAsia" w:hAnsiTheme="minorHAnsi" w:cstheme="minorBidi"/>
              <w:kern w:val="2"/>
              <w:sz w:val="24"/>
              <w:szCs w:val="24"/>
              <w:lang w:val="en-US" w:eastAsia="en-US"/>
              <w14:ligatures w14:val="standardContextual"/>
            </w:rPr>
          </w:pPr>
          <w:hyperlink w:anchor="_Toc206156530" w:history="1">
            <w:r w:rsidRPr="00A61A00">
              <w:rPr>
                <w:rStyle w:val="Hyperlink"/>
              </w:rPr>
              <w:t>B-7.5.6</w:t>
            </w:r>
            <w:r>
              <w:rPr>
                <w:rFonts w:asciiTheme="minorHAnsi" w:eastAsiaTheme="minorEastAsia" w:hAnsiTheme="minorHAnsi" w:cstheme="minorBidi"/>
                <w:kern w:val="2"/>
                <w:sz w:val="24"/>
                <w:szCs w:val="24"/>
                <w:lang w:val="en-US" w:eastAsia="en-US"/>
                <w14:ligatures w14:val="standardContextual"/>
              </w:rPr>
              <w:tab/>
            </w:r>
            <w:r w:rsidRPr="00A61A00">
              <w:rPr>
                <w:rStyle w:val="Hyperlink"/>
              </w:rPr>
              <w:t>Codelist and enumeration attributes</w:t>
            </w:r>
            <w:r>
              <w:rPr>
                <w:webHidden/>
              </w:rPr>
              <w:tab/>
            </w:r>
            <w:r>
              <w:rPr>
                <w:webHidden/>
              </w:rPr>
              <w:fldChar w:fldCharType="begin"/>
            </w:r>
            <w:r>
              <w:rPr>
                <w:webHidden/>
              </w:rPr>
              <w:instrText xml:space="preserve"> PAGEREF _Toc206156530 \h </w:instrText>
            </w:r>
            <w:r>
              <w:rPr>
                <w:webHidden/>
              </w:rPr>
            </w:r>
            <w:r>
              <w:rPr>
                <w:webHidden/>
              </w:rPr>
              <w:fldChar w:fldCharType="separate"/>
            </w:r>
            <w:r w:rsidR="00125A2C">
              <w:rPr>
                <w:webHidden/>
              </w:rPr>
              <w:t>64</w:t>
            </w:r>
            <w:r>
              <w:rPr>
                <w:webHidden/>
              </w:rPr>
              <w:fldChar w:fldCharType="end"/>
            </w:r>
          </w:hyperlink>
        </w:p>
        <w:p w14:paraId="468441C5" w14:textId="54832708" w:rsidR="00FD1F7D" w:rsidRDefault="00FD1F7D">
          <w:pPr>
            <w:pStyle w:val="TOC3"/>
            <w:tabs>
              <w:tab w:val="left" w:pos="1461"/>
            </w:tabs>
            <w:rPr>
              <w:rFonts w:asciiTheme="minorHAnsi" w:eastAsiaTheme="minorEastAsia" w:hAnsiTheme="minorHAnsi" w:cstheme="minorBidi"/>
              <w:kern w:val="2"/>
              <w:sz w:val="24"/>
              <w:szCs w:val="24"/>
              <w:lang w:val="en-US" w:eastAsia="en-US"/>
              <w14:ligatures w14:val="standardContextual"/>
            </w:rPr>
          </w:pPr>
          <w:hyperlink w:anchor="_Toc206156531" w:history="1">
            <w:r w:rsidRPr="00A61A00">
              <w:rPr>
                <w:rStyle w:val="Hyperlink"/>
              </w:rPr>
              <w:t>B-7.5.7</w:t>
            </w:r>
            <w:r>
              <w:rPr>
                <w:rFonts w:asciiTheme="minorHAnsi" w:eastAsiaTheme="minorEastAsia" w:hAnsiTheme="minorHAnsi" w:cstheme="minorBidi"/>
                <w:kern w:val="2"/>
                <w:sz w:val="24"/>
                <w:szCs w:val="24"/>
                <w:lang w:val="en-US" w:eastAsia="en-US"/>
                <w14:ligatures w14:val="standardContextual"/>
              </w:rPr>
              <w:tab/>
            </w:r>
            <w:r w:rsidRPr="00A61A00">
              <w:rPr>
                <w:rStyle w:val="Hyperlink"/>
              </w:rPr>
              <w:t>Labels and definitions for listed values</w:t>
            </w:r>
            <w:r>
              <w:rPr>
                <w:webHidden/>
              </w:rPr>
              <w:tab/>
            </w:r>
            <w:r>
              <w:rPr>
                <w:webHidden/>
              </w:rPr>
              <w:fldChar w:fldCharType="begin"/>
            </w:r>
            <w:r>
              <w:rPr>
                <w:webHidden/>
              </w:rPr>
              <w:instrText xml:space="preserve"> PAGEREF _Toc206156531 \h </w:instrText>
            </w:r>
            <w:r>
              <w:rPr>
                <w:webHidden/>
              </w:rPr>
            </w:r>
            <w:r>
              <w:rPr>
                <w:webHidden/>
              </w:rPr>
              <w:fldChar w:fldCharType="separate"/>
            </w:r>
            <w:r w:rsidR="00125A2C">
              <w:rPr>
                <w:webHidden/>
              </w:rPr>
              <w:t>65</w:t>
            </w:r>
            <w:r>
              <w:rPr>
                <w:webHidden/>
              </w:rPr>
              <w:fldChar w:fldCharType="end"/>
            </w:r>
          </w:hyperlink>
        </w:p>
        <w:p w14:paraId="5ADBF330" w14:textId="4F9F0BBA" w:rsidR="00FD1F7D" w:rsidRDefault="00FD1F7D">
          <w:pPr>
            <w:pStyle w:val="TOC3"/>
            <w:tabs>
              <w:tab w:val="left" w:pos="1461"/>
            </w:tabs>
            <w:rPr>
              <w:rFonts w:asciiTheme="minorHAnsi" w:eastAsiaTheme="minorEastAsia" w:hAnsiTheme="minorHAnsi" w:cstheme="minorBidi"/>
              <w:kern w:val="2"/>
              <w:sz w:val="24"/>
              <w:szCs w:val="24"/>
              <w:lang w:val="en-US" w:eastAsia="en-US"/>
              <w14:ligatures w14:val="standardContextual"/>
            </w:rPr>
          </w:pPr>
          <w:hyperlink w:anchor="_Toc206156532" w:history="1">
            <w:r w:rsidRPr="00A61A00">
              <w:rPr>
                <w:rStyle w:val="Hyperlink"/>
              </w:rPr>
              <w:t>B-7.5.8</w:t>
            </w:r>
            <w:r>
              <w:rPr>
                <w:rFonts w:asciiTheme="minorHAnsi" w:eastAsiaTheme="minorEastAsia" w:hAnsiTheme="minorHAnsi" w:cstheme="minorBidi"/>
                <w:kern w:val="2"/>
                <w:sz w:val="24"/>
                <w:szCs w:val="24"/>
                <w:lang w:val="en-US" w:eastAsia="en-US"/>
                <w14:ligatures w14:val="standardContextual"/>
              </w:rPr>
              <w:tab/>
            </w:r>
            <w:r w:rsidRPr="00A61A00">
              <w:rPr>
                <w:rStyle w:val="Hyperlink"/>
              </w:rPr>
              <w:t>Data types</w:t>
            </w:r>
            <w:r>
              <w:rPr>
                <w:webHidden/>
              </w:rPr>
              <w:tab/>
            </w:r>
            <w:r>
              <w:rPr>
                <w:webHidden/>
              </w:rPr>
              <w:fldChar w:fldCharType="begin"/>
            </w:r>
            <w:r>
              <w:rPr>
                <w:webHidden/>
              </w:rPr>
              <w:instrText xml:space="preserve"> PAGEREF _Toc206156532 \h </w:instrText>
            </w:r>
            <w:r>
              <w:rPr>
                <w:webHidden/>
              </w:rPr>
            </w:r>
            <w:r>
              <w:rPr>
                <w:webHidden/>
              </w:rPr>
              <w:fldChar w:fldCharType="separate"/>
            </w:r>
            <w:r w:rsidR="00125A2C">
              <w:rPr>
                <w:webHidden/>
              </w:rPr>
              <w:t>65</w:t>
            </w:r>
            <w:r>
              <w:rPr>
                <w:webHidden/>
              </w:rPr>
              <w:fldChar w:fldCharType="end"/>
            </w:r>
          </w:hyperlink>
        </w:p>
        <w:p w14:paraId="430D635C" w14:textId="291FDD06" w:rsidR="00FD1F7D" w:rsidRDefault="00FD1F7D">
          <w:pPr>
            <w:pStyle w:val="TOC3"/>
            <w:tabs>
              <w:tab w:val="left" w:pos="1461"/>
            </w:tabs>
            <w:rPr>
              <w:rFonts w:asciiTheme="minorHAnsi" w:eastAsiaTheme="minorEastAsia" w:hAnsiTheme="minorHAnsi" w:cstheme="minorBidi"/>
              <w:kern w:val="2"/>
              <w:sz w:val="24"/>
              <w:szCs w:val="24"/>
              <w:lang w:val="en-US" w:eastAsia="en-US"/>
              <w14:ligatures w14:val="standardContextual"/>
            </w:rPr>
          </w:pPr>
          <w:hyperlink w:anchor="_Toc206156533" w:history="1">
            <w:r w:rsidRPr="00A61A00">
              <w:rPr>
                <w:rStyle w:val="Hyperlink"/>
              </w:rPr>
              <w:t>B-7.5.9</w:t>
            </w:r>
            <w:r>
              <w:rPr>
                <w:rFonts w:asciiTheme="minorHAnsi" w:eastAsiaTheme="minorEastAsia" w:hAnsiTheme="minorHAnsi" w:cstheme="minorBidi"/>
                <w:kern w:val="2"/>
                <w:sz w:val="24"/>
                <w:szCs w:val="24"/>
                <w:lang w:val="en-US" w:eastAsia="en-US"/>
                <w14:ligatures w14:val="standardContextual"/>
              </w:rPr>
              <w:tab/>
            </w:r>
            <w:r w:rsidRPr="00A61A00">
              <w:rPr>
                <w:rStyle w:val="Hyperlink"/>
              </w:rPr>
              <w:t>Codes for listed values</w:t>
            </w:r>
            <w:r>
              <w:rPr>
                <w:webHidden/>
              </w:rPr>
              <w:tab/>
            </w:r>
            <w:r>
              <w:rPr>
                <w:webHidden/>
              </w:rPr>
              <w:fldChar w:fldCharType="begin"/>
            </w:r>
            <w:r>
              <w:rPr>
                <w:webHidden/>
              </w:rPr>
              <w:instrText xml:space="preserve"> PAGEREF _Toc206156533 \h </w:instrText>
            </w:r>
            <w:r>
              <w:rPr>
                <w:webHidden/>
              </w:rPr>
            </w:r>
            <w:r>
              <w:rPr>
                <w:webHidden/>
              </w:rPr>
              <w:fldChar w:fldCharType="separate"/>
            </w:r>
            <w:r w:rsidR="00125A2C">
              <w:rPr>
                <w:webHidden/>
              </w:rPr>
              <w:t>66</w:t>
            </w:r>
            <w:r>
              <w:rPr>
                <w:webHidden/>
              </w:rPr>
              <w:fldChar w:fldCharType="end"/>
            </w:r>
          </w:hyperlink>
        </w:p>
        <w:p w14:paraId="73A9A1FA" w14:textId="2AE82B71" w:rsidR="00FD1F7D" w:rsidRDefault="00FD1F7D">
          <w:pPr>
            <w:pStyle w:val="TOC2"/>
            <w:tabs>
              <w:tab w:val="left" w:pos="1350"/>
            </w:tabs>
            <w:rPr>
              <w:rFonts w:asciiTheme="minorHAnsi" w:eastAsiaTheme="minorEastAsia" w:hAnsiTheme="minorHAnsi" w:cstheme="minorBidi"/>
              <w:kern w:val="2"/>
              <w:sz w:val="24"/>
              <w:szCs w:val="24"/>
              <w:lang w:val="en-US" w:eastAsia="en-US"/>
              <w14:ligatures w14:val="standardContextual"/>
            </w:rPr>
          </w:pPr>
          <w:hyperlink w:anchor="_Toc206156534" w:history="1">
            <w:r w:rsidRPr="00A61A00">
              <w:rPr>
                <w:rStyle w:val="Hyperlink"/>
              </w:rPr>
              <w:t>B-7.6</w:t>
            </w:r>
            <w:r>
              <w:rPr>
                <w:rFonts w:asciiTheme="minorHAnsi" w:eastAsiaTheme="minorEastAsia" w:hAnsiTheme="minorHAnsi" w:cstheme="minorBidi"/>
                <w:kern w:val="2"/>
                <w:sz w:val="24"/>
                <w:szCs w:val="24"/>
                <w:lang w:val="en-US" w:eastAsia="en-US"/>
                <w14:ligatures w14:val="standardContextual"/>
              </w:rPr>
              <w:tab/>
            </w:r>
            <w:r w:rsidRPr="00A61A00">
              <w:rPr>
                <w:rStyle w:val="Hyperlink"/>
              </w:rPr>
              <w:t>Recommended practices</w:t>
            </w:r>
            <w:r>
              <w:rPr>
                <w:webHidden/>
              </w:rPr>
              <w:tab/>
            </w:r>
            <w:r>
              <w:rPr>
                <w:webHidden/>
              </w:rPr>
              <w:fldChar w:fldCharType="begin"/>
            </w:r>
            <w:r>
              <w:rPr>
                <w:webHidden/>
              </w:rPr>
              <w:instrText xml:space="preserve"> PAGEREF _Toc206156534 \h </w:instrText>
            </w:r>
            <w:r>
              <w:rPr>
                <w:webHidden/>
              </w:rPr>
            </w:r>
            <w:r>
              <w:rPr>
                <w:webHidden/>
              </w:rPr>
              <w:fldChar w:fldCharType="separate"/>
            </w:r>
            <w:r w:rsidR="00125A2C">
              <w:rPr>
                <w:webHidden/>
              </w:rPr>
              <w:t>66</w:t>
            </w:r>
            <w:r>
              <w:rPr>
                <w:webHidden/>
              </w:rPr>
              <w:fldChar w:fldCharType="end"/>
            </w:r>
          </w:hyperlink>
        </w:p>
        <w:p w14:paraId="4DB7E0B1" w14:textId="0A388FDA" w:rsidR="00FD1F7D" w:rsidRDefault="00FD1F7D">
          <w:pPr>
            <w:pStyle w:val="TOC3"/>
            <w:tabs>
              <w:tab w:val="left" w:pos="1461"/>
            </w:tabs>
            <w:rPr>
              <w:rFonts w:asciiTheme="minorHAnsi" w:eastAsiaTheme="minorEastAsia" w:hAnsiTheme="minorHAnsi" w:cstheme="minorBidi"/>
              <w:kern w:val="2"/>
              <w:sz w:val="24"/>
              <w:szCs w:val="24"/>
              <w:lang w:val="en-US" w:eastAsia="en-US"/>
              <w14:ligatures w14:val="standardContextual"/>
            </w:rPr>
          </w:pPr>
          <w:hyperlink w:anchor="_Toc206156535" w:history="1">
            <w:r w:rsidRPr="00A61A00">
              <w:rPr>
                <w:rStyle w:val="Hyperlink"/>
              </w:rPr>
              <w:t>B-7.6.1</w:t>
            </w:r>
            <w:r>
              <w:rPr>
                <w:rFonts w:asciiTheme="minorHAnsi" w:eastAsiaTheme="minorEastAsia" w:hAnsiTheme="minorHAnsi" w:cstheme="minorBidi"/>
                <w:kern w:val="2"/>
                <w:sz w:val="24"/>
                <w:szCs w:val="24"/>
                <w:lang w:val="en-US" w:eastAsia="en-US"/>
                <w14:ligatures w14:val="standardContextual"/>
              </w:rPr>
              <w:tab/>
            </w:r>
            <w:r w:rsidRPr="00A61A00">
              <w:rPr>
                <w:rStyle w:val="Hyperlink"/>
              </w:rPr>
              <w:t>Reviews of model elements and structure</w:t>
            </w:r>
            <w:r>
              <w:rPr>
                <w:webHidden/>
              </w:rPr>
              <w:tab/>
            </w:r>
            <w:r>
              <w:rPr>
                <w:webHidden/>
              </w:rPr>
              <w:fldChar w:fldCharType="begin"/>
            </w:r>
            <w:r>
              <w:rPr>
                <w:webHidden/>
              </w:rPr>
              <w:instrText xml:space="preserve"> PAGEREF _Toc206156535 \h </w:instrText>
            </w:r>
            <w:r>
              <w:rPr>
                <w:webHidden/>
              </w:rPr>
            </w:r>
            <w:r>
              <w:rPr>
                <w:webHidden/>
              </w:rPr>
              <w:fldChar w:fldCharType="separate"/>
            </w:r>
            <w:r w:rsidR="00125A2C">
              <w:rPr>
                <w:webHidden/>
              </w:rPr>
              <w:t>66</w:t>
            </w:r>
            <w:r>
              <w:rPr>
                <w:webHidden/>
              </w:rPr>
              <w:fldChar w:fldCharType="end"/>
            </w:r>
          </w:hyperlink>
        </w:p>
        <w:p w14:paraId="2233BD4B" w14:textId="3276A3CB" w:rsidR="00FD1F7D" w:rsidRDefault="00FD1F7D">
          <w:pPr>
            <w:pStyle w:val="TOC3"/>
            <w:tabs>
              <w:tab w:val="left" w:pos="1461"/>
            </w:tabs>
            <w:rPr>
              <w:rFonts w:asciiTheme="minorHAnsi" w:eastAsiaTheme="minorEastAsia" w:hAnsiTheme="minorHAnsi" w:cstheme="minorBidi"/>
              <w:kern w:val="2"/>
              <w:sz w:val="24"/>
              <w:szCs w:val="24"/>
              <w:lang w:val="en-US" w:eastAsia="en-US"/>
              <w14:ligatures w14:val="standardContextual"/>
            </w:rPr>
          </w:pPr>
          <w:hyperlink w:anchor="_Toc206156536" w:history="1">
            <w:r w:rsidRPr="00A61A00">
              <w:rPr>
                <w:rStyle w:val="Hyperlink"/>
              </w:rPr>
              <w:t>B-7.6.2</w:t>
            </w:r>
            <w:r>
              <w:rPr>
                <w:rFonts w:asciiTheme="minorHAnsi" w:eastAsiaTheme="minorEastAsia" w:hAnsiTheme="minorHAnsi" w:cstheme="minorBidi"/>
                <w:kern w:val="2"/>
                <w:sz w:val="24"/>
                <w:szCs w:val="24"/>
                <w:lang w:val="en-US" w:eastAsia="en-US"/>
                <w14:ligatures w14:val="standardContextual"/>
              </w:rPr>
              <w:tab/>
            </w:r>
            <w:r w:rsidRPr="00A61A00">
              <w:rPr>
                <w:rStyle w:val="Hyperlink"/>
              </w:rPr>
              <w:t>Diagram layout</w:t>
            </w:r>
            <w:r>
              <w:rPr>
                <w:webHidden/>
              </w:rPr>
              <w:tab/>
            </w:r>
            <w:r>
              <w:rPr>
                <w:webHidden/>
              </w:rPr>
              <w:fldChar w:fldCharType="begin"/>
            </w:r>
            <w:r>
              <w:rPr>
                <w:webHidden/>
              </w:rPr>
              <w:instrText xml:space="preserve"> PAGEREF _Toc206156536 \h </w:instrText>
            </w:r>
            <w:r>
              <w:rPr>
                <w:webHidden/>
              </w:rPr>
            </w:r>
            <w:r>
              <w:rPr>
                <w:webHidden/>
              </w:rPr>
              <w:fldChar w:fldCharType="separate"/>
            </w:r>
            <w:r w:rsidR="00125A2C">
              <w:rPr>
                <w:webHidden/>
              </w:rPr>
              <w:t>66</w:t>
            </w:r>
            <w:r>
              <w:rPr>
                <w:webHidden/>
              </w:rPr>
              <w:fldChar w:fldCharType="end"/>
            </w:r>
          </w:hyperlink>
        </w:p>
        <w:p w14:paraId="35F1BBAA" w14:textId="34690846" w:rsidR="00FD1F7D" w:rsidRDefault="00FD1F7D">
          <w:pPr>
            <w:pStyle w:val="TOC3"/>
            <w:tabs>
              <w:tab w:val="left" w:pos="1461"/>
            </w:tabs>
            <w:rPr>
              <w:rFonts w:asciiTheme="minorHAnsi" w:eastAsiaTheme="minorEastAsia" w:hAnsiTheme="minorHAnsi" w:cstheme="minorBidi"/>
              <w:kern w:val="2"/>
              <w:sz w:val="24"/>
              <w:szCs w:val="24"/>
              <w:lang w:val="en-US" w:eastAsia="en-US"/>
              <w14:ligatures w14:val="standardContextual"/>
            </w:rPr>
          </w:pPr>
          <w:hyperlink w:anchor="_Toc206156537" w:history="1">
            <w:r w:rsidRPr="00A61A00">
              <w:rPr>
                <w:rStyle w:val="Hyperlink"/>
              </w:rPr>
              <w:t>B-7.6.3</w:t>
            </w:r>
            <w:r>
              <w:rPr>
                <w:rFonts w:asciiTheme="minorHAnsi" w:eastAsiaTheme="minorEastAsia" w:hAnsiTheme="minorHAnsi" w:cstheme="minorBidi"/>
                <w:kern w:val="2"/>
                <w:sz w:val="24"/>
                <w:szCs w:val="24"/>
                <w:lang w:val="en-US" w:eastAsia="en-US"/>
                <w14:ligatures w14:val="standardContextual"/>
              </w:rPr>
              <w:tab/>
            </w:r>
            <w:r w:rsidRPr="00A61A00">
              <w:rPr>
                <w:rStyle w:val="Hyperlink"/>
              </w:rPr>
              <w:t>Colour coding of model elements</w:t>
            </w:r>
            <w:r>
              <w:rPr>
                <w:webHidden/>
              </w:rPr>
              <w:tab/>
            </w:r>
            <w:r>
              <w:rPr>
                <w:webHidden/>
              </w:rPr>
              <w:fldChar w:fldCharType="begin"/>
            </w:r>
            <w:r>
              <w:rPr>
                <w:webHidden/>
              </w:rPr>
              <w:instrText xml:space="preserve"> PAGEREF _Toc206156537 \h </w:instrText>
            </w:r>
            <w:r>
              <w:rPr>
                <w:webHidden/>
              </w:rPr>
            </w:r>
            <w:r>
              <w:rPr>
                <w:webHidden/>
              </w:rPr>
              <w:fldChar w:fldCharType="separate"/>
            </w:r>
            <w:r w:rsidR="00125A2C">
              <w:rPr>
                <w:webHidden/>
              </w:rPr>
              <w:t>66</w:t>
            </w:r>
            <w:r>
              <w:rPr>
                <w:webHidden/>
              </w:rPr>
              <w:fldChar w:fldCharType="end"/>
            </w:r>
          </w:hyperlink>
        </w:p>
        <w:p w14:paraId="15B9454C" w14:textId="12904F1B" w:rsidR="00FD1F7D" w:rsidRDefault="00FD1F7D">
          <w:pPr>
            <w:pStyle w:val="TOC3"/>
            <w:tabs>
              <w:tab w:val="left" w:pos="1461"/>
            </w:tabs>
            <w:rPr>
              <w:rFonts w:asciiTheme="minorHAnsi" w:eastAsiaTheme="minorEastAsia" w:hAnsiTheme="minorHAnsi" w:cstheme="minorBidi"/>
              <w:kern w:val="2"/>
              <w:sz w:val="24"/>
              <w:szCs w:val="24"/>
              <w:lang w:val="en-US" w:eastAsia="en-US"/>
              <w14:ligatures w14:val="standardContextual"/>
            </w:rPr>
          </w:pPr>
          <w:hyperlink w:anchor="_Toc206156538" w:history="1">
            <w:r w:rsidRPr="00A61A00">
              <w:rPr>
                <w:rStyle w:val="Hyperlink"/>
              </w:rPr>
              <w:t>B-7.6.4</w:t>
            </w:r>
            <w:r>
              <w:rPr>
                <w:rFonts w:asciiTheme="minorHAnsi" w:eastAsiaTheme="minorEastAsia" w:hAnsiTheme="minorHAnsi" w:cstheme="minorBidi"/>
                <w:kern w:val="2"/>
                <w:sz w:val="24"/>
                <w:szCs w:val="24"/>
                <w:lang w:val="en-US" w:eastAsia="en-US"/>
                <w14:ligatures w14:val="standardContextual"/>
              </w:rPr>
              <w:tab/>
            </w:r>
            <w:r w:rsidRPr="00A61A00">
              <w:rPr>
                <w:rStyle w:val="Hyperlink"/>
              </w:rPr>
              <w:t>Documentation tables</w:t>
            </w:r>
            <w:r>
              <w:rPr>
                <w:webHidden/>
              </w:rPr>
              <w:tab/>
            </w:r>
            <w:r>
              <w:rPr>
                <w:webHidden/>
              </w:rPr>
              <w:fldChar w:fldCharType="begin"/>
            </w:r>
            <w:r>
              <w:rPr>
                <w:webHidden/>
              </w:rPr>
              <w:instrText xml:space="preserve"> PAGEREF _Toc206156538 \h </w:instrText>
            </w:r>
            <w:r>
              <w:rPr>
                <w:webHidden/>
              </w:rPr>
            </w:r>
            <w:r>
              <w:rPr>
                <w:webHidden/>
              </w:rPr>
              <w:fldChar w:fldCharType="separate"/>
            </w:r>
            <w:r w:rsidR="00125A2C">
              <w:rPr>
                <w:webHidden/>
              </w:rPr>
              <w:t>66</w:t>
            </w:r>
            <w:r>
              <w:rPr>
                <w:webHidden/>
              </w:rPr>
              <w:fldChar w:fldCharType="end"/>
            </w:r>
          </w:hyperlink>
        </w:p>
        <w:p w14:paraId="7FA43498" w14:textId="79E63AAC" w:rsidR="00FD1F7D" w:rsidRDefault="00FD1F7D">
          <w:pPr>
            <w:pStyle w:val="TOC3"/>
            <w:tabs>
              <w:tab w:val="left" w:pos="1461"/>
            </w:tabs>
            <w:rPr>
              <w:rFonts w:asciiTheme="minorHAnsi" w:eastAsiaTheme="minorEastAsia" w:hAnsiTheme="minorHAnsi" w:cstheme="minorBidi"/>
              <w:kern w:val="2"/>
              <w:sz w:val="24"/>
              <w:szCs w:val="24"/>
              <w:lang w:val="en-US" w:eastAsia="en-US"/>
              <w14:ligatures w14:val="standardContextual"/>
            </w:rPr>
          </w:pPr>
          <w:hyperlink w:anchor="_Toc206156539" w:history="1">
            <w:r w:rsidRPr="00A61A00">
              <w:rPr>
                <w:rStyle w:val="Hyperlink"/>
              </w:rPr>
              <w:t>B-7.6.5</w:t>
            </w:r>
            <w:r>
              <w:rPr>
                <w:rFonts w:asciiTheme="minorHAnsi" w:eastAsiaTheme="minorEastAsia" w:hAnsiTheme="minorHAnsi" w:cstheme="minorBidi"/>
                <w:kern w:val="2"/>
                <w:sz w:val="24"/>
                <w:szCs w:val="24"/>
                <w:lang w:val="en-US" w:eastAsia="en-US"/>
                <w14:ligatures w14:val="standardContextual"/>
              </w:rPr>
              <w:tab/>
            </w:r>
            <w:r w:rsidRPr="00A61A00">
              <w:rPr>
                <w:rStyle w:val="Hyperlink"/>
              </w:rPr>
              <w:t>Recommended software tools</w:t>
            </w:r>
            <w:r>
              <w:rPr>
                <w:webHidden/>
              </w:rPr>
              <w:tab/>
            </w:r>
            <w:r>
              <w:rPr>
                <w:webHidden/>
              </w:rPr>
              <w:fldChar w:fldCharType="begin"/>
            </w:r>
            <w:r>
              <w:rPr>
                <w:webHidden/>
              </w:rPr>
              <w:instrText xml:space="preserve"> PAGEREF _Toc206156539 \h </w:instrText>
            </w:r>
            <w:r>
              <w:rPr>
                <w:webHidden/>
              </w:rPr>
            </w:r>
            <w:r>
              <w:rPr>
                <w:webHidden/>
              </w:rPr>
              <w:fldChar w:fldCharType="separate"/>
            </w:r>
            <w:r w:rsidR="00125A2C">
              <w:rPr>
                <w:webHidden/>
              </w:rPr>
              <w:t>66</w:t>
            </w:r>
            <w:r>
              <w:rPr>
                <w:webHidden/>
              </w:rPr>
              <w:fldChar w:fldCharType="end"/>
            </w:r>
          </w:hyperlink>
        </w:p>
        <w:p w14:paraId="5982B011" w14:textId="2E536864" w:rsidR="00FD1F7D" w:rsidRDefault="00FD1F7D">
          <w:pPr>
            <w:pStyle w:val="TOC3"/>
            <w:tabs>
              <w:tab w:val="left" w:pos="1461"/>
            </w:tabs>
            <w:rPr>
              <w:rFonts w:asciiTheme="minorHAnsi" w:eastAsiaTheme="minorEastAsia" w:hAnsiTheme="minorHAnsi" w:cstheme="minorBidi"/>
              <w:kern w:val="2"/>
              <w:sz w:val="24"/>
              <w:szCs w:val="24"/>
              <w:lang w:val="en-US" w:eastAsia="en-US"/>
              <w14:ligatures w14:val="standardContextual"/>
            </w:rPr>
          </w:pPr>
          <w:hyperlink w:anchor="_Toc206156540" w:history="1">
            <w:r w:rsidRPr="00A61A00">
              <w:rPr>
                <w:rStyle w:val="Hyperlink"/>
              </w:rPr>
              <w:t>B-7.6.6</w:t>
            </w:r>
            <w:r>
              <w:rPr>
                <w:rFonts w:asciiTheme="minorHAnsi" w:eastAsiaTheme="minorEastAsia" w:hAnsiTheme="minorHAnsi" w:cstheme="minorBidi"/>
                <w:kern w:val="2"/>
                <w:sz w:val="24"/>
                <w:szCs w:val="24"/>
                <w:lang w:val="en-US" w:eastAsia="en-US"/>
                <w14:ligatures w14:val="standardContextual"/>
              </w:rPr>
              <w:tab/>
            </w:r>
            <w:r w:rsidRPr="00A61A00">
              <w:rPr>
                <w:rStyle w:val="Hyperlink"/>
              </w:rPr>
              <w:t>Identification of models</w:t>
            </w:r>
            <w:r>
              <w:rPr>
                <w:webHidden/>
              </w:rPr>
              <w:tab/>
            </w:r>
            <w:r>
              <w:rPr>
                <w:webHidden/>
              </w:rPr>
              <w:fldChar w:fldCharType="begin"/>
            </w:r>
            <w:r>
              <w:rPr>
                <w:webHidden/>
              </w:rPr>
              <w:instrText xml:space="preserve"> PAGEREF _Toc206156540 \h </w:instrText>
            </w:r>
            <w:r>
              <w:rPr>
                <w:webHidden/>
              </w:rPr>
            </w:r>
            <w:r>
              <w:rPr>
                <w:webHidden/>
              </w:rPr>
              <w:fldChar w:fldCharType="separate"/>
            </w:r>
            <w:r w:rsidR="00125A2C">
              <w:rPr>
                <w:webHidden/>
              </w:rPr>
              <w:t>67</w:t>
            </w:r>
            <w:r>
              <w:rPr>
                <w:webHidden/>
              </w:rPr>
              <w:fldChar w:fldCharType="end"/>
            </w:r>
          </w:hyperlink>
        </w:p>
        <w:p w14:paraId="05A957F8" w14:textId="21C582F5" w:rsidR="00FD1F7D" w:rsidRDefault="00FD1F7D">
          <w:pPr>
            <w:pStyle w:val="TOC1"/>
            <w:rPr>
              <w:rFonts w:asciiTheme="minorHAnsi" w:eastAsiaTheme="minorEastAsia" w:hAnsiTheme="minorHAnsi" w:cstheme="minorBidi"/>
              <w:b w:val="0"/>
              <w:kern w:val="2"/>
              <w:sz w:val="24"/>
              <w:szCs w:val="24"/>
              <w:lang w:val="en-US" w:eastAsia="en-US"/>
              <w14:ligatures w14:val="standardContextual"/>
            </w:rPr>
          </w:pPr>
          <w:hyperlink w:anchor="_Toc206156543" w:history="1">
            <w:r w:rsidRPr="00A61A00">
              <w:rPr>
                <w:rStyle w:val="Hyperlink"/>
              </w:rPr>
              <w:t>B-8</w:t>
            </w:r>
            <w:r>
              <w:rPr>
                <w:rFonts w:asciiTheme="minorHAnsi" w:eastAsiaTheme="minorEastAsia" w:hAnsiTheme="minorHAnsi" w:cstheme="minorBidi"/>
                <w:b w:val="0"/>
                <w:kern w:val="2"/>
                <w:sz w:val="24"/>
                <w:szCs w:val="24"/>
                <w:lang w:val="en-US" w:eastAsia="en-US"/>
                <w14:ligatures w14:val="standardContextual"/>
              </w:rPr>
              <w:tab/>
            </w:r>
            <w:r w:rsidRPr="00A61A00">
              <w:rPr>
                <w:rStyle w:val="Hyperlink"/>
              </w:rPr>
              <w:t>Data Classification and Encoding Guide</w:t>
            </w:r>
            <w:r>
              <w:rPr>
                <w:webHidden/>
              </w:rPr>
              <w:tab/>
            </w:r>
            <w:r>
              <w:rPr>
                <w:webHidden/>
              </w:rPr>
              <w:fldChar w:fldCharType="begin"/>
            </w:r>
            <w:r>
              <w:rPr>
                <w:webHidden/>
              </w:rPr>
              <w:instrText xml:space="preserve"> PAGEREF _Toc206156543 \h </w:instrText>
            </w:r>
            <w:r>
              <w:rPr>
                <w:webHidden/>
              </w:rPr>
            </w:r>
            <w:r>
              <w:rPr>
                <w:webHidden/>
              </w:rPr>
              <w:fldChar w:fldCharType="separate"/>
            </w:r>
            <w:r w:rsidR="00125A2C">
              <w:rPr>
                <w:webHidden/>
              </w:rPr>
              <w:t>67</w:t>
            </w:r>
            <w:r>
              <w:rPr>
                <w:webHidden/>
              </w:rPr>
              <w:fldChar w:fldCharType="end"/>
            </w:r>
          </w:hyperlink>
        </w:p>
        <w:p w14:paraId="4CA065C3" w14:textId="29064461" w:rsidR="00FD1F7D" w:rsidRDefault="00FD1F7D">
          <w:pPr>
            <w:pStyle w:val="TOC1"/>
            <w:rPr>
              <w:rFonts w:asciiTheme="minorHAnsi" w:eastAsiaTheme="minorEastAsia" w:hAnsiTheme="minorHAnsi" w:cstheme="minorBidi"/>
              <w:b w:val="0"/>
              <w:kern w:val="2"/>
              <w:sz w:val="24"/>
              <w:szCs w:val="24"/>
              <w:lang w:val="en-US" w:eastAsia="en-US"/>
              <w14:ligatures w14:val="standardContextual"/>
            </w:rPr>
          </w:pPr>
          <w:hyperlink w:anchor="_Toc206156544" w:history="1">
            <w:r w:rsidRPr="00A61A00">
              <w:rPr>
                <w:rStyle w:val="Hyperlink"/>
              </w:rPr>
              <w:t>B-9</w:t>
            </w:r>
            <w:r>
              <w:rPr>
                <w:rFonts w:asciiTheme="minorHAnsi" w:eastAsiaTheme="minorEastAsia" w:hAnsiTheme="minorHAnsi" w:cstheme="minorBidi"/>
                <w:b w:val="0"/>
                <w:kern w:val="2"/>
                <w:sz w:val="24"/>
                <w:szCs w:val="24"/>
                <w:lang w:val="en-US" w:eastAsia="en-US"/>
                <w14:ligatures w14:val="standardContextual"/>
              </w:rPr>
              <w:tab/>
            </w:r>
            <w:r w:rsidRPr="00A61A00">
              <w:rPr>
                <w:rStyle w:val="Hyperlink"/>
              </w:rPr>
              <w:t>IHO GI Registry</w:t>
            </w:r>
            <w:r>
              <w:rPr>
                <w:webHidden/>
              </w:rPr>
              <w:tab/>
            </w:r>
            <w:r>
              <w:rPr>
                <w:webHidden/>
              </w:rPr>
              <w:fldChar w:fldCharType="begin"/>
            </w:r>
            <w:r>
              <w:rPr>
                <w:webHidden/>
              </w:rPr>
              <w:instrText xml:space="preserve"> PAGEREF _Toc206156544 \h </w:instrText>
            </w:r>
            <w:r>
              <w:rPr>
                <w:webHidden/>
              </w:rPr>
            </w:r>
            <w:r>
              <w:rPr>
                <w:webHidden/>
              </w:rPr>
              <w:fldChar w:fldCharType="separate"/>
            </w:r>
            <w:r w:rsidR="00125A2C">
              <w:rPr>
                <w:webHidden/>
              </w:rPr>
              <w:t>67</w:t>
            </w:r>
            <w:r>
              <w:rPr>
                <w:webHidden/>
              </w:rPr>
              <w:fldChar w:fldCharType="end"/>
            </w:r>
          </w:hyperlink>
        </w:p>
        <w:p w14:paraId="406CCB2C" w14:textId="11DAC53B" w:rsidR="00FD1F7D" w:rsidRDefault="00FD1F7D">
          <w:pPr>
            <w:pStyle w:val="TOC1"/>
            <w:rPr>
              <w:rFonts w:asciiTheme="minorHAnsi" w:eastAsiaTheme="minorEastAsia" w:hAnsiTheme="minorHAnsi" w:cstheme="minorBidi"/>
              <w:b w:val="0"/>
              <w:kern w:val="2"/>
              <w:sz w:val="24"/>
              <w:szCs w:val="24"/>
              <w:lang w:val="en-US" w:eastAsia="en-US"/>
              <w14:ligatures w14:val="standardContextual"/>
            </w:rPr>
          </w:pPr>
          <w:hyperlink w:anchor="_Toc206156545" w:history="1">
            <w:r w:rsidRPr="00A61A00">
              <w:rPr>
                <w:rStyle w:val="Hyperlink"/>
              </w:rPr>
              <w:t>B-10</w:t>
            </w:r>
            <w:r>
              <w:rPr>
                <w:rFonts w:asciiTheme="minorHAnsi" w:eastAsiaTheme="minorEastAsia" w:hAnsiTheme="minorHAnsi" w:cstheme="minorBidi"/>
                <w:b w:val="0"/>
                <w:kern w:val="2"/>
                <w:sz w:val="24"/>
                <w:szCs w:val="24"/>
                <w:lang w:val="en-US" w:eastAsia="en-US"/>
                <w14:ligatures w14:val="standardContextual"/>
              </w:rPr>
              <w:tab/>
            </w:r>
            <w:r w:rsidRPr="00A61A00">
              <w:rPr>
                <w:rStyle w:val="Hyperlink"/>
              </w:rPr>
              <w:t>Feature Catalogue</w:t>
            </w:r>
            <w:r>
              <w:rPr>
                <w:webHidden/>
              </w:rPr>
              <w:tab/>
            </w:r>
            <w:r>
              <w:rPr>
                <w:webHidden/>
              </w:rPr>
              <w:fldChar w:fldCharType="begin"/>
            </w:r>
            <w:r>
              <w:rPr>
                <w:webHidden/>
              </w:rPr>
              <w:instrText xml:space="preserve"> PAGEREF _Toc206156545 \h </w:instrText>
            </w:r>
            <w:r>
              <w:rPr>
                <w:webHidden/>
              </w:rPr>
            </w:r>
            <w:r>
              <w:rPr>
                <w:webHidden/>
              </w:rPr>
              <w:fldChar w:fldCharType="separate"/>
            </w:r>
            <w:r w:rsidR="00125A2C">
              <w:rPr>
                <w:webHidden/>
              </w:rPr>
              <w:t>67</w:t>
            </w:r>
            <w:r>
              <w:rPr>
                <w:webHidden/>
              </w:rPr>
              <w:fldChar w:fldCharType="end"/>
            </w:r>
          </w:hyperlink>
        </w:p>
        <w:p w14:paraId="28BB2EF4" w14:textId="2B07650A" w:rsidR="00FD1F7D" w:rsidRDefault="00FD1F7D">
          <w:pPr>
            <w:pStyle w:val="TOC1"/>
            <w:rPr>
              <w:rFonts w:asciiTheme="minorHAnsi" w:eastAsiaTheme="minorEastAsia" w:hAnsiTheme="minorHAnsi" w:cstheme="minorBidi"/>
              <w:b w:val="0"/>
              <w:kern w:val="2"/>
              <w:sz w:val="24"/>
              <w:szCs w:val="24"/>
              <w:lang w:val="en-US" w:eastAsia="en-US"/>
              <w14:ligatures w14:val="standardContextual"/>
            </w:rPr>
          </w:pPr>
          <w:hyperlink w:anchor="_Toc206156546" w:history="1">
            <w:r w:rsidRPr="00A61A00">
              <w:rPr>
                <w:rStyle w:val="Hyperlink"/>
              </w:rPr>
              <w:t>B-11</w:t>
            </w:r>
            <w:r>
              <w:rPr>
                <w:rFonts w:asciiTheme="minorHAnsi" w:eastAsiaTheme="minorEastAsia" w:hAnsiTheme="minorHAnsi" w:cstheme="minorBidi"/>
                <w:b w:val="0"/>
                <w:kern w:val="2"/>
                <w:sz w:val="24"/>
                <w:szCs w:val="24"/>
                <w:lang w:val="en-US" w:eastAsia="en-US"/>
                <w14:ligatures w14:val="standardContextual"/>
              </w:rPr>
              <w:tab/>
            </w:r>
            <w:r w:rsidRPr="00A61A00">
              <w:rPr>
                <w:rStyle w:val="Hyperlink"/>
              </w:rPr>
              <w:t>Data transfer modes and packaging</w:t>
            </w:r>
            <w:r>
              <w:rPr>
                <w:webHidden/>
              </w:rPr>
              <w:tab/>
            </w:r>
            <w:r>
              <w:rPr>
                <w:webHidden/>
              </w:rPr>
              <w:fldChar w:fldCharType="begin"/>
            </w:r>
            <w:r>
              <w:rPr>
                <w:webHidden/>
              </w:rPr>
              <w:instrText xml:space="preserve"> PAGEREF _Toc206156546 \h </w:instrText>
            </w:r>
            <w:r>
              <w:rPr>
                <w:webHidden/>
              </w:rPr>
            </w:r>
            <w:r>
              <w:rPr>
                <w:webHidden/>
              </w:rPr>
              <w:fldChar w:fldCharType="separate"/>
            </w:r>
            <w:r w:rsidR="00125A2C">
              <w:rPr>
                <w:webHidden/>
              </w:rPr>
              <w:t>68</w:t>
            </w:r>
            <w:r>
              <w:rPr>
                <w:webHidden/>
              </w:rPr>
              <w:fldChar w:fldCharType="end"/>
            </w:r>
          </w:hyperlink>
        </w:p>
        <w:p w14:paraId="3005038F" w14:textId="25448B2C" w:rsidR="00FD1F7D" w:rsidRDefault="00FD1F7D">
          <w:pPr>
            <w:pStyle w:val="TOC1"/>
            <w:rPr>
              <w:rFonts w:asciiTheme="minorHAnsi" w:eastAsiaTheme="minorEastAsia" w:hAnsiTheme="minorHAnsi" w:cstheme="minorBidi"/>
              <w:b w:val="0"/>
              <w:kern w:val="2"/>
              <w:sz w:val="24"/>
              <w:szCs w:val="24"/>
              <w:lang w:val="en-US" w:eastAsia="en-US"/>
              <w14:ligatures w14:val="standardContextual"/>
            </w:rPr>
          </w:pPr>
          <w:hyperlink w:anchor="_Toc206156547" w:history="1">
            <w:r w:rsidRPr="00A61A00">
              <w:rPr>
                <w:rStyle w:val="Hyperlink"/>
              </w:rPr>
              <w:t>B-12</w:t>
            </w:r>
            <w:r>
              <w:rPr>
                <w:rFonts w:asciiTheme="minorHAnsi" w:eastAsiaTheme="minorEastAsia" w:hAnsiTheme="minorHAnsi" w:cstheme="minorBidi"/>
                <w:b w:val="0"/>
                <w:kern w:val="2"/>
                <w:sz w:val="24"/>
                <w:szCs w:val="24"/>
                <w:lang w:val="en-US" w:eastAsia="en-US"/>
                <w14:ligatures w14:val="standardContextual"/>
              </w:rPr>
              <w:tab/>
            </w:r>
            <w:r w:rsidRPr="00A61A00">
              <w:rPr>
                <w:rStyle w:val="Hyperlink"/>
              </w:rPr>
              <w:t>Metadata</w:t>
            </w:r>
            <w:r>
              <w:rPr>
                <w:webHidden/>
              </w:rPr>
              <w:tab/>
            </w:r>
            <w:r>
              <w:rPr>
                <w:webHidden/>
              </w:rPr>
              <w:fldChar w:fldCharType="begin"/>
            </w:r>
            <w:r>
              <w:rPr>
                <w:webHidden/>
              </w:rPr>
              <w:instrText xml:space="preserve"> PAGEREF _Toc206156547 \h </w:instrText>
            </w:r>
            <w:r>
              <w:rPr>
                <w:webHidden/>
              </w:rPr>
            </w:r>
            <w:r>
              <w:rPr>
                <w:webHidden/>
              </w:rPr>
              <w:fldChar w:fldCharType="separate"/>
            </w:r>
            <w:r w:rsidR="00125A2C">
              <w:rPr>
                <w:webHidden/>
              </w:rPr>
              <w:t>68</w:t>
            </w:r>
            <w:r>
              <w:rPr>
                <w:webHidden/>
              </w:rPr>
              <w:fldChar w:fldCharType="end"/>
            </w:r>
          </w:hyperlink>
        </w:p>
        <w:p w14:paraId="4B665246" w14:textId="63594404" w:rsidR="00FD1F7D" w:rsidRDefault="00FD1F7D">
          <w:pPr>
            <w:pStyle w:val="TOC2"/>
            <w:tabs>
              <w:tab w:val="left" w:pos="1350"/>
            </w:tabs>
            <w:rPr>
              <w:rFonts w:asciiTheme="minorHAnsi" w:eastAsiaTheme="minorEastAsia" w:hAnsiTheme="minorHAnsi" w:cstheme="minorBidi"/>
              <w:kern w:val="2"/>
              <w:sz w:val="24"/>
              <w:szCs w:val="24"/>
              <w:lang w:val="en-US" w:eastAsia="en-US"/>
              <w14:ligatures w14:val="standardContextual"/>
            </w:rPr>
          </w:pPr>
          <w:hyperlink w:anchor="_Toc206156548" w:history="1">
            <w:r w:rsidRPr="00A61A00">
              <w:rPr>
                <w:rStyle w:val="Hyperlink"/>
              </w:rPr>
              <w:t>B-12.1</w:t>
            </w:r>
            <w:r>
              <w:rPr>
                <w:rFonts w:asciiTheme="minorHAnsi" w:eastAsiaTheme="minorEastAsia" w:hAnsiTheme="minorHAnsi" w:cstheme="minorBidi"/>
                <w:kern w:val="2"/>
                <w:sz w:val="24"/>
                <w:szCs w:val="24"/>
                <w:lang w:val="en-US" w:eastAsia="en-US"/>
                <w14:ligatures w14:val="standardContextual"/>
              </w:rPr>
              <w:tab/>
            </w:r>
            <w:r w:rsidRPr="00A61A00">
              <w:rPr>
                <w:rStyle w:val="Hyperlink"/>
              </w:rPr>
              <w:t>Metadata for exchange set products</w:t>
            </w:r>
            <w:r>
              <w:rPr>
                <w:webHidden/>
              </w:rPr>
              <w:tab/>
            </w:r>
            <w:r>
              <w:rPr>
                <w:webHidden/>
              </w:rPr>
              <w:fldChar w:fldCharType="begin"/>
            </w:r>
            <w:r>
              <w:rPr>
                <w:webHidden/>
              </w:rPr>
              <w:instrText xml:space="preserve"> PAGEREF _Toc206156548 \h </w:instrText>
            </w:r>
            <w:r>
              <w:rPr>
                <w:webHidden/>
              </w:rPr>
            </w:r>
            <w:r>
              <w:rPr>
                <w:webHidden/>
              </w:rPr>
              <w:fldChar w:fldCharType="separate"/>
            </w:r>
            <w:r w:rsidR="00125A2C">
              <w:rPr>
                <w:webHidden/>
              </w:rPr>
              <w:t>68</w:t>
            </w:r>
            <w:r>
              <w:rPr>
                <w:webHidden/>
              </w:rPr>
              <w:fldChar w:fldCharType="end"/>
            </w:r>
          </w:hyperlink>
        </w:p>
        <w:p w14:paraId="2F6F32A7" w14:textId="16004FC3" w:rsidR="00FD1F7D" w:rsidRDefault="00FD1F7D">
          <w:pPr>
            <w:pStyle w:val="TOC3"/>
            <w:tabs>
              <w:tab w:val="left" w:pos="1572"/>
            </w:tabs>
            <w:rPr>
              <w:rFonts w:asciiTheme="minorHAnsi" w:eastAsiaTheme="minorEastAsia" w:hAnsiTheme="minorHAnsi" w:cstheme="minorBidi"/>
              <w:kern w:val="2"/>
              <w:sz w:val="24"/>
              <w:szCs w:val="24"/>
              <w:lang w:val="en-US" w:eastAsia="en-US"/>
              <w14:ligatures w14:val="standardContextual"/>
            </w:rPr>
          </w:pPr>
          <w:hyperlink w:anchor="_Toc206156549" w:history="1">
            <w:r w:rsidRPr="00A61A00">
              <w:rPr>
                <w:rStyle w:val="Hyperlink"/>
              </w:rPr>
              <w:t>B-12.1.1</w:t>
            </w:r>
            <w:r>
              <w:rPr>
                <w:rFonts w:asciiTheme="minorHAnsi" w:eastAsiaTheme="minorEastAsia" w:hAnsiTheme="minorHAnsi" w:cstheme="minorBidi"/>
                <w:kern w:val="2"/>
                <w:sz w:val="24"/>
                <w:szCs w:val="24"/>
                <w:lang w:val="en-US" w:eastAsia="en-US"/>
                <w14:ligatures w14:val="standardContextual"/>
              </w:rPr>
              <w:tab/>
            </w:r>
            <w:r w:rsidRPr="00A61A00">
              <w:rPr>
                <w:rStyle w:val="Hyperlink"/>
              </w:rPr>
              <w:t>Generic metadata model</w:t>
            </w:r>
            <w:r>
              <w:rPr>
                <w:webHidden/>
              </w:rPr>
              <w:tab/>
            </w:r>
            <w:r>
              <w:rPr>
                <w:webHidden/>
              </w:rPr>
              <w:fldChar w:fldCharType="begin"/>
            </w:r>
            <w:r>
              <w:rPr>
                <w:webHidden/>
              </w:rPr>
              <w:instrText xml:space="preserve"> PAGEREF _Toc206156549 \h </w:instrText>
            </w:r>
            <w:r>
              <w:rPr>
                <w:webHidden/>
              </w:rPr>
            </w:r>
            <w:r>
              <w:rPr>
                <w:webHidden/>
              </w:rPr>
              <w:fldChar w:fldCharType="separate"/>
            </w:r>
            <w:r w:rsidR="00125A2C">
              <w:rPr>
                <w:webHidden/>
              </w:rPr>
              <w:t>69</w:t>
            </w:r>
            <w:r>
              <w:rPr>
                <w:webHidden/>
              </w:rPr>
              <w:fldChar w:fldCharType="end"/>
            </w:r>
          </w:hyperlink>
        </w:p>
        <w:p w14:paraId="57F707BC" w14:textId="23BEBA2B" w:rsidR="00FD1F7D" w:rsidRDefault="00FD1F7D">
          <w:pPr>
            <w:pStyle w:val="TOC3"/>
            <w:tabs>
              <w:tab w:val="left" w:pos="1572"/>
            </w:tabs>
            <w:rPr>
              <w:rFonts w:asciiTheme="minorHAnsi" w:eastAsiaTheme="minorEastAsia" w:hAnsiTheme="minorHAnsi" w:cstheme="minorBidi"/>
              <w:kern w:val="2"/>
              <w:sz w:val="24"/>
              <w:szCs w:val="24"/>
              <w:lang w:val="en-US" w:eastAsia="en-US"/>
              <w14:ligatures w14:val="standardContextual"/>
            </w:rPr>
          </w:pPr>
          <w:hyperlink w:anchor="_Toc206156550" w:history="1">
            <w:r w:rsidRPr="00A61A00">
              <w:rPr>
                <w:rStyle w:val="Hyperlink"/>
              </w:rPr>
              <w:t>B-12.1.2</w:t>
            </w:r>
            <w:r>
              <w:rPr>
                <w:rFonts w:asciiTheme="minorHAnsi" w:eastAsiaTheme="minorEastAsia" w:hAnsiTheme="minorHAnsi" w:cstheme="minorBidi"/>
                <w:kern w:val="2"/>
                <w:sz w:val="24"/>
                <w:szCs w:val="24"/>
                <w:lang w:val="en-US" w:eastAsia="en-US"/>
                <w14:ligatures w14:val="standardContextual"/>
              </w:rPr>
              <w:tab/>
            </w:r>
            <w:r w:rsidRPr="00A61A00">
              <w:rPr>
                <w:rStyle w:val="Hyperlink"/>
              </w:rPr>
              <w:t>Use of the IHO S-100 generic metadata model and schemas in Exchange Catalogues</w:t>
            </w:r>
            <w:r>
              <w:rPr>
                <w:webHidden/>
              </w:rPr>
              <w:tab/>
            </w:r>
            <w:r>
              <w:rPr>
                <w:webHidden/>
              </w:rPr>
              <w:fldChar w:fldCharType="begin"/>
            </w:r>
            <w:r>
              <w:rPr>
                <w:webHidden/>
              </w:rPr>
              <w:instrText xml:space="preserve"> PAGEREF _Toc206156550 \h </w:instrText>
            </w:r>
            <w:r>
              <w:rPr>
                <w:webHidden/>
              </w:rPr>
            </w:r>
            <w:r>
              <w:rPr>
                <w:webHidden/>
              </w:rPr>
              <w:fldChar w:fldCharType="separate"/>
            </w:r>
            <w:r w:rsidR="00125A2C">
              <w:rPr>
                <w:webHidden/>
              </w:rPr>
              <w:t>70</w:t>
            </w:r>
            <w:r>
              <w:rPr>
                <w:webHidden/>
              </w:rPr>
              <w:fldChar w:fldCharType="end"/>
            </w:r>
          </w:hyperlink>
        </w:p>
        <w:p w14:paraId="3AF093AF" w14:textId="72A59CEF" w:rsidR="00FD1F7D" w:rsidRDefault="00FD1F7D">
          <w:pPr>
            <w:pStyle w:val="TOC3"/>
            <w:tabs>
              <w:tab w:val="left" w:pos="1572"/>
            </w:tabs>
            <w:rPr>
              <w:rFonts w:asciiTheme="minorHAnsi" w:eastAsiaTheme="minorEastAsia" w:hAnsiTheme="minorHAnsi" w:cstheme="minorBidi"/>
              <w:kern w:val="2"/>
              <w:sz w:val="24"/>
              <w:szCs w:val="24"/>
              <w:lang w:val="en-US" w:eastAsia="en-US"/>
              <w14:ligatures w14:val="standardContextual"/>
            </w:rPr>
          </w:pPr>
          <w:hyperlink w:anchor="_Toc206156551" w:history="1">
            <w:r w:rsidRPr="00A61A00">
              <w:rPr>
                <w:rStyle w:val="Hyperlink"/>
              </w:rPr>
              <w:t>B-12.1.3</w:t>
            </w:r>
            <w:r>
              <w:rPr>
                <w:rFonts w:asciiTheme="minorHAnsi" w:eastAsiaTheme="minorEastAsia" w:hAnsiTheme="minorHAnsi" w:cstheme="minorBidi"/>
                <w:kern w:val="2"/>
                <w:sz w:val="24"/>
                <w:szCs w:val="24"/>
                <w:lang w:val="en-US" w:eastAsia="en-US"/>
                <w14:ligatures w14:val="standardContextual"/>
              </w:rPr>
              <w:tab/>
            </w:r>
            <w:r w:rsidRPr="00A61A00">
              <w:rPr>
                <w:rStyle w:val="Hyperlink"/>
              </w:rPr>
              <w:t>Extensions in ISO metadata files</w:t>
            </w:r>
            <w:r>
              <w:rPr>
                <w:webHidden/>
              </w:rPr>
              <w:tab/>
            </w:r>
            <w:r>
              <w:rPr>
                <w:webHidden/>
              </w:rPr>
              <w:fldChar w:fldCharType="begin"/>
            </w:r>
            <w:r>
              <w:rPr>
                <w:webHidden/>
              </w:rPr>
              <w:instrText xml:space="preserve"> PAGEREF _Toc206156551 \h </w:instrText>
            </w:r>
            <w:r>
              <w:rPr>
                <w:webHidden/>
              </w:rPr>
            </w:r>
            <w:r>
              <w:rPr>
                <w:webHidden/>
              </w:rPr>
              <w:fldChar w:fldCharType="separate"/>
            </w:r>
            <w:r w:rsidR="00125A2C">
              <w:rPr>
                <w:webHidden/>
              </w:rPr>
              <w:t>73</w:t>
            </w:r>
            <w:r>
              <w:rPr>
                <w:webHidden/>
              </w:rPr>
              <w:fldChar w:fldCharType="end"/>
            </w:r>
          </w:hyperlink>
        </w:p>
        <w:p w14:paraId="3A5E78FE" w14:textId="6798C090" w:rsidR="00FD1F7D" w:rsidRDefault="00FD1F7D">
          <w:pPr>
            <w:pStyle w:val="TOC3"/>
            <w:tabs>
              <w:tab w:val="left" w:pos="1572"/>
            </w:tabs>
            <w:rPr>
              <w:rFonts w:asciiTheme="minorHAnsi" w:eastAsiaTheme="minorEastAsia" w:hAnsiTheme="minorHAnsi" w:cstheme="minorBidi"/>
              <w:kern w:val="2"/>
              <w:sz w:val="24"/>
              <w:szCs w:val="24"/>
              <w:lang w:val="en-US" w:eastAsia="en-US"/>
              <w14:ligatures w14:val="standardContextual"/>
            </w:rPr>
          </w:pPr>
          <w:hyperlink w:anchor="_Toc206156552" w:history="1">
            <w:r w:rsidRPr="00A61A00">
              <w:rPr>
                <w:rStyle w:val="Hyperlink"/>
              </w:rPr>
              <w:t>B-12.1.4</w:t>
            </w:r>
            <w:r>
              <w:rPr>
                <w:rFonts w:asciiTheme="minorHAnsi" w:eastAsiaTheme="minorEastAsia" w:hAnsiTheme="minorHAnsi" w:cstheme="minorBidi"/>
                <w:kern w:val="2"/>
                <w:sz w:val="24"/>
                <w:szCs w:val="24"/>
                <w:lang w:val="en-US" w:eastAsia="en-US"/>
                <w14:ligatures w14:val="standardContextual"/>
              </w:rPr>
              <w:tab/>
            </w:r>
            <w:r w:rsidRPr="00A61A00">
              <w:rPr>
                <w:rStyle w:val="Hyperlink"/>
              </w:rPr>
              <w:t>Data protection, authentication and encryption</w:t>
            </w:r>
            <w:r>
              <w:rPr>
                <w:webHidden/>
              </w:rPr>
              <w:tab/>
            </w:r>
            <w:r>
              <w:rPr>
                <w:webHidden/>
              </w:rPr>
              <w:fldChar w:fldCharType="begin"/>
            </w:r>
            <w:r>
              <w:rPr>
                <w:webHidden/>
              </w:rPr>
              <w:instrText xml:space="preserve"> PAGEREF _Toc206156552 \h </w:instrText>
            </w:r>
            <w:r>
              <w:rPr>
                <w:webHidden/>
              </w:rPr>
            </w:r>
            <w:r>
              <w:rPr>
                <w:webHidden/>
              </w:rPr>
              <w:fldChar w:fldCharType="separate"/>
            </w:r>
            <w:r w:rsidR="00125A2C">
              <w:rPr>
                <w:webHidden/>
              </w:rPr>
              <w:t>73</w:t>
            </w:r>
            <w:r>
              <w:rPr>
                <w:webHidden/>
              </w:rPr>
              <w:fldChar w:fldCharType="end"/>
            </w:r>
          </w:hyperlink>
        </w:p>
        <w:p w14:paraId="555468A3" w14:textId="72F2D92B" w:rsidR="00FD1F7D" w:rsidRDefault="00FD1F7D">
          <w:pPr>
            <w:pStyle w:val="TOC3"/>
            <w:tabs>
              <w:tab w:val="left" w:pos="1572"/>
            </w:tabs>
            <w:rPr>
              <w:rFonts w:asciiTheme="minorHAnsi" w:eastAsiaTheme="minorEastAsia" w:hAnsiTheme="minorHAnsi" w:cstheme="minorBidi"/>
              <w:kern w:val="2"/>
              <w:sz w:val="24"/>
              <w:szCs w:val="24"/>
              <w:lang w:val="en-US" w:eastAsia="en-US"/>
              <w14:ligatures w14:val="standardContextual"/>
            </w:rPr>
          </w:pPr>
          <w:hyperlink w:anchor="_Toc206156553" w:history="1">
            <w:r w:rsidRPr="00A61A00">
              <w:rPr>
                <w:rStyle w:val="Hyperlink"/>
              </w:rPr>
              <w:t>B-12.1.5</w:t>
            </w:r>
            <w:r>
              <w:rPr>
                <w:rFonts w:asciiTheme="minorHAnsi" w:eastAsiaTheme="minorEastAsia" w:hAnsiTheme="minorHAnsi" w:cstheme="minorBidi"/>
                <w:kern w:val="2"/>
                <w:sz w:val="24"/>
                <w:szCs w:val="24"/>
                <w:lang w:val="en-US" w:eastAsia="en-US"/>
                <w14:ligatures w14:val="standardContextual"/>
              </w:rPr>
              <w:tab/>
            </w:r>
            <w:r w:rsidRPr="00A61A00">
              <w:rPr>
                <w:rStyle w:val="Hyperlink"/>
              </w:rPr>
              <w:t>Metadata for imagery and gridded data</w:t>
            </w:r>
            <w:r>
              <w:rPr>
                <w:webHidden/>
              </w:rPr>
              <w:tab/>
            </w:r>
            <w:r>
              <w:rPr>
                <w:webHidden/>
              </w:rPr>
              <w:fldChar w:fldCharType="begin"/>
            </w:r>
            <w:r>
              <w:rPr>
                <w:webHidden/>
              </w:rPr>
              <w:instrText xml:space="preserve"> PAGEREF _Toc206156553 \h </w:instrText>
            </w:r>
            <w:r>
              <w:rPr>
                <w:webHidden/>
              </w:rPr>
            </w:r>
            <w:r>
              <w:rPr>
                <w:webHidden/>
              </w:rPr>
              <w:fldChar w:fldCharType="separate"/>
            </w:r>
            <w:r w:rsidR="00125A2C">
              <w:rPr>
                <w:webHidden/>
              </w:rPr>
              <w:t>74</w:t>
            </w:r>
            <w:r>
              <w:rPr>
                <w:webHidden/>
              </w:rPr>
              <w:fldChar w:fldCharType="end"/>
            </w:r>
          </w:hyperlink>
        </w:p>
        <w:p w14:paraId="223F102E" w14:textId="452346FD" w:rsidR="00FD1F7D" w:rsidRDefault="00FD1F7D">
          <w:pPr>
            <w:pStyle w:val="TOC3"/>
            <w:tabs>
              <w:tab w:val="left" w:pos="1572"/>
            </w:tabs>
            <w:rPr>
              <w:rFonts w:asciiTheme="minorHAnsi" w:eastAsiaTheme="minorEastAsia" w:hAnsiTheme="minorHAnsi" w:cstheme="minorBidi"/>
              <w:kern w:val="2"/>
              <w:sz w:val="24"/>
              <w:szCs w:val="24"/>
              <w:lang w:val="en-US" w:eastAsia="en-US"/>
              <w14:ligatures w14:val="standardContextual"/>
            </w:rPr>
          </w:pPr>
          <w:hyperlink w:anchor="_Toc206156554" w:history="1">
            <w:r w:rsidRPr="00A61A00">
              <w:rPr>
                <w:rStyle w:val="Hyperlink"/>
              </w:rPr>
              <w:t>B-12.1.6</w:t>
            </w:r>
            <w:r>
              <w:rPr>
                <w:rFonts w:asciiTheme="minorHAnsi" w:eastAsiaTheme="minorEastAsia" w:hAnsiTheme="minorHAnsi" w:cstheme="minorBidi"/>
                <w:kern w:val="2"/>
                <w:sz w:val="24"/>
                <w:szCs w:val="24"/>
                <w:lang w:val="en-US" w:eastAsia="en-US"/>
                <w14:ligatures w14:val="standardContextual"/>
              </w:rPr>
              <w:tab/>
            </w:r>
            <w:r w:rsidRPr="00A61A00">
              <w:rPr>
                <w:rStyle w:val="Hyperlink"/>
              </w:rPr>
              <w:t>Embedded metadata</w:t>
            </w:r>
            <w:r>
              <w:rPr>
                <w:webHidden/>
              </w:rPr>
              <w:tab/>
            </w:r>
            <w:r>
              <w:rPr>
                <w:webHidden/>
              </w:rPr>
              <w:fldChar w:fldCharType="begin"/>
            </w:r>
            <w:r>
              <w:rPr>
                <w:webHidden/>
              </w:rPr>
              <w:instrText xml:space="preserve"> PAGEREF _Toc206156554 \h </w:instrText>
            </w:r>
            <w:r>
              <w:rPr>
                <w:webHidden/>
              </w:rPr>
            </w:r>
            <w:r>
              <w:rPr>
                <w:webHidden/>
              </w:rPr>
              <w:fldChar w:fldCharType="separate"/>
            </w:r>
            <w:r w:rsidR="00125A2C">
              <w:rPr>
                <w:webHidden/>
              </w:rPr>
              <w:t>75</w:t>
            </w:r>
            <w:r>
              <w:rPr>
                <w:webHidden/>
              </w:rPr>
              <w:fldChar w:fldCharType="end"/>
            </w:r>
          </w:hyperlink>
        </w:p>
        <w:p w14:paraId="685C7BD1" w14:textId="13FD7824" w:rsidR="00FD1F7D" w:rsidRDefault="00FD1F7D">
          <w:pPr>
            <w:pStyle w:val="TOC3"/>
            <w:tabs>
              <w:tab w:val="left" w:pos="1572"/>
            </w:tabs>
            <w:rPr>
              <w:rFonts w:asciiTheme="minorHAnsi" w:eastAsiaTheme="minorEastAsia" w:hAnsiTheme="minorHAnsi" w:cstheme="minorBidi"/>
              <w:kern w:val="2"/>
              <w:sz w:val="24"/>
              <w:szCs w:val="24"/>
              <w:lang w:val="en-US" w:eastAsia="en-US"/>
              <w14:ligatures w14:val="standardContextual"/>
            </w:rPr>
          </w:pPr>
          <w:hyperlink w:anchor="_Toc206156555" w:history="1">
            <w:r w:rsidRPr="00A61A00">
              <w:rPr>
                <w:rStyle w:val="Hyperlink"/>
              </w:rPr>
              <w:t>B-12.1.7</w:t>
            </w:r>
            <w:r>
              <w:rPr>
                <w:rFonts w:asciiTheme="minorHAnsi" w:eastAsiaTheme="minorEastAsia" w:hAnsiTheme="minorHAnsi" w:cstheme="minorBidi"/>
                <w:kern w:val="2"/>
                <w:sz w:val="24"/>
                <w:szCs w:val="24"/>
                <w:lang w:val="en-US" w:eastAsia="en-US"/>
                <w14:ligatures w14:val="standardContextual"/>
              </w:rPr>
              <w:tab/>
            </w:r>
            <w:r w:rsidRPr="00A61A00">
              <w:rPr>
                <w:rStyle w:val="Hyperlink"/>
              </w:rPr>
              <w:t>Discovery metadata case-by-case instructions</w:t>
            </w:r>
            <w:r>
              <w:rPr>
                <w:webHidden/>
              </w:rPr>
              <w:tab/>
            </w:r>
            <w:r>
              <w:rPr>
                <w:webHidden/>
              </w:rPr>
              <w:fldChar w:fldCharType="begin"/>
            </w:r>
            <w:r>
              <w:rPr>
                <w:webHidden/>
              </w:rPr>
              <w:instrText xml:space="preserve"> PAGEREF _Toc206156555 \h </w:instrText>
            </w:r>
            <w:r>
              <w:rPr>
                <w:webHidden/>
              </w:rPr>
            </w:r>
            <w:r>
              <w:rPr>
                <w:webHidden/>
              </w:rPr>
              <w:fldChar w:fldCharType="separate"/>
            </w:r>
            <w:r w:rsidR="00125A2C">
              <w:rPr>
                <w:webHidden/>
              </w:rPr>
              <w:t>75</w:t>
            </w:r>
            <w:r>
              <w:rPr>
                <w:webHidden/>
              </w:rPr>
              <w:fldChar w:fldCharType="end"/>
            </w:r>
          </w:hyperlink>
        </w:p>
        <w:p w14:paraId="3F06E93A" w14:textId="7AA3D77B" w:rsidR="00FD1F7D" w:rsidRDefault="00FD1F7D">
          <w:pPr>
            <w:pStyle w:val="TOC2"/>
            <w:tabs>
              <w:tab w:val="left" w:pos="1350"/>
            </w:tabs>
            <w:rPr>
              <w:rFonts w:asciiTheme="minorHAnsi" w:eastAsiaTheme="minorEastAsia" w:hAnsiTheme="minorHAnsi" w:cstheme="minorBidi"/>
              <w:kern w:val="2"/>
              <w:sz w:val="24"/>
              <w:szCs w:val="24"/>
              <w:lang w:val="en-US" w:eastAsia="en-US"/>
              <w14:ligatures w14:val="standardContextual"/>
            </w:rPr>
          </w:pPr>
          <w:hyperlink w:anchor="_Toc206156556" w:history="1">
            <w:r w:rsidRPr="00A61A00">
              <w:rPr>
                <w:rStyle w:val="Hyperlink"/>
              </w:rPr>
              <w:t>B-12.2</w:t>
            </w:r>
            <w:r>
              <w:rPr>
                <w:rFonts w:asciiTheme="minorHAnsi" w:eastAsiaTheme="minorEastAsia" w:hAnsiTheme="minorHAnsi" w:cstheme="minorBidi"/>
                <w:kern w:val="2"/>
                <w:sz w:val="24"/>
                <w:szCs w:val="24"/>
                <w:lang w:val="en-US" w:eastAsia="en-US"/>
                <w14:ligatures w14:val="standardContextual"/>
              </w:rPr>
              <w:tab/>
            </w:r>
            <w:r w:rsidRPr="00A61A00">
              <w:rPr>
                <w:rStyle w:val="Hyperlink"/>
              </w:rPr>
              <w:t>Metadata for services</w:t>
            </w:r>
            <w:r>
              <w:rPr>
                <w:webHidden/>
              </w:rPr>
              <w:tab/>
            </w:r>
            <w:r>
              <w:rPr>
                <w:webHidden/>
              </w:rPr>
              <w:fldChar w:fldCharType="begin"/>
            </w:r>
            <w:r>
              <w:rPr>
                <w:webHidden/>
              </w:rPr>
              <w:instrText xml:space="preserve"> PAGEREF _Toc206156556 \h </w:instrText>
            </w:r>
            <w:r>
              <w:rPr>
                <w:webHidden/>
              </w:rPr>
            </w:r>
            <w:r>
              <w:rPr>
                <w:webHidden/>
              </w:rPr>
              <w:fldChar w:fldCharType="separate"/>
            </w:r>
            <w:r w:rsidR="00125A2C">
              <w:rPr>
                <w:webHidden/>
              </w:rPr>
              <w:t>75</w:t>
            </w:r>
            <w:r>
              <w:rPr>
                <w:webHidden/>
              </w:rPr>
              <w:fldChar w:fldCharType="end"/>
            </w:r>
          </w:hyperlink>
        </w:p>
        <w:p w14:paraId="072E29EB" w14:textId="482D2825" w:rsidR="00FD1F7D" w:rsidRDefault="00FD1F7D">
          <w:pPr>
            <w:pStyle w:val="TOC3"/>
            <w:tabs>
              <w:tab w:val="left" w:pos="1572"/>
            </w:tabs>
            <w:rPr>
              <w:rFonts w:asciiTheme="minorHAnsi" w:eastAsiaTheme="minorEastAsia" w:hAnsiTheme="minorHAnsi" w:cstheme="minorBidi"/>
              <w:kern w:val="2"/>
              <w:sz w:val="24"/>
              <w:szCs w:val="24"/>
              <w:lang w:val="en-US" w:eastAsia="en-US"/>
              <w14:ligatures w14:val="standardContextual"/>
            </w:rPr>
          </w:pPr>
          <w:hyperlink w:anchor="_Toc206156557" w:history="1">
            <w:r w:rsidRPr="00A61A00">
              <w:rPr>
                <w:rStyle w:val="Hyperlink"/>
              </w:rPr>
              <w:t>B-12.2.1</w:t>
            </w:r>
            <w:r>
              <w:rPr>
                <w:rFonts w:asciiTheme="minorHAnsi" w:eastAsiaTheme="minorEastAsia" w:hAnsiTheme="minorHAnsi" w:cstheme="minorBidi"/>
                <w:kern w:val="2"/>
                <w:sz w:val="24"/>
                <w:szCs w:val="24"/>
                <w:lang w:val="en-US" w:eastAsia="en-US"/>
                <w14:ligatures w14:val="standardContextual"/>
              </w:rPr>
              <w:tab/>
            </w:r>
            <w:r w:rsidRPr="00A61A00">
              <w:rPr>
                <w:rStyle w:val="Hyperlink"/>
              </w:rPr>
              <w:t>Generic metadata for services</w:t>
            </w:r>
            <w:r>
              <w:rPr>
                <w:webHidden/>
              </w:rPr>
              <w:tab/>
            </w:r>
            <w:r>
              <w:rPr>
                <w:webHidden/>
              </w:rPr>
              <w:fldChar w:fldCharType="begin"/>
            </w:r>
            <w:r>
              <w:rPr>
                <w:webHidden/>
              </w:rPr>
              <w:instrText xml:space="preserve"> PAGEREF _Toc206156557 \h </w:instrText>
            </w:r>
            <w:r>
              <w:rPr>
                <w:webHidden/>
              </w:rPr>
            </w:r>
            <w:r>
              <w:rPr>
                <w:webHidden/>
              </w:rPr>
              <w:fldChar w:fldCharType="separate"/>
            </w:r>
            <w:r w:rsidR="00125A2C">
              <w:rPr>
                <w:webHidden/>
              </w:rPr>
              <w:t>75</w:t>
            </w:r>
            <w:r>
              <w:rPr>
                <w:webHidden/>
              </w:rPr>
              <w:fldChar w:fldCharType="end"/>
            </w:r>
          </w:hyperlink>
        </w:p>
        <w:p w14:paraId="110AD9AA" w14:textId="05423A86" w:rsidR="00FD1F7D" w:rsidRDefault="00FD1F7D">
          <w:pPr>
            <w:pStyle w:val="TOC3"/>
            <w:tabs>
              <w:tab w:val="left" w:pos="1572"/>
            </w:tabs>
            <w:rPr>
              <w:rFonts w:asciiTheme="minorHAnsi" w:eastAsiaTheme="minorEastAsia" w:hAnsiTheme="minorHAnsi" w:cstheme="minorBidi"/>
              <w:kern w:val="2"/>
              <w:sz w:val="24"/>
              <w:szCs w:val="24"/>
              <w:lang w:val="en-US" w:eastAsia="en-US"/>
              <w14:ligatures w14:val="standardContextual"/>
            </w:rPr>
          </w:pPr>
          <w:hyperlink w:anchor="_Toc206156558" w:history="1">
            <w:r w:rsidRPr="00A61A00">
              <w:rPr>
                <w:rStyle w:val="Hyperlink"/>
              </w:rPr>
              <w:t>B-12.2.2</w:t>
            </w:r>
            <w:r>
              <w:rPr>
                <w:rFonts w:asciiTheme="minorHAnsi" w:eastAsiaTheme="minorEastAsia" w:hAnsiTheme="minorHAnsi" w:cstheme="minorBidi"/>
                <w:kern w:val="2"/>
                <w:sz w:val="24"/>
                <w:szCs w:val="24"/>
                <w:lang w:val="en-US" w:eastAsia="en-US"/>
                <w14:ligatures w14:val="standardContextual"/>
              </w:rPr>
              <w:tab/>
            </w:r>
            <w:r w:rsidRPr="00A61A00">
              <w:rPr>
                <w:rStyle w:val="Hyperlink"/>
              </w:rPr>
              <w:t>Use of the IHO S-100 metadata model and schemas</w:t>
            </w:r>
            <w:r>
              <w:rPr>
                <w:webHidden/>
              </w:rPr>
              <w:tab/>
            </w:r>
            <w:r>
              <w:rPr>
                <w:webHidden/>
              </w:rPr>
              <w:fldChar w:fldCharType="begin"/>
            </w:r>
            <w:r>
              <w:rPr>
                <w:webHidden/>
              </w:rPr>
              <w:instrText xml:space="preserve"> PAGEREF _Toc206156558 \h </w:instrText>
            </w:r>
            <w:r>
              <w:rPr>
                <w:webHidden/>
              </w:rPr>
            </w:r>
            <w:r>
              <w:rPr>
                <w:webHidden/>
              </w:rPr>
              <w:fldChar w:fldCharType="separate"/>
            </w:r>
            <w:r w:rsidR="00125A2C">
              <w:rPr>
                <w:webHidden/>
              </w:rPr>
              <w:t>75</w:t>
            </w:r>
            <w:r>
              <w:rPr>
                <w:webHidden/>
              </w:rPr>
              <w:fldChar w:fldCharType="end"/>
            </w:r>
          </w:hyperlink>
        </w:p>
        <w:p w14:paraId="684D188F" w14:textId="1DD95516" w:rsidR="00FD1F7D" w:rsidRDefault="00FD1F7D">
          <w:pPr>
            <w:pStyle w:val="TOC3"/>
            <w:tabs>
              <w:tab w:val="left" w:pos="1572"/>
            </w:tabs>
            <w:rPr>
              <w:rFonts w:asciiTheme="minorHAnsi" w:eastAsiaTheme="minorEastAsia" w:hAnsiTheme="minorHAnsi" w:cstheme="minorBidi"/>
              <w:kern w:val="2"/>
              <w:sz w:val="24"/>
              <w:szCs w:val="24"/>
              <w:lang w:val="en-US" w:eastAsia="en-US"/>
              <w14:ligatures w14:val="standardContextual"/>
            </w:rPr>
          </w:pPr>
          <w:hyperlink w:anchor="_Toc206156559" w:history="1">
            <w:r w:rsidRPr="00A61A00">
              <w:rPr>
                <w:rStyle w:val="Hyperlink"/>
              </w:rPr>
              <w:t>B-12.2.3</w:t>
            </w:r>
            <w:r>
              <w:rPr>
                <w:rFonts w:asciiTheme="minorHAnsi" w:eastAsiaTheme="minorEastAsia" w:hAnsiTheme="minorHAnsi" w:cstheme="minorBidi"/>
                <w:kern w:val="2"/>
                <w:sz w:val="24"/>
                <w:szCs w:val="24"/>
                <w:lang w:val="en-US" w:eastAsia="en-US"/>
                <w14:ligatures w14:val="standardContextual"/>
              </w:rPr>
              <w:tab/>
            </w:r>
            <w:r w:rsidRPr="00A61A00">
              <w:rPr>
                <w:rStyle w:val="Hyperlink"/>
              </w:rPr>
              <w:t>Data protection, authentication and encryption</w:t>
            </w:r>
            <w:r>
              <w:rPr>
                <w:webHidden/>
              </w:rPr>
              <w:tab/>
            </w:r>
            <w:r>
              <w:rPr>
                <w:webHidden/>
              </w:rPr>
              <w:fldChar w:fldCharType="begin"/>
            </w:r>
            <w:r>
              <w:rPr>
                <w:webHidden/>
              </w:rPr>
              <w:instrText xml:space="preserve"> PAGEREF _Toc206156559 \h </w:instrText>
            </w:r>
            <w:r>
              <w:rPr>
                <w:webHidden/>
              </w:rPr>
            </w:r>
            <w:r>
              <w:rPr>
                <w:webHidden/>
              </w:rPr>
              <w:fldChar w:fldCharType="separate"/>
            </w:r>
            <w:r w:rsidR="00125A2C">
              <w:rPr>
                <w:webHidden/>
              </w:rPr>
              <w:t>76</w:t>
            </w:r>
            <w:r>
              <w:rPr>
                <w:webHidden/>
              </w:rPr>
              <w:fldChar w:fldCharType="end"/>
            </w:r>
          </w:hyperlink>
        </w:p>
        <w:p w14:paraId="70B422ED" w14:textId="220A00C8" w:rsidR="00FD1F7D" w:rsidRDefault="00FD1F7D">
          <w:pPr>
            <w:pStyle w:val="TOC3"/>
            <w:tabs>
              <w:tab w:val="left" w:pos="1572"/>
            </w:tabs>
            <w:rPr>
              <w:rFonts w:asciiTheme="minorHAnsi" w:eastAsiaTheme="minorEastAsia" w:hAnsiTheme="minorHAnsi" w:cstheme="minorBidi"/>
              <w:kern w:val="2"/>
              <w:sz w:val="24"/>
              <w:szCs w:val="24"/>
              <w:lang w:val="en-US" w:eastAsia="en-US"/>
              <w14:ligatures w14:val="standardContextual"/>
            </w:rPr>
          </w:pPr>
          <w:hyperlink w:anchor="_Toc206156560" w:history="1">
            <w:r w:rsidRPr="00A61A00">
              <w:rPr>
                <w:rStyle w:val="Hyperlink"/>
              </w:rPr>
              <w:t>B-12.2.4</w:t>
            </w:r>
            <w:r>
              <w:rPr>
                <w:rFonts w:asciiTheme="minorHAnsi" w:eastAsiaTheme="minorEastAsia" w:hAnsiTheme="minorHAnsi" w:cstheme="minorBidi"/>
                <w:kern w:val="2"/>
                <w:sz w:val="24"/>
                <w:szCs w:val="24"/>
                <w:lang w:val="en-US" w:eastAsia="en-US"/>
                <w14:ligatures w14:val="standardContextual"/>
              </w:rPr>
              <w:tab/>
            </w:r>
            <w:r w:rsidRPr="00A61A00">
              <w:rPr>
                <w:rStyle w:val="Hyperlink"/>
              </w:rPr>
              <w:t>Embedded metadata</w:t>
            </w:r>
            <w:r>
              <w:rPr>
                <w:webHidden/>
              </w:rPr>
              <w:tab/>
            </w:r>
            <w:r>
              <w:rPr>
                <w:webHidden/>
              </w:rPr>
              <w:fldChar w:fldCharType="begin"/>
            </w:r>
            <w:r>
              <w:rPr>
                <w:webHidden/>
              </w:rPr>
              <w:instrText xml:space="preserve"> PAGEREF _Toc206156560 \h </w:instrText>
            </w:r>
            <w:r>
              <w:rPr>
                <w:webHidden/>
              </w:rPr>
            </w:r>
            <w:r>
              <w:rPr>
                <w:webHidden/>
              </w:rPr>
              <w:fldChar w:fldCharType="separate"/>
            </w:r>
            <w:r w:rsidR="00125A2C">
              <w:rPr>
                <w:webHidden/>
              </w:rPr>
              <w:t>76</w:t>
            </w:r>
            <w:r>
              <w:rPr>
                <w:webHidden/>
              </w:rPr>
              <w:fldChar w:fldCharType="end"/>
            </w:r>
          </w:hyperlink>
        </w:p>
        <w:p w14:paraId="49ACDD67" w14:textId="6B2823B1" w:rsidR="00FD1F7D" w:rsidRDefault="00FD1F7D">
          <w:pPr>
            <w:pStyle w:val="TOC1"/>
            <w:rPr>
              <w:rFonts w:asciiTheme="minorHAnsi" w:eastAsiaTheme="minorEastAsia" w:hAnsiTheme="minorHAnsi" w:cstheme="minorBidi"/>
              <w:b w:val="0"/>
              <w:kern w:val="2"/>
              <w:sz w:val="24"/>
              <w:szCs w:val="24"/>
              <w:lang w:val="en-US" w:eastAsia="en-US"/>
              <w14:ligatures w14:val="standardContextual"/>
            </w:rPr>
          </w:pPr>
          <w:hyperlink w:anchor="_Toc206156561" w:history="1">
            <w:r w:rsidRPr="00A61A00">
              <w:rPr>
                <w:rStyle w:val="Hyperlink"/>
              </w:rPr>
              <w:t>B-13</w:t>
            </w:r>
            <w:r>
              <w:rPr>
                <w:rFonts w:asciiTheme="minorHAnsi" w:eastAsiaTheme="minorEastAsia" w:hAnsiTheme="minorHAnsi" w:cstheme="minorBidi"/>
                <w:b w:val="0"/>
                <w:kern w:val="2"/>
                <w:sz w:val="24"/>
                <w:szCs w:val="24"/>
                <w:lang w:val="en-US" w:eastAsia="en-US"/>
                <w14:ligatures w14:val="standardContextual"/>
              </w:rPr>
              <w:tab/>
            </w:r>
            <w:r w:rsidRPr="00A61A00">
              <w:rPr>
                <w:rStyle w:val="Hyperlink"/>
              </w:rPr>
              <w:t>Define data encoding format</w:t>
            </w:r>
            <w:r>
              <w:rPr>
                <w:webHidden/>
              </w:rPr>
              <w:tab/>
            </w:r>
            <w:r>
              <w:rPr>
                <w:webHidden/>
              </w:rPr>
              <w:fldChar w:fldCharType="begin"/>
            </w:r>
            <w:r>
              <w:rPr>
                <w:webHidden/>
              </w:rPr>
              <w:instrText xml:space="preserve"> PAGEREF _Toc206156561 \h </w:instrText>
            </w:r>
            <w:r>
              <w:rPr>
                <w:webHidden/>
              </w:rPr>
            </w:r>
            <w:r>
              <w:rPr>
                <w:webHidden/>
              </w:rPr>
              <w:fldChar w:fldCharType="separate"/>
            </w:r>
            <w:r w:rsidR="00125A2C">
              <w:rPr>
                <w:webHidden/>
              </w:rPr>
              <w:t>76</w:t>
            </w:r>
            <w:r>
              <w:rPr>
                <w:webHidden/>
              </w:rPr>
              <w:fldChar w:fldCharType="end"/>
            </w:r>
          </w:hyperlink>
        </w:p>
        <w:p w14:paraId="07B68346" w14:textId="380ACBFD" w:rsidR="00FD1F7D" w:rsidRDefault="00FD1F7D">
          <w:pPr>
            <w:pStyle w:val="TOC2"/>
            <w:tabs>
              <w:tab w:val="left" w:pos="1350"/>
            </w:tabs>
            <w:rPr>
              <w:rFonts w:asciiTheme="minorHAnsi" w:eastAsiaTheme="minorEastAsia" w:hAnsiTheme="minorHAnsi" w:cstheme="minorBidi"/>
              <w:kern w:val="2"/>
              <w:sz w:val="24"/>
              <w:szCs w:val="24"/>
              <w:lang w:val="en-US" w:eastAsia="en-US"/>
              <w14:ligatures w14:val="standardContextual"/>
            </w:rPr>
          </w:pPr>
          <w:hyperlink w:anchor="_Toc206156562" w:history="1">
            <w:r w:rsidRPr="00A61A00">
              <w:rPr>
                <w:rStyle w:val="Hyperlink"/>
              </w:rPr>
              <w:t>B-13.1</w:t>
            </w:r>
            <w:r>
              <w:rPr>
                <w:rFonts w:asciiTheme="minorHAnsi" w:eastAsiaTheme="minorEastAsia" w:hAnsiTheme="minorHAnsi" w:cstheme="minorBidi"/>
                <w:kern w:val="2"/>
                <w:sz w:val="24"/>
                <w:szCs w:val="24"/>
                <w:lang w:val="en-US" w:eastAsia="en-US"/>
                <w14:ligatures w14:val="standardContextual"/>
              </w:rPr>
              <w:tab/>
            </w:r>
            <w:r w:rsidRPr="00A61A00">
              <w:rPr>
                <w:rStyle w:val="Hyperlink"/>
              </w:rPr>
              <w:t>Selection of encoding format</w:t>
            </w:r>
            <w:r>
              <w:rPr>
                <w:webHidden/>
              </w:rPr>
              <w:tab/>
            </w:r>
            <w:r>
              <w:rPr>
                <w:webHidden/>
              </w:rPr>
              <w:fldChar w:fldCharType="begin"/>
            </w:r>
            <w:r>
              <w:rPr>
                <w:webHidden/>
              </w:rPr>
              <w:instrText xml:space="preserve"> PAGEREF _Toc206156562 \h </w:instrText>
            </w:r>
            <w:r>
              <w:rPr>
                <w:webHidden/>
              </w:rPr>
            </w:r>
            <w:r>
              <w:rPr>
                <w:webHidden/>
              </w:rPr>
              <w:fldChar w:fldCharType="separate"/>
            </w:r>
            <w:r w:rsidR="00125A2C">
              <w:rPr>
                <w:webHidden/>
              </w:rPr>
              <w:t>76</w:t>
            </w:r>
            <w:r>
              <w:rPr>
                <w:webHidden/>
              </w:rPr>
              <w:fldChar w:fldCharType="end"/>
            </w:r>
          </w:hyperlink>
        </w:p>
        <w:p w14:paraId="7FD6D983" w14:textId="73D6468E" w:rsidR="00FD1F7D" w:rsidRDefault="00FD1F7D">
          <w:pPr>
            <w:pStyle w:val="TOC2"/>
            <w:tabs>
              <w:tab w:val="left" w:pos="1350"/>
            </w:tabs>
            <w:rPr>
              <w:rFonts w:asciiTheme="minorHAnsi" w:eastAsiaTheme="minorEastAsia" w:hAnsiTheme="minorHAnsi" w:cstheme="minorBidi"/>
              <w:kern w:val="2"/>
              <w:sz w:val="24"/>
              <w:szCs w:val="24"/>
              <w:lang w:val="en-US" w:eastAsia="en-US"/>
              <w14:ligatures w14:val="standardContextual"/>
            </w:rPr>
          </w:pPr>
          <w:hyperlink w:anchor="_Toc206156563" w:history="1">
            <w:r w:rsidRPr="00A61A00">
              <w:rPr>
                <w:rStyle w:val="Hyperlink"/>
              </w:rPr>
              <w:t>B-13.2</w:t>
            </w:r>
            <w:r>
              <w:rPr>
                <w:rFonts w:asciiTheme="minorHAnsi" w:eastAsiaTheme="minorEastAsia" w:hAnsiTheme="minorHAnsi" w:cstheme="minorBidi"/>
                <w:kern w:val="2"/>
                <w:sz w:val="24"/>
                <w:szCs w:val="24"/>
                <w:lang w:val="en-US" w:eastAsia="en-US"/>
                <w14:ligatures w14:val="standardContextual"/>
              </w:rPr>
              <w:tab/>
            </w:r>
            <w:r w:rsidRPr="00A61A00">
              <w:rPr>
                <w:rStyle w:val="Hyperlink"/>
              </w:rPr>
              <w:t>Data format definition artefacts for GML</w:t>
            </w:r>
            <w:r>
              <w:rPr>
                <w:webHidden/>
              </w:rPr>
              <w:tab/>
            </w:r>
            <w:r>
              <w:rPr>
                <w:webHidden/>
              </w:rPr>
              <w:fldChar w:fldCharType="begin"/>
            </w:r>
            <w:r>
              <w:rPr>
                <w:webHidden/>
              </w:rPr>
              <w:instrText xml:space="preserve"> PAGEREF _Toc206156563 \h </w:instrText>
            </w:r>
            <w:r>
              <w:rPr>
                <w:webHidden/>
              </w:rPr>
            </w:r>
            <w:r>
              <w:rPr>
                <w:webHidden/>
              </w:rPr>
              <w:fldChar w:fldCharType="separate"/>
            </w:r>
            <w:r w:rsidR="00125A2C">
              <w:rPr>
                <w:webHidden/>
              </w:rPr>
              <w:t>77</w:t>
            </w:r>
            <w:r>
              <w:rPr>
                <w:webHidden/>
              </w:rPr>
              <w:fldChar w:fldCharType="end"/>
            </w:r>
          </w:hyperlink>
        </w:p>
        <w:p w14:paraId="7063628F" w14:textId="6BE01A75" w:rsidR="00FD1F7D" w:rsidRDefault="00FD1F7D">
          <w:pPr>
            <w:pStyle w:val="TOC2"/>
            <w:tabs>
              <w:tab w:val="left" w:pos="1350"/>
            </w:tabs>
            <w:rPr>
              <w:rFonts w:asciiTheme="minorHAnsi" w:eastAsiaTheme="minorEastAsia" w:hAnsiTheme="minorHAnsi" w:cstheme="minorBidi"/>
              <w:kern w:val="2"/>
              <w:sz w:val="24"/>
              <w:szCs w:val="24"/>
              <w:lang w:val="en-US" w:eastAsia="en-US"/>
              <w14:ligatures w14:val="standardContextual"/>
            </w:rPr>
          </w:pPr>
          <w:hyperlink w:anchor="_Toc206156564" w:history="1">
            <w:r w:rsidRPr="00A61A00">
              <w:rPr>
                <w:rStyle w:val="Hyperlink"/>
              </w:rPr>
              <w:t>B-13.3</w:t>
            </w:r>
            <w:r>
              <w:rPr>
                <w:rFonts w:asciiTheme="minorHAnsi" w:eastAsiaTheme="minorEastAsia" w:hAnsiTheme="minorHAnsi" w:cstheme="minorBidi"/>
                <w:kern w:val="2"/>
                <w:sz w:val="24"/>
                <w:szCs w:val="24"/>
                <w:lang w:val="en-US" w:eastAsia="en-US"/>
                <w14:ligatures w14:val="standardContextual"/>
              </w:rPr>
              <w:tab/>
            </w:r>
            <w:r w:rsidRPr="00A61A00">
              <w:rPr>
                <w:rStyle w:val="Hyperlink"/>
              </w:rPr>
              <w:t>Finalisation of GML schemas</w:t>
            </w:r>
            <w:r>
              <w:rPr>
                <w:webHidden/>
              </w:rPr>
              <w:tab/>
            </w:r>
            <w:r>
              <w:rPr>
                <w:webHidden/>
              </w:rPr>
              <w:fldChar w:fldCharType="begin"/>
            </w:r>
            <w:r>
              <w:rPr>
                <w:webHidden/>
              </w:rPr>
              <w:instrText xml:space="preserve"> PAGEREF _Toc206156564 \h </w:instrText>
            </w:r>
            <w:r>
              <w:rPr>
                <w:webHidden/>
              </w:rPr>
            </w:r>
            <w:r>
              <w:rPr>
                <w:webHidden/>
              </w:rPr>
              <w:fldChar w:fldCharType="separate"/>
            </w:r>
            <w:r w:rsidR="00125A2C">
              <w:rPr>
                <w:webHidden/>
              </w:rPr>
              <w:t>78</w:t>
            </w:r>
            <w:r>
              <w:rPr>
                <w:webHidden/>
              </w:rPr>
              <w:fldChar w:fldCharType="end"/>
            </w:r>
          </w:hyperlink>
        </w:p>
        <w:p w14:paraId="2FC8FE6A" w14:textId="04713EBC" w:rsidR="00FD1F7D" w:rsidRDefault="00FD1F7D">
          <w:pPr>
            <w:pStyle w:val="TOC2"/>
            <w:tabs>
              <w:tab w:val="left" w:pos="1350"/>
            </w:tabs>
            <w:rPr>
              <w:rFonts w:asciiTheme="minorHAnsi" w:eastAsiaTheme="minorEastAsia" w:hAnsiTheme="minorHAnsi" w:cstheme="minorBidi"/>
              <w:kern w:val="2"/>
              <w:sz w:val="24"/>
              <w:szCs w:val="24"/>
              <w:lang w:val="en-US" w:eastAsia="en-US"/>
              <w14:ligatures w14:val="standardContextual"/>
            </w:rPr>
          </w:pPr>
          <w:hyperlink w:anchor="_Toc206156565" w:history="1">
            <w:r w:rsidRPr="00A61A00">
              <w:rPr>
                <w:rStyle w:val="Hyperlink"/>
              </w:rPr>
              <w:t>B-13.4</w:t>
            </w:r>
            <w:r>
              <w:rPr>
                <w:rFonts w:asciiTheme="minorHAnsi" w:eastAsiaTheme="minorEastAsia" w:hAnsiTheme="minorHAnsi" w:cstheme="minorBidi"/>
                <w:kern w:val="2"/>
                <w:sz w:val="24"/>
                <w:szCs w:val="24"/>
                <w:lang w:val="en-US" w:eastAsia="en-US"/>
                <w14:ligatures w14:val="standardContextual"/>
              </w:rPr>
              <w:tab/>
            </w:r>
            <w:r w:rsidRPr="00A61A00">
              <w:rPr>
                <w:rStyle w:val="Hyperlink"/>
              </w:rPr>
              <w:t>Data formats of codelist typed attributes</w:t>
            </w:r>
            <w:r>
              <w:rPr>
                <w:webHidden/>
              </w:rPr>
              <w:tab/>
            </w:r>
            <w:r>
              <w:rPr>
                <w:webHidden/>
              </w:rPr>
              <w:fldChar w:fldCharType="begin"/>
            </w:r>
            <w:r>
              <w:rPr>
                <w:webHidden/>
              </w:rPr>
              <w:instrText xml:space="preserve"> PAGEREF _Toc206156565 \h </w:instrText>
            </w:r>
            <w:r>
              <w:rPr>
                <w:webHidden/>
              </w:rPr>
            </w:r>
            <w:r>
              <w:rPr>
                <w:webHidden/>
              </w:rPr>
              <w:fldChar w:fldCharType="separate"/>
            </w:r>
            <w:r w:rsidR="00125A2C">
              <w:rPr>
                <w:webHidden/>
              </w:rPr>
              <w:t>80</w:t>
            </w:r>
            <w:r>
              <w:rPr>
                <w:webHidden/>
              </w:rPr>
              <w:fldChar w:fldCharType="end"/>
            </w:r>
          </w:hyperlink>
        </w:p>
        <w:p w14:paraId="4CD4E2BA" w14:textId="65EC7628" w:rsidR="00FD1F7D" w:rsidRDefault="00FD1F7D">
          <w:pPr>
            <w:pStyle w:val="TOC3"/>
            <w:tabs>
              <w:tab w:val="left" w:pos="1572"/>
            </w:tabs>
            <w:rPr>
              <w:rFonts w:asciiTheme="minorHAnsi" w:eastAsiaTheme="minorEastAsia" w:hAnsiTheme="minorHAnsi" w:cstheme="minorBidi"/>
              <w:kern w:val="2"/>
              <w:sz w:val="24"/>
              <w:szCs w:val="24"/>
              <w:lang w:val="en-US" w:eastAsia="en-US"/>
              <w14:ligatures w14:val="standardContextual"/>
            </w:rPr>
          </w:pPr>
          <w:hyperlink w:anchor="_Toc206156566" w:history="1">
            <w:r w:rsidRPr="00A61A00">
              <w:rPr>
                <w:rStyle w:val="Hyperlink"/>
              </w:rPr>
              <w:t>B-13.4.1</w:t>
            </w:r>
            <w:r>
              <w:rPr>
                <w:rFonts w:asciiTheme="minorHAnsi" w:eastAsiaTheme="minorEastAsia" w:hAnsiTheme="minorHAnsi" w:cstheme="minorBidi"/>
                <w:kern w:val="2"/>
                <w:sz w:val="24"/>
                <w:szCs w:val="24"/>
                <w:lang w:val="en-US" w:eastAsia="en-US"/>
                <w14:ligatures w14:val="standardContextual"/>
              </w:rPr>
              <w:tab/>
            </w:r>
            <w:r w:rsidRPr="00A61A00">
              <w:rPr>
                <w:rStyle w:val="Hyperlink"/>
              </w:rPr>
              <w:t>GML and other XML data formats</w:t>
            </w:r>
            <w:r>
              <w:rPr>
                <w:webHidden/>
              </w:rPr>
              <w:tab/>
            </w:r>
            <w:r>
              <w:rPr>
                <w:webHidden/>
              </w:rPr>
              <w:fldChar w:fldCharType="begin"/>
            </w:r>
            <w:r>
              <w:rPr>
                <w:webHidden/>
              </w:rPr>
              <w:instrText xml:space="preserve"> PAGEREF _Toc206156566 \h </w:instrText>
            </w:r>
            <w:r>
              <w:rPr>
                <w:webHidden/>
              </w:rPr>
            </w:r>
            <w:r>
              <w:rPr>
                <w:webHidden/>
              </w:rPr>
              <w:fldChar w:fldCharType="separate"/>
            </w:r>
            <w:r w:rsidR="00125A2C">
              <w:rPr>
                <w:webHidden/>
              </w:rPr>
              <w:t>80</w:t>
            </w:r>
            <w:r>
              <w:rPr>
                <w:webHidden/>
              </w:rPr>
              <w:fldChar w:fldCharType="end"/>
            </w:r>
          </w:hyperlink>
        </w:p>
        <w:p w14:paraId="1E0AD895" w14:textId="64BB1ECA" w:rsidR="00FD1F7D" w:rsidRDefault="00FD1F7D">
          <w:pPr>
            <w:pStyle w:val="TOC3"/>
            <w:tabs>
              <w:tab w:val="left" w:pos="1572"/>
            </w:tabs>
            <w:rPr>
              <w:rFonts w:asciiTheme="minorHAnsi" w:eastAsiaTheme="minorEastAsia" w:hAnsiTheme="minorHAnsi" w:cstheme="minorBidi"/>
              <w:kern w:val="2"/>
              <w:sz w:val="24"/>
              <w:szCs w:val="24"/>
              <w:lang w:val="en-US" w:eastAsia="en-US"/>
              <w14:ligatures w14:val="standardContextual"/>
            </w:rPr>
          </w:pPr>
          <w:hyperlink w:anchor="_Toc206156567" w:history="1">
            <w:r w:rsidRPr="00A61A00">
              <w:rPr>
                <w:rStyle w:val="Hyperlink"/>
              </w:rPr>
              <w:t>B-13.4.2</w:t>
            </w:r>
            <w:r>
              <w:rPr>
                <w:rFonts w:asciiTheme="minorHAnsi" w:eastAsiaTheme="minorEastAsia" w:hAnsiTheme="minorHAnsi" w:cstheme="minorBidi"/>
                <w:kern w:val="2"/>
                <w:sz w:val="24"/>
                <w:szCs w:val="24"/>
                <w:lang w:val="en-US" w:eastAsia="en-US"/>
                <w14:ligatures w14:val="standardContextual"/>
              </w:rPr>
              <w:tab/>
            </w:r>
            <w:r w:rsidRPr="00A61A00">
              <w:rPr>
                <w:rStyle w:val="Hyperlink"/>
              </w:rPr>
              <w:t>ISO 8211 encodings</w:t>
            </w:r>
            <w:r>
              <w:rPr>
                <w:webHidden/>
              </w:rPr>
              <w:tab/>
            </w:r>
            <w:r>
              <w:rPr>
                <w:webHidden/>
              </w:rPr>
              <w:fldChar w:fldCharType="begin"/>
            </w:r>
            <w:r>
              <w:rPr>
                <w:webHidden/>
              </w:rPr>
              <w:instrText xml:space="preserve"> PAGEREF _Toc206156567 \h </w:instrText>
            </w:r>
            <w:r>
              <w:rPr>
                <w:webHidden/>
              </w:rPr>
            </w:r>
            <w:r>
              <w:rPr>
                <w:webHidden/>
              </w:rPr>
              <w:fldChar w:fldCharType="separate"/>
            </w:r>
            <w:r w:rsidR="00125A2C">
              <w:rPr>
                <w:webHidden/>
              </w:rPr>
              <w:t>81</w:t>
            </w:r>
            <w:r>
              <w:rPr>
                <w:webHidden/>
              </w:rPr>
              <w:fldChar w:fldCharType="end"/>
            </w:r>
          </w:hyperlink>
        </w:p>
        <w:p w14:paraId="21238BE5" w14:textId="000AFAA1" w:rsidR="00FD1F7D" w:rsidRDefault="00FD1F7D">
          <w:pPr>
            <w:pStyle w:val="TOC3"/>
            <w:tabs>
              <w:tab w:val="left" w:pos="1572"/>
            </w:tabs>
            <w:rPr>
              <w:rFonts w:asciiTheme="minorHAnsi" w:eastAsiaTheme="minorEastAsia" w:hAnsiTheme="minorHAnsi" w:cstheme="minorBidi"/>
              <w:kern w:val="2"/>
              <w:sz w:val="24"/>
              <w:szCs w:val="24"/>
              <w:lang w:val="en-US" w:eastAsia="en-US"/>
              <w14:ligatures w14:val="standardContextual"/>
            </w:rPr>
          </w:pPr>
          <w:hyperlink w:anchor="_Toc206156568" w:history="1">
            <w:r w:rsidRPr="00A61A00">
              <w:rPr>
                <w:rStyle w:val="Hyperlink"/>
              </w:rPr>
              <w:t>B-13.4.3</w:t>
            </w:r>
            <w:r>
              <w:rPr>
                <w:rFonts w:asciiTheme="minorHAnsi" w:eastAsiaTheme="minorEastAsia" w:hAnsiTheme="minorHAnsi" w:cstheme="minorBidi"/>
                <w:kern w:val="2"/>
                <w:sz w:val="24"/>
                <w:szCs w:val="24"/>
                <w:lang w:val="en-US" w:eastAsia="en-US"/>
                <w14:ligatures w14:val="standardContextual"/>
              </w:rPr>
              <w:tab/>
            </w:r>
            <w:r w:rsidRPr="00A61A00">
              <w:rPr>
                <w:rStyle w:val="Hyperlink"/>
              </w:rPr>
              <w:t>Dictionary formats</w:t>
            </w:r>
            <w:r>
              <w:rPr>
                <w:webHidden/>
              </w:rPr>
              <w:tab/>
            </w:r>
            <w:r>
              <w:rPr>
                <w:webHidden/>
              </w:rPr>
              <w:fldChar w:fldCharType="begin"/>
            </w:r>
            <w:r>
              <w:rPr>
                <w:webHidden/>
              </w:rPr>
              <w:instrText xml:space="preserve"> PAGEREF _Toc206156568 \h </w:instrText>
            </w:r>
            <w:r>
              <w:rPr>
                <w:webHidden/>
              </w:rPr>
            </w:r>
            <w:r>
              <w:rPr>
                <w:webHidden/>
              </w:rPr>
              <w:fldChar w:fldCharType="separate"/>
            </w:r>
            <w:r w:rsidR="00125A2C">
              <w:rPr>
                <w:webHidden/>
              </w:rPr>
              <w:t>81</w:t>
            </w:r>
            <w:r>
              <w:rPr>
                <w:webHidden/>
              </w:rPr>
              <w:fldChar w:fldCharType="end"/>
            </w:r>
          </w:hyperlink>
        </w:p>
        <w:p w14:paraId="6BBA99C5" w14:textId="1A762AFD" w:rsidR="00FD1F7D" w:rsidRDefault="00FD1F7D">
          <w:pPr>
            <w:pStyle w:val="TOC3"/>
            <w:tabs>
              <w:tab w:val="left" w:pos="1572"/>
            </w:tabs>
            <w:rPr>
              <w:rFonts w:asciiTheme="minorHAnsi" w:eastAsiaTheme="minorEastAsia" w:hAnsiTheme="minorHAnsi" w:cstheme="minorBidi"/>
              <w:kern w:val="2"/>
              <w:sz w:val="24"/>
              <w:szCs w:val="24"/>
              <w:lang w:val="en-US" w:eastAsia="en-US"/>
              <w14:ligatures w14:val="standardContextual"/>
            </w:rPr>
          </w:pPr>
          <w:hyperlink w:anchor="_Toc206156569" w:history="1">
            <w:r w:rsidRPr="00A61A00">
              <w:rPr>
                <w:rStyle w:val="Hyperlink"/>
              </w:rPr>
              <w:t>B-13.4.4</w:t>
            </w:r>
            <w:r>
              <w:rPr>
                <w:rFonts w:asciiTheme="minorHAnsi" w:eastAsiaTheme="minorEastAsia" w:hAnsiTheme="minorHAnsi" w:cstheme="minorBidi"/>
                <w:kern w:val="2"/>
                <w:sz w:val="24"/>
                <w:szCs w:val="24"/>
                <w:lang w:val="en-US" w:eastAsia="en-US"/>
                <w14:ligatures w14:val="standardContextual"/>
              </w:rPr>
              <w:tab/>
            </w:r>
            <w:r w:rsidRPr="00A61A00">
              <w:rPr>
                <w:rStyle w:val="Hyperlink"/>
              </w:rPr>
              <w:t>Dictionary distribution and discovery</w:t>
            </w:r>
            <w:r>
              <w:rPr>
                <w:webHidden/>
              </w:rPr>
              <w:tab/>
            </w:r>
            <w:r>
              <w:rPr>
                <w:webHidden/>
              </w:rPr>
              <w:fldChar w:fldCharType="begin"/>
            </w:r>
            <w:r>
              <w:rPr>
                <w:webHidden/>
              </w:rPr>
              <w:instrText xml:space="preserve"> PAGEREF _Toc206156569 \h </w:instrText>
            </w:r>
            <w:r>
              <w:rPr>
                <w:webHidden/>
              </w:rPr>
            </w:r>
            <w:r>
              <w:rPr>
                <w:webHidden/>
              </w:rPr>
              <w:fldChar w:fldCharType="separate"/>
            </w:r>
            <w:r w:rsidR="00125A2C">
              <w:rPr>
                <w:webHidden/>
              </w:rPr>
              <w:t>81</w:t>
            </w:r>
            <w:r>
              <w:rPr>
                <w:webHidden/>
              </w:rPr>
              <w:fldChar w:fldCharType="end"/>
            </w:r>
          </w:hyperlink>
        </w:p>
        <w:p w14:paraId="70AA02A4" w14:textId="5CDD04DF" w:rsidR="00FD1F7D" w:rsidRDefault="00FD1F7D">
          <w:pPr>
            <w:pStyle w:val="TOC1"/>
            <w:rPr>
              <w:rFonts w:asciiTheme="minorHAnsi" w:eastAsiaTheme="minorEastAsia" w:hAnsiTheme="minorHAnsi" w:cstheme="minorBidi"/>
              <w:b w:val="0"/>
              <w:kern w:val="2"/>
              <w:sz w:val="24"/>
              <w:szCs w:val="24"/>
              <w:lang w:val="en-US" w:eastAsia="en-US"/>
              <w14:ligatures w14:val="standardContextual"/>
            </w:rPr>
          </w:pPr>
          <w:hyperlink w:anchor="_Toc206156570" w:history="1">
            <w:r w:rsidRPr="00A61A00">
              <w:rPr>
                <w:rStyle w:val="Hyperlink"/>
              </w:rPr>
              <w:t>B-14</w:t>
            </w:r>
            <w:r>
              <w:rPr>
                <w:rFonts w:asciiTheme="minorHAnsi" w:eastAsiaTheme="minorEastAsia" w:hAnsiTheme="minorHAnsi" w:cstheme="minorBidi"/>
                <w:b w:val="0"/>
                <w:kern w:val="2"/>
                <w:sz w:val="24"/>
                <w:szCs w:val="24"/>
                <w:lang w:val="en-US" w:eastAsia="en-US"/>
                <w14:ligatures w14:val="standardContextual"/>
              </w:rPr>
              <w:tab/>
            </w:r>
            <w:r w:rsidRPr="00A61A00">
              <w:rPr>
                <w:rStyle w:val="Hyperlink"/>
              </w:rPr>
              <w:t>Portrayal elements and rules</w:t>
            </w:r>
            <w:r>
              <w:rPr>
                <w:webHidden/>
              </w:rPr>
              <w:tab/>
            </w:r>
            <w:r>
              <w:rPr>
                <w:webHidden/>
              </w:rPr>
              <w:fldChar w:fldCharType="begin"/>
            </w:r>
            <w:r>
              <w:rPr>
                <w:webHidden/>
              </w:rPr>
              <w:instrText xml:space="preserve"> PAGEREF _Toc206156570 \h </w:instrText>
            </w:r>
            <w:r>
              <w:rPr>
                <w:webHidden/>
              </w:rPr>
            </w:r>
            <w:r>
              <w:rPr>
                <w:webHidden/>
              </w:rPr>
              <w:fldChar w:fldCharType="separate"/>
            </w:r>
            <w:r w:rsidR="00125A2C">
              <w:rPr>
                <w:webHidden/>
              </w:rPr>
              <w:t>82</w:t>
            </w:r>
            <w:r>
              <w:rPr>
                <w:webHidden/>
              </w:rPr>
              <w:fldChar w:fldCharType="end"/>
            </w:r>
          </w:hyperlink>
        </w:p>
        <w:p w14:paraId="453432F5" w14:textId="6E226BBD" w:rsidR="00FD1F7D" w:rsidRDefault="00FD1F7D">
          <w:pPr>
            <w:pStyle w:val="TOC1"/>
            <w:rPr>
              <w:rFonts w:asciiTheme="minorHAnsi" w:eastAsiaTheme="minorEastAsia" w:hAnsiTheme="minorHAnsi" w:cstheme="minorBidi"/>
              <w:b w:val="0"/>
              <w:kern w:val="2"/>
              <w:sz w:val="24"/>
              <w:szCs w:val="24"/>
              <w:lang w:val="en-US" w:eastAsia="en-US"/>
              <w14:ligatures w14:val="standardContextual"/>
            </w:rPr>
          </w:pPr>
          <w:hyperlink w:anchor="_Toc206156571" w:history="1">
            <w:r w:rsidRPr="00A61A00">
              <w:rPr>
                <w:rStyle w:val="Hyperlink"/>
              </w:rPr>
              <w:t>B-15</w:t>
            </w:r>
            <w:r>
              <w:rPr>
                <w:rFonts w:asciiTheme="minorHAnsi" w:eastAsiaTheme="minorEastAsia" w:hAnsiTheme="minorHAnsi" w:cstheme="minorBidi"/>
                <w:b w:val="0"/>
                <w:kern w:val="2"/>
                <w:sz w:val="24"/>
                <w:szCs w:val="24"/>
                <w:lang w:val="en-US" w:eastAsia="en-US"/>
                <w14:ligatures w14:val="standardContextual"/>
              </w:rPr>
              <w:tab/>
            </w:r>
            <w:r w:rsidRPr="00A61A00">
              <w:rPr>
                <w:rStyle w:val="Hyperlink"/>
              </w:rPr>
              <w:t>Registration of portrayal elements</w:t>
            </w:r>
            <w:r>
              <w:rPr>
                <w:webHidden/>
              </w:rPr>
              <w:tab/>
            </w:r>
            <w:r>
              <w:rPr>
                <w:webHidden/>
              </w:rPr>
              <w:fldChar w:fldCharType="begin"/>
            </w:r>
            <w:r>
              <w:rPr>
                <w:webHidden/>
              </w:rPr>
              <w:instrText xml:space="preserve"> PAGEREF _Toc206156571 \h </w:instrText>
            </w:r>
            <w:r>
              <w:rPr>
                <w:webHidden/>
              </w:rPr>
            </w:r>
            <w:r>
              <w:rPr>
                <w:webHidden/>
              </w:rPr>
              <w:fldChar w:fldCharType="separate"/>
            </w:r>
            <w:r w:rsidR="00125A2C">
              <w:rPr>
                <w:webHidden/>
              </w:rPr>
              <w:t>82</w:t>
            </w:r>
            <w:r>
              <w:rPr>
                <w:webHidden/>
              </w:rPr>
              <w:fldChar w:fldCharType="end"/>
            </w:r>
          </w:hyperlink>
        </w:p>
        <w:p w14:paraId="7E93B1B3" w14:textId="5164C869" w:rsidR="00FD1F7D" w:rsidRDefault="00FD1F7D">
          <w:pPr>
            <w:pStyle w:val="TOC1"/>
            <w:rPr>
              <w:rFonts w:asciiTheme="minorHAnsi" w:eastAsiaTheme="minorEastAsia" w:hAnsiTheme="minorHAnsi" w:cstheme="minorBidi"/>
              <w:b w:val="0"/>
              <w:kern w:val="2"/>
              <w:sz w:val="24"/>
              <w:szCs w:val="24"/>
              <w:lang w:val="en-US" w:eastAsia="en-US"/>
              <w14:ligatures w14:val="standardContextual"/>
            </w:rPr>
          </w:pPr>
          <w:hyperlink w:anchor="_Toc206156572" w:history="1">
            <w:r w:rsidRPr="00A61A00">
              <w:rPr>
                <w:rStyle w:val="Hyperlink"/>
              </w:rPr>
              <w:t>B-16</w:t>
            </w:r>
            <w:r>
              <w:rPr>
                <w:rFonts w:asciiTheme="minorHAnsi" w:eastAsiaTheme="minorEastAsia" w:hAnsiTheme="minorHAnsi" w:cstheme="minorBidi"/>
                <w:b w:val="0"/>
                <w:kern w:val="2"/>
                <w:sz w:val="24"/>
                <w:szCs w:val="24"/>
                <w:lang w:val="en-US" w:eastAsia="en-US"/>
                <w14:ligatures w14:val="standardContextual"/>
              </w:rPr>
              <w:tab/>
            </w:r>
            <w:r w:rsidRPr="00A61A00">
              <w:rPr>
                <w:rStyle w:val="Hyperlink"/>
              </w:rPr>
              <w:t>Portrayal Catalogue</w:t>
            </w:r>
            <w:r>
              <w:rPr>
                <w:webHidden/>
              </w:rPr>
              <w:tab/>
            </w:r>
            <w:r>
              <w:rPr>
                <w:webHidden/>
              </w:rPr>
              <w:fldChar w:fldCharType="begin"/>
            </w:r>
            <w:r>
              <w:rPr>
                <w:webHidden/>
              </w:rPr>
              <w:instrText xml:space="preserve"> PAGEREF _Toc206156572 \h </w:instrText>
            </w:r>
            <w:r>
              <w:rPr>
                <w:webHidden/>
              </w:rPr>
            </w:r>
            <w:r>
              <w:rPr>
                <w:webHidden/>
              </w:rPr>
              <w:fldChar w:fldCharType="separate"/>
            </w:r>
            <w:r w:rsidR="00125A2C">
              <w:rPr>
                <w:webHidden/>
              </w:rPr>
              <w:t>83</w:t>
            </w:r>
            <w:r>
              <w:rPr>
                <w:webHidden/>
              </w:rPr>
              <w:fldChar w:fldCharType="end"/>
            </w:r>
          </w:hyperlink>
        </w:p>
        <w:p w14:paraId="031511EC" w14:textId="3E10B4F7" w:rsidR="00FD1F7D" w:rsidRDefault="00FD1F7D">
          <w:pPr>
            <w:pStyle w:val="TOC1"/>
            <w:rPr>
              <w:rFonts w:asciiTheme="minorHAnsi" w:eastAsiaTheme="minorEastAsia" w:hAnsiTheme="minorHAnsi" w:cstheme="minorBidi"/>
              <w:b w:val="0"/>
              <w:kern w:val="2"/>
              <w:sz w:val="24"/>
              <w:szCs w:val="24"/>
              <w:lang w:val="en-US" w:eastAsia="en-US"/>
              <w14:ligatures w14:val="standardContextual"/>
            </w:rPr>
          </w:pPr>
          <w:hyperlink w:anchor="_Toc206156573" w:history="1">
            <w:r w:rsidRPr="00A61A00">
              <w:rPr>
                <w:rStyle w:val="Hyperlink"/>
              </w:rPr>
              <w:t>B-17</w:t>
            </w:r>
            <w:r>
              <w:rPr>
                <w:rFonts w:asciiTheme="minorHAnsi" w:eastAsiaTheme="minorEastAsia" w:hAnsiTheme="minorHAnsi" w:cstheme="minorBidi"/>
                <w:b w:val="0"/>
                <w:kern w:val="2"/>
                <w:sz w:val="24"/>
                <w:szCs w:val="24"/>
                <w:lang w:val="en-US" w:eastAsia="en-US"/>
                <w14:ligatures w14:val="standardContextual"/>
              </w:rPr>
              <w:tab/>
            </w:r>
            <w:r w:rsidRPr="00A61A00">
              <w:rPr>
                <w:rStyle w:val="Hyperlink"/>
              </w:rPr>
              <w:t>Reference systems</w:t>
            </w:r>
            <w:r>
              <w:rPr>
                <w:webHidden/>
              </w:rPr>
              <w:tab/>
            </w:r>
            <w:r>
              <w:rPr>
                <w:webHidden/>
              </w:rPr>
              <w:fldChar w:fldCharType="begin"/>
            </w:r>
            <w:r>
              <w:rPr>
                <w:webHidden/>
              </w:rPr>
              <w:instrText xml:space="preserve"> PAGEREF _Toc206156573 \h </w:instrText>
            </w:r>
            <w:r>
              <w:rPr>
                <w:webHidden/>
              </w:rPr>
            </w:r>
            <w:r>
              <w:rPr>
                <w:webHidden/>
              </w:rPr>
              <w:fldChar w:fldCharType="separate"/>
            </w:r>
            <w:r w:rsidR="00125A2C">
              <w:rPr>
                <w:webHidden/>
              </w:rPr>
              <w:t>83</w:t>
            </w:r>
            <w:r>
              <w:rPr>
                <w:webHidden/>
              </w:rPr>
              <w:fldChar w:fldCharType="end"/>
            </w:r>
          </w:hyperlink>
        </w:p>
        <w:p w14:paraId="5A5D41CE" w14:textId="3D744234" w:rsidR="00FD1F7D" w:rsidRDefault="00FD1F7D">
          <w:pPr>
            <w:pStyle w:val="TOC1"/>
            <w:rPr>
              <w:rFonts w:asciiTheme="minorHAnsi" w:eastAsiaTheme="minorEastAsia" w:hAnsiTheme="minorHAnsi" w:cstheme="minorBidi"/>
              <w:b w:val="0"/>
              <w:kern w:val="2"/>
              <w:sz w:val="24"/>
              <w:szCs w:val="24"/>
              <w:lang w:val="en-US" w:eastAsia="en-US"/>
              <w14:ligatures w14:val="standardContextual"/>
            </w:rPr>
          </w:pPr>
          <w:hyperlink w:anchor="_Toc206156574" w:history="1">
            <w:r w:rsidRPr="00A61A00">
              <w:rPr>
                <w:rStyle w:val="Hyperlink"/>
              </w:rPr>
              <w:t>B-18</w:t>
            </w:r>
            <w:r>
              <w:rPr>
                <w:rFonts w:asciiTheme="minorHAnsi" w:eastAsiaTheme="minorEastAsia" w:hAnsiTheme="minorHAnsi" w:cstheme="minorBidi"/>
                <w:b w:val="0"/>
                <w:kern w:val="2"/>
                <w:sz w:val="24"/>
                <w:szCs w:val="24"/>
                <w:lang w:val="en-US" w:eastAsia="en-US"/>
                <w14:ligatures w14:val="standardContextual"/>
              </w:rPr>
              <w:tab/>
            </w:r>
            <w:r w:rsidRPr="00A61A00">
              <w:rPr>
                <w:rStyle w:val="Hyperlink"/>
              </w:rPr>
              <w:t>Data product delivery</w:t>
            </w:r>
            <w:r>
              <w:rPr>
                <w:webHidden/>
              </w:rPr>
              <w:tab/>
            </w:r>
            <w:r>
              <w:rPr>
                <w:webHidden/>
              </w:rPr>
              <w:fldChar w:fldCharType="begin"/>
            </w:r>
            <w:r>
              <w:rPr>
                <w:webHidden/>
              </w:rPr>
              <w:instrText xml:space="preserve"> PAGEREF _Toc206156574 \h </w:instrText>
            </w:r>
            <w:r>
              <w:rPr>
                <w:webHidden/>
              </w:rPr>
            </w:r>
            <w:r>
              <w:rPr>
                <w:webHidden/>
              </w:rPr>
              <w:fldChar w:fldCharType="separate"/>
            </w:r>
            <w:r w:rsidR="00125A2C">
              <w:rPr>
                <w:webHidden/>
              </w:rPr>
              <w:t>83</w:t>
            </w:r>
            <w:r>
              <w:rPr>
                <w:webHidden/>
              </w:rPr>
              <w:fldChar w:fldCharType="end"/>
            </w:r>
          </w:hyperlink>
        </w:p>
        <w:p w14:paraId="46B26915" w14:textId="5704C674" w:rsidR="00FD1F7D" w:rsidRDefault="00FD1F7D">
          <w:pPr>
            <w:pStyle w:val="TOC2"/>
            <w:tabs>
              <w:tab w:val="left" w:pos="1350"/>
            </w:tabs>
            <w:rPr>
              <w:rFonts w:asciiTheme="minorHAnsi" w:eastAsiaTheme="minorEastAsia" w:hAnsiTheme="minorHAnsi" w:cstheme="minorBidi"/>
              <w:kern w:val="2"/>
              <w:sz w:val="24"/>
              <w:szCs w:val="24"/>
              <w:lang w:val="en-US" w:eastAsia="en-US"/>
              <w14:ligatures w14:val="standardContextual"/>
            </w:rPr>
          </w:pPr>
          <w:hyperlink w:anchor="_Toc206156575" w:history="1">
            <w:r w:rsidRPr="00A61A00">
              <w:rPr>
                <w:rStyle w:val="Hyperlink"/>
              </w:rPr>
              <w:t>B-18.1</w:t>
            </w:r>
            <w:r>
              <w:rPr>
                <w:rFonts w:asciiTheme="minorHAnsi" w:eastAsiaTheme="minorEastAsia" w:hAnsiTheme="minorHAnsi" w:cstheme="minorBidi"/>
                <w:kern w:val="2"/>
                <w:sz w:val="24"/>
                <w:szCs w:val="24"/>
                <w:lang w:val="en-US" w:eastAsia="en-US"/>
                <w14:ligatures w14:val="standardContextual"/>
              </w:rPr>
              <w:tab/>
            </w:r>
            <w:r w:rsidRPr="00A61A00">
              <w:rPr>
                <w:rStyle w:val="Hyperlink"/>
              </w:rPr>
              <w:t>Delivery content and structure</w:t>
            </w:r>
            <w:r>
              <w:rPr>
                <w:webHidden/>
              </w:rPr>
              <w:tab/>
            </w:r>
            <w:r>
              <w:rPr>
                <w:webHidden/>
              </w:rPr>
              <w:fldChar w:fldCharType="begin"/>
            </w:r>
            <w:r>
              <w:rPr>
                <w:webHidden/>
              </w:rPr>
              <w:instrText xml:space="preserve"> PAGEREF _Toc206156575 \h </w:instrText>
            </w:r>
            <w:r>
              <w:rPr>
                <w:webHidden/>
              </w:rPr>
            </w:r>
            <w:r>
              <w:rPr>
                <w:webHidden/>
              </w:rPr>
              <w:fldChar w:fldCharType="separate"/>
            </w:r>
            <w:r w:rsidR="00125A2C">
              <w:rPr>
                <w:webHidden/>
              </w:rPr>
              <w:t>83</w:t>
            </w:r>
            <w:r>
              <w:rPr>
                <w:webHidden/>
              </w:rPr>
              <w:fldChar w:fldCharType="end"/>
            </w:r>
          </w:hyperlink>
        </w:p>
        <w:p w14:paraId="45763507" w14:textId="093B818D" w:rsidR="00FD1F7D" w:rsidRDefault="00FD1F7D">
          <w:pPr>
            <w:pStyle w:val="TOC3"/>
            <w:tabs>
              <w:tab w:val="left" w:pos="1572"/>
            </w:tabs>
            <w:rPr>
              <w:rFonts w:asciiTheme="minorHAnsi" w:eastAsiaTheme="minorEastAsia" w:hAnsiTheme="minorHAnsi" w:cstheme="minorBidi"/>
              <w:kern w:val="2"/>
              <w:sz w:val="24"/>
              <w:szCs w:val="24"/>
              <w:lang w:val="en-US" w:eastAsia="en-US"/>
              <w14:ligatures w14:val="standardContextual"/>
            </w:rPr>
          </w:pPr>
          <w:hyperlink w:anchor="_Toc206156576" w:history="1">
            <w:r w:rsidRPr="00A61A00">
              <w:rPr>
                <w:rStyle w:val="Hyperlink"/>
              </w:rPr>
              <w:t>B-18.1.1</w:t>
            </w:r>
            <w:r>
              <w:rPr>
                <w:rFonts w:asciiTheme="minorHAnsi" w:eastAsiaTheme="minorEastAsia" w:hAnsiTheme="minorHAnsi" w:cstheme="minorBidi"/>
                <w:kern w:val="2"/>
                <w:sz w:val="24"/>
                <w:szCs w:val="24"/>
                <w:lang w:val="en-US" w:eastAsia="en-US"/>
                <w14:ligatures w14:val="standardContextual"/>
              </w:rPr>
              <w:tab/>
            </w:r>
            <w:r w:rsidRPr="00A61A00">
              <w:rPr>
                <w:rStyle w:val="Hyperlink"/>
              </w:rPr>
              <w:t>Exchange sets</w:t>
            </w:r>
            <w:r>
              <w:rPr>
                <w:webHidden/>
              </w:rPr>
              <w:tab/>
            </w:r>
            <w:r>
              <w:rPr>
                <w:webHidden/>
              </w:rPr>
              <w:fldChar w:fldCharType="begin"/>
            </w:r>
            <w:r>
              <w:rPr>
                <w:webHidden/>
              </w:rPr>
              <w:instrText xml:space="preserve"> PAGEREF _Toc206156576 \h </w:instrText>
            </w:r>
            <w:r>
              <w:rPr>
                <w:webHidden/>
              </w:rPr>
            </w:r>
            <w:r>
              <w:rPr>
                <w:webHidden/>
              </w:rPr>
              <w:fldChar w:fldCharType="separate"/>
            </w:r>
            <w:r w:rsidR="00125A2C">
              <w:rPr>
                <w:webHidden/>
              </w:rPr>
              <w:t>84</w:t>
            </w:r>
            <w:r>
              <w:rPr>
                <w:webHidden/>
              </w:rPr>
              <w:fldChar w:fldCharType="end"/>
            </w:r>
          </w:hyperlink>
        </w:p>
        <w:p w14:paraId="62DD24AF" w14:textId="6A09E43F" w:rsidR="00FD1F7D" w:rsidRDefault="00FD1F7D">
          <w:pPr>
            <w:pStyle w:val="TOC3"/>
            <w:tabs>
              <w:tab w:val="left" w:pos="1572"/>
            </w:tabs>
            <w:rPr>
              <w:rFonts w:asciiTheme="minorHAnsi" w:eastAsiaTheme="minorEastAsia" w:hAnsiTheme="minorHAnsi" w:cstheme="minorBidi"/>
              <w:kern w:val="2"/>
              <w:sz w:val="24"/>
              <w:szCs w:val="24"/>
              <w:lang w:val="en-US" w:eastAsia="en-US"/>
              <w14:ligatures w14:val="standardContextual"/>
            </w:rPr>
          </w:pPr>
          <w:hyperlink w:anchor="_Toc206156577" w:history="1">
            <w:r w:rsidRPr="00A61A00">
              <w:rPr>
                <w:rStyle w:val="Hyperlink"/>
              </w:rPr>
              <w:t>B-18.1.2</w:t>
            </w:r>
            <w:r>
              <w:rPr>
                <w:rFonts w:asciiTheme="minorHAnsi" w:eastAsiaTheme="minorEastAsia" w:hAnsiTheme="minorHAnsi" w:cstheme="minorBidi"/>
                <w:kern w:val="2"/>
                <w:sz w:val="24"/>
                <w:szCs w:val="24"/>
                <w:lang w:val="en-US" w:eastAsia="en-US"/>
                <w14:ligatures w14:val="standardContextual"/>
              </w:rPr>
              <w:tab/>
            </w:r>
            <w:r w:rsidRPr="00A61A00">
              <w:rPr>
                <w:rStyle w:val="Hyperlink"/>
              </w:rPr>
              <w:t>Services</w:t>
            </w:r>
            <w:r>
              <w:rPr>
                <w:webHidden/>
              </w:rPr>
              <w:tab/>
            </w:r>
            <w:r>
              <w:rPr>
                <w:webHidden/>
              </w:rPr>
              <w:fldChar w:fldCharType="begin"/>
            </w:r>
            <w:r>
              <w:rPr>
                <w:webHidden/>
              </w:rPr>
              <w:instrText xml:space="preserve"> PAGEREF _Toc206156577 \h </w:instrText>
            </w:r>
            <w:r>
              <w:rPr>
                <w:webHidden/>
              </w:rPr>
            </w:r>
            <w:r>
              <w:rPr>
                <w:webHidden/>
              </w:rPr>
              <w:fldChar w:fldCharType="separate"/>
            </w:r>
            <w:r w:rsidR="00125A2C">
              <w:rPr>
                <w:webHidden/>
              </w:rPr>
              <w:t>86</w:t>
            </w:r>
            <w:r>
              <w:rPr>
                <w:webHidden/>
              </w:rPr>
              <w:fldChar w:fldCharType="end"/>
            </w:r>
          </w:hyperlink>
        </w:p>
        <w:p w14:paraId="58D530EE" w14:textId="7107212E" w:rsidR="00FD1F7D" w:rsidRDefault="00FD1F7D">
          <w:pPr>
            <w:pStyle w:val="TOC2"/>
            <w:tabs>
              <w:tab w:val="left" w:pos="1350"/>
            </w:tabs>
            <w:rPr>
              <w:rFonts w:asciiTheme="minorHAnsi" w:eastAsiaTheme="minorEastAsia" w:hAnsiTheme="minorHAnsi" w:cstheme="minorBidi"/>
              <w:kern w:val="2"/>
              <w:sz w:val="24"/>
              <w:szCs w:val="24"/>
              <w:lang w:val="en-US" w:eastAsia="en-US"/>
              <w14:ligatures w14:val="standardContextual"/>
            </w:rPr>
          </w:pPr>
          <w:hyperlink w:anchor="_Toc206156578" w:history="1">
            <w:r w:rsidRPr="00A61A00">
              <w:rPr>
                <w:rStyle w:val="Hyperlink"/>
              </w:rPr>
              <w:t>B-18.2</w:t>
            </w:r>
            <w:r>
              <w:rPr>
                <w:rFonts w:asciiTheme="minorHAnsi" w:eastAsiaTheme="minorEastAsia" w:hAnsiTheme="minorHAnsi" w:cstheme="minorBidi"/>
                <w:kern w:val="2"/>
                <w:sz w:val="24"/>
                <w:szCs w:val="24"/>
                <w:lang w:val="en-US" w:eastAsia="en-US"/>
                <w14:ligatures w14:val="standardContextual"/>
              </w:rPr>
              <w:tab/>
            </w:r>
            <w:r w:rsidRPr="00A61A00">
              <w:rPr>
                <w:rStyle w:val="Hyperlink"/>
              </w:rPr>
              <w:t>Dataset updates and cancellations</w:t>
            </w:r>
            <w:r>
              <w:rPr>
                <w:webHidden/>
              </w:rPr>
              <w:tab/>
            </w:r>
            <w:r>
              <w:rPr>
                <w:webHidden/>
              </w:rPr>
              <w:fldChar w:fldCharType="begin"/>
            </w:r>
            <w:r>
              <w:rPr>
                <w:webHidden/>
              </w:rPr>
              <w:instrText xml:space="preserve"> PAGEREF _Toc206156578 \h </w:instrText>
            </w:r>
            <w:r>
              <w:rPr>
                <w:webHidden/>
              </w:rPr>
            </w:r>
            <w:r>
              <w:rPr>
                <w:webHidden/>
              </w:rPr>
              <w:fldChar w:fldCharType="separate"/>
            </w:r>
            <w:r w:rsidR="00125A2C">
              <w:rPr>
                <w:webHidden/>
              </w:rPr>
              <w:t>87</w:t>
            </w:r>
            <w:r>
              <w:rPr>
                <w:webHidden/>
              </w:rPr>
              <w:fldChar w:fldCharType="end"/>
            </w:r>
          </w:hyperlink>
        </w:p>
        <w:p w14:paraId="05C2EEC2" w14:textId="06B61A11" w:rsidR="00FD1F7D" w:rsidRDefault="00FD1F7D">
          <w:pPr>
            <w:pStyle w:val="TOC3"/>
            <w:tabs>
              <w:tab w:val="left" w:pos="1572"/>
            </w:tabs>
            <w:rPr>
              <w:rFonts w:asciiTheme="minorHAnsi" w:eastAsiaTheme="minorEastAsia" w:hAnsiTheme="minorHAnsi" w:cstheme="minorBidi"/>
              <w:kern w:val="2"/>
              <w:sz w:val="24"/>
              <w:szCs w:val="24"/>
              <w:lang w:val="en-US" w:eastAsia="en-US"/>
              <w14:ligatures w14:val="standardContextual"/>
            </w:rPr>
          </w:pPr>
          <w:hyperlink w:anchor="_Toc206156579" w:history="1">
            <w:r w:rsidRPr="00A61A00">
              <w:rPr>
                <w:rStyle w:val="Hyperlink"/>
              </w:rPr>
              <w:t>B-18.2.1</w:t>
            </w:r>
            <w:r>
              <w:rPr>
                <w:rFonts w:asciiTheme="minorHAnsi" w:eastAsiaTheme="minorEastAsia" w:hAnsiTheme="minorHAnsi" w:cstheme="minorBidi"/>
                <w:kern w:val="2"/>
                <w:sz w:val="24"/>
                <w:szCs w:val="24"/>
                <w:lang w:val="en-US" w:eastAsia="en-US"/>
                <w14:ligatures w14:val="standardContextual"/>
              </w:rPr>
              <w:tab/>
            </w:r>
            <w:r w:rsidRPr="00A61A00">
              <w:rPr>
                <w:rStyle w:val="Hyperlink"/>
              </w:rPr>
              <w:t>General considerations for updates</w:t>
            </w:r>
            <w:r>
              <w:rPr>
                <w:webHidden/>
              </w:rPr>
              <w:tab/>
            </w:r>
            <w:r>
              <w:rPr>
                <w:webHidden/>
              </w:rPr>
              <w:fldChar w:fldCharType="begin"/>
            </w:r>
            <w:r>
              <w:rPr>
                <w:webHidden/>
              </w:rPr>
              <w:instrText xml:space="preserve"> PAGEREF _Toc206156579 \h </w:instrText>
            </w:r>
            <w:r>
              <w:rPr>
                <w:webHidden/>
              </w:rPr>
            </w:r>
            <w:r>
              <w:rPr>
                <w:webHidden/>
              </w:rPr>
              <w:fldChar w:fldCharType="separate"/>
            </w:r>
            <w:r w:rsidR="00125A2C">
              <w:rPr>
                <w:webHidden/>
              </w:rPr>
              <w:t>87</w:t>
            </w:r>
            <w:r>
              <w:rPr>
                <w:webHidden/>
              </w:rPr>
              <w:fldChar w:fldCharType="end"/>
            </w:r>
          </w:hyperlink>
        </w:p>
        <w:p w14:paraId="224E4937" w14:textId="51C2A7FB" w:rsidR="00FD1F7D" w:rsidRDefault="00FD1F7D">
          <w:pPr>
            <w:pStyle w:val="TOC3"/>
            <w:tabs>
              <w:tab w:val="left" w:pos="1572"/>
            </w:tabs>
            <w:rPr>
              <w:rFonts w:asciiTheme="minorHAnsi" w:eastAsiaTheme="minorEastAsia" w:hAnsiTheme="minorHAnsi" w:cstheme="minorBidi"/>
              <w:kern w:val="2"/>
              <w:sz w:val="24"/>
              <w:szCs w:val="24"/>
              <w:lang w:val="en-US" w:eastAsia="en-US"/>
              <w14:ligatures w14:val="standardContextual"/>
            </w:rPr>
          </w:pPr>
          <w:hyperlink w:anchor="_Toc206156580" w:history="1">
            <w:r w:rsidRPr="00A61A00">
              <w:rPr>
                <w:rStyle w:val="Hyperlink"/>
              </w:rPr>
              <w:t>B-18.2.2</w:t>
            </w:r>
            <w:r>
              <w:rPr>
                <w:rFonts w:asciiTheme="minorHAnsi" w:eastAsiaTheme="minorEastAsia" w:hAnsiTheme="minorHAnsi" w:cstheme="minorBidi"/>
                <w:kern w:val="2"/>
                <w:sz w:val="24"/>
                <w:szCs w:val="24"/>
                <w:lang w:val="en-US" w:eastAsia="en-US"/>
                <w14:ligatures w14:val="standardContextual"/>
              </w:rPr>
              <w:tab/>
            </w:r>
            <w:r w:rsidRPr="00A61A00">
              <w:rPr>
                <w:rStyle w:val="Hyperlink"/>
              </w:rPr>
              <w:t>Format-specific update considerations</w:t>
            </w:r>
            <w:r>
              <w:rPr>
                <w:webHidden/>
              </w:rPr>
              <w:tab/>
            </w:r>
            <w:r>
              <w:rPr>
                <w:webHidden/>
              </w:rPr>
              <w:fldChar w:fldCharType="begin"/>
            </w:r>
            <w:r>
              <w:rPr>
                <w:webHidden/>
              </w:rPr>
              <w:instrText xml:space="preserve"> PAGEREF _Toc206156580 \h </w:instrText>
            </w:r>
            <w:r>
              <w:rPr>
                <w:webHidden/>
              </w:rPr>
            </w:r>
            <w:r>
              <w:rPr>
                <w:webHidden/>
              </w:rPr>
              <w:fldChar w:fldCharType="separate"/>
            </w:r>
            <w:r w:rsidR="00125A2C">
              <w:rPr>
                <w:webHidden/>
              </w:rPr>
              <w:t>87</w:t>
            </w:r>
            <w:r>
              <w:rPr>
                <w:webHidden/>
              </w:rPr>
              <w:fldChar w:fldCharType="end"/>
            </w:r>
          </w:hyperlink>
        </w:p>
        <w:p w14:paraId="305B9A6C" w14:textId="7DA549E3" w:rsidR="00FD1F7D" w:rsidRDefault="00FD1F7D">
          <w:pPr>
            <w:pStyle w:val="TOC3"/>
            <w:tabs>
              <w:tab w:val="left" w:pos="1572"/>
            </w:tabs>
            <w:rPr>
              <w:rFonts w:asciiTheme="minorHAnsi" w:eastAsiaTheme="minorEastAsia" w:hAnsiTheme="minorHAnsi" w:cstheme="minorBidi"/>
              <w:kern w:val="2"/>
              <w:sz w:val="24"/>
              <w:szCs w:val="24"/>
              <w:lang w:val="en-US" w:eastAsia="en-US"/>
              <w14:ligatures w14:val="standardContextual"/>
            </w:rPr>
          </w:pPr>
          <w:hyperlink w:anchor="_Toc206156581" w:history="1">
            <w:r w:rsidRPr="00A61A00">
              <w:rPr>
                <w:rStyle w:val="Hyperlink"/>
              </w:rPr>
              <w:t>B-18.2.3</w:t>
            </w:r>
            <w:r>
              <w:rPr>
                <w:rFonts w:asciiTheme="minorHAnsi" w:eastAsiaTheme="minorEastAsia" w:hAnsiTheme="minorHAnsi" w:cstheme="minorBidi"/>
                <w:kern w:val="2"/>
                <w:sz w:val="24"/>
                <w:szCs w:val="24"/>
                <w:lang w:val="en-US" w:eastAsia="en-US"/>
                <w14:ligatures w14:val="standardContextual"/>
              </w:rPr>
              <w:tab/>
            </w:r>
            <w:r w:rsidRPr="00A61A00">
              <w:rPr>
                <w:rStyle w:val="Hyperlink"/>
              </w:rPr>
              <w:t>Cancellations</w:t>
            </w:r>
            <w:r>
              <w:rPr>
                <w:webHidden/>
              </w:rPr>
              <w:tab/>
            </w:r>
            <w:r>
              <w:rPr>
                <w:webHidden/>
              </w:rPr>
              <w:fldChar w:fldCharType="begin"/>
            </w:r>
            <w:r>
              <w:rPr>
                <w:webHidden/>
              </w:rPr>
              <w:instrText xml:space="preserve"> PAGEREF _Toc206156581 \h </w:instrText>
            </w:r>
            <w:r>
              <w:rPr>
                <w:webHidden/>
              </w:rPr>
            </w:r>
            <w:r>
              <w:rPr>
                <w:webHidden/>
              </w:rPr>
              <w:fldChar w:fldCharType="separate"/>
            </w:r>
            <w:r w:rsidR="00125A2C">
              <w:rPr>
                <w:webHidden/>
              </w:rPr>
              <w:t>87</w:t>
            </w:r>
            <w:r>
              <w:rPr>
                <w:webHidden/>
              </w:rPr>
              <w:fldChar w:fldCharType="end"/>
            </w:r>
          </w:hyperlink>
        </w:p>
        <w:p w14:paraId="453FFA19" w14:textId="19506486" w:rsidR="00FD1F7D" w:rsidRDefault="00FD1F7D">
          <w:pPr>
            <w:pStyle w:val="TOC3"/>
            <w:tabs>
              <w:tab w:val="left" w:pos="1572"/>
            </w:tabs>
            <w:rPr>
              <w:rFonts w:asciiTheme="minorHAnsi" w:eastAsiaTheme="minorEastAsia" w:hAnsiTheme="minorHAnsi" w:cstheme="minorBidi"/>
              <w:kern w:val="2"/>
              <w:sz w:val="24"/>
              <w:szCs w:val="24"/>
              <w:lang w:val="en-US" w:eastAsia="en-US"/>
              <w14:ligatures w14:val="standardContextual"/>
            </w:rPr>
          </w:pPr>
          <w:hyperlink w:anchor="_Toc206156582" w:history="1">
            <w:r w:rsidRPr="00A61A00">
              <w:rPr>
                <w:rStyle w:val="Hyperlink"/>
              </w:rPr>
              <w:t>B-18.2.4</w:t>
            </w:r>
            <w:r>
              <w:rPr>
                <w:rFonts w:asciiTheme="minorHAnsi" w:eastAsiaTheme="minorEastAsia" w:hAnsiTheme="minorHAnsi" w:cstheme="minorBidi"/>
                <w:kern w:val="2"/>
                <w:sz w:val="24"/>
                <w:szCs w:val="24"/>
                <w:lang w:val="en-US" w:eastAsia="en-US"/>
                <w14:ligatures w14:val="standardContextual"/>
              </w:rPr>
              <w:tab/>
            </w:r>
            <w:r w:rsidRPr="00A61A00">
              <w:rPr>
                <w:rStyle w:val="Hyperlink"/>
              </w:rPr>
              <w:t>Time-series datasets</w:t>
            </w:r>
            <w:r>
              <w:rPr>
                <w:webHidden/>
              </w:rPr>
              <w:tab/>
            </w:r>
            <w:r>
              <w:rPr>
                <w:webHidden/>
              </w:rPr>
              <w:fldChar w:fldCharType="begin"/>
            </w:r>
            <w:r>
              <w:rPr>
                <w:webHidden/>
              </w:rPr>
              <w:instrText xml:space="preserve"> PAGEREF _Toc206156582 \h </w:instrText>
            </w:r>
            <w:r>
              <w:rPr>
                <w:webHidden/>
              </w:rPr>
            </w:r>
            <w:r>
              <w:rPr>
                <w:webHidden/>
              </w:rPr>
              <w:fldChar w:fldCharType="separate"/>
            </w:r>
            <w:r w:rsidR="00125A2C">
              <w:rPr>
                <w:webHidden/>
              </w:rPr>
              <w:t>88</w:t>
            </w:r>
            <w:r>
              <w:rPr>
                <w:webHidden/>
              </w:rPr>
              <w:fldChar w:fldCharType="end"/>
            </w:r>
          </w:hyperlink>
        </w:p>
        <w:p w14:paraId="426A7B41" w14:textId="2D3E726F" w:rsidR="00FD1F7D" w:rsidRDefault="00FD1F7D">
          <w:pPr>
            <w:pStyle w:val="TOC2"/>
            <w:tabs>
              <w:tab w:val="left" w:pos="1350"/>
            </w:tabs>
            <w:rPr>
              <w:rFonts w:asciiTheme="minorHAnsi" w:eastAsiaTheme="minorEastAsia" w:hAnsiTheme="minorHAnsi" w:cstheme="minorBidi"/>
              <w:kern w:val="2"/>
              <w:sz w:val="24"/>
              <w:szCs w:val="24"/>
              <w:lang w:val="en-US" w:eastAsia="en-US"/>
              <w14:ligatures w14:val="standardContextual"/>
            </w:rPr>
          </w:pPr>
          <w:hyperlink w:anchor="_Toc206156583" w:history="1">
            <w:r w:rsidRPr="00A61A00">
              <w:rPr>
                <w:rStyle w:val="Hyperlink"/>
              </w:rPr>
              <w:t>B-18.3</w:t>
            </w:r>
            <w:r>
              <w:rPr>
                <w:rFonts w:asciiTheme="minorHAnsi" w:eastAsiaTheme="minorEastAsia" w:hAnsiTheme="minorHAnsi" w:cstheme="minorBidi"/>
                <w:kern w:val="2"/>
                <w:sz w:val="24"/>
                <w:szCs w:val="24"/>
                <w:lang w:val="en-US" w:eastAsia="en-US"/>
                <w14:ligatures w14:val="standardContextual"/>
              </w:rPr>
              <w:tab/>
            </w:r>
            <w:r w:rsidRPr="00A61A00">
              <w:rPr>
                <w:rStyle w:val="Hyperlink"/>
              </w:rPr>
              <w:t>Supporting information</w:t>
            </w:r>
            <w:r>
              <w:rPr>
                <w:webHidden/>
              </w:rPr>
              <w:tab/>
            </w:r>
            <w:r>
              <w:rPr>
                <w:webHidden/>
              </w:rPr>
              <w:fldChar w:fldCharType="begin"/>
            </w:r>
            <w:r>
              <w:rPr>
                <w:webHidden/>
              </w:rPr>
              <w:instrText xml:space="preserve"> PAGEREF _Toc206156583 \h </w:instrText>
            </w:r>
            <w:r>
              <w:rPr>
                <w:webHidden/>
              </w:rPr>
            </w:r>
            <w:r>
              <w:rPr>
                <w:webHidden/>
              </w:rPr>
              <w:fldChar w:fldCharType="separate"/>
            </w:r>
            <w:r w:rsidR="00125A2C">
              <w:rPr>
                <w:webHidden/>
              </w:rPr>
              <w:t>88</w:t>
            </w:r>
            <w:r>
              <w:rPr>
                <w:webHidden/>
              </w:rPr>
              <w:fldChar w:fldCharType="end"/>
            </w:r>
          </w:hyperlink>
        </w:p>
        <w:p w14:paraId="0A075537" w14:textId="7F4F39DF" w:rsidR="00FD1F7D" w:rsidRDefault="00FD1F7D">
          <w:pPr>
            <w:pStyle w:val="TOC1"/>
            <w:rPr>
              <w:rFonts w:asciiTheme="minorHAnsi" w:eastAsiaTheme="minorEastAsia" w:hAnsiTheme="minorHAnsi" w:cstheme="minorBidi"/>
              <w:b w:val="0"/>
              <w:kern w:val="2"/>
              <w:sz w:val="24"/>
              <w:szCs w:val="24"/>
              <w:lang w:val="en-US" w:eastAsia="en-US"/>
              <w14:ligatures w14:val="standardContextual"/>
            </w:rPr>
          </w:pPr>
          <w:hyperlink w:anchor="_Toc206156584" w:history="1">
            <w:r w:rsidRPr="00A61A00">
              <w:rPr>
                <w:rStyle w:val="Hyperlink"/>
              </w:rPr>
              <w:t>B-19</w:t>
            </w:r>
            <w:r>
              <w:rPr>
                <w:rFonts w:asciiTheme="minorHAnsi" w:eastAsiaTheme="minorEastAsia" w:hAnsiTheme="minorHAnsi" w:cstheme="minorBidi"/>
                <w:b w:val="0"/>
                <w:kern w:val="2"/>
                <w:sz w:val="24"/>
                <w:szCs w:val="24"/>
                <w:lang w:val="en-US" w:eastAsia="en-US"/>
                <w14:ligatures w14:val="standardContextual"/>
              </w:rPr>
              <w:tab/>
            </w:r>
            <w:r w:rsidRPr="00A61A00">
              <w:rPr>
                <w:rStyle w:val="Hyperlink"/>
              </w:rPr>
              <w:t>Validation checks</w:t>
            </w:r>
            <w:r>
              <w:rPr>
                <w:webHidden/>
              </w:rPr>
              <w:tab/>
            </w:r>
            <w:r>
              <w:rPr>
                <w:webHidden/>
              </w:rPr>
              <w:fldChar w:fldCharType="begin"/>
            </w:r>
            <w:r>
              <w:rPr>
                <w:webHidden/>
              </w:rPr>
              <w:instrText xml:space="preserve"> PAGEREF _Toc206156584 \h </w:instrText>
            </w:r>
            <w:r>
              <w:rPr>
                <w:webHidden/>
              </w:rPr>
            </w:r>
            <w:r>
              <w:rPr>
                <w:webHidden/>
              </w:rPr>
              <w:fldChar w:fldCharType="separate"/>
            </w:r>
            <w:r w:rsidR="00125A2C">
              <w:rPr>
                <w:webHidden/>
              </w:rPr>
              <w:t>89</w:t>
            </w:r>
            <w:r>
              <w:rPr>
                <w:webHidden/>
              </w:rPr>
              <w:fldChar w:fldCharType="end"/>
            </w:r>
          </w:hyperlink>
        </w:p>
        <w:p w14:paraId="565CE856" w14:textId="5802D0F7" w:rsidR="00FD1F7D" w:rsidRDefault="00FD1F7D">
          <w:pPr>
            <w:pStyle w:val="TOC2"/>
            <w:tabs>
              <w:tab w:val="left" w:pos="1350"/>
            </w:tabs>
            <w:rPr>
              <w:rFonts w:asciiTheme="minorHAnsi" w:eastAsiaTheme="minorEastAsia" w:hAnsiTheme="minorHAnsi" w:cstheme="minorBidi"/>
              <w:kern w:val="2"/>
              <w:sz w:val="24"/>
              <w:szCs w:val="24"/>
              <w:lang w:val="en-US" w:eastAsia="en-US"/>
              <w14:ligatures w14:val="standardContextual"/>
            </w:rPr>
          </w:pPr>
          <w:hyperlink w:anchor="_Toc206156585" w:history="1">
            <w:r w:rsidRPr="00A61A00">
              <w:rPr>
                <w:rStyle w:val="Hyperlink"/>
              </w:rPr>
              <w:t>B-19.1</w:t>
            </w:r>
            <w:r>
              <w:rPr>
                <w:rFonts w:asciiTheme="minorHAnsi" w:eastAsiaTheme="minorEastAsia" w:hAnsiTheme="minorHAnsi" w:cstheme="minorBidi"/>
                <w:kern w:val="2"/>
                <w:sz w:val="24"/>
                <w:szCs w:val="24"/>
                <w:lang w:val="en-US" w:eastAsia="en-US"/>
                <w14:ligatures w14:val="standardContextual"/>
              </w:rPr>
              <w:tab/>
            </w:r>
            <w:r w:rsidRPr="00A61A00">
              <w:rPr>
                <w:rStyle w:val="Hyperlink"/>
              </w:rPr>
              <w:t>Validation checks for datasets</w:t>
            </w:r>
            <w:r>
              <w:rPr>
                <w:webHidden/>
              </w:rPr>
              <w:tab/>
            </w:r>
            <w:r>
              <w:rPr>
                <w:webHidden/>
              </w:rPr>
              <w:fldChar w:fldCharType="begin"/>
            </w:r>
            <w:r>
              <w:rPr>
                <w:webHidden/>
              </w:rPr>
              <w:instrText xml:space="preserve"> PAGEREF _Toc206156585 \h </w:instrText>
            </w:r>
            <w:r>
              <w:rPr>
                <w:webHidden/>
              </w:rPr>
            </w:r>
            <w:r>
              <w:rPr>
                <w:webHidden/>
              </w:rPr>
              <w:fldChar w:fldCharType="separate"/>
            </w:r>
            <w:r w:rsidR="00125A2C">
              <w:rPr>
                <w:webHidden/>
              </w:rPr>
              <w:t>89</w:t>
            </w:r>
            <w:r>
              <w:rPr>
                <w:webHidden/>
              </w:rPr>
              <w:fldChar w:fldCharType="end"/>
            </w:r>
          </w:hyperlink>
        </w:p>
        <w:p w14:paraId="4549FE6A" w14:textId="42A7D6A2" w:rsidR="00FD1F7D" w:rsidRDefault="00FD1F7D">
          <w:pPr>
            <w:pStyle w:val="TOC2"/>
            <w:tabs>
              <w:tab w:val="left" w:pos="1350"/>
            </w:tabs>
            <w:rPr>
              <w:rFonts w:asciiTheme="minorHAnsi" w:eastAsiaTheme="minorEastAsia" w:hAnsiTheme="minorHAnsi" w:cstheme="minorBidi"/>
              <w:kern w:val="2"/>
              <w:sz w:val="24"/>
              <w:szCs w:val="24"/>
              <w:lang w:val="en-US" w:eastAsia="en-US"/>
              <w14:ligatures w14:val="standardContextual"/>
            </w:rPr>
          </w:pPr>
          <w:hyperlink w:anchor="_Toc206156586" w:history="1">
            <w:r w:rsidRPr="00A61A00">
              <w:rPr>
                <w:rStyle w:val="Hyperlink"/>
              </w:rPr>
              <w:t>B-19.2</w:t>
            </w:r>
            <w:r>
              <w:rPr>
                <w:rFonts w:asciiTheme="minorHAnsi" w:eastAsiaTheme="minorEastAsia" w:hAnsiTheme="minorHAnsi" w:cstheme="minorBidi"/>
                <w:kern w:val="2"/>
                <w:sz w:val="24"/>
                <w:szCs w:val="24"/>
                <w:lang w:val="en-US" w:eastAsia="en-US"/>
                <w14:ligatures w14:val="standardContextual"/>
              </w:rPr>
              <w:tab/>
            </w:r>
            <w:r w:rsidRPr="00A61A00">
              <w:rPr>
                <w:rStyle w:val="Hyperlink"/>
              </w:rPr>
              <w:t>Validation checks for packages</w:t>
            </w:r>
            <w:r>
              <w:rPr>
                <w:webHidden/>
              </w:rPr>
              <w:tab/>
            </w:r>
            <w:r>
              <w:rPr>
                <w:webHidden/>
              </w:rPr>
              <w:fldChar w:fldCharType="begin"/>
            </w:r>
            <w:r>
              <w:rPr>
                <w:webHidden/>
              </w:rPr>
              <w:instrText xml:space="preserve"> PAGEREF _Toc206156586 \h </w:instrText>
            </w:r>
            <w:r>
              <w:rPr>
                <w:webHidden/>
              </w:rPr>
            </w:r>
            <w:r>
              <w:rPr>
                <w:webHidden/>
              </w:rPr>
              <w:fldChar w:fldCharType="separate"/>
            </w:r>
            <w:r w:rsidR="00125A2C">
              <w:rPr>
                <w:webHidden/>
              </w:rPr>
              <w:t>90</w:t>
            </w:r>
            <w:r>
              <w:rPr>
                <w:webHidden/>
              </w:rPr>
              <w:fldChar w:fldCharType="end"/>
            </w:r>
          </w:hyperlink>
        </w:p>
        <w:p w14:paraId="42B1F3D0" w14:textId="602C605F" w:rsidR="00FD1F7D" w:rsidRDefault="00FD1F7D">
          <w:pPr>
            <w:pStyle w:val="TOC2"/>
            <w:tabs>
              <w:tab w:val="left" w:pos="1350"/>
            </w:tabs>
            <w:rPr>
              <w:rFonts w:asciiTheme="minorHAnsi" w:eastAsiaTheme="minorEastAsia" w:hAnsiTheme="minorHAnsi" w:cstheme="minorBidi"/>
              <w:kern w:val="2"/>
              <w:sz w:val="24"/>
              <w:szCs w:val="24"/>
              <w:lang w:val="en-US" w:eastAsia="en-US"/>
              <w14:ligatures w14:val="standardContextual"/>
            </w:rPr>
          </w:pPr>
          <w:hyperlink w:anchor="_Toc206156587" w:history="1">
            <w:r w:rsidRPr="00A61A00">
              <w:rPr>
                <w:rStyle w:val="Hyperlink"/>
              </w:rPr>
              <w:t>B-19.3</w:t>
            </w:r>
            <w:r>
              <w:rPr>
                <w:rFonts w:asciiTheme="minorHAnsi" w:eastAsiaTheme="minorEastAsia" w:hAnsiTheme="minorHAnsi" w:cstheme="minorBidi"/>
                <w:kern w:val="2"/>
                <w:sz w:val="24"/>
                <w:szCs w:val="24"/>
                <w:lang w:val="en-US" w:eastAsia="en-US"/>
                <w14:ligatures w14:val="standardContextual"/>
              </w:rPr>
              <w:tab/>
            </w:r>
            <w:r w:rsidRPr="00A61A00">
              <w:rPr>
                <w:rStyle w:val="Hyperlink"/>
              </w:rPr>
              <w:t>Common validation checks</w:t>
            </w:r>
            <w:r>
              <w:rPr>
                <w:webHidden/>
              </w:rPr>
              <w:tab/>
            </w:r>
            <w:r>
              <w:rPr>
                <w:webHidden/>
              </w:rPr>
              <w:fldChar w:fldCharType="begin"/>
            </w:r>
            <w:r>
              <w:rPr>
                <w:webHidden/>
              </w:rPr>
              <w:instrText xml:space="preserve"> PAGEREF _Toc206156587 \h </w:instrText>
            </w:r>
            <w:r>
              <w:rPr>
                <w:webHidden/>
              </w:rPr>
            </w:r>
            <w:r>
              <w:rPr>
                <w:webHidden/>
              </w:rPr>
              <w:fldChar w:fldCharType="separate"/>
            </w:r>
            <w:r w:rsidR="00125A2C">
              <w:rPr>
                <w:webHidden/>
              </w:rPr>
              <w:t>90</w:t>
            </w:r>
            <w:r>
              <w:rPr>
                <w:webHidden/>
              </w:rPr>
              <w:fldChar w:fldCharType="end"/>
            </w:r>
          </w:hyperlink>
        </w:p>
        <w:p w14:paraId="3FE33B18" w14:textId="6228871F" w:rsidR="00FD1F7D" w:rsidRDefault="00FD1F7D">
          <w:pPr>
            <w:pStyle w:val="TOC2"/>
            <w:tabs>
              <w:tab w:val="left" w:pos="1350"/>
            </w:tabs>
            <w:rPr>
              <w:rFonts w:asciiTheme="minorHAnsi" w:eastAsiaTheme="minorEastAsia" w:hAnsiTheme="minorHAnsi" w:cstheme="minorBidi"/>
              <w:kern w:val="2"/>
              <w:sz w:val="24"/>
              <w:szCs w:val="24"/>
              <w:lang w:val="en-US" w:eastAsia="en-US"/>
              <w14:ligatures w14:val="standardContextual"/>
            </w:rPr>
          </w:pPr>
          <w:hyperlink w:anchor="_Toc206156588" w:history="1">
            <w:r w:rsidRPr="00A61A00">
              <w:rPr>
                <w:rStyle w:val="Hyperlink"/>
              </w:rPr>
              <w:t>B-19.4</w:t>
            </w:r>
            <w:r>
              <w:rPr>
                <w:rFonts w:asciiTheme="minorHAnsi" w:eastAsiaTheme="minorEastAsia" w:hAnsiTheme="minorHAnsi" w:cstheme="minorBidi"/>
                <w:kern w:val="2"/>
                <w:sz w:val="24"/>
                <w:szCs w:val="24"/>
                <w:lang w:val="en-US" w:eastAsia="en-US"/>
                <w14:ligatures w14:val="standardContextual"/>
              </w:rPr>
              <w:tab/>
            </w:r>
            <w:r w:rsidRPr="00A61A00">
              <w:rPr>
                <w:rStyle w:val="Hyperlink"/>
              </w:rPr>
              <w:t>Validation checks for base versus update datasets</w:t>
            </w:r>
            <w:r>
              <w:rPr>
                <w:webHidden/>
              </w:rPr>
              <w:tab/>
            </w:r>
            <w:r>
              <w:rPr>
                <w:webHidden/>
              </w:rPr>
              <w:fldChar w:fldCharType="begin"/>
            </w:r>
            <w:r>
              <w:rPr>
                <w:webHidden/>
              </w:rPr>
              <w:instrText xml:space="preserve"> PAGEREF _Toc206156588 \h </w:instrText>
            </w:r>
            <w:r>
              <w:rPr>
                <w:webHidden/>
              </w:rPr>
            </w:r>
            <w:r>
              <w:rPr>
                <w:webHidden/>
              </w:rPr>
              <w:fldChar w:fldCharType="separate"/>
            </w:r>
            <w:r w:rsidR="00125A2C">
              <w:rPr>
                <w:webHidden/>
              </w:rPr>
              <w:t>90</w:t>
            </w:r>
            <w:r>
              <w:rPr>
                <w:webHidden/>
              </w:rPr>
              <w:fldChar w:fldCharType="end"/>
            </w:r>
          </w:hyperlink>
        </w:p>
        <w:p w14:paraId="0B5EDAF8" w14:textId="400D95C1" w:rsidR="00FD1F7D" w:rsidRDefault="00FD1F7D">
          <w:pPr>
            <w:pStyle w:val="TOC1"/>
            <w:rPr>
              <w:rFonts w:asciiTheme="minorHAnsi" w:eastAsiaTheme="minorEastAsia" w:hAnsiTheme="minorHAnsi" w:cstheme="minorBidi"/>
              <w:b w:val="0"/>
              <w:kern w:val="2"/>
              <w:sz w:val="24"/>
              <w:szCs w:val="24"/>
              <w:lang w:val="en-US" w:eastAsia="en-US"/>
              <w14:ligatures w14:val="standardContextual"/>
            </w:rPr>
          </w:pPr>
          <w:hyperlink w:anchor="_Toc206156589" w:history="1">
            <w:r w:rsidRPr="00A61A00">
              <w:rPr>
                <w:rStyle w:val="Hyperlink"/>
              </w:rPr>
              <w:t>B-20</w:t>
            </w:r>
            <w:r>
              <w:rPr>
                <w:rFonts w:asciiTheme="minorHAnsi" w:eastAsiaTheme="minorEastAsia" w:hAnsiTheme="minorHAnsi" w:cstheme="minorBidi"/>
                <w:b w:val="0"/>
                <w:kern w:val="2"/>
                <w:sz w:val="24"/>
                <w:szCs w:val="24"/>
                <w:lang w:val="en-US" w:eastAsia="en-US"/>
                <w14:ligatures w14:val="standardContextual"/>
              </w:rPr>
              <w:tab/>
            </w:r>
            <w:r w:rsidRPr="00A61A00">
              <w:rPr>
                <w:rStyle w:val="Hyperlink"/>
              </w:rPr>
              <w:t>Preparing for interoperability (informative)</w:t>
            </w:r>
            <w:r>
              <w:rPr>
                <w:webHidden/>
              </w:rPr>
              <w:tab/>
            </w:r>
            <w:r>
              <w:rPr>
                <w:webHidden/>
              </w:rPr>
              <w:fldChar w:fldCharType="begin"/>
            </w:r>
            <w:r>
              <w:rPr>
                <w:webHidden/>
              </w:rPr>
              <w:instrText xml:space="preserve"> PAGEREF _Toc206156589 \h </w:instrText>
            </w:r>
            <w:r>
              <w:rPr>
                <w:webHidden/>
              </w:rPr>
            </w:r>
            <w:r>
              <w:rPr>
                <w:webHidden/>
              </w:rPr>
              <w:fldChar w:fldCharType="separate"/>
            </w:r>
            <w:r w:rsidR="00125A2C">
              <w:rPr>
                <w:webHidden/>
              </w:rPr>
              <w:t>90</w:t>
            </w:r>
            <w:r>
              <w:rPr>
                <w:webHidden/>
              </w:rPr>
              <w:fldChar w:fldCharType="end"/>
            </w:r>
          </w:hyperlink>
        </w:p>
        <w:p w14:paraId="51030800" w14:textId="2A666362" w:rsidR="00FD1F7D" w:rsidRDefault="00FD1F7D">
          <w:pPr>
            <w:pStyle w:val="TOC1"/>
            <w:rPr>
              <w:rFonts w:asciiTheme="minorHAnsi" w:eastAsiaTheme="minorEastAsia" w:hAnsiTheme="minorHAnsi" w:cstheme="minorBidi"/>
              <w:b w:val="0"/>
              <w:kern w:val="2"/>
              <w:sz w:val="24"/>
              <w:szCs w:val="24"/>
              <w:lang w:val="en-US" w:eastAsia="en-US"/>
              <w14:ligatures w14:val="standardContextual"/>
            </w:rPr>
          </w:pPr>
          <w:hyperlink w:anchor="_Toc206156590" w:history="1">
            <w:r w:rsidRPr="00A61A00">
              <w:rPr>
                <w:rStyle w:val="Hyperlink"/>
              </w:rPr>
              <w:t>B-21</w:t>
            </w:r>
            <w:r>
              <w:rPr>
                <w:rFonts w:asciiTheme="minorHAnsi" w:eastAsiaTheme="minorEastAsia" w:hAnsiTheme="minorHAnsi" w:cstheme="minorBidi"/>
                <w:b w:val="0"/>
                <w:kern w:val="2"/>
                <w:sz w:val="24"/>
                <w:szCs w:val="24"/>
                <w:lang w:val="en-US" w:eastAsia="en-US"/>
                <w14:ligatures w14:val="standardContextual"/>
              </w:rPr>
              <w:tab/>
            </w:r>
            <w:r w:rsidRPr="00A61A00">
              <w:rPr>
                <w:rStyle w:val="Hyperlink"/>
              </w:rPr>
              <w:t>Sample data / test datasets</w:t>
            </w:r>
            <w:r>
              <w:rPr>
                <w:webHidden/>
              </w:rPr>
              <w:tab/>
            </w:r>
            <w:r>
              <w:rPr>
                <w:webHidden/>
              </w:rPr>
              <w:fldChar w:fldCharType="begin"/>
            </w:r>
            <w:r>
              <w:rPr>
                <w:webHidden/>
              </w:rPr>
              <w:instrText xml:space="preserve"> PAGEREF _Toc206156590 \h </w:instrText>
            </w:r>
            <w:r>
              <w:rPr>
                <w:webHidden/>
              </w:rPr>
            </w:r>
            <w:r>
              <w:rPr>
                <w:webHidden/>
              </w:rPr>
              <w:fldChar w:fldCharType="separate"/>
            </w:r>
            <w:r w:rsidR="00125A2C">
              <w:rPr>
                <w:webHidden/>
              </w:rPr>
              <w:t>91</w:t>
            </w:r>
            <w:r>
              <w:rPr>
                <w:webHidden/>
              </w:rPr>
              <w:fldChar w:fldCharType="end"/>
            </w:r>
          </w:hyperlink>
        </w:p>
        <w:p w14:paraId="7C56D2C5" w14:textId="4499B2A4" w:rsidR="00FD1F7D" w:rsidRDefault="00FD1F7D">
          <w:pPr>
            <w:pStyle w:val="TOC1"/>
            <w:rPr>
              <w:rFonts w:asciiTheme="minorHAnsi" w:eastAsiaTheme="minorEastAsia" w:hAnsiTheme="minorHAnsi" w:cstheme="minorBidi"/>
              <w:b w:val="0"/>
              <w:kern w:val="2"/>
              <w:sz w:val="24"/>
              <w:szCs w:val="24"/>
              <w:lang w:val="en-US" w:eastAsia="en-US"/>
              <w14:ligatures w14:val="standardContextual"/>
            </w:rPr>
          </w:pPr>
          <w:hyperlink w:anchor="_Toc206156591" w:history="1">
            <w:r w:rsidRPr="00A61A00">
              <w:rPr>
                <w:rStyle w:val="Hyperlink"/>
              </w:rPr>
              <w:t>B-22</w:t>
            </w:r>
            <w:r>
              <w:rPr>
                <w:rFonts w:asciiTheme="minorHAnsi" w:eastAsiaTheme="minorEastAsia" w:hAnsiTheme="minorHAnsi" w:cstheme="minorBidi"/>
                <w:b w:val="0"/>
                <w:kern w:val="2"/>
                <w:sz w:val="24"/>
                <w:szCs w:val="24"/>
                <w:lang w:val="en-US" w:eastAsia="en-US"/>
                <w14:ligatures w14:val="standardContextual"/>
              </w:rPr>
              <w:tab/>
            </w:r>
            <w:r w:rsidRPr="00A61A00">
              <w:rPr>
                <w:rStyle w:val="Hyperlink"/>
              </w:rPr>
              <w:t>Testing and feedback</w:t>
            </w:r>
            <w:r>
              <w:rPr>
                <w:webHidden/>
              </w:rPr>
              <w:tab/>
            </w:r>
            <w:r>
              <w:rPr>
                <w:webHidden/>
              </w:rPr>
              <w:fldChar w:fldCharType="begin"/>
            </w:r>
            <w:r>
              <w:rPr>
                <w:webHidden/>
              </w:rPr>
              <w:instrText xml:space="preserve"> PAGEREF _Toc206156591 \h </w:instrText>
            </w:r>
            <w:r>
              <w:rPr>
                <w:webHidden/>
              </w:rPr>
            </w:r>
            <w:r>
              <w:rPr>
                <w:webHidden/>
              </w:rPr>
              <w:fldChar w:fldCharType="separate"/>
            </w:r>
            <w:r w:rsidR="00125A2C">
              <w:rPr>
                <w:webHidden/>
              </w:rPr>
              <w:t>91</w:t>
            </w:r>
            <w:r>
              <w:rPr>
                <w:webHidden/>
              </w:rPr>
              <w:fldChar w:fldCharType="end"/>
            </w:r>
          </w:hyperlink>
        </w:p>
        <w:p w14:paraId="29E0C98D" w14:textId="2B95178A" w:rsidR="00FD1F7D" w:rsidRDefault="00FD1F7D">
          <w:pPr>
            <w:pStyle w:val="TOC1"/>
            <w:rPr>
              <w:rFonts w:asciiTheme="minorHAnsi" w:eastAsiaTheme="minorEastAsia" w:hAnsiTheme="minorHAnsi" w:cstheme="minorBidi"/>
              <w:b w:val="0"/>
              <w:kern w:val="2"/>
              <w:sz w:val="24"/>
              <w:szCs w:val="24"/>
              <w:lang w:val="en-US" w:eastAsia="en-US"/>
              <w14:ligatures w14:val="standardContextual"/>
            </w:rPr>
          </w:pPr>
          <w:hyperlink w:anchor="_Toc206156592" w:history="1">
            <w:r w:rsidRPr="00A61A00">
              <w:rPr>
                <w:rStyle w:val="Hyperlink"/>
              </w:rPr>
              <w:t>B-23</w:t>
            </w:r>
            <w:r>
              <w:rPr>
                <w:rFonts w:asciiTheme="minorHAnsi" w:eastAsiaTheme="minorEastAsia" w:hAnsiTheme="minorHAnsi" w:cstheme="minorBidi"/>
                <w:b w:val="0"/>
                <w:kern w:val="2"/>
                <w:sz w:val="24"/>
                <w:szCs w:val="24"/>
                <w:lang w:val="en-US" w:eastAsia="en-US"/>
                <w14:ligatures w14:val="standardContextual"/>
              </w:rPr>
              <w:tab/>
            </w:r>
            <w:r w:rsidRPr="00A61A00">
              <w:rPr>
                <w:rStyle w:val="Hyperlink"/>
              </w:rPr>
              <w:t>Work processes</w:t>
            </w:r>
            <w:r>
              <w:rPr>
                <w:webHidden/>
              </w:rPr>
              <w:tab/>
            </w:r>
            <w:r>
              <w:rPr>
                <w:webHidden/>
              </w:rPr>
              <w:fldChar w:fldCharType="begin"/>
            </w:r>
            <w:r>
              <w:rPr>
                <w:webHidden/>
              </w:rPr>
              <w:instrText xml:space="preserve"> PAGEREF _Toc206156592 \h </w:instrText>
            </w:r>
            <w:r>
              <w:rPr>
                <w:webHidden/>
              </w:rPr>
            </w:r>
            <w:r>
              <w:rPr>
                <w:webHidden/>
              </w:rPr>
              <w:fldChar w:fldCharType="separate"/>
            </w:r>
            <w:r w:rsidR="00125A2C">
              <w:rPr>
                <w:webHidden/>
              </w:rPr>
              <w:t>92</w:t>
            </w:r>
            <w:r>
              <w:rPr>
                <w:webHidden/>
              </w:rPr>
              <w:fldChar w:fldCharType="end"/>
            </w:r>
          </w:hyperlink>
        </w:p>
        <w:p w14:paraId="2FA0F4F9" w14:textId="63D5F7BB" w:rsidR="00FD1F7D" w:rsidRDefault="00FD1F7D">
          <w:pPr>
            <w:pStyle w:val="TOC2"/>
            <w:tabs>
              <w:tab w:val="left" w:pos="1350"/>
            </w:tabs>
            <w:rPr>
              <w:rFonts w:asciiTheme="minorHAnsi" w:eastAsiaTheme="minorEastAsia" w:hAnsiTheme="minorHAnsi" w:cstheme="minorBidi"/>
              <w:kern w:val="2"/>
              <w:sz w:val="24"/>
              <w:szCs w:val="24"/>
              <w:lang w:val="en-US" w:eastAsia="en-US"/>
              <w14:ligatures w14:val="standardContextual"/>
            </w:rPr>
          </w:pPr>
          <w:hyperlink w:anchor="_Toc206156593" w:history="1">
            <w:r w:rsidRPr="00A61A00">
              <w:rPr>
                <w:rStyle w:val="Hyperlink"/>
              </w:rPr>
              <w:t>B-23.1</w:t>
            </w:r>
            <w:r>
              <w:rPr>
                <w:rFonts w:asciiTheme="minorHAnsi" w:eastAsiaTheme="minorEastAsia" w:hAnsiTheme="minorHAnsi" w:cstheme="minorBidi"/>
                <w:kern w:val="2"/>
                <w:sz w:val="24"/>
                <w:szCs w:val="24"/>
                <w:lang w:val="en-US" w:eastAsia="en-US"/>
                <w14:ligatures w14:val="standardContextual"/>
              </w:rPr>
              <w:tab/>
            </w:r>
            <w:r w:rsidRPr="00A61A00">
              <w:rPr>
                <w:rStyle w:val="Hyperlink"/>
              </w:rPr>
              <w:t>Registration and requesting an S- number</w:t>
            </w:r>
            <w:r>
              <w:rPr>
                <w:webHidden/>
              </w:rPr>
              <w:tab/>
            </w:r>
            <w:r>
              <w:rPr>
                <w:webHidden/>
              </w:rPr>
              <w:fldChar w:fldCharType="begin"/>
            </w:r>
            <w:r>
              <w:rPr>
                <w:webHidden/>
              </w:rPr>
              <w:instrText xml:space="preserve"> PAGEREF _Toc206156593 \h </w:instrText>
            </w:r>
            <w:r>
              <w:rPr>
                <w:webHidden/>
              </w:rPr>
            </w:r>
            <w:r>
              <w:rPr>
                <w:webHidden/>
              </w:rPr>
              <w:fldChar w:fldCharType="separate"/>
            </w:r>
            <w:r w:rsidR="00125A2C">
              <w:rPr>
                <w:webHidden/>
              </w:rPr>
              <w:t>92</w:t>
            </w:r>
            <w:r>
              <w:rPr>
                <w:webHidden/>
              </w:rPr>
              <w:fldChar w:fldCharType="end"/>
            </w:r>
          </w:hyperlink>
        </w:p>
        <w:p w14:paraId="4CE2CAA0" w14:textId="2F65D95C" w:rsidR="00FD1F7D" w:rsidRDefault="00FD1F7D">
          <w:pPr>
            <w:pStyle w:val="TOC2"/>
            <w:tabs>
              <w:tab w:val="left" w:pos="1350"/>
            </w:tabs>
            <w:rPr>
              <w:rFonts w:asciiTheme="minorHAnsi" w:eastAsiaTheme="minorEastAsia" w:hAnsiTheme="minorHAnsi" w:cstheme="minorBidi"/>
              <w:kern w:val="2"/>
              <w:sz w:val="24"/>
              <w:szCs w:val="24"/>
              <w:lang w:val="en-US" w:eastAsia="en-US"/>
              <w14:ligatures w14:val="standardContextual"/>
            </w:rPr>
          </w:pPr>
          <w:hyperlink w:anchor="_Toc206156594" w:history="1">
            <w:r w:rsidRPr="00A61A00">
              <w:rPr>
                <w:rStyle w:val="Hyperlink"/>
              </w:rPr>
              <w:t>B-23.2</w:t>
            </w:r>
            <w:r>
              <w:rPr>
                <w:rFonts w:asciiTheme="minorHAnsi" w:eastAsiaTheme="minorEastAsia" w:hAnsiTheme="minorHAnsi" w:cstheme="minorBidi"/>
                <w:kern w:val="2"/>
                <w:sz w:val="24"/>
                <w:szCs w:val="24"/>
                <w:lang w:val="en-US" w:eastAsia="en-US"/>
                <w14:ligatures w14:val="standardContextual"/>
              </w:rPr>
              <w:tab/>
            </w:r>
            <w:r w:rsidRPr="00A61A00">
              <w:rPr>
                <w:rStyle w:val="Hyperlink"/>
              </w:rPr>
              <w:t>Project Teams</w:t>
            </w:r>
            <w:r>
              <w:rPr>
                <w:webHidden/>
              </w:rPr>
              <w:tab/>
            </w:r>
            <w:r>
              <w:rPr>
                <w:webHidden/>
              </w:rPr>
              <w:fldChar w:fldCharType="begin"/>
            </w:r>
            <w:r>
              <w:rPr>
                <w:webHidden/>
              </w:rPr>
              <w:instrText xml:space="preserve"> PAGEREF _Toc206156594 \h </w:instrText>
            </w:r>
            <w:r>
              <w:rPr>
                <w:webHidden/>
              </w:rPr>
            </w:r>
            <w:r>
              <w:rPr>
                <w:webHidden/>
              </w:rPr>
              <w:fldChar w:fldCharType="separate"/>
            </w:r>
            <w:r w:rsidR="00125A2C">
              <w:rPr>
                <w:webHidden/>
              </w:rPr>
              <w:t>92</w:t>
            </w:r>
            <w:r>
              <w:rPr>
                <w:webHidden/>
              </w:rPr>
              <w:fldChar w:fldCharType="end"/>
            </w:r>
          </w:hyperlink>
        </w:p>
        <w:p w14:paraId="3384319F" w14:textId="3453D458" w:rsidR="00FD1F7D" w:rsidRDefault="00FD1F7D">
          <w:pPr>
            <w:pStyle w:val="TOC2"/>
            <w:tabs>
              <w:tab w:val="left" w:pos="1350"/>
            </w:tabs>
            <w:rPr>
              <w:rFonts w:asciiTheme="minorHAnsi" w:eastAsiaTheme="minorEastAsia" w:hAnsiTheme="minorHAnsi" w:cstheme="minorBidi"/>
              <w:kern w:val="2"/>
              <w:sz w:val="24"/>
              <w:szCs w:val="24"/>
              <w:lang w:val="en-US" w:eastAsia="en-US"/>
              <w14:ligatures w14:val="standardContextual"/>
            </w:rPr>
          </w:pPr>
          <w:hyperlink w:anchor="_Toc206156595" w:history="1">
            <w:r w:rsidRPr="00A61A00">
              <w:rPr>
                <w:rStyle w:val="Hyperlink"/>
              </w:rPr>
              <w:t>B-23.3</w:t>
            </w:r>
            <w:r>
              <w:rPr>
                <w:rFonts w:asciiTheme="minorHAnsi" w:eastAsiaTheme="minorEastAsia" w:hAnsiTheme="minorHAnsi" w:cstheme="minorBidi"/>
                <w:kern w:val="2"/>
                <w:sz w:val="24"/>
                <w:szCs w:val="24"/>
                <w:lang w:val="en-US" w:eastAsia="en-US"/>
                <w14:ligatures w14:val="standardContextual"/>
              </w:rPr>
              <w:tab/>
            </w:r>
            <w:r w:rsidRPr="00A61A00">
              <w:rPr>
                <w:rStyle w:val="Hyperlink"/>
              </w:rPr>
              <w:t>Iterative refinement as a development process</w:t>
            </w:r>
            <w:r>
              <w:rPr>
                <w:webHidden/>
              </w:rPr>
              <w:tab/>
            </w:r>
            <w:r>
              <w:rPr>
                <w:webHidden/>
              </w:rPr>
              <w:fldChar w:fldCharType="begin"/>
            </w:r>
            <w:r>
              <w:rPr>
                <w:webHidden/>
              </w:rPr>
              <w:instrText xml:space="preserve"> PAGEREF _Toc206156595 \h </w:instrText>
            </w:r>
            <w:r>
              <w:rPr>
                <w:webHidden/>
              </w:rPr>
            </w:r>
            <w:r>
              <w:rPr>
                <w:webHidden/>
              </w:rPr>
              <w:fldChar w:fldCharType="separate"/>
            </w:r>
            <w:r w:rsidR="00125A2C">
              <w:rPr>
                <w:webHidden/>
              </w:rPr>
              <w:t>92</w:t>
            </w:r>
            <w:r>
              <w:rPr>
                <w:webHidden/>
              </w:rPr>
              <w:fldChar w:fldCharType="end"/>
            </w:r>
          </w:hyperlink>
        </w:p>
        <w:p w14:paraId="71705DE7" w14:textId="75669A37" w:rsidR="00FD1F7D" w:rsidRDefault="00FD1F7D">
          <w:pPr>
            <w:pStyle w:val="TOC2"/>
            <w:tabs>
              <w:tab w:val="left" w:pos="1350"/>
            </w:tabs>
            <w:rPr>
              <w:rFonts w:asciiTheme="minorHAnsi" w:eastAsiaTheme="minorEastAsia" w:hAnsiTheme="minorHAnsi" w:cstheme="minorBidi"/>
              <w:kern w:val="2"/>
              <w:sz w:val="24"/>
              <w:szCs w:val="24"/>
              <w:lang w:val="en-US" w:eastAsia="en-US"/>
              <w14:ligatures w14:val="standardContextual"/>
            </w:rPr>
          </w:pPr>
          <w:hyperlink w:anchor="_Toc206156596" w:history="1">
            <w:r w:rsidRPr="00A61A00">
              <w:rPr>
                <w:rStyle w:val="Hyperlink"/>
              </w:rPr>
              <w:t>B-23.4</w:t>
            </w:r>
            <w:r>
              <w:rPr>
                <w:rFonts w:asciiTheme="minorHAnsi" w:eastAsiaTheme="minorEastAsia" w:hAnsiTheme="minorHAnsi" w:cstheme="minorBidi"/>
                <w:kern w:val="2"/>
                <w:sz w:val="24"/>
                <w:szCs w:val="24"/>
                <w:lang w:val="en-US" w:eastAsia="en-US"/>
                <w14:ligatures w14:val="standardContextual"/>
              </w:rPr>
              <w:tab/>
            </w:r>
            <w:r w:rsidRPr="00A61A00">
              <w:rPr>
                <w:rStyle w:val="Hyperlink"/>
              </w:rPr>
              <w:t>Maintenance of Product Specifications</w:t>
            </w:r>
            <w:r>
              <w:rPr>
                <w:webHidden/>
              </w:rPr>
              <w:tab/>
            </w:r>
            <w:r>
              <w:rPr>
                <w:webHidden/>
              </w:rPr>
              <w:fldChar w:fldCharType="begin"/>
            </w:r>
            <w:r>
              <w:rPr>
                <w:webHidden/>
              </w:rPr>
              <w:instrText xml:space="preserve"> PAGEREF _Toc206156596 \h </w:instrText>
            </w:r>
            <w:r>
              <w:rPr>
                <w:webHidden/>
              </w:rPr>
            </w:r>
            <w:r>
              <w:rPr>
                <w:webHidden/>
              </w:rPr>
              <w:fldChar w:fldCharType="separate"/>
            </w:r>
            <w:r w:rsidR="00125A2C">
              <w:rPr>
                <w:webHidden/>
              </w:rPr>
              <w:t>93</w:t>
            </w:r>
            <w:r>
              <w:rPr>
                <w:webHidden/>
              </w:rPr>
              <w:fldChar w:fldCharType="end"/>
            </w:r>
          </w:hyperlink>
        </w:p>
        <w:p w14:paraId="7ECF4925" w14:textId="69D9287F" w:rsidR="00FD1F7D" w:rsidRDefault="00FD1F7D">
          <w:pPr>
            <w:pStyle w:val="TOC2"/>
            <w:tabs>
              <w:tab w:val="left" w:pos="1350"/>
            </w:tabs>
            <w:rPr>
              <w:rFonts w:asciiTheme="minorHAnsi" w:eastAsiaTheme="minorEastAsia" w:hAnsiTheme="minorHAnsi" w:cstheme="minorBidi"/>
              <w:kern w:val="2"/>
              <w:sz w:val="24"/>
              <w:szCs w:val="24"/>
              <w:lang w:val="en-US" w:eastAsia="en-US"/>
              <w14:ligatures w14:val="standardContextual"/>
            </w:rPr>
          </w:pPr>
          <w:hyperlink w:anchor="_Toc206156597" w:history="1">
            <w:r w:rsidRPr="00A61A00">
              <w:rPr>
                <w:rStyle w:val="Hyperlink"/>
              </w:rPr>
              <w:t>B-23.5</w:t>
            </w:r>
            <w:r>
              <w:rPr>
                <w:rFonts w:asciiTheme="minorHAnsi" w:eastAsiaTheme="minorEastAsia" w:hAnsiTheme="minorHAnsi" w:cstheme="minorBidi"/>
                <w:kern w:val="2"/>
                <w:sz w:val="24"/>
                <w:szCs w:val="24"/>
                <w:lang w:val="en-US" w:eastAsia="en-US"/>
                <w14:ligatures w14:val="standardContextual"/>
              </w:rPr>
              <w:tab/>
            </w:r>
            <w:r w:rsidRPr="00A61A00">
              <w:rPr>
                <w:rStyle w:val="Hyperlink"/>
              </w:rPr>
              <w:t>Review by Data Quality Working Group</w:t>
            </w:r>
            <w:r>
              <w:rPr>
                <w:webHidden/>
              </w:rPr>
              <w:tab/>
            </w:r>
            <w:r>
              <w:rPr>
                <w:webHidden/>
              </w:rPr>
              <w:fldChar w:fldCharType="begin"/>
            </w:r>
            <w:r>
              <w:rPr>
                <w:webHidden/>
              </w:rPr>
              <w:instrText xml:space="preserve"> PAGEREF _Toc206156597 \h </w:instrText>
            </w:r>
            <w:r>
              <w:rPr>
                <w:webHidden/>
              </w:rPr>
            </w:r>
            <w:r>
              <w:rPr>
                <w:webHidden/>
              </w:rPr>
              <w:fldChar w:fldCharType="separate"/>
            </w:r>
            <w:r w:rsidR="00125A2C">
              <w:rPr>
                <w:webHidden/>
              </w:rPr>
              <w:t>93</w:t>
            </w:r>
            <w:r>
              <w:rPr>
                <w:webHidden/>
              </w:rPr>
              <w:fldChar w:fldCharType="end"/>
            </w:r>
          </w:hyperlink>
        </w:p>
        <w:p w14:paraId="713615BC" w14:textId="782122E2" w:rsidR="00FD1F7D" w:rsidRDefault="00FD1F7D">
          <w:pPr>
            <w:pStyle w:val="TOC2"/>
            <w:tabs>
              <w:tab w:val="left" w:pos="1350"/>
            </w:tabs>
            <w:rPr>
              <w:rFonts w:asciiTheme="minorHAnsi" w:eastAsiaTheme="minorEastAsia" w:hAnsiTheme="minorHAnsi" w:cstheme="minorBidi"/>
              <w:kern w:val="2"/>
              <w:sz w:val="24"/>
              <w:szCs w:val="24"/>
              <w:lang w:val="en-US" w:eastAsia="en-US"/>
              <w14:ligatures w14:val="standardContextual"/>
            </w:rPr>
          </w:pPr>
          <w:hyperlink w:anchor="_Toc206156598" w:history="1">
            <w:r w:rsidRPr="00A61A00">
              <w:rPr>
                <w:rStyle w:val="Hyperlink"/>
              </w:rPr>
              <w:t>B-23.6</w:t>
            </w:r>
            <w:r>
              <w:rPr>
                <w:rFonts w:asciiTheme="minorHAnsi" w:eastAsiaTheme="minorEastAsia" w:hAnsiTheme="minorHAnsi" w:cstheme="minorBidi"/>
                <w:kern w:val="2"/>
                <w:sz w:val="24"/>
                <w:szCs w:val="24"/>
                <w:lang w:val="en-US" w:eastAsia="en-US"/>
                <w14:ligatures w14:val="standardContextual"/>
              </w:rPr>
              <w:tab/>
            </w:r>
            <w:r w:rsidRPr="00A61A00">
              <w:rPr>
                <w:rStyle w:val="Hyperlink"/>
              </w:rPr>
              <w:t>Verification process for feature and portrayal cataogues</w:t>
            </w:r>
            <w:r>
              <w:rPr>
                <w:webHidden/>
              </w:rPr>
              <w:tab/>
            </w:r>
            <w:r>
              <w:rPr>
                <w:webHidden/>
              </w:rPr>
              <w:fldChar w:fldCharType="begin"/>
            </w:r>
            <w:r>
              <w:rPr>
                <w:webHidden/>
              </w:rPr>
              <w:instrText xml:space="preserve"> PAGEREF _Toc206156598 \h </w:instrText>
            </w:r>
            <w:r>
              <w:rPr>
                <w:webHidden/>
              </w:rPr>
            </w:r>
            <w:r>
              <w:rPr>
                <w:webHidden/>
              </w:rPr>
              <w:fldChar w:fldCharType="separate"/>
            </w:r>
            <w:r w:rsidR="00125A2C">
              <w:rPr>
                <w:webHidden/>
              </w:rPr>
              <w:t>93</w:t>
            </w:r>
            <w:r>
              <w:rPr>
                <w:webHidden/>
              </w:rPr>
              <w:fldChar w:fldCharType="end"/>
            </w:r>
          </w:hyperlink>
        </w:p>
        <w:p w14:paraId="42ECD2E5" w14:textId="17394E30" w:rsidR="00FD1F7D" w:rsidRDefault="00FD1F7D">
          <w:pPr>
            <w:pStyle w:val="TOC1"/>
            <w:rPr>
              <w:rFonts w:asciiTheme="minorHAnsi" w:eastAsiaTheme="minorEastAsia" w:hAnsiTheme="minorHAnsi" w:cstheme="minorBidi"/>
              <w:b w:val="0"/>
              <w:kern w:val="2"/>
              <w:sz w:val="24"/>
              <w:szCs w:val="24"/>
              <w:lang w:val="en-US" w:eastAsia="en-US"/>
              <w14:ligatures w14:val="standardContextual"/>
            </w:rPr>
          </w:pPr>
          <w:hyperlink w:anchor="_Toc206156599" w:history="1">
            <w:r w:rsidRPr="00A61A00">
              <w:rPr>
                <w:rStyle w:val="Hyperlink"/>
              </w:rPr>
              <w:t>B-24</w:t>
            </w:r>
            <w:r>
              <w:rPr>
                <w:rFonts w:asciiTheme="minorHAnsi" w:eastAsiaTheme="minorEastAsia" w:hAnsiTheme="minorHAnsi" w:cstheme="minorBidi"/>
                <w:b w:val="0"/>
                <w:kern w:val="2"/>
                <w:sz w:val="24"/>
                <w:szCs w:val="24"/>
                <w:lang w:val="en-US" w:eastAsia="en-US"/>
                <w14:ligatures w14:val="standardContextual"/>
              </w:rPr>
              <w:tab/>
            </w:r>
            <w:r w:rsidRPr="00A61A00">
              <w:rPr>
                <w:rStyle w:val="Hyperlink"/>
              </w:rPr>
              <w:t>Other guidance</w:t>
            </w:r>
            <w:r>
              <w:rPr>
                <w:webHidden/>
              </w:rPr>
              <w:tab/>
            </w:r>
            <w:r>
              <w:rPr>
                <w:webHidden/>
              </w:rPr>
              <w:fldChar w:fldCharType="begin"/>
            </w:r>
            <w:r>
              <w:rPr>
                <w:webHidden/>
              </w:rPr>
              <w:instrText xml:space="preserve"> PAGEREF _Toc206156599 \h </w:instrText>
            </w:r>
            <w:r>
              <w:rPr>
                <w:webHidden/>
              </w:rPr>
            </w:r>
            <w:r>
              <w:rPr>
                <w:webHidden/>
              </w:rPr>
              <w:fldChar w:fldCharType="separate"/>
            </w:r>
            <w:r w:rsidR="00125A2C">
              <w:rPr>
                <w:webHidden/>
              </w:rPr>
              <w:t>94</w:t>
            </w:r>
            <w:r>
              <w:rPr>
                <w:webHidden/>
              </w:rPr>
              <w:fldChar w:fldCharType="end"/>
            </w:r>
          </w:hyperlink>
        </w:p>
        <w:p w14:paraId="12636FF0" w14:textId="237C81AC" w:rsidR="00FD1F7D" w:rsidRDefault="00FD1F7D">
          <w:pPr>
            <w:pStyle w:val="TOC2"/>
            <w:tabs>
              <w:tab w:val="left" w:pos="1350"/>
            </w:tabs>
            <w:rPr>
              <w:rFonts w:asciiTheme="minorHAnsi" w:eastAsiaTheme="minorEastAsia" w:hAnsiTheme="minorHAnsi" w:cstheme="minorBidi"/>
              <w:kern w:val="2"/>
              <w:sz w:val="24"/>
              <w:szCs w:val="24"/>
              <w:lang w:val="en-US" w:eastAsia="en-US"/>
              <w14:ligatures w14:val="standardContextual"/>
            </w:rPr>
          </w:pPr>
          <w:hyperlink w:anchor="_Toc206156600" w:history="1">
            <w:r w:rsidRPr="00A61A00">
              <w:rPr>
                <w:rStyle w:val="Hyperlink"/>
              </w:rPr>
              <w:t>B-24.1</w:t>
            </w:r>
            <w:r>
              <w:rPr>
                <w:rFonts w:asciiTheme="minorHAnsi" w:eastAsiaTheme="minorEastAsia" w:hAnsiTheme="minorHAnsi" w:cstheme="minorBidi"/>
                <w:kern w:val="2"/>
                <w:sz w:val="24"/>
                <w:szCs w:val="24"/>
                <w:lang w:val="en-US" w:eastAsia="en-US"/>
                <w14:ligatures w14:val="standardContextual"/>
              </w:rPr>
              <w:tab/>
            </w:r>
            <w:r w:rsidRPr="00A61A00">
              <w:rPr>
                <w:rStyle w:val="Hyperlink"/>
              </w:rPr>
              <w:t>Guidance on Unique Identifiers</w:t>
            </w:r>
            <w:r>
              <w:rPr>
                <w:webHidden/>
              </w:rPr>
              <w:tab/>
            </w:r>
            <w:r>
              <w:rPr>
                <w:webHidden/>
              </w:rPr>
              <w:fldChar w:fldCharType="begin"/>
            </w:r>
            <w:r>
              <w:rPr>
                <w:webHidden/>
              </w:rPr>
              <w:instrText xml:space="preserve"> PAGEREF _Toc206156600 \h </w:instrText>
            </w:r>
            <w:r>
              <w:rPr>
                <w:webHidden/>
              </w:rPr>
            </w:r>
            <w:r>
              <w:rPr>
                <w:webHidden/>
              </w:rPr>
              <w:fldChar w:fldCharType="separate"/>
            </w:r>
            <w:r w:rsidR="00125A2C">
              <w:rPr>
                <w:webHidden/>
              </w:rPr>
              <w:t>94</w:t>
            </w:r>
            <w:r>
              <w:rPr>
                <w:webHidden/>
              </w:rPr>
              <w:fldChar w:fldCharType="end"/>
            </w:r>
          </w:hyperlink>
        </w:p>
        <w:p w14:paraId="0BCA0E60" w14:textId="36423FFA" w:rsidR="00FD1F7D" w:rsidRDefault="00FD1F7D">
          <w:pPr>
            <w:pStyle w:val="TOC2"/>
            <w:tabs>
              <w:tab w:val="left" w:pos="1350"/>
            </w:tabs>
            <w:rPr>
              <w:rFonts w:asciiTheme="minorHAnsi" w:eastAsiaTheme="minorEastAsia" w:hAnsiTheme="minorHAnsi" w:cstheme="minorBidi"/>
              <w:kern w:val="2"/>
              <w:sz w:val="24"/>
              <w:szCs w:val="24"/>
              <w:lang w:val="en-US" w:eastAsia="en-US"/>
              <w14:ligatures w14:val="standardContextual"/>
            </w:rPr>
          </w:pPr>
          <w:hyperlink w:anchor="_Toc206156601" w:history="1">
            <w:r w:rsidRPr="00A61A00">
              <w:rPr>
                <w:rStyle w:val="Hyperlink"/>
              </w:rPr>
              <w:t>B-24.2</w:t>
            </w:r>
            <w:r>
              <w:rPr>
                <w:rFonts w:asciiTheme="minorHAnsi" w:eastAsiaTheme="minorEastAsia" w:hAnsiTheme="minorHAnsi" w:cstheme="minorBidi"/>
                <w:kern w:val="2"/>
                <w:sz w:val="24"/>
                <w:szCs w:val="24"/>
                <w:lang w:val="en-US" w:eastAsia="en-US"/>
                <w14:ligatures w14:val="standardContextual"/>
              </w:rPr>
              <w:tab/>
            </w:r>
            <w:r w:rsidRPr="00A61A00">
              <w:rPr>
                <w:rStyle w:val="Hyperlink"/>
              </w:rPr>
              <w:t>Dealing with overlapping data</w:t>
            </w:r>
            <w:r>
              <w:rPr>
                <w:webHidden/>
              </w:rPr>
              <w:tab/>
            </w:r>
            <w:r>
              <w:rPr>
                <w:webHidden/>
              </w:rPr>
              <w:fldChar w:fldCharType="begin"/>
            </w:r>
            <w:r>
              <w:rPr>
                <w:webHidden/>
              </w:rPr>
              <w:instrText xml:space="preserve"> PAGEREF _Toc206156601 \h </w:instrText>
            </w:r>
            <w:r>
              <w:rPr>
                <w:webHidden/>
              </w:rPr>
            </w:r>
            <w:r>
              <w:rPr>
                <w:webHidden/>
              </w:rPr>
              <w:fldChar w:fldCharType="separate"/>
            </w:r>
            <w:r w:rsidR="00125A2C">
              <w:rPr>
                <w:webHidden/>
              </w:rPr>
              <w:t>95</w:t>
            </w:r>
            <w:r>
              <w:rPr>
                <w:webHidden/>
              </w:rPr>
              <w:fldChar w:fldCharType="end"/>
            </w:r>
          </w:hyperlink>
        </w:p>
        <w:p w14:paraId="61963797" w14:textId="78A2A2C0" w:rsidR="00FD1F7D" w:rsidRDefault="00FD1F7D">
          <w:pPr>
            <w:pStyle w:val="TOC2"/>
            <w:tabs>
              <w:tab w:val="left" w:pos="1350"/>
            </w:tabs>
            <w:rPr>
              <w:rFonts w:asciiTheme="minorHAnsi" w:eastAsiaTheme="minorEastAsia" w:hAnsiTheme="minorHAnsi" w:cstheme="minorBidi"/>
              <w:kern w:val="2"/>
              <w:sz w:val="24"/>
              <w:szCs w:val="24"/>
              <w:lang w:val="en-US" w:eastAsia="en-US"/>
              <w14:ligatures w14:val="standardContextual"/>
            </w:rPr>
          </w:pPr>
          <w:hyperlink w:anchor="_Toc206156602" w:history="1">
            <w:r w:rsidRPr="00A61A00">
              <w:rPr>
                <w:rStyle w:val="Hyperlink"/>
              </w:rPr>
              <w:t>B-24.3</w:t>
            </w:r>
            <w:r>
              <w:rPr>
                <w:rFonts w:asciiTheme="minorHAnsi" w:eastAsiaTheme="minorEastAsia" w:hAnsiTheme="minorHAnsi" w:cstheme="minorBidi"/>
                <w:kern w:val="2"/>
                <w:sz w:val="24"/>
                <w:szCs w:val="24"/>
                <w:lang w:val="en-US" w:eastAsia="en-US"/>
                <w14:ligatures w14:val="standardContextual"/>
              </w:rPr>
              <w:tab/>
            </w:r>
            <w:r w:rsidRPr="00A61A00">
              <w:rPr>
                <w:rStyle w:val="Hyperlink"/>
              </w:rPr>
              <w:t>Datums</w:t>
            </w:r>
            <w:r>
              <w:rPr>
                <w:webHidden/>
              </w:rPr>
              <w:tab/>
            </w:r>
            <w:r>
              <w:rPr>
                <w:webHidden/>
              </w:rPr>
              <w:fldChar w:fldCharType="begin"/>
            </w:r>
            <w:r>
              <w:rPr>
                <w:webHidden/>
              </w:rPr>
              <w:instrText xml:space="preserve"> PAGEREF _Toc206156602 \h </w:instrText>
            </w:r>
            <w:r>
              <w:rPr>
                <w:webHidden/>
              </w:rPr>
            </w:r>
            <w:r>
              <w:rPr>
                <w:webHidden/>
              </w:rPr>
              <w:fldChar w:fldCharType="separate"/>
            </w:r>
            <w:r w:rsidR="00125A2C">
              <w:rPr>
                <w:webHidden/>
              </w:rPr>
              <w:t>95</w:t>
            </w:r>
            <w:r>
              <w:rPr>
                <w:webHidden/>
              </w:rPr>
              <w:fldChar w:fldCharType="end"/>
            </w:r>
          </w:hyperlink>
        </w:p>
        <w:p w14:paraId="5ADF76F8" w14:textId="555CD493" w:rsidR="00FD1F7D" w:rsidRDefault="00FD1F7D">
          <w:pPr>
            <w:pStyle w:val="TOC2"/>
            <w:tabs>
              <w:tab w:val="left" w:pos="1350"/>
            </w:tabs>
            <w:rPr>
              <w:rFonts w:asciiTheme="minorHAnsi" w:eastAsiaTheme="minorEastAsia" w:hAnsiTheme="minorHAnsi" w:cstheme="minorBidi"/>
              <w:kern w:val="2"/>
              <w:sz w:val="24"/>
              <w:szCs w:val="24"/>
              <w:lang w:val="en-US" w:eastAsia="en-US"/>
              <w14:ligatures w14:val="standardContextual"/>
            </w:rPr>
          </w:pPr>
          <w:hyperlink w:anchor="_Toc206156603" w:history="1">
            <w:r w:rsidRPr="00A61A00">
              <w:rPr>
                <w:rStyle w:val="Hyperlink"/>
              </w:rPr>
              <w:t>B-24.4</w:t>
            </w:r>
            <w:r>
              <w:rPr>
                <w:rFonts w:asciiTheme="minorHAnsi" w:eastAsiaTheme="minorEastAsia" w:hAnsiTheme="minorHAnsi" w:cstheme="minorBidi"/>
                <w:kern w:val="2"/>
                <w:sz w:val="24"/>
                <w:szCs w:val="24"/>
                <w:lang w:val="en-US" w:eastAsia="en-US"/>
                <w14:ligatures w14:val="standardContextual"/>
              </w:rPr>
              <w:tab/>
            </w:r>
            <w:r w:rsidRPr="00A61A00">
              <w:rPr>
                <w:rStyle w:val="Hyperlink"/>
              </w:rPr>
              <w:t>Product Specification name and identifier in datasets</w:t>
            </w:r>
            <w:r>
              <w:rPr>
                <w:webHidden/>
              </w:rPr>
              <w:tab/>
            </w:r>
            <w:r>
              <w:rPr>
                <w:webHidden/>
              </w:rPr>
              <w:fldChar w:fldCharType="begin"/>
            </w:r>
            <w:r>
              <w:rPr>
                <w:webHidden/>
              </w:rPr>
              <w:instrText xml:space="preserve"> PAGEREF _Toc206156603 \h </w:instrText>
            </w:r>
            <w:r>
              <w:rPr>
                <w:webHidden/>
              </w:rPr>
            </w:r>
            <w:r>
              <w:rPr>
                <w:webHidden/>
              </w:rPr>
              <w:fldChar w:fldCharType="separate"/>
            </w:r>
            <w:r w:rsidR="00125A2C">
              <w:rPr>
                <w:webHidden/>
              </w:rPr>
              <w:t>96</w:t>
            </w:r>
            <w:r>
              <w:rPr>
                <w:webHidden/>
              </w:rPr>
              <w:fldChar w:fldCharType="end"/>
            </w:r>
          </w:hyperlink>
        </w:p>
        <w:p w14:paraId="49E3DD23" w14:textId="5FBC1F9D" w:rsidR="00FD1F7D" w:rsidRDefault="00FD1F7D">
          <w:pPr>
            <w:pStyle w:val="TOC2"/>
            <w:tabs>
              <w:tab w:val="left" w:pos="1350"/>
            </w:tabs>
            <w:rPr>
              <w:rFonts w:asciiTheme="minorHAnsi" w:eastAsiaTheme="minorEastAsia" w:hAnsiTheme="minorHAnsi" w:cstheme="minorBidi"/>
              <w:kern w:val="2"/>
              <w:sz w:val="24"/>
              <w:szCs w:val="24"/>
              <w:lang w:val="en-US" w:eastAsia="en-US"/>
              <w14:ligatures w14:val="standardContextual"/>
            </w:rPr>
          </w:pPr>
          <w:hyperlink w:anchor="_Toc206156604" w:history="1">
            <w:r w:rsidRPr="00A61A00">
              <w:rPr>
                <w:rStyle w:val="Hyperlink"/>
              </w:rPr>
              <w:t>B-24.5</w:t>
            </w:r>
            <w:r>
              <w:rPr>
                <w:rFonts w:asciiTheme="minorHAnsi" w:eastAsiaTheme="minorEastAsia" w:hAnsiTheme="minorHAnsi" w:cstheme="minorBidi"/>
                <w:kern w:val="2"/>
                <w:sz w:val="24"/>
                <w:szCs w:val="24"/>
                <w:lang w:val="en-US" w:eastAsia="en-US"/>
                <w14:ligatures w14:val="standardContextual"/>
              </w:rPr>
              <w:tab/>
            </w:r>
            <w:r w:rsidRPr="00A61A00">
              <w:rPr>
                <w:rStyle w:val="Hyperlink"/>
              </w:rPr>
              <w:t>Support for validation</w:t>
            </w:r>
            <w:r>
              <w:rPr>
                <w:webHidden/>
              </w:rPr>
              <w:tab/>
            </w:r>
            <w:r>
              <w:rPr>
                <w:webHidden/>
              </w:rPr>
              <w:fldChar w:fldCharType="begin"/>
            </w:r>
            <w:r>
              <w:rPr>
                <w:webHidden/>
              </w:rPr>
              <w:instrText xml:space="preserve"> PAGEREF _Toc206156604 \h </w:instrText>
            </w:r>
            <w:r>
              <w:rPr>
                <w:webHidden/>
              </w:rPr>
            </w:r>
            <w:r>
              <w:rPr>
                <w:webHidden/>
              </w:rPr>
              <w:fldChar w:fldCharType="separate"/>
            </w:r>
            <w:r w:rsidR="00125A2C">
              <w:rPr>
                <w:webHidden/>
              </w:rPr>
              <w:t>96</w:t>
            </w:r>
            <w:r>
              <w:rPr>
                <w:webHidden/>
              </w:rPr>
              <w:fldChar w:fldCharType="end"/>
            </w:r>
          </w:hyperlink>
        </w:p>
        <w:p w14:paraId="45A767C6" w14:textId="10500B1B" w:rsidR="00FD1F7D" w:rsidRDefault="00FD1F7D">
          <w:pPr>
            <w:pStyle w:val="TOC2"/>
            <w:tabs>
              <w:tab w:val="left" w:pos="1350"/>
            </w:tabs>
            <w:rPr>
              <w:rFonts w:asciiTheme="minorHAnsi" w:eastAsiaTheme="minorEastAsia" w:hAnsiTheme="minorHAnsi" w:cstheme="minorBidi"/>
              <w:kern w:val="2"/>
              <w:sz w:val="24"/>
              <w:szCs w:val="24"/>
              <w:lang w:val="en-US" w:eastAsia="en-US"/>
              <w14:ligatures w14:val="standardContextual"/>
            </w:rPr>
          </w:pPr>
          <w:hyperlink w:anchor="_Toc206156605" w:history="1">
            <w:r w:rsidRPr="00A61A00">
              <w:rPr>
                <w:rStyle w:val="Hyperlink"/>
              </w:rPr>
              <w:t>B-24.6</w:t>
            </w:r>
            <w:r>
              <w:rPr>
                <w:rFonts w:asciiTheme="minorHAnsi" w:eastAsiaTheme="minorEastAsia" w:hAnsiTheme="minorHAnsi" w:cstheme="minorBidi"/>
                <w:kern w:val="2"/>
                <w:sz w:val="24"/>
                <w:szCs w:val="24"/>
                <w:lang w:val="en-US" w:eastAsia="en-US"/>
                <w14:ligatures w14:val="standardContextual"/>
              </w:rPr>
              <w:tab/>
            </w:r>
            <w:r w:rsidRPr="00A61A00">
              <w:rPr>
                <w:rStyle w:val="Hyperlink"/>
              </w:rPr>
              <w:t>Support for relating modelled types to real world entities</w:t>
            </w:r>
            <w:r>
              <w:rPr>
                <w:webHidden/>
              </w:rPr>
              <w:tab/>
            </w:r>
            <w:r>
              <w:rPr>
                <w:webHidden/>
              </w:rPr>
              <w:fldChar w:fldCharType="begin"/>
            </w:r>
            <w:r>
              <w:rPr>
                <w:webHidden/>
              </w:rPr>
              <w:instrText xml:space="preserve"> PAGEREF _Toc206156605 \h </w:instrText>
            </w:r>
            <w:r>
              <w:rPr>
                <w:webHidden/>
              </w:rPr>
            </w:r>
            <w:r>
              <w:rPr>
                <w:webHidden/>
              </w:rPr>
              <w:fldChar w:fldCharType="separate"/>
            </w:r>
            <w:r w:rsidR="00125A2C">
              <w:rPr>
                <w:webHidden/>
              </w:rPr>
              <w:t>96</w:t>
            </w:r>
            <w:r>
              <w:rPr>
                <w:webHidden/>
              </w:rPr>
              <w:fldChar w:fldCharType="end"/>
            </w:r>
          </w:hyperlink>
        </w:p>
        <w:p w14:paraId="4244EB86" w14:textId="08762895" w:rsidR="00FD1F7D" w:rsidRDefault="00FD1F7D">
          <w:pPr>
            <w:pStyle w:val="TOC1"/>
            <w:rPr>
              <w:rFonts w:asciiTheme="minorHAnsi" w:eastAsiaTheme="minorEastAsia" w:hAnsiTheme="minorHAnsi" w:cstheme="minorBidi"/>
              <w:b w:val="0"/>
              <w:kern w:val="2"/>
              <w:sz w:val="24"/>
              <w:szCs w:val="24"/>
              <w:lang w:val="en-US" w:eastAsia="en-US"/>
              <w14:ligatures w14:val="standardContextual"/>
            </w:rPr>
          </w:pPr>
          <w:hyperlink w:anchor="_Toc206156606" w:history="1">
            <w:r w:rsidRPr="00A61A00">
              <w:rPr>
                <w:rStyle w:val="Hyperlink"/>
              </w:rPr>
              <w:t>Part C – Data Quality</w:t>
            </w:r>
            <w:r>
              <w:rPr>
                <w:webHidden/>
              </w:rPr>
              <w:tab/>
            </w:r>
            <w:r>
              <w:rPr>
                <w:webHidden/>
              </w:rPr>
              <w:fldChar w:fldCharType="begin"/>
            </w:r>
            <w:r>
              <w:rPr>
                <w:webHidden/>
              </w:rPr>
              <w:instrText xml:space="preserve"> PAGEREF _Toc206156606 \h </w:instrText>
            </w:r>
            <w:r>
              <w:rPr>
                <w:webHidden/>
              </w:rPr>
            </w:r>
            <w:r>
              <w:rPr>
                <w:webHidden/>
              </w:rPr>
              <w:fldChar w:fldCharType="separate"/>
            </w:r>
            <w:r w:rsidR="00125A2C">
              <w:rPr>
                <w:webHidden/>
              </w:rPr>
              <w:t>98</w:t>
            </w:r>
            <w:r>
              <w:rPr>
                <w:webHidden/>
              </w:rPr>
              <w:fldChar w:fldCharType="end"/>
            </w:r>
          </w:hyperlink>
        </w:p>
        <w:p w14:paraId="690C504A" w14:textId="63FE0A6A" w:rsidR="00FD1F7D" w:rsidRDefault="00FD1F7D">
          <w:pPr>
            <w:pStyle w:val="TOC1"/>
            <w:rPr>
              <w:rFonts w:asciiTheme="minorHAnsi" w:eastAsiaTheme="minorEastAsia" w:hAnsiTheme="minorHAnsi" w:cstheme="minorBidi"/>
              <w:b w:val="0"/>
              <w:kern w:val="2"/>
              <w:sz w:val="24"/>
              <w:szCs w:val="24"/>
              <w:lang w:val="en-US" w:eastAsia="en-US"/>
              <w14:ligatures w14:val="standardContextual"/>
            </w:rPr>
          </w:pPr>
          <w:hyperlink w:anchor="_Toc206156607" w:history="1">
            <w:r w:rsidRPr="00A61A00">
              <w:rPr>
                <w:rStyle w:val="Hyperlink"/>
              </w:rPr>
              <w:t>C-1</w:t>
            </w:r>
            <w:r>
              <w:rPr>
                <w:rFonts w:asciiTheme="minorHAnsi" w:eastAsiaTheme="minorEastAsia" w:hAnsiTheme="minorHAnsi" w:cstheme="minorBidi"/>
                <w:b w:val="0"/>
                <w:kern w:val="2"/>
                <w:sz w:val="24"/>
                <w:szCs w:val="24"/>
                <w:lang w:val="en-US" w:eastAsia="en-US"/>
                <w14:ligatures w14:val="standardContextual"/>
              </w:rPr>
              <w:tab/>
            </w:r>
            <w:r w:rsidRPr="00A61A00">
              <w:rPr>
                <w:rStyle w:val="Hyperlink"/>
              </w:rPr>
              <w:t>Overview</w:t>
            </w:r>
            <w:r>
              <w:rPr>
                <w:webHidden/>
              </w:rPr>
              <w:tab/>
            </w:r>
            <w:r>
              <w:rPr>
                <w:webHidden/>
              </w:rPr>
              <w:fldChar w:fldCharType="begin"/>
            </w:r>
            <w:r>
              <w:rPr>
                <w:webHidden/>
              </w:rPr>
              <w:instrText xml:space="preserve"> PAGEREF _Toc206156607 \h </w:instrText>
            </w:r>
            <w:r>
              <w:rPr>
                <w:webHidden/>
              </w:rPr>
            </w:r>
            <w:r>
              <w:rPr>
                <w:webHidden/>
              </w:rPr>
              <w:fldChar w:fldCharType="separate"/>
            </w:r>
            <w:r w:rsidR="00125A2C">
              <w:rPr>
                <w:webHidden/>
              </w:rPr>
              <w:t>98</w:t>
            </w:r>
            <w:r>
              <w:rPr>
                <w:webHidden/>
              </w:rPr>
              <w:fldChar w:fldCharType="end"/>
            </w:r>
          </w:hyperlink>
        </w:p>
        <w:p w14:paraId="18711435" w14:textId="4382F1DE" w:rsidR="00FD1F7D" w:rsidRDefault="00FD1F7D">
          <w:pPr>
            <w:pStyle w:val="TOC1"/>
            <w:rPr>
              <w:rFonts w:asciiTheme="minorHAnsi" w:eastAsiaTheme="minorEastAsia" w:hAnsiTheme="minorHAnsi" w:cstheme="minorBidi"/>
              <w:b w:val="0"/>
              <w:kern w:val="2"/>
              <w:sz w:val="24"/>
              <w:szCs w:val="24"/>
              <w:lang w:val="en-US" w:eastAsia="en-US"/>
              <w14:ligatures w14:val="standardContextual"/>
            </w:rPr>
          </w:pPr>
          <w:hyperlink w:anchor="_Toc206156608" w:history="1">
            <w:r w:rsidRPr="00A61A00">
              <w:rPr>
                <w:rStyle w:val="Hyperlink"/>
              </w:rPr>
              <w:t>C-2</w:t>
            </w:r>
            <w:r>
              <w:rPr>
                <w:rFonts w:asciiTheme="minorHAnsi" w:eastAsiaTheme="minorEastAsia" w:hAnsiTheme="minorHAnsi" w:cstheme="minorBidi"/>
                <w:b w:val="0"/>
                <w:kern w:val="2"/>
                <w:sz w:val="24"/>
                <w:szCs w:val="24"/>
                <w:lang w:val="en-US" w:eastAsia="en-US"/>
                <w14:ligatures w14:val="standardContextual"/>
              </w:rPr>
              <w:tab/>
            </w:r>
            <w:r w:rsidRPr="00A61A00">
              <w:rPr>
                <w:rStyle w:val="Hyperlink"/>
              </w:rPr>
              <w:t>Introduction</w:t>
            </w:r>
            <w:r>
              <w:rPr>
                <w:webHidden/>
              </w:rPr>
              <w:tab/>
            </w:r>
            <w:r>
              <w:rPr>
                <w:webHidden/>
              </w:rPr>
              <w:fldChar w:fldCharType="begin"/>
            </w:r>
            <w:r>
              <w:rPr>
                <w:webHidden/>
              </w:rPr>
              <w:instrText xml:space="preserve"> PAGEREF _Toc206156608 \h </w:instrText>
            </w:r>
            <w:r>
              <w:rPr>
                <w:webHidden/>
              </w:rPr>
            </w:r>
            <w:r>
              <w:rPr>
                <w:webHidden/>
              </w:rPr>
              <w:fldChar w:fldCharType="separate"/>
            </w:r>
            <w:r w:rsidR="00125A2C">
              <w:rPr>
                <w:webHidden/>
              </w:rPr>
              <w:t>98</w:t>
            </w:r>
            <w:r>
              <w:rPr>
                <w:webHidden/>
              </w:rPr>
              <w:fldChar w:fldCharType="end"/>
            </w:r>
          </w:hyperlink>
        </w:p>
        <w:p w14:paraId="4520E941" w14:textId="504749A0" w:rsidR="00FD1F7D" w:rsidRDefault="00FD1F7D">
          <w:pPr>
            <w:pStyle w:val="TOC1"/>
            <w:rPr>
              <w:rFonts w:asciiTheme="minorHAnsi" w:eastAsiaTheme="minorEastAsia" w:hAnsiTheme="minorHAnsi" w:cstheme="minorBidi"/>
              <w:b w:val="0"/>
              <w:kern w:val="2"/>
              <w:sz w:val="24"/>
              <w:szCs w:val="24"/>
              <w:lang w:val="en-US" w:eastAsia="en-US"/>
              <w14:ligatures w14:val="standardContextual"/>
            </w:rPr>
          </w:pPr>
          <w:hyperlink w:anchor="_Toc206156609" w:history="1">
            <w:r w:rsidRPr="00A61A00">
              <w:rPr>
                <w:rStyle w:val="Hyperlink"/>
              </w:rPr>
              <w:t>C-3</w:t>
            </w:r>
            <w:r>
              <w:rPr>
                <w:rFonts w:asciiTheme="minorHAnsi" w:eastAsiaTheme="minorEastAsia" w:hAnsiTheme="minorHAnsi" w:cstheme="minorBidi"/>
                <w:b w:val="0"/>
                <w:kern w:val="2"/>
                <w:sz w:val="24"/>
                <w:szCs w:val="24"/>
                <w:lang w:val="en-US" w:eastAsia="en-US"/>
                <w14:ligatures w14:val="standardContextual"/>
              </w:rPr>
              <w:tab/>
            </w:r>
            <w:r w:rsidRPr="00A61A00">
              <w:rPr>
                <w:rStyle w:val="Hyperlink"/>
              </w:rPr>
              <w:t>References</w:t>
            </w:r>
            <w:r>
              <w:rPr>
                <w:webHidden/>
              </w:rPr>
              <w:tab/>
            </w:r>
            <w:r>
              <w:rPr>
                <w:webHidden/>
              </w:rPr>
              <w:fldChar w:fldCharType="begin"/>
            </w:r>
            <w:r>
              <w:rPr>
                <w:webHidden/>
              </w:rPr>
              <w:instrText xml:space="preserve"> PAGEREF _Toc206156609 \h </w:instrText>
            </w:r>
            <w:r>
              <w:rPr>
                <w:webHidden/>
              </w:rPr>
            </w:r>
            <w:r>
              <w:rPr>
                <w:webHidden/>
              </w:rPr>
              <w:fldChar w:fldCharType="separate"/>
            </w:r>
            <w:r w:rsidR="00125A2C">
              <w:rPr>
                <w:webHidden/>
              </w:rPr>
              <w:t>98</w:t>
            </w:r>
            <w:r>
              <w:rPr>
                <w:webHidden/>
              </w:rPr>
              <w:fldChar w:fldCharType="end"/>
            </w:r>
          </w:hyperlink>
        </w:p>
        <w:p w14:paraId="1AA13EB4" w14:textId="0E7430E6" w:rsidR="00FD1F7D" w:rsidRDefault="00FD1F7D">
          <w:pPr>
            <w:pStyle w:val="TOC1"/>
            <w:rPr>
              <w:rFonts w:asciiTheme="minorHAnsi" w:eastAsiaTheme="minorEastAsia" w:hAnsiTheme="minorHAnsi" w:cstheme="minorBidi"/>
              <w:b w:val="0"/>
              <w:kern w:val="2"/>
              <w:sz w:val="24"/>
              <w:szCs w:val="24"/>
              <w:lang w:val="en-US" w:eastAsia="en-US"/>
              <w14:ligatures w14:val="standardContextual"/>
            </w:rPr>
          </w:pPr>
          <w:hyperlink w:anchor="_Toc206156610" w:history="1">
            <w:r w:rsidRPr="00A61A00">
              <w:rPr>
                <w:rStyle w:val="Hyperlink"/>
              </w:rPr>
              <w:t>C-4</w:t>
            </w:r>
            <w:r>
              <w:rPr>
                <w:rFonts w:asciiTheme="minorHAnsi" w:eastAsiaTheme="minorEastAsia" w:hAnsiTheme="minorHAnsi" w:cstheme="minorBidi"/>
                <w:b w:val="0"/>
                <w:kern w:val="2"/>
                <w:sz w:val="24"/>
                <w:szCs w:val="24"/>
                <w:lang w:val="en-US" w:eastAsia="en-US"/>
                <w14:ligatures w14:val="standardContextual"/>
              </w:rPr>
              <w:tab/>
            </w:r>
            <w:r w:rsidRPr="00A61A00">
              <w:rPr>
                <w:rStyle w:val="Hyperlink"/>
              </w:rPr>
              <w:t>Terms and abbreviations</w:t>
            </w:r>
            <w:r>
              <w:rPr>
                <w:webHidden/>
              </w:rPr>
              <w:tab/>
            </w:r>
            <w:r>
              <w:rPr>
                <w:webHidden/>
              </w:rPr>
              <w:fldChar w:fldCharType="begin"/>
            </w:r>
            <w:r>
              <w:rPr>
                <w:webHidden/>
              </w:rPr>
              <w:instrText xml:space="preserve"> PAGEREF _Toc206156610 \h </w:instrText>
            </w:r>
            <w:r>
              <w:rPr>
                <w:webHidden/>
              </w:rPr>
            </w:r>
            <w:r>
              <w:rPr>
                <w:webHidden/>
              </w:rPr>
              <w:fldChar w:fldCharType="separate"/>
            </w:r>
            <w:r w:rsidR="00125A2C">
              <w:rPr>
                <w:webHidden/>
              </w:rPr>
              <w:t>99</w:t>
            </w:r>
            <w:r>
              <w:rPr>
                <w:webHidden/>
              </w:rPr>
              <w:fldChar w:fldCharType="end"/>
            </w:r>
          </w:hyperlink>
        </w:p>
        <w:p w14:paraId="36EF3BEF" w14:textId="6B987AF3" w:rsidR="00FD1F7D" w:rsidRDefault="00FD1F7D">
          <w:pPr>
            <w:pStyle w:val="TOC2"/>
            <w:tabs>
              <w:tab w:val="left" w:pos="1350"/>
            </w:tabs>
            <w:rPr>
              <w:rFonts w:asciiTheme="minorHAnsi" w:eastAsiaTheme="minorEastAsia" w:hAnsiTheme="minorHAnsi" w:cstheme="minorBidi"/>
              <w:kern w:val="2"/>
              <w:sz w:val="24"/>
              <w:szCs w:val="24"/>
              <w:lang w:val="en-US" w:eastAsia="en-US"/>
              <w14:ligatures w14:val="standardContextual"/>
            </w:rPr>
          </w:pPr>
          <w:hyperlink w:anchor="_Toc206156611" w:history="1">
            <w:r w:rsidRPr="00A61A00">
              <w:rPr>
                <w:rStyle w:val="Hyperlink"/>
              </w:rPr>
              <w:t>C-4.1</w:t>
            </w:r>
            <w:r>
              <w:rPr>
                <w:rFonts w:asciiTheme="minorHAnsi" w:eastAsiaTheme="minorEastAsia" w:hAnsiTheme="minorHAnsi" w:cstheme="minorBidi"/>
                <w:kern w:val="2"/>
                <w:sz w:val="24"/>
                <w:szCs w:val="24"/>
                <w:lang w:val="en-US" w:eastAsia="en-US"/>
                <w14:ligatures w14:val="standardContextual"/>
              </w:rPr>
              <w:tab/>
            </w:r>
            <w:r w:rsidRPr="00A61A00">
              <w:rPr>
                <w:rStyle w:val="Hyperlink"/>
              </w:rPr>
              <w:t>Terms</w:t>
            </w:r>
            <w:r>
              <w:rPr>
                <w:webHidden/>
              </w:rPr>
              <w:tab/>
            </w:r>
            <w:r>
              <w:rPr>
                <w:webHidden/>
              </w:rPr>
              <w:fldChar w:fldCharType="begin"/>
            </w:r>
            <w:r>
              <w:rPr>
                <w:webHidden/>
              </w:rPr>
              <w:instrText xml:space="preserve"> PAGEREF _Toc206156611 \h </w:instrText>
            </w:r>
            <w:r>
              <w:rPr>
                <w:webHidden/>
              </w:rPr>
            </w:r>
            <w:r>
              <w:rPr>
                <w:webHidden/>
              </w:rPr>
              <w:fldChar w:fldCharType="separate"/>
            </w:r>
            <w:r w:rsidR="00125A2C">
              <w:rPr>
                <w:webHidden/>
              </w:rPr>
              <w:t>99</w:t>
            </w:r>
            <w:r>
              <w:rPr>
                <w:webHidden/>
              </w:rPr>
              <w:fldChar w:fldCharType="end"/>
            </w:r>
          </w:hyperlink>
        </w:p>
        <w:p w14:paraId="12DB10AD" w14:textId="5F7CA732" w:rsidR="00FD1F7D" w:rsidRDefault="00FD1F7D">
          <w:pPr>
            <w:pStyle w:val="TOC2"/>
            <w:tabs>
              <w:tab w:val="left" w:pos="1350"/>
            </w:tabs>
            <w:rPr>
              <w:rFonts w:asciiTheme="minorHAnsi" w:eastAsiaTheme="minorEastAsia" w:hAnsiTheme="minorHAnsi" w:cstheme="minorBidi"/>
              <w:kern w:val="2"/>
              <w:sz w:val="24"/>
              <w:szCs w:val="24"/>
              <w:lang w:val="en-US" w:eastAsia="en-US"/>
              <w14:ligatures w14:val="standardContextual"/>
            </w:rPr>
          </w:pPr>
          <w:hyperlink w:anchor="_Toc206156612" w:history="1">
            <w:r w:rsidRPr="00A61A00">
              <w:rPr>
                <w:rStyle w:val="Hyperlink"/>
              </w:rPr>
              <w:t>C-4.2</w:t>
            </w:r>
            <w:r>
              <w:rPr>
                <w:rFonts w:asciiTheme="minorHAnsi" w:eastAsiaTheme="minorEastAsia" w:hAnsiTheme="minorHAnsi" w:cstheme="minorBidi"/>
                <w:kern w:val="2"/>
                <w:sz w:val="24"/>
                <w:szCs w:val="24"/>
                <w:lang w:val="en-US" w:eastAsia="en-US"/>
                <w14:ligatures w14:val="standardContextual"/>
              </w:rPr>
              <w:tab/>
            </w:r>
            <w:r w:rsidRPr="00A61A00">
              <w:rPr>
                <w:rStyle w:val="Hyperlink"/>
              </w:rPr>
              <w:t>Abbreviations</w:t>
            </w:r>
            <w:r>
              <w:rPr>
                <w:webHidden/>
              </w:rPr>
              <w:tab/>
            </w:r>
            <w:r>
              <w:rPr>
                <w:webHidden/>
              </w:rPr>
              <w:fldChar w:fldCharType="begin"/>
            </w:r>
            <w:r>
              <w:rPr>
                <w:webHidden/>
              </w:rPr>
              <w:instrText xml:space="preserve"> PAGEREF _Toc206156612 \h </w:instrText>
            </w:r>
            <w:r>
              <w:rPr>
                <w:webHidden/>
              </w:rPr>
            </w:r>
            <w:r>
              <w:rPr>
                <w:webHidden/>
              </w:rPr>
              <w:fldChar w:fldCharType="separate"/>
            </w:r>
            <w:r w:rsidR="00125A2C">
              <w:rPr>
                <w:webHidden/>
              </w:rPr>
              <w:t>100</w:t>
            </w:r>
            <w:r>
              <w:rPr>
                <w:webHidden/>
              </w:rPr>
              <w:fldChar w:fldCharType="end"/>
            </w:r>
          </w:hyperlink>
        </w:p>
        <w:p w14:paraId="791B6FF2" w14:textId="14A475BF" w:rsidR="00FD1F7D" w:rsidRDefault="00FD1F7D">
          <w:pPr>
            <w:pStyle w:val="TOC1"/>
            <w:rPr>
              <w:rFonts w:asciiTheme="minorHAnsi" w:eastAsiaTheme="minorEastAsia" w:hAnsiTheme="minorHAnsi" w:cstheme="minorBidi"/>
              <w:b w:val="0"/>
              <w:kern w:val="2"/>
              <w:sz w:val="24"/>
              <w:szCs w:val="24"/>
              <w:lang w:val="en-US" w:eastAsia="en-US"/>
              <w14:ligatures w14:val="standardContextual"/>
            </w:rPr>
          </w:pPr>
          <w:hyperlink w:anchor="_Toc206156613" w:history="1">
            <w:r w:rsidRPr="00A61A00">
              <w:rPr>
                <w:rStyle w:val="Hyperlink"/>
              </w:rPr>
              <w:t>C-5</w:t>
            </w:r>
            <w:r>
              <w:rPr>
                <w:rFonts w:asciiTheme="minorHAnsi" w:eastAsiaTheme="minorEastAsia" w:hAnsiTheme="minorHAnsi" w:cstheme="minorBidi"/>
                <w:b w:val="0"/>
                <w:kern w:val="2"/>
                <w:sz w:val="24"/>
                <w:szCs w:val="24"/>
                <w:lang w:val="en-US" w:eastAsia="en-US"/>
                <w14:ligatures w14:val="standardContextual"/>
              </w:rPr>
              <w:tab/>
            </w:r>
            <w:r w:rsidRPr="00A61A00">
              <w:rPr>
                <w:rStyle w:val="Hyperlink"/>
              </w:rPr>
              <w:t>Overview of data quality measures</w:t>
            </w:r>
            <w:r>
              <w:rPr>
                <w:webHidden/>
              </w:rPr>
              <w:tab/>
            </w:r>
            <w:r>
              <w:rPr>
                <w:webHidden/>
              </w:rPr>
              <w:fldChar w:fldCharType="begin"/>
            </w:r>
            <w:r>
              <w:rPr>
                <w:webHidden/>
              </w:rPr>
              <w:instrText xml:space="preserve"> PAGEREF _Toc206156613 \h </w:instrText>
            </w:r>
            <w:r>
              <w:rPr>
                <w:webHidden/>
              </w:rPr>
            </w:r>
            <w:r>
              <w:rPr>
                <w:webHidden/>
              </w:rPr>
              <w:fldChar w:fldCharType="separate"/>
            </w:r>
            <w:r w:rsidR="00125A2C">
              <w:rPr>
                <w:webHidden/>
              </w:rPr>
              <w:t>100</w:t>
            </w:r>
            <w:r>
              <w:rPr>
                <w:webHidden/>
              </w:rPr>
              <w:fldChar w:fldCharType="end"/>
            </w:r>
          </w:hyperlink>
        </w:p>
        <w:p w14:paraId="2CA29279" w14:textId="082ADC73" w:rsidR="00FD1F7D" w:rsidRDefault="00FD1F7D">
          <w:pPr>
            <w:pStyle w:val="TOC2"/>
            <w:tabs>
              <w:tab w:val="left" w:pos="1350"/>
            </w:tabs>
            <w:rPr>
              <w:rFonts w:asciiTheme="minorHAnsi" w:eastAsiaTheme="minorEastAsia" w:hAnsiTheme="minorHAnsi" w:cstheme="minorBidi"/>
              <w:kern w:val="2"/>
              <w:sz w:val="24"/>
              <w:szCs w:val="24"/>
              <w:lang w:val="en-US" w:eastAsia="en-US"/>
              <w14:ligatures w14:val="standardContextual"/>
            </w:rPr>
          </w:pPr>
          <w:hyperlink w:anchor="_Toc206156614" w:history="1">
            <w:r w:rsidRPr="00A61A00">
              <w:rPr>
                <w:rStyle w:val="Hyperlink"/>
              </w:rPr>
              <w:t>C-5.1</w:t>
            </w:r>
            <w:r>
              <w:rPr>
                <w:rFonts w:asciiTheme="minorHAnsi" w:eastAsiaTheme="minorEastAsia" w:hAnsiTheme="minorHAnsi" w:cstheme="minorBidi"/>
                <w:kern w:val="2"/>
                <w:sz w:val="24"/>
                <w:szCs w:val="24"/>
                <w:lang w:val="en-US" w:eastAsia="en-US"/>
                <w14:ligatures w14:val="standardContextual"/>
              </w:rPr>
              <w:tab/>
            </w:r>
            <w:r w:rsidRPr="00A61A00">
              <w:rPr>
                <w:rStyle w:val="Hyperlink"/>
              </w:rPr>
              <w:t>Data quality measures</w:t>
            </w:r>
            <w:r>
              <w:rPr>
                <w:webHidden/>
              </w:rPr>
              <w:tab/>
            </w:r>
            <w:r>
              <w:rPr>
                <w:webHidden/>
              </w:rPr>
              <w:fldChar w:fldCharType="begin"/>
            </w:r>
            <w:r>
              <w:rPr>
                <w:webHidden/>
              </w:rPr>
              <w:instrText xml:space="preserve"> PAGEREF _Toc206156614 \h </w:instrText>
            </w:r>
            <w:r>
              <w:rPr>
                <w:webHidden/>
              </w:rPr>
            </w:r>
            <w:r>
              <w:rPr>
                <w:webHidden/>
              </w:rPr>
              <w:fldChar w:fldCharType="separate"/>
            </w:r>
            <w:r w:rsidR="00125A2C">
              <w:rPr>
                <w:webHidden/>
              </w:rPr>
              <w:t>101</w:t>
            </w:r>
            <w:r>
              <w:rPr>
                <w:webHidden/>
              </w:rPr>
              <w:fldChar w:fldCharType="end"/>
            </w:r>
          </w:hyperlink>
        </w:p>
        <w:p w14:paraId="73D9F3A9" w14:textId="1852407D" w:rsidR="00FD1F7D" w:rsidRDefault="00FD1F7D">
          <w:pPr>
            <w:pStyle w:val="TOC1"/>
            <w:rPr>
              <w:rFonts w:asciiTheme="minorHAnsi" w:eastAsiaTheme="minorEastAsia" w:hAnsiTheme="minorHAnsi" w:cstheme="minorBidi"/>
              <w:b w:val="0"/>
              <w:kern w:val="2"/>
              <w:sz w:val="24"/>
              <w:szCs w:val="24"/>
              <w:lang w:val="en-US" w:eastAsia="en-US"/>
              <w14:ligatures w14:val="standardContextual"/>
            </w:rPr>
          </w:pPr>
          <w:hyperlink w:anchor="_Toc206156615" w:history="1">
            <w:r w:rsidRPr="00A61A00">
              <w:rPr>
                <w:rStyle w:val="Hyperlink"/>
              </w:rPr>
              <w:t>C-6</w:t>
            </w:r>
            <w:r>
              <w:rPr>
                <w:rFonts w:asciiTheme="minorHAnsi" w:eastAsiaTheme="minorEastAsia" w:hAnsiTheme="minorHAnsi" w:cstheme="minorBidi"/>
                <w:b w:val="0"/>
                <w:kern w:val="2"/>
                <w:sz w:val="24"/>
                <w:szCs w:val="24"/>
                <w:lang w:val="en-US" w:eastAsia="en-US"/>
                <w14:ligatures w14:val="standardContextual"/>
              </w:rPr>
              <w:tab/>
            </w:r>
            <w:r w:rsidRPr="00A61A00">
              <w:rPr>
                <w:rStyle w:val="Hyperlink"/>
              </w:rPr>
              <w:t>Recommendations for Product Specification developers</w:t>
            </w:r>
            <w:r>
              <w:rPr>
                <w:webHidden/>
              </w:rPr>
              <w:tab/>
            </w:r>
            <w:r>
              <w:rPr>
                <w:webHidden/>
              </w:rPr>
              <w:fldChar w:fldCharType="begin"/>
            </w:r>
            <w:r>
              <w:rPr>
                <w:webHidden/>
              </w:rPr>
              <w:instrText xml:space="preserve"> PAGEREF _Toc206156615 \h </w:instrText>
            </w:r>
            <w:r>
              <w:rPr>
                <w:webHidden/>
              </w:rPr>
            </w:r>
            <w:r>
              <w:rPr>
                <w:webHidden/>
              </w:rPr>
              <w:fldChar w:fldCharType="separate"/>
            </w:r>
            <w:r w:rsidR="00125A2C">
              <w:rPr>
                <w:webHidden/>
              </w:rPr>
              <w:t>102</w:t>
            </w:r>
            <w:r>
              <w:rPr>
                <w:webHidden/>
              </w:rPr>
              <w:fldChar w:fldCharType="end"/>
            </w:r>
          </w:hyperlink>
        </w:p>
        <w:p w14:paraId="0B659415" w14:textId="30B3D84B" w:rsidR="00FD1F7D" w:rsidRDefault="00FD1F7D">
          <w:pPr>
            <w:pStyle w:val="TOC2"/>
            <w:tabs>
              <w:tab w:val="left" w:pos="1350"/>
            </w:tabs>
            <w:rPr>
              <w:rFonts w:asciiTheme="minorHAnsi" w:eastAsiaTheme="minorEastAsia" w:hAnsiTheme="minorHAnsi" w:cstheme="minorBidi"/>
              <w:kern w:val="2"/>
              <w:sz w:val="24"/>
              <w:szCs w:val="24"/>
              <w:lang w:val="en-US" w:eastAsia="en-US"/>
              <w14:ligatures w14:val="standardContextual"/>
            </w:rPr>
          </w:pPr>
          <w:hyperlink w:anchor="_Toc206156616" w:history="1">
            <w:r w:rsidRPr="00A61A00">
              <w:rPr>
                <w:rStyle w:val="Hyperlink"/>
              </w:rPr>
              <w:t>C-6.1</w:t>
            </w:r>
            <w:r>
              <w:rPr>
                <w:rFonts w:asciiTheme="minorHAnsi" w:eastAsiaTheme="minorEastAsia" w:hAnsiTheme="minorHAnsi" w:cstheme="minorBidi"/>
                <w:kern w:val="2"/>
                <w:sz w:val="24"/>
                <w:szCs w:val="24"/>
                <w:lang w:val="en-US" w:eastAsia="en-US"/>
                <w14:ligatures w14:val="standardContextual"/>
              </w:rPr>
              <w:tab/>
            </w:r>
            <w:r w:rsidRPr="00A61A00">
              <w:rPr>
                <w:rStyle w:val="Hyperlink"/>
              </w:rPr>
              <w:t>Completeness &gt; Commission / Omission</w:t>
            </w:r>
            <w:r>
              <w:rPr>
                <w:webHidden/>
              </w:rPr>
              <w:tab/>
            </w:r>
            <w:r>
              <w:rPr>
                <w:webHidden/>
              </w:rPr>
              <w:fldChar w:fldCharType="begin"/>
            </w:r>
            <w:r>
              <w:rPr>
                <w:webHidden/>
              </w:rPr>
              <w:instrText xml:space="preserve"> PAGEREF _Toc206156616 \h </w:instrText>
            </w:r>
            <w:r>
              <w:rPr>
                <w:webHidden/>
              </w:rPr>
            </w:r>
            <w:r>
              <w:rPr>
                <w:webHidden/>
              </w:rPr>
              <w:fldChar w:fldCharType="separate"/>
            </w:r>
            <w:r w:rsidR="00125A2C">
              <w:rPr>
                <w:webHidden/>
              </w:rPr>
              <w:t>103</w:t>
            </w:r>
            <w:r>
              <w:rPr>
                <w:webHidden/>
              </w:rPr>
              <w:fldChar w:fldCharType="end"/>
            </w:r>
          </w:hyperlink>
        </w:p>
        <w:p w14:paraId="52EE9C81" w14:textId="32658AFA" w:rsidR="00FD1F7D" w:rsidRDefault="00FD1F7D">
          <w:pPr>
            <w:pStyle w:val="TOC2"/>
            <w:tabs>
              <w:tab w:val="left" w:pos="1350"/>
            </w:tabs>
            <w:rPr>
              <w:rFonts w:asciiTheme="minorHAnsi" w:eastAsiaTheme="minorEastAsia" w:hAnsiTheme="minorHAnsi" w:cstheme="minorBidi"/>
              <w:kern w:val="2"/>
              <w:sz w:val="24"/>
              <w:szCs w:val="24"/>
              <w:lang w:val="en-US" w:eastAsia="en-US"/>
              <w14:ligatures w14:val="standardContextual"/>
            </w:rPr>
          </w:pPr>
          <w:hyperlink w:anchor="_Toc206156617" w:history="1">
            <w:r w:rsidRPr="00A61A00">
              <w:rPr>
                <w:rStyle w:val="Hyperlink"/>
              </w:rPr>
              <w:t>C-6.2</w:t>
            </w:r>
            <w:r>
              <w:rPr>
                <w:rFonts w:asciiTheme="minorHAnsi" w:eastAsiaTheme="minorEastAsia" w:hAnsiTheme="minorHAnsi" w:cstheme="minorBidi"/>
                <w:kern w:val="2"/>
                <w:sz w:val="24"/>
                <w:szCs w:val="24"/>
                <w:lang w:val="en-US" w:eastAsia="en-US"/>
                <w14:ligatures w14:val="standardContextual"/>
              </w:rPr>
              <w:tab/>
            </w:r>
            <w:r w:rsidRPr="00A61A00">
              <w:rPr>
                <w:rStyle w:val="Hyperlink"/>
              </w:rPr>
              <w:t>Logical Consistency &gt; Conceptual Consistency</w:t>
            </w:r>
            <w:r>
              <w:rPr>
                <w:webHidden/>
              </w:rPr>
              <w:tab/>
            </w:r>
            <w:r>
              <w:rPr>
                <w:webHidden/>
              </w:rPr>
              <w:fldChar w:fldCharType="begin"/>
            </w:r>
            <w:r>
              <w:rPr>
                <w:webHidden/>
              </w:rPr>
              <w:instrText xml:space="preserve"> PAGEREF _Toc206156617 \h </w:instrText>
            </w:r>
            <w:r>
              <w:rPr>
                <w:webHidden/>
              </w:rPr>
            </w:r>
            <w:r>
              <w:rPr>
                <w:webHidden/>
              </w:rPr>
              <w:fldChar w:fldCharType="separate"/>
            </w:r>
            <w:r w:rsidR="00125A2C">
              <w:rPr>
                <w:webHidden/>
              </w:rPr>
              <w:t>103</w:t>
            </w:r>
            <w:r>
              <w:rPr>
                <w:webHidden/>
              </w:rPr>
              <w:fldChar w:fldCharType="end"/>
            </w:r>
          </w:hyperlink>
        </w:p>
        <w:p w14:paraId="26F6E784" w14:textId="6EAFBFB1" w:rsidR="00FD1F7D" w:rsidRDefault="00FD1F7D">
          <w:pPr>
            <w:pStyle w:val="TOC2"/>
            <w:tabs>
              <w:tab w:val="left" w:pos="1350"/>
            </w:tabs>
            <w:rPr>
              <w:rFonts w:asciiTheme="minorHAnsi" w:eastAsiaTheme="minorEastAsia" w:hAnsiTheme="minorHAnsi" w:cstheme="minorBidi"/>
              <w:kern w:val="2"/>
              <w:sz w:val="24"/>
              <w:szCs w:val="24"/>
              <w:lang w:val="en-US" w:eastAsia="en-US"/>
              <w14:ligatures w14:val="standardContextual"/>
            </w:rPr>
          </w:pPr>
          <w:hyperlink w:anchor="_Toc206156618" w:history="1">
            <w:r w:rsidRPr="00A61A00">
              <w:rPr>
                <w:rStyle w:val="Hyperlink"/>
              </w:rPr>
              <w:t>C-6.3</w:t>
            </w:r>
            <w:r>
              <w:rPr>
                <w:rFonts w:asciiTheme="minorHAnsi" w:eastAsiaTheme="minorEastAsia" w:hAnsiTheme="minorHAnsi" w:cstheme="minorBidi"/>
                <w:kern w:val="2"/>
                <w:sz w:val="24"/>
                <w:szCs w:val="24"/>
                <w:lang w:val="en-US" w:eastAsia="en-US"/>
                <w14:ligatures w14:val="standardContextual"/>
              </w:rPr>
              <w:tab/>
            </w:r>
            <w:r w:rsidRPr="00A61A00">
              <w:rPr>
                <w:rStyle w:val="Hyperlink"/>
              </w:rPr>
              <w:t>Logical Consistency &gt; Domain Consistency</w:t>
            </w:r>
            <w:r>
              <w:rPr>
                <w:webHidden/>
              </w:rPr>
              <w:tab/>
            </w:r>
            <w:r>
              <w:rPr>
                <w:webHidden/>
              </w:rPr>
              <w:fldChar w:fldCharType="begin"/>
            </w:r>
            <w:r>
              <w:rPr>
                <w:webHidden/>
              </w:rPr>
              <w:instrText xml:space="preserve"> PAGEREF _Toc206156618 \h </w:instrText>
            </w:r>
            <w:r>
              <w:rPr>
                <w:webHidden/>
              </w:rPr>
            </w:r>
            <w:r>
              <w:rPr>
                <w:webHidden/>
              </w:rPr>
              <w:fldChar w:fldCharType="separate"/>
            </w:r>
            <w:r w:rsidR="00125A2C">
              <w:rPr>
                <w:webHidden/>
              </w:rPr>
              <w:t>103</w:t>
            </w:r>
            <w:r>
              <w:rPr>
                <w:webHidden/>
              </w:rPr>
              <w:fldChar w:fldCharType="end"/>
            </w:r>
          </w:hyperlink>
        </w:p>
        <w:p w14:paraId="691C86F2" w14:textId="7BD37479" w:rsidR="00FD1F7D" w:rsidRDefault="00FD1F7D">
          <w:pPr>
            <w:pStyle w:val="TOC2"/>
            <w:tabs>
              <w:tab w:val="left" w:pos="1350"/>
            </w:tabs>
            <w:rPr>
              <w:rFonts w:asciiTheme="minorHAnsi" w:eastAsiaTheme="minorEastAsia" w:hAnsiTheme="minorHAnsi" w:cstheme="minorBidi"/>
              <w:kern w:val="2"/>
              <w:sz w:val="24"/>
              <w:szCs w:val="24"/>
              <w:lang w:val="en-US" w:eastAsia="en-US"/>
              <w14:ligatures w14:val="standardContextual"/>
            </w:rPr>
          </w:pPr>
          <w:hyperlink w:anchor="_Toc206156619" w:history="1">
            <w:r w:rsidRPr="00A61A00">
              <w:rPr>
                <w:rStyle w:val="Hyperlink"/>
              </w:rPr>
              <w:t>C-6.4</w:t>
            </w:r>
            <w:r>
              <w:rPr>
                <w:rFonts w:asciiTheme="minorHAnsi" w:eastAsiaTheme="minorEastAsia" w:hAnsiTheme="minorHAnsi" w:cstheme="minorBidi"/>
                <w:kern w:val="2"/>
                <w:sz w:val="24"/>
                <w:szCs w:val="24"/>
                <w:lang w:val="en-US" w:eastAsia="en-US"/>
                <w14:ligatures w14:val="standardContextual"/>
              </w:rPr>
              <w:tab/>
            </w:r>
            <w:r w:rsidRPr="00A61A00">
              <w:rPr>
                <w:rStyle w:val="Hyperlink"/>
              </w:rPr>
              <w:t>Logical Consistency &gt; Format Consistency</w:t>
            </w:r>
            <w:r>
              <w:rPr>
                <w:webHidden/>
              </w:rPr>
              <w:tab/>
            </w:r>
            <w:r>
              <w:rPr>
                <w:webHidden/>
              </w:rPr>
              <w:fldChar w:fldCharType="begin"/>
            </w:r>
            <w:r>
              <w:rPr>
                <w:webHidden/>
              </w:rPr>
              <w:instrText xml:space="preserve"> PAGEREF _Toc206156619 \h </w:instrText>
            </w:r>
            <w:r>
              <w:rPr>
                <w:webHidden/>
              </w:rPr>
            </w:r>
            <w:r>
              <w:rPr>
                <w:webHidden/>
              </w:rPr>
              <w:fldChar w:fldCharType="separate"/>
            </w:r>
            <w:r w:rsidR="00125A2C">
              <w:rPr>
                <w:webHidden/>
              </w:rPr>
              <w:t>103</w:t>
            </w:r>
            <w:r>
              <w:rPr>
                <w:webHidden/>
              </w:rPr>
              <w:fldChar w:fldCharType="end"/>
            </w:r>
          </w:hyperlink>
        </w:p>
        <w:p w14:paraId="0671E382" w14:textId="76C1FD15" w:rsidR="00FD1F7D" w:rsidRDefault="00FD1F7D">
          <w:pPr>
            <w:pStyle w:val="TOC2"/>
            <w:tabs>
              <w:tab w:val="left" w:pos="1350"/>
            </w:tabs>
            <w:rPr>
              <w:rFonts w:asciiTheme="minorHAnsi" w:eastAsiaTheme="minorEastAsia" w:hAnsiTheme="minorHAnsi" w:cstheme="minorBidi"/>
              <w:kern w:val="2"/>
              <w:sz w:val="24"/>
              <w:szCs w:val="24"/>
              <w:lang w:val="en-US" w:eastAsia="en-US"/>
              <w14:ligatures w14:val="standardContextual"/>
            </w:rPr>
          </w:pPr>
          <w:hyperlink w:anchor="_Toc206156620" w:history="1">
            <w:r w:rsidRPr="00A61A00">
              <w:rPr>
                <w:rStyle w:val="Hyperlink"/>
              </w:rPr>
              <w:t>C-6.5</w:t>
            </w:r>
            <w:r>
              <w:rPr>
                <w:rFonts w:asciiTheme="minorHAnsi" w:eastAsiaTheme="minorEastAsia" w:hAnsiTheme="minorHAnsi" w:cstheme="minorBidi"/>
                <w:kern w:val="2"/>
                <w:sz w:val="24"/>
                <w:szCs w:val="24"/>
                <w:lang w:val="en-US" w:eastAsia="en-US"/>
                <w14:ligatures w14:val="standardContextual"/>
              </w:rPr>
              <w:tab/>
            </w:r>
            <w:r w:rsidRPr="00A61A00">
              <w:rPr>
                <w:rStyle w:val="Hyperlink"/>
              </w:rPr>
              <w:t>Logical Consistency &gt; Topological Consistency</w:t>
            </w:r>
            <w:r>
              <w:rPr>
                <w:webHidden/>
              </w:rPr>
              <w:tab/>
            </w:r>
            <w:r>
              <w:rPr>
                <w:webHidden/>
              </w:rPr>
              <w:fldChar w:fldCharType="begin"/>
            </w:r>
            <w:r>
              <w:rPr>
                <w:webHidden/>
              </w:rPr>
              <w:instrText xml:space="preserve"> PAGEREF _Toc206156620 \h </w:instrText>
            </w:r>
            <w:r>
              <w:rPr>
                <w:webHidden/>
              </w:rPr>
            </w:r>
            <w:r>
              <w:rPr>
                <w:webHidden/>
              </w:rPr>
              <w:fldChar w:fldCharType="separate"/>
            </w:r>
            <w:r w:rsidR="00125A2C">
              <w:rPr>
                <w:webHidden/>
              </w:rPr>
              <w:t>104</w:t>
            </w:r>
            <w:r>
              <w:rPr>
                <w:webHidden/>
              </w:rPr>
              <w:fldChar w:fldCharType="end"/>
            </w:r>
          </w:hyperlink>
        </w:p>
        <w:p w14:paraId="5A31B3CA" w14:textId="0EB7D218" w:rsidR="00FD1F7D" w:rsidRDefault="00FD1F7D">
          <w:pPr>
            <w:pStyle w:val="TOC2"/>
            <w:tabs>
              <w:tab w:val="left" w:pos="1350"/>
            </w:tabs>
            <w:rPr>
              <w:rFonts w:asciiTheme="minorHAnsi" w:eastAsiaTheme="minorEastAsia" w:hAnsiTheme="minorHAnsi" w:cstheme="minorBidi"/>
              <w:kern w:val="2"/>
              <w:sz w:val="24"/>
              <w:szCs w:val="24"/>
              <w:lang w:val="en-US" w:eastAsia="en-US"/>
              <w14:ligatures w14:val="standardContextual"/>
            </w:rPr>
          </w:pPr>
          <w:hyperlink w:anchor="_Toc206156621" w:history="1">
            <w:r w:rsidRPr="00A61A00">
              <w:rPr>
                <w:rStyle w:val="Hyperlink"/>
              </w:rPr>
              <w:t>C-6.6</w:t>
            </w:r>
            <w:r>
              <w:rPr>
                <w:rFonts w:asciiTheme="minorHAnsi" w:eastAsiaTheme="minorEastAsia" w:hAnsiTheme="minorHAnsi" w:cstheme="minorBidi"/>
                <w:kern w:val="2"/>
                <w:sz w:val="24"/>
                <w:szCs w:val="24"/>
                <w:lang w:val="en-US" w:eastAsia="en-US"/>
                <w14:ligatures w14:val="standardContextual"/>
              </w:rPr>
              <w:tab/>
            </w:r>
            <w:r w:rsidRPr="00A61A00">
              <w:rPr>
                <w:rStyle w:val="Hyperlink"/>
              </w:rPr>
              <w:t>Positional Accuracy</w:t>
            </w:r>
            <w:r>
              <w:rPr>
                <w:webHidden/>
              </w:rPr>
              <w:tab/>
            </w:r>
            <w:r>
              <w:rPr>
                <w:webHidden/>
              </w:rPr>
              <w:fldChar w:fldCharType="begin"/>
            </w:r>
            <w:r>
              <w:rPr>
                <w:webHidden/>
              </w:rPr>
              <w:instrText xml:space="preserve"> PAGEREF _Toc206156621 \h </w:instrText>
            </w:r>
            <w:r>
              <w:rPr>
                <w:webHidden/>
              </w:rPr>
            </w:r>
            <w:r>
              <w:rPr>
                <w:webHidden/>
              </w:rPr>
              <w:fldChar w:fldCharType="separate"/>
            </w:r>
            <w:r w:rsidR="00125A2C">
              <w:rPr>
                <w:webHidden/>
              </w:rPr>
              <w:t>104</w:t>
            </w:r>
            <w:r>
              <w:rPr>
                <w:webHidden/>
              </w:rPr>
              <w:fldChar w:fldCharType="end"/>
            </w:r>
          </w:hyperlink>
        </w:p>
        <w:p w14:paraId="3FCB23C0" w14:textId="4F6ED946" w:rsidR="00FD1F7D" w:rsidRDefault="00FD1F7D">
          <w:pPr>
            <w:pStyle w:val="TOC2"/>
            <w:tabs>
              <w:tab w:val="left" w:pos="1350"/>
            </w:tabs>
            <w:rPr>
              <w:rFonts w:asciiTheme="minorHAnsi" w:eastAsiaTheme="minorEastAsia" w:hAnsiTheme="minorHAnsi" w:cstheme="minorBidi"/>
              <w:kern w:val="2"/>
              <w:sz w:val="24"/>
              <w:szCs w:val="24"/>
              <w:lang w:val="en-US" w:eastAsia="en-US"/>
              <w14:ligatures w14:val="standardContextual"/>
            </w:rPr>
          </w:pPr>
          <w:hyperlink w:anchor="_Toc206156622" w:history="1">
            <w:r w:rsidRPr="00A61A00">
              <w:rPr>
                <w:rStyle w:val="Hyperlink"/>
              </w:rPr>
              <w:t>C-6.7</w:t>
            </w:r>
            <w:r>
              <w:rPr>
                <w:rFonts w:asciiTheme="minorHAnsi" w:eastAsiaTheme="minorEastAsia" w:hAnsiTheme="minorHAnsi" w:cstheme="minorBidi"/>
                <w:kern w:val="2"/>
                <w:sz w:val="24"/>
                <w:szCs w:val="24"/>
                <w:lang w:val="en-US" w:eastAsia="en-US"/>
                <w14:ligatures w14:val="standardContextual"/>
              </w:rPr>
              <w:tab/>
            </w:r>
            <w:r w:rsidRPr="00A61A00">
              <w:rPr>
                <w:rStyle w:val="Hyperlink"/>
              </w:rPr>
              <w:t>Thematic Accuracy</w:t>
            </w:r>
            <w:r>
              <w:rPr>
                <w:webHidden/>
              </w:rPr>
              <w:tab/>
            </w:r>
            <w:r>
              <w:rPr>
                <w:webHidden/>
              </w:rPr>
              <w:fldChar w:fldCharType="begin"/>
            </w:r>
            <w:r>
              <w:rPr>
                <w:webHidden/>
              </w:rPr>
              <w:instrText xml:space="preserve"> PAGEREF _Toc206156622 \h </w:instrText>
            </w:r>
            <w:r>
              <w:rPr>
                <w:webHidden/>
              </w:rPr>
            </w:r>
            <w:r>
              <w:rPr>
                <w:webHidden/>
              </w:rPr>
              <w:fldChar w:fldCharType="separate"/>
            </w:r>
            <w:r w:rsidR="00125A2C">
              <w:rPr>
                <w:webHidden/>
              </w:rPr>
              <w:t>105</w:t>
            </w:r>
            <w:r>
              <w:rPr>
                <w:webHidden/>
              </w:rPr>
              <w:fldChar w:fldCharType="end"/>
            </w:r>
          </w:hyperlink>
        </w:p>
        <w:p w14:paraId="6F274EA5" w14:textId="04320AD2" w:rsidR="00FD1F7D" w:rsidRDefault="00FD1F7D">
          <w:pPr>
            <w:pStyle w:val="TOC2"/>
            <w:tabs>
              <w:tab w:val="left" w:pos="1350"/>
            </w:tabs>
            <w:rPr>
              <w:rFonts w:asciiTheme="minorHAnsi" w:eastAsiaTheme="minorEastAsia" w:hAnsiTheme="minorHAnsi" w:cstheme="minorBidi"/>
              <w:kern w:val="2"/>
              <w:sz w:val="24"/>
              <w:szCs w:val="24"/>
              <w:lang w:val="en-US" w:eastAsia="en-US"/>
              <w14:ligatures w14:val="standardContextual"/>
            </w:rPr>
          </w:pPr>
          <w:hyperlink w:anchor="_Toc206156623" w:history="1">
            <w:r w:rsidRPr="00A61A00">
              <w:rPr>
                <w:rStyle w:val="Hyperlink"/>
              </w:rPr>
              <w:t>C-6.8</w:t>
            </w:r>
            <w:r>
              <w:rPr>
                <w:rFonts w:asciiTheme="minorHAnsi" w:eastAsiaTheme="minorEastAsia" w:hAnsiTheme="minorHAnsi" w:cstheme="minorBidi"/>
                <w:kern w:val="2"/>
                <w:sz w:val="24"/>
                <w:szCs w:val="24"/>
                <w:lang w:val="en-US" w:eastAsia="en-US"/>
                <w14:ligatures w14:val="standardContextual"/>
              </w:rPr>
              <w:tab/>
            </w:r>
            <w:r w:rsidRPr="00A61A00">
              <w:rPr>
                <w:rStyle w:val="Hyperlink"/>
              </w:rPr>
              <w:t>Temporal Quality</w:t>
            </w:r>
            <w:r>
              <w:rPr>
                <w:webHidden/>
              </w:rPr>
              <w:tab/>
            </w:r>
            <w:r>
              <w:rPr>
                <w:webHidden/>
              </w:rPr>
              <w:fldChar w:fldCharType="begin"/>
            </w:r>
            <w:r>
              <w:rPr>
                <w:webHidden/>
              </w:rPr>
              <w:instrText xml:space="preserve"> PAGEREF _Toc206156623 \h </w:instrText>
            </w:r>
            <w:r>
              <w:rPr>
                <w:webHidden/>
              </w:rPr>
            </w:r>
            <w:r>
              <w:rPr>
                <w:webHidden/>
              </w:rPr>
              <w:fldChar w:fldCharType="separate"/>
            </w:r>
            <w:r w:rsidR="00125A2C">
              <w:rPr>
                <w:webHidden/>
              </w:rPr>
              <w:t>105</w:t>
            </w:r>
            <w:r>
              <w:rPr>
                <w:webHidden/>
              </w:rPr>
              <w:fldChar w:fldCharType="end"/>
            </w:r>
          </w:hyperlink>
        </w:p>
        <w:p w14:paraId="5200FE3C" w14:textId="3B7A476B" w:rsidR="00FD1F7D" w:rsidRDefault="00FD1F7D">
          <w:pPr>
            <w:pStyle w:val="TOC2"/>
            <w:tabs>
              <w:tab w:val="left" w:pos="1350"/>
            </w:tabs>
            <w:rPr>
              <w:rFonts w:asciiTheme="minorHAnsi" w:eastAsiaTheme="minorEastAsia" w:hAnsiTheme="minorHAnsi" w:cstheme="minorBidi"/>
              <w:kern w:val="2"/>
              <w:sz w:val="24"/>
              <w:szCs w:val="24"/>
              <w:lang w:val="en-US" w:eastAsia="en-US"/>
              <w14:ligatures w14:val="standardContextual"/>
            </w:rPr>
          </w:pPr>
          <w:hyperlink w:anchor="_Toc206156624" w:history="1">
            <w:r w:rsidRPr="00A61A00">
              <w:rPr>
                <w:rStyle w:val="Hyperlink"/>
              </w:rPr>
              <w:t>C-6.9</w:t>
            </w:r>
            <w:r>
              <w:rPr>
                <w:rFonts w:asciiTheme="minorHAnsi" w:eastAsiaTheme="minorEastAsia" w:hAnsiTheme="minorHAnsi" w:cstheme="minorBidi"/>
                <w:kern w:val="2"/>
                <w:sz w:val="24"/>
                <w:szCs w:val="24"/>
                <w:lang w:val="en-US" w:eastAsia="en-US"/>
                <w14:ligatures w14:val="standardContextual"/>
              </w:rPr>
              <w:tab/>
            </w:r>
            <w:r w:rsidRPr="00A61A00">
              <w:rPr>
                <w:rStyle w:val="Hyperlink"/>
              </w:rPr>
              <w:t>Aggregation</w:t>
            </w:r>
            <w:r>
              <w:rPr>
                <w:webHidden/>
              </w:rPr>
              <w:tab/>
            </w:r>
            <w:r>
              <w:rPr>
                <w:webHidden/>
              </w:rPr>
              <w:fldChar w:fldCharType="begin"/>
            </w:r>
            <w:r>
              <w:rPr>
                <w:webHidden/>
              </w:rPr>
              <w:instrText xml:space="preserve"> PAGEREF _Toc206156624 \h </w:instrText>
            </w:r>
            <w:r>
              <w:rPr>
                <w:webHidden/>
              </w:rPr>
            </w:r>
            <w:r>
              <w:rPr>
                <w:webHidden/>
              </w:rPr>
              <w:fldChar w:fldCharType="separate"/>
            </w:r>
            <w:r w:rsidR="00125A2C">
              <w:rPr>
                <w:webHidden/>
              </w:rPr>
              <w:t>105</w:t>
            </w:r>
            <w:r>
              <w:rPr>
                <w:webHidden/>
              </w:rPr>
              <w:fldChar w:fldCharType="end"/>
            </w:r>
          </w:hyperlink>
        </w:p>
        <w:p w14:paraId="0B262C07" w14:textId="30515448" w:rsidR="00FD1F7D" w:rsidRDefault="00FD1F7D">
          <w:pPr>
            <w:pStyle w:val="TOC2"/>
            <w:tabs>
              <w:tab w:val="left" w:pos="1350"/>
            </w:tabs>
            <w:rPr>
              <w:rFonts w:asciiTheme="minorHAnsi" w:eastAsiaTheme="minorEastAsia" w:hAnsiTheme="minorHAnsi" w:cstheme="minorBidi"/>
              <w:kern w:val="2"/>
              <w:sz w:val="24"/>
              <w:szCs w:val="24"/>
              <w:lang w:val="en-US" w:eastAsia="en-US"/>
              <w14:ligatures w14:val="standardContextual"/>
            </w:rPr>
          </w:pPr>
          <w:hyperlink w:anchor="_Toc206156625" w:history="1">
            <w:r w:rsidRPr="00A61A00">
              <w:rPr>
                <w:rStyle w:val="Hyperlink"/>
              </w:rPr>
              <w:t>C-6.10</w:t>
            </w:r>
            <w:r>
              <w:rPr>
                <w:rFonts w:asciiTheme="minorHAnsi" w:eastAsiaTheme="minorEastAsia" w:hAnsiTheme="minorHAnsi" w:cstheme="minorBidi"/>
                <w:kern w:val="2"/>
                <w:sz w:val="24"/>
                <w:szCs w:val="24"/>
                <w:lang w:val="en-US" w:eastAsia="en-US"/>
                <w14:ligatures w14:val="standardContextual"/>
              </w:rPr>
              <w:tab/>
            </w:r>
            <w:r w:rsidRPr="00A61A00">
              <w:rPr>
                <w:rStyle w:val="Hyperlink"/>
              </w:rPr>
              <w:t>Usability</w:t>
            </w:r>
            <w:r>
              <w:rPr>
                <w:webHidden/>
              </w:rPr>
              <w:tab/>
            </w:r>
            <w:r>
              <w:rPr>
                <w:webHidden/>
              </w:rPr>
              <w:fldChar w:fldCharType="begin"/>
            </w:r>
            <w:r>
              <w:rPr>
                <w:webHidden/>
              </w:rPr>
              <w:instrText xml:space="preserve"> PAGEREF _Toc206156625 \h </w:instrText>
            </w:r>
            <w:r>
              <w:rPr>
                <w:webHidden/>
              </w:rPr>
            </w:r>
            <w:r>
              <w:rPr>
                <w:webHidden/>
              </w:rPr>
              <w:fldChar w:fldCharType="separate"/>
            </w:r>
            <w:r w:rsidR="00125A2C">
              <w:rPr>
                <w:webHidden/>
              </w:rPr>
              <w:t>106</w:t>
            </w:r>
            <w:r>
              <w:rPr>
                <w:webHidden/>
              </w:rPr>
              <w:fldChar w:fldCharType="end"/>
            </w:r>
          </w:hyperlink>
        </w:p>
        <w:p w14:paraId="5273AF0E" w14:textId="1B365AAF" w:rsidR="00FD1F7D" w:rsidRDefault="00FD1F7D">
          <w:pPr>
            <w:pStyle w:val="TOC2"/>
            <w:tabs>
              <w:tab w:val="left" w:pos="1350"/>
            </w:tabs>
            <w:rPr>
              <w:rFonts w:asciiTheme="minorHAnsi" w:eastAsiaTheme="minorEastAsia" w:hAnsiTheme="minorHAnsi" w:cstheme="minorBidi"/>
              <w:kern w:val="2"/>
              <w:sz w:val="24"/>
              <w:szCs w:val="24"/>
              <w:lang w:val="en-US" w:eastAsia="en-US"/>
              <w14:ligatures w14:val="standardContextual"/>
            </w:rPr>
          </w:pPr>
          <w:hyperlink w:anchor="_Toc206156626" w:history="1">
            <w:r w:rsidRPr="00A61A00">
              <w:rPr>
                <w:rStyle w:val="Hyperlink"/>
              </w:rPr>
              <w:t>C-6.11</w:t>
            </w:r>
            <w:r>
              <w:rPr>
                <w:rFonts w:asciiTheme="minorHAnsi" w:eastAsiaTheme="minorEastAsia" w:hAnsiTheme="minorHAnsi" w:cstheme="minorBidi"/>
                <w:kern w:val="2"/>
                <w:sz w:val="24"/>
                <w:szCs w:val="24"/>
                <w:lang w:val="en-US" w:eastAsia="en-US"/>
                <w14:ligatures w14:val="standardContextual"/>
              </w:rPr>
              <w:tab/>
            </w:r>
            <w:r w:rsidRPr="00A61A00">
              <w:rPr>
                <w:rStyle w:val="Hyperlink"/>
              </w:rPr>
              <w:t>Introduction to data quality</w:t>
            </w:r>
            <w:r>
              <w:rPr>
                <w:webHidden/>
              </w:rPr>
              <w:tab/>
            </w:r>
            <w:r>
              <w:rPr>
                <w:webHidden/>
              </w:rPr>
              <w:fldChar w:fldCharType="begin"/>
            </w:r>
            <w:r>
              <w:rPr>
                <w:webHidden/>
              </w:rPr>
              <w:instrText xml:space="preserve"> PAGEREF _Toc206156626 \h </w:instrText>
            </w:r>
            <w:r>
              <w:rPr>
                <w:webHidden/>
              </w:rPr>
            </w:r>
            <w:r>
              <w:rPr>
                <w:webHidden/>
              </w:rPr>
              <w:fldChar w:fldCharType="separate"/>
            </w:r>
            <w:r w:rsidR="00125A2C">
              <w:rPr>
                <w:webHidden/>
              </w:rPr>
              <w:t>106</w:t>
            </w:r>
            <w:r>
              <w:rPr>
                <w:webHidden/>
              </w:rPr>
              <w:fldChar w:fldCharType="end"/>
            </w:r>
          </w:hyperlink>
        </w:p>
        <w:p w14:paraId="3B0F93DD" w14:textId="64236005" w:rsidR="00FD1F7D" w:rsidRDefault="00FD1F7D">
          <w:pPr>
            <w:pStyle w:val="TOC1"/>
            <w:rPr>
              <w:rFonts w:asciiTheme="minorHAnsi" w:eastAsiaTheme="minorEastAsia" w:hAnsiTheme="minorHAnsi" w:cstheme="minorBidi"/>
              <w:b w:val="0"/>
              <w:kern w:val="2"/>
              <w:sz w:val="24"/>
              <w:szCs w:val="24"/>
              <w:lang w:val="en-US" w:eastAsia="en-US"/>
              <w14:ligatures w14:val="standardContextual"/>
            </w:rPr>
          </w:pPr>
          <w:hyperlink w:anchor="_Toc206156627" w:history="1">
            <w:r w:rsidRPr="00A61A00">
              <w:rPr>
                <w:rStyle w:val="Hyperlink"/>
              </w:rPr>
              <w:t>C-7</w:t>
            </w:r>
            <w:r>
              <w:rPr>
                <w:rFonts w:asciiTheme="minorHAnsi" w:eastAsiaTheme="minorEastAsia" w:hAnsiTheme="minorHAnsi" w:cstheme="minorBidi"/>
                <w:b w:val="0"/>
                <w:kern w:val="2"/>
                <w:sz w:val="24"/>
                <w:szCs w:val="24"/>
                <w:lang w:val="en-US" w:eastAsia="en-US"/>
                <w14:ligatures w14:val="standardContextual"/>
              </w:rPr>
              <w:tab/>
            </w:r>
            <w:r w:rsidRPr="00A61A00">
              <w:rPr>
                <w:rStyle w:val="Hyperlink"/>
              </w:rPr>
              <w:t>Data quality measures</w:t>
            </w:r>
            <w:r>
              <w:rPr>
                <w:webHidden/>
              </w:rPr>
              <w:tab/>
            </w:r>
            <w:r>
              <w:rPr>
                <w:webHidden/>
              </w:rPr>
              <w:fldChar w:fldCharType="begin"/>
            </w:r>
            <w:r>
              <w:rPr>
                <w:webHidden/>
              </w:rPr>
              <w:instrText xml:space="preserve"> PAGEREF _Toc206156627 \h </w:instrText>
            </w:r>
            <w:r>
              <w:rPr>
                <w:webHidden/>
              </w:rPr>
            </w:r>
            <w:r>
              <w:rPr>
                <w:webHidden/>
              </w:rPr>
              <w:fldChar w:fldCharType="separate"/>
            </w:r>
            <w:r w:rsidR="00125A2C">
              <w:rPr>
                <w:webHidden/>
              </w:rPr>
              <w:t>106</w:t>
            </w:r>
            <w:r>
              <w:rPr>
                <w:webHidden/>
              </w:rPr>
              <w:fldChar w:fldCharType="end"/>
            </w:r>
          </w:hyperlink>
        </w:p>
        <w:p w14:paraId="5FA84EB7" w14:textId="566C5A69" w:rsidR="00FD1F7D" w:rsidRDefault="00FD1F7D">
          <w:pPr>
            <w:pStyle w:val="TOC1"/>
            <w:rPr>
              <w:rFonts w:asciiTheme="minorHAnsi" w:eastAsiaTheme="minorEastAsia" w:hAnsiTheme="minorHAnsi" w:cstheme="minorBidi"/>
              <w:b w:val="0"/>
              <w:kern w:val="2"/>
              <w:sz w:val="24"/>
              <w:szCs w:val="24"/>
              <w:lang w:val="en-US" w:eastAsia="en-US"/>
              <w14:ligatures w14:val="standardContextual"/>
            </w:rPr>
          </w:pPr>
          <w:hyperlink w:anchor="_Toc206156638" w:history="1">
            <w:r w:rsidRPr="00A61A00">
              <w:rPr>
                <w:rStyle w:val="Hyperlink"/>
              </w:rPr>
              <w:t>C-8</w:t>
            </w:r>
            <w:r>
              <w:rPr>
                <w:rFonts w:asciiTheme="minorHAnsi" w:eastAsiaTheme="minorEastAsia" w:hAnsiTheme="minorHAnsi" w:cstheme="minorBidi"/>
                <w:b w:val="0"/>
                <w:kern w:val="2"/>
                <w:sz w:val="24"/>
                <w:szCs w:val="24"/>
                <w:lang w:val="en-US" w:eastAsia="en-US"/>
                <w14:ligatures w14:val="standardContextual"/>
              </w:rPr>
              <w:tab/>
            </w:r>
            <w:r w:rsidRPr="00A61A00">
              <w:rPr>
                <w:rStyle w:val="Hyperlink"/>
              </w:rPr>
              <w:t>Recommended template for the data quality section of Product Specifications</w:t>
            </w:r>
            <w:r>
              <w:rPr>
                <w:webHidden/>
              </w:rPr>
              <w:tab/>
            </w:r>
            <w:r>
              <w:rPr>
                <w:webHidden/>
              </w:rPr>
              <w:fldChar w:fldCharType="begin"/>
            </w:r>
            <w:r>
              <w:rPr>
                <w:webHidden/>
              </w:rPr>
              <w:instrText xml:space="preserve"> PAGEREF _Toc206156638 \h </w:instrText>
            </w:r>
            <w:r>
              <w:rPr>
                <w:webHidden/>
              </w:rPr>
            </w:r>
            <w:r>
              <w:rPr>
                <w:webHidden/>
              </w:rPr>
              <w:fldChar w:fldCharType="separate"/>
            </w:r>
            <w:r w:rsidR="00125A2C">
              <w:rPr>
                <w:webHidden/>
              </w:rPr>
              <w:t>111</w:t>
            </w:r>
            <w:r>
              <w:rPr>
                <w:webHidden/>
              </w:rPr>
              <w:fldChar w:fldCharType="end"/>
            </w:r>
          </w:hyperlink>
        </w:p>
        <w:p w14:paraId="56E09C9E" w14:textId="3484A5B5" w:rsidR="00FD1F7D" w:rsidRDefault="00FD1F7D">
          <w:pPr>
            <w:pStyle w:val="TOC2"/>
            <w:tabs>
              <w:tab w:val="left" w:pos="1350"/>
            </w:tabs>
            <w:rPr>
              <w:rFonts w:asciiTheme="minorHAnsi" w:eastAsiaTheme="minorEastAsia" w:hAnsiTheme="minorHAnsi" w:cstheme="minorBidi"/>
              <w:kern w:val="2"/>
              <w:sz w:val="24"/>
              <w:szCs w:val="24"/>
              <w:lang w:val="en-US" w:eastAsia="en-US"/>
              <w14:ligatures w14:val="standardContextual"/>
            </w:rPr>
          </w:pPr>
          <w:hyperlink w:anchor="_Toc206156639" w:history="1">
            <w:r w:rsidRPr="00A61A00">
              <w:rPr>
                <w:rStyle w:val="Hyperlink"/>
              </w:rPr>
              <w:t>C-8.1</w:t>
            </w:r>
            <w:r>
              <w:rPr>
                <w:rFonts w:asciiTheme="minorHAnsi" w:eastAsiaTheme="minorEastAsia" w:hAnsiTheme="minorHAnsi" w:cstheme="minorBidi"/>
                <w:kern w:val="2"/>
                <w:sz w:val="24"/>
                <w:szCs w:val="24"/>
                <w:lang w:val="en-US" w:eastAsia="en-US"/>
                <w14:ligatures w14:val="standardContextual"/>
              </w:rPr>
              <w:tab/>
            </w:r>
            <w:r w:rsidRPr="00A61A00">
              <w:rPr>
                <w:rStyle w:val="Hyperlink"/>
              </w:rPr>
              <w:t>Introduction to data quality</w:t>
            </w:r>
            <w:r>
              <w:rPr>
                <w:webHidden/>
              </w:rPr>
              <w:tab/>
            </w:r>
            <w:r>
              <w:rPr>
                <w:webHidden/>
              </w:rPr>
              <w:fldChar w:fldCharType="begin"/>
            </w:r>
            <w:r>
              <w:rPr>
                <w:webHidden/>
              </w:rPr>
              <w:instrText xml:space="preserve"> PAGEREF _Toc206156639 \h </w:instrText>
            </w:r>
            <w:r>
              <w:rPr>
                <w:webHidden/>
              </w:rPr>
            </w:r>
            <w:r>
              <w:rPr>
                <w:webHidden/>
              </w:rPr>
              <w:fldChar w:fldCharType="separate"/>
            </w:r>
            <w:r w:rsidR="00125A2C">
              <w:rPr>
                <w:webHidden/>
              </w:rPr>
              <w:t>111</w:t>
            </w:r>
            <w:r>
              <w:rPr>
                <w:webHidden/>
              </w:rPr>
              <w:fldChar w:fldCharType="end"/>
            </w:r>
          </w:hyperlink>
        </w:p>
        <w:p w14:paraId="01E546F3" w14:textId="2C64BD17" w:rsidR="00FD1F7D" w:rsidRDefault="00FD1F7D">
          <w:pPr>
            <w:pStyle w:val="TOC2"/>
            <w:tabs>
              <w:tab w:val="left" w:pos="1350"/>
            </w:tabs>
            <w:rPr>
              <w:rFonts w:asciiTheme="minorHAnsi" w:eastAsiaTheme="minorEastAsia" w:hAnsiTheme="minorHAnsi" w:cstheme="minorBidi"/>
              <w:kern w:val="2"/>
              <w:sz w:val="24"/>
              <w:szCs w:val="24"/>
              <w:lang w:val="en-US" w:eastAsia="en-US"/>
              <w14:ligatures w14:val="standardContextual"/>
            </w:rPr>
          </w:pPr>
          <w:hyperlink w:anchor="_Toc206156640" w:history="1">
            <w:r w:rsidRPr="00A61A00">
              <w:rPr>
                <w:rStyle w:val="Hyperlink"/>
              </w:rPr>
              <w:t>C-8.2</w:t>
            </w:r>
            <w:r>
              <w:rPr>
                <w:rFonts w:asciiTheme="minorHAnsi" w:eastAsiaTheme="minorEastAsia" w:hAnsiTheme="minorHAnsi" w:cstheme="minorBidi"/>
                <w:kern w:val="2"/>
                <w:sz w:val="24"/>
                <w:szCs w:val="24"/>
                <w:lang w:val="en-US" w:eastAsia="en-US"/>
                <w14:ligatures w14:val="standardContextual"/>
              </w:rPr>
              <w:tab/>
            </w:r>
            <w:r w:rsidRPr="00A61A00">
              <w:rPr>
                <w:rStyle w:val="Hyperlink"/>
              </w:rPr>
              <w:t>Completeness</w:t>
            </w:r>
            <w:r>
              <w:rPr>
                <w:webHidden/>
              </w:rPr>
              <w:tab/>
            </w:r>
            <w:r>
              <w:rPr>
                <w:webHidden/>
              </w:rPr>
              <w:fldChar w:fldCharType="begin"/>
            </w:r>
            <w:r>
              <w:rPr>
                <w:webHidden/>
              </w:rPr>
              <w:instrText xml:space="preserve"> PAGEREF _Toc206156640 \h </w:instrText>
            </w:r>
            <w:r>
              <w:rPr>
                <w:webHidden/>
              </w:rPr>
            </w:r>
            <w:r>
              <w:rPr>
                <w:webHidden/>
              </w:rPr>
              <w:fldChar w:fldCharType="separate"/>
            </w:r>
            <w:r w:rsidR="00125A2C">
              <w:rPr>
                <w:webHidden/>
              </w:rPr>
              <w:t>111</w:t>
            </w:r>
            <w:r>
              <w:rPr>
                <w:webHidden/>
              </w:rPr>
              <w:fldChar w:fldCharType="end"/>
            </w:r>
          </w:hyperlink>
        </w:p>
        <w:p w14:paraId="53DF7AD2" w14:textId="17D83D20" w:rsidR="00FD1F7D" w:rsidRDefault="00FD1F7D">
          <w:pPr>
            <w:pStyle w:val="TOC3"/>
            <w:tabs>
              <w:tab w:val="left" w:pos="1472"/>
            </w:tabs>
            <w:rPr>
              <w:rFonts w:asciiTheme="minorHAnsi" w:eastAsiaTheme="minorEastAsia" w:hAnsiTheme="minorHAnsi" w:cstheme="minorBidi"/>
              <w:kern w:val="2"/>
              <w:sz w:val="24"/>
              <w:szCs w:val="24"/>
              <w:lang w:val="en-US" w:eastAsia="en-US"/>
              <w14:ligatures w14:val="standardContextual"/>
            </w:rPr>
          </w:pPr>
          <w:hyperlink w:anchor="_Toc206156641" w:history="1">
            <w:r w:rsidRPr="00A61A00">
              <w:rPr>
                <w:rStyle w:val="Hyperlink"/>
              </w:rPr>
              <w:t>C-8.2.1</w:t>
            </w:r>
            <w:r>
              <w:rPr>
                <w:rFonts w:asciiTheme="minorHAnsi" w:eastAsiaTheme="minorEastAsia" w:hAnsiTheme="minorHAnsi" w:cstheme="minorBidi"/>
                <w:kern w:val="2"/>
                <w:sz w:val="24"/>
                <w:szCs w:val="24"/>
                <w:lang w:val="en-US" w:eastAsia="en-US"/>
                <w14:ligatures w14:val="standardContextual"/>
              </w:rPr>
              <w:tab/>
            </w:r>
            <w:r w:rsidRPr="00A61A00">
              <w:rPr>
                <w:rStyle w:val="Hyperlink"/>
              </w:rPr>
              <w:t>Commission</w:t>
            </w:r>
            <w:r>
              <w:rPr>
                <w:webHidden/>
              </w:rPr>
              <w:tab/>
            </w:r>
            <w:r>
              <w:rPr>
                <w:webHidden/>
              </w:rPr>
              <w:fldChar w:fldCharType="begin"/>
            </w:r>
            <w:r>
              <w:rPr>
                <w:webHidden/>
              </w:rPr>
              <w:instrText xml:space="preserve"> PAGEREF _Toc206156641 \h </w:instrText>
            </w:r>
            <w:r>
              <w:rPr>
                <w:webHidden/>
              </w:rPr>
            </w:r>
            <w:r>
              <w:rPr>
                <w:webHidden/>
              </w:rPr>
              <w:fldChar w:fldCharType="separate"/>
            </w:r>
            <w:r w:rsidR="00125A2C">
              <w:rPr>
                <w:webHidden/>
              </w:rPr>
              <w:t>112</w:t>
            </w:r>
            <w:r>
              <w:rPr>
                <w:webHidden/>
              </w:rPr>
              <w:fldChar w:fldCharType="end"/>
            </w:r>
          </w:hyperlink>
        </w:p>
        <w:p w14:paraId="3F779A04" w14:textId="6B335250" w:rsidR="00FD1F7D" w:rsidRDefault="00FD1F7D">
          <w:pPr>
            <w:pStyle w:val="TOC3"/>
            <w:tabs>
              <w:tab w:val="left" w:pos="1472"/>
            </w:tabs>
            <w:rPr>
              <w:rFonts w:asciiTheme="minorHAnsi" w:eastAsiaTheme="minorEastAsia" w:hAnsiTheme="minorHAnsi" w:cstheme="minorBidi"/>
              <w:kern w:val="2"/>
              <w:sz w:val="24"/>
              <w:szCs w:val="24"/>
              <w:lang w:val="en-US" w:eastAsia="en-US"/>
              <w14:ligatures w14:val="standardContextual"/>
            </w:rPr>
          </w:pPr>
          <w:hyperlink w:anchor="_Toc206156642" w:history="1">
            <w:r w:rsidRPr="00A61A00">
              <w:rPr>
                <w:rStyle w:val="Hyperlink"/>
              </w:rPr>
              <w:t>C-8.2.2</w:t>
            </w:r>
            <w:r>
              <w:rPr>
                <w:rFonts w:asciiTheme="minorHAnsi" w:eastAsiaTheme="minorEastAsia" w:hAnsiTheme="minorHAnsi" w:cstheme="minorBidi"/>
                <w:kern w:val="2"/>
                <w:sz w:val="24"/>
                <w:szCs w:val="24"/>
                <w:lang w:val="en-US" w:eastAsia="en-US"/>
                <w14:ligatures w14:val="standardContextual"/>
              </w:rPr>
              <w:tab/>
            </w:r>
            <w:r w:rsidRPr="00A61A00">
              <w:rPr>
                <w:rStyle w:val="Hyperlink"/>
              </w:rPr>
              <w:t>Omission</w:t>
            </w:r>
            <w:r>
              <w:rPr>
                <w:webHidden/>
              </w:rPr>
              <w:tab/>
            </w:r>
            <w:r>
              <w:rPr>
                <w:webHidden/>
              </w:rPr>
              <w:fldChar w:fldCharType="begin"/>
            </w:r>
            <w:r>
              <w:rPr>
                <w:webHidden/>
              </w:rPr>
              <w:instrText xml:space="preserve"> PAGEREF _Toc206156642 \h </w:instrText>
            </w:r>
            <w:r>
              <w:rPr>
                <w:webHidden/>
              </w:rPr>
            </w:r>
            <w:r>
              <w:rPr>
                <w:webHidden/>
              </w:rPr>
              <w:fldChar w:fldCharType="separate"/>
            </w:r>
            <w:r w:rsidR="00125A2C">
              <w:rPr>
                <w:webHidden/>
              </w:rPr>
              <w:t>112</w:t>
            </w:r>
            <w:r>
              <w:rPr>
                <w:webHidden/>
              </w:rPr>
              <w:fldChar w:fldCharType="end"/>
            </w:r>
          </w:hyperlink>
        </w:p>
        <w:p w14:paraId="6A5C601F" w14:textId="61D6D82E" w:rsidR="00FD1F7D" w:rsidRDefault="00FD1F7D">
          <w:pPr>
            <w:pStyle w:val="TOC2"/>
            <w:tabs>
              <w:tab w:val="left" w:pos="1350"/>
            </w:tabs>
            <w:rPr>
              <w:rFonts w:asciiTheme="minorHAnsi" w:eastAsiaTheme="minorEastAsia" w:hAnsiTheme="minorHAnsi" w:cstheme="minorBidi"/>
              <w:kern w:val="2"/>
              <w:sz w:val="24"/>
              <w:szCs w:val="24"/>
              <w:lang w:val="en-US" w:eastAsia="en-US"/>
              <w14:ligatures w14:val="standardContextual"/>
            </w:rPr>
          </w:pPr>
          <w:hyperlink w:anchor="_Toc206156643" w:history="1">
            <w:r w:rsidRPr="00A61A00">
              <w:rPr>
                <w:rStyle w:val="Hyperlink"/>
              </w:rPr>
              <w:t>C-8.3</w:t>
            </w:r>
            <w:r>
              <w:rPr>
                <w:rFonts w:asciiTheme="minorHAnsi" w:eastAsiaTheme="minorEastAsia" w:hAnsiTheme="minorHAnsi" w:cstheme="minorBidi"/>
                <w:kern w:val="2"/>
                <w:sz w:val="24"/>
                <w:szCs w:val="24"/>
                <w:lang w:val="en-US" w:eastAsia="en-US"/>
                <w14:ligatures w14:val="standardContextual"/>
              </w:rPr>
              <w:tab/>
            </w:r>
            <w:r w:rsidRPr="00A61A00">
              <w:rPr>
                <w:rStyle w:val="Hyperlink"/>
              </w:rPr>
              <w:t>Logical consistency</w:t>
            </w:r>
            <w:r>
              <w:rPr>
                <w:webHidden/>
              </w:rPr>
              <w:tab/>
            </w:r>
            <w:r>
              <w:rPr>
                <w:webHidden/>
              </w:rPr>
              <w:fldChar w:fldCharType="begin"/>
            </w:r>
            <w:r>
              <w:rPr>
                <w:webHidden/>
              </w:rPr>
              <w:instrText xml:space="preserve"> PAGEREF _Toc206156643 \h </w:instrText>
            </w:r>
            <w:r>
              <w:rPr>
                <w:webHidden/>
              </w:rPr>
            </w:r>
            <w:r>
              <w:rPr>
                <w:webHidden/>
              </w:rPr>
              <w:fldChar w:fldCharType="separate"/>
            </w:r>
            <w:r w:rsidR="00125A2C">
              <w:rPr>
                <w:webHidden/>
              </w:rPr>
              <w:t>112</w:t>
            </w:r>
            <w:r>
              <w:rPr>
                <w:webHidden/>
              </w:rPr>
              <w:fldChar w:fldCharType="end"/>
            </w:r>
          </w:hyperlink>
        </w:p>
        <w:p w14:paraId="74E068D7" w14:textId="79CB8CCF" w:rsidR="00FD1F7D" w:rsidRDefault="00FD1F7D">
          <w:pPr>
            <w:pStyle w:val="TOC3"/>
            <w:tabs>
              <w:tab w:val="left" w:pos="1472"/>
            </w:tabs>
            <w:rPr>
              <w:rFonts w:asciiTheme="minorHAnsi" w:eastAsiaTheme="minorEastAsia" w:hAnsiTheme="minorHAnsi" w:cstheme="minorBidi"/>
              <w:kern w:val="2"/>
              <w:sz w:val="24"/>
              <w:szCs w:val="24"/>
              <w:lang w:val="en-US" w:eastAsia="en-US"/>
              <w14:ligatures w14:val="standardContextual"/>
            </w:rPr>
          </w:pPr>
          <w:hyperlink w:anchor="_Toc206156644" w:history="1">
            <w:r w:rsidRPr="00A61A00">
              <w:rPr>
                <w:rStyle w:val="Hyperlink"/>
              </w:rPr>
              <w:t>C-8.3.1</w:t>
            </w:r>
            <w:r>
              <w:rPr>
                <w:rFonts w:asciiTheme="minorHAnsi" w:eastAsiaTheme="minorEastAsia" w:hAnsiTheme="minorHAnsi" w:cstheme="minorBidi"/>
                <w:kern w:val="2"/>
                <w:sz w:val="24"/>
                <w:szCs w:val="24"/>
                <w:lang w:val="en-US" w:eastAsia="en-US"/>
                <w14:ligatures w14:val="standardContextual"/>
              </w:rPr>
              <w:tab/>
            </w:r>
            <w:r w:rsidRPr="00A61A00">
              <w:rPr>
                <w:rStyle w:val="Hyperlink"/>
              </w:rPr>
              <w:t>Conceptual consistency</w:t>
            </w:r>
            <w:r>
              <w:rPr>
                <w:webHidden/>
              </w:rPr>
              <w:tab/>
            </w:r>
            <w:r>
              <w:rPr>
                <w:webHidden/>
              </w:rPr>
              <w:fldChar w:fldCharType="begin"/>
            </w:r>
            <w:r>
              <w:rPr>
                <w:webHidden/>
              </w:rPr>
              <w:instrText xml:space="preserve"> PAGEREF _Toc206156644 \h </w:instrText>
            </w:r>
            <w:r>
              <w:rPr>
                <w:webHidden/>
              </w:rPr>
            </w:r>
            <w:r>
              <w:rPr>
                <w:webHidden/>
              </w:rPr>
              <w:fldChar w:fldCharType="separate"/>
            </w:r>
            <w:r w:rsidR="00125A2C">
              <w:rPr>
                <w:webHidden/>
              </w:rPr>
              <w:t>112</w:t>
            </w:r>
            <w:r>
              <w:rPr>
                <w:webHidden/>
              </w:rPr>
              <w:fldChar w:fldCharType="end"/>
            </w:r>
          </w:hyperlink>
        </w:p>
        <w:p w14:paraId="6022E94E" w14:textId="5E1EDCED" w:rsidR="00FD1F7D" w:rsidRDefault="00FD1F7D">
          <w:pPr>
            <w:pStyle w:val="TOC3"/>
            <w:tabs>
              <w:tab w:val="left" w:pos="1472"/>
            </w:tabs>
            <w:rPr>
              <w:rFonts w:asciiTheme="minorHAnsi" w:eastAsiaTheme="minorEastAsia" w:hAnsiTheme="minorHAnsi" w:cstheme="minorBidi"/>
              <w:kern w:val="2"/>
              <w:sz w:val="24"/>
              <w:szCs w:val="24"/>
              <w:lang w:val="en-US" w:eastAsia="en-US"/>
              <w14:ligatures w14:val="standardContextual"/>
            </w:rPr>
          </w:pPr>
          <w:hyperlink w:anchor="_Toc206156645" w:history="1">
            <w:r w:rsidRPr="00A61A00">
              <w:rPr>
                <w:rStyle w:val="Hyperlink"/>
              </w:rPr>
              <w:t>C-8.3.2</w:t>
            </w:r>
            <w:r>
              <w:rPr>
                <w:rFonts w:asciiTheme="minorHAnsi" w:eastAsiaTheme="minorEastAsia" w:hAnsiTheme="minorHAnsi" w:cstheme="minorBidi"/>
                <w:kern w:val="2"/>
                <w:sz w:val="24"/>
                <w:szCs w:val="24"/>
                <w:lang w:val="en-US" w:eastAsia="en-US"/>
                <w14:ligatures w14:val="standardContextual"/>
              </w:rPr>
              <w:tab/>
            </w:r>
            <w:r w:rsidRPr="00A61A00">
              <w:rPr>
                <w:rStyle w:val="Hyperlink"/>
              </w:rPr>
              <w:t>Domain consistency</w:t>
            </w:r>
            <w:r>
              <w:rPr>
                <w:webHidden/>
              </w:rPr>
              <w:tab/>
            </w:r>
            <w:r>
              <w:rPr>
                <w:webHidden/>
              </w:rPr>
              <w:fldChar w:fldCharType="begin"/>
            </w:r>
            <w:r>
              <w:rPr>
                <w:webHidden/>
              </w:rPr>
              <w:instrText xml:space="preserve"> PAGEREF _Toc206156645 \h </w:instrText>
            </w:r>
            <w:r>
              <w:rPr>
                <w:webHidden/>
              </w:rPr>
            </w:r>
            <w:r>
              <w:rPr>
                <w:webHidden/>
              </w:rPr>
              <w:fldChar w:fldCharType="separate"/>
            </w:r>
            <w:r w:rsidR="00125A2C">
              <w:rPr>
                <w:webHidden/>
              </w:rPr>
              <w:t>113</w:t>
            </w:r>
            <w:r>
              <w:rPr>
                <w:webHidden/>
              </w:rPr>
              <w:fldChar w:fldCharType="end"/>
            </w:r>
          </w:hyperlink>
        </w:p>
        <w:p w14:paraId="365D3013" w14:textId="7C56EC6F" w:rsidR="00FD1F7D" w:rsidRDefault="00FD1F7D">
          <w:pPr>
            <w:pStyle w:val="TOC3"/>
            <w:tabs>
              <w:tab w:val="left" w:pos="1472"/>
            </w:tabs>
            <w:rPr>
              <w:rFonts w:asciiTheme="minorHAnsi" w:eastAsiaTheme="minorEastAsia" w:hAnsiTheme="minorHAnsi" w:cstheme="minorBidi"/>
              <w:kern w:val="2"/>
              <w:sz w:val="24"/>
              <w:szCs w:val="24"/>
              <w:lang w:val="en-US" w:eastAsia="en-US"/>
              <w14:ligatures w14:val="standardContextual"/>
            </w:rPr>
          </w:pPr>
          <w:hyperlink w:anchor="_Toc206156646" w:history="1">
            <w:r w:rsidRPr="00A61A00">
              <w:rPr>
                <w:rStyle w:val="Hyperlink"/>
              </w:rPr>
              <w:t>C-8.3.3</w:t>
            </w:r>
            <w:r>
              <w:rPr>
                <w:rFonts w:asciiTheme="minorHAnsi" w:eastAsiaTheme="minorEastAsia" w:hAnsiTheme="minorHAnsi" w:cstheme="minorBidi"/>
                <w:kern w:val="2"/>
                <w:sz w:val="24"/>
                <w:szCs w:val="24"/>
                <w:lang w:val="en-US" w:eastAsia="en-US"/>
                <w14:ligatures w14:val="standardContextual"/>
              </w:rPr>
              <w:tab/>
            </w:r>
            <w:r w:rsidRPr="00A61A00">
              <w:rPr>
                <w:rStyle w:val="Hyperlink"/>
              </w:rPr>
              <w:t>Format Consistency</w:t>
            </w:r>
            <w:r>
              <w:rPr>
                <w:webHidden/>
              </w:rPr>
              <w:tab/>
            </w:r>
            <w:r>
              <w:rPr>
                <w:webHidden/>
              </w:rPr>
              <w:fldChar w:fldCharType="begin"/>
            </w:r>
            <w:r>
              <w:rPr>
                <w:webHidden/>
              </w:rPr>
              <w:instrText xml:space="preserve"> PAGEREF _Toc206156646 \h </w:instrText>
            </w:r>
            <w:r>
              <w:rPr>
                <w:webHidden/>
              </w:rPr>
            </w:r>
            <w:r>
              <w:rPr>
                <w:webHidden/>
              </w:rPr>
              <w:fldChar w:fldCharType="separate"/>
            </w:r>
            <w:r w:rsidR="00125A2C">
              <w:rPr>
                <w:webHidden/>
              </w:rPr>
              <w:t>113</w:t>
            </w:r>
            <w:r>
              <w:rPr>
                <w:webHidden/>
              </w:rPr>
              <w:fldChar w:fldCharType="end"/>
            </w:r>
          </w:hyperlink>
        </w:p>
        <w:p w14:paraId="300A2178" w14:textId="3A4F9F85" w:rsidR="00FD1F7D" w:rsidRDefault="00FD1F7D">
          <w:pPr>
            <w:pStyle w:val="TOC3"/>
            <w:tabs>
              <w:tab w:val="left" w:pos="1472"/>
            </w:tabs>
            <w:rPr>
              <w:rFonts w:asciiTheme="minorHAnsi" w:eastAsiaTheme="minorEastAsia" w:hAnsiTheme="minorHAnsi" w:cstheme="minorBidi"/>
              <w:kern w:val="2"/>
              <w:sz w:val="24"/>
              <w:szCs w:val="24"/>
              <w:lang w:val="en-US" w:eastAsia="en-US"/>
              <w14:ligatures w14:val="standardContextual"/>
            </w:rPr>
          </w:pPr>
          <w:hyperlink w:anchor="_Toc206156647" w:history="1">
            <w:r w:rsidRPr="00A61A00">
              <w:rPr>
                <w:rStyle w:val="Hyperlink"/>
              </w:rPr>
              <w:t>C-8.3.4</w:t>
            </w:r>
            <w:r>
              <w:rPr>
                <w:rFonts w:asciiTheme="minorHAnsi" w:eastAsiaTheme="minorEastAsia" w:hAnsiTheme="minorHAnsi" w:cstheme="minorBidi"/>
                <w:kern w:val="2"/>
                <w:sz w:val="24"/>
                <w:szCs w:val="24"/>
                <w:lang w:val="en-US" w:eastAsia="en-US"/>
                <w14:ligatures w14:val="standardContextual"/>
              </w:rPr>
              <w:tab/>
            </w:r>
            <w:r w:rsidRPr="00A61A00">
              <w:rPr>
                <w:rStyle w:val="Hyperlink"/>
              </w:rPr>
              <w:t>Topological consistency</w:t>
            </w:r>
            <w:r>
              <w:rPr>
                <w:webHidden/>
              </w:rPr>
              <w:tab/>
            </w:r>
            <w:r>
              <w:rPr>
                <w:webHidden/>
              </w:rPr>
              <w:fldChar w:fldCharType="begin"/>
            </w:r>
            <w:r>
              <w:rPr>
                <w:webHidden/>
              </w:rPr>
              <w:instrText xml:space="preserve"> PAGEREF _Toc206156647 \h </w:instrText>
            </w:r>
            <w:r>
              <w:rPr>
                <w:webHidden/>
              </w:rPr>
            </w:r>
            <w:r>
              <w:rPr>
                <w:webHidden/>
              </w:rPr>
              <w:fldChar w:fldCharType="separate"/>
            </w:r>
            <w:r w:rsidR="00125A2C">
              <w:rPr>
                <w:webHidden/>
              </w:rPr>
              <w:t>113</w:t>
            </w:r>
            <w:r>
              <w:rPr>
                <w:webHidden/>
              </w:rPr>
              <w:fldChar w:fldCharType="end"/>
            </w:r>
          </w:hyperlink>
        </w:p>
        <w:p w14:paraId="0FB2C6E6" w14:textId="0367882B" w:rsidR="00FD1F7D" w:rsidRDefault="00FD1F7D">
          <w:pPr>
            <w:pStyle w:val="TOC2"/>
            <w:tabs>
              <w:tab w:val="left" w:pos="1350"/>
            </w:tabs>
            <w:rPr>
              <w:rFonts w:asciiTheme="minorHAnsi" w:eastAsiaTheme="minorEastAsia" w:hAnsiTheme="minorHAnsi" w:cstheme="minorBidi"/>
              <w:kern w:val="2"/>
              <w:sz w:val="24"/>
              <w:szCs w:val="24"/>
              <w:lang w:val="en-US" w:eastAsia="en-US"/>
              <w14:ligatures w14:val="standardContextual"/>
            </w:rPr>
          </w:pPr>
          <w:hyperlink w:anchor="_Toc206156648" w:history="1">
            <w:r w:rsidRPr="00A61A00">
              <w:rPr>
                <w:rStyle w:val="Hyperlink"/>
              </w:rPr>
              <w:t>C-8.4</w:t>
            </w:r>
            <w:r>
              <w:rPr>
                <w:rFonts w:asciiTheme="minorHAnsi" w:eastAsiaTheme="minorEastAsia" w:hAnsiTheme="minorHAnsi" w:cstheme="minorBidi"/>
                <w:kern w:val="2"/>
                <w:sz w:val="24"/>
                <w:szCs w:val="24"/>
                <w:lang w:val="en-US" w:eastAsia="en-US"/>
                <w14:ligatures w14:val="standardContextual"/>
              </w:rPr>
              <w:tab/>
            </w:r>
            <w:r w:rsidRPr="00A61A00">
              <w:rPr>
                <w:rStyle w:val="Hyperlink"/>
              </w:rPr>
              <w:t>Positional uncertainty and accuracy</w:t>
            </w:r>
            <w:r>
              <w:rPr>
                <w:webHidden/>
              </w:rPr>
              <w:tab/>
            </w:r>
            <w:r>
              <w:rPr>
                <w:webHidden/>
              </w:rPr>
              <w:fldChar w:fldCharType="begin"/>
            </w:r>
            <w:r>
              <w:rPr>
                <w:webHidden/>
              </w:rPr>
              <w:instrText xml:space="preserve"> PAGEREF _Toc206156648 \h </w:instrText>
            </w:r>
            <w:r>
              <w:rPr>
                <w:webHidden/>
              </w:rPr>
            </w:r>
            <w:r>
              <w:rPr>
                <w:webHidden/>
              </w:rPr>
              <w:fldChar w:fldCharType="separate"/>
            </w:r>
            <w:r w:rsidR="00125A2C">
              <w:rPr>
                <w:webHidden/>
              </w:rPr>
              <w:t>115</w:t>
            </w:r>
            <w:r>
              <w:rPr>
                <w:webHidden/>
              </w:rPr>
              <w:fldChar w:fldCharType="end"/>
            </w:r>
          </w:hyperlink>
        </w:p>
        <w:p w14:paraId="588511E9" w14:textId="5A99BC3F" w:rsidR="00FD1F7D" w:rsidRDefault="00FD1F7D">
          <w:pPr>
            <w:pStyle w:val="TOC3"/>
            <w:tabs>
              <w:tab w:val="left" w:pos="1472"/>
            </w:tabs>
            <w:rPr>
              <w:rFonts w:asciiTheme="minorHAnsi" w:eastAsiaTheme="minorEastAsia" w:hAnsiTheme="minorHAnsi" w:cstheme="minorBidi"/>
              <w:kern w:val="2"/>
              <w:sz w:val="24"/>
              <w:szCs w:val="24"/>
              <w:lang w:val="en-US" w:eastAsia="en-US"/>
              <w14:ligatures w14:val="standardContextual"/>
            </w:rPr>
          </w:pPr>
          <w:hyperlink w:anchor="_Toc206156649" w:history="1">
            <w:r w:rsidRPr="00A61A00">
              <w:rPr>
                <w:rStyle w:val="Hyperlink"/>
              </w:rPr>
              <w:t>C-8.4.1</w:t>
            </w:r>
            <w:r>
              <w:rPr>
                <w:rFonts w:asciiTheme="minorHAnsi" w:eastAsiaTheme="minorEastAsia" w:hAnsiTheme="minorHAnsi" w:cstheme="minorBidi"/>
                <w:kern w:val="2"/>
                <w:sz w:val="24"/>
                <w:szCs w:val="24"/>
                <w:lang w:val="en-US" w:eastAsia="en-US"/>
                <w14:ligatures w14:val="standardContextual"/>
              </w:rPr>
              <w:tab/>
            </w:r>
            <w:r w:rsidRPr="00A61A00">
              <w:rPr>
                <w:rStyle w:val="Hyperlink"/>
              </w:rPr>
              <w:t>Absolute or external accuracy</w:t>
            </w:r>
            <w:r>
              <w:rPr>
                <w:webHidden/>
              </w:rPr>
              <w:tab/>
            </w:r>
            <w:r>
              <w:rPr>
                <w:webHidden/>
              </w:rPr>
              <w:fldChar w:fldCharType="begin"/>
            </w:r>
            <w:r>
              <w:rPr>
                <w:webHidden/>
              </w:rPr>
              <w:instrText xml:space="preserve"> PAGEREF _Toc206156649 \h </w:instrText>
            </w:r>
            <w:r>
              <w:rPr>
                <w:webHidden/>
              </w:rPr>
            </w:r>
            <w:r>
              <w:rPr>
                <w:webHidden/>
              </w:rPr>
              <w:fldChar w:fldCharType="separate"/>
            </w:r>
            <w:r w:rsidR="00125A2C">
              <w:rPr>
                <w:webHidden/>
              </w:rPr>
              <w:t>115</w:t>
            </w:r>
            <w:r>
              <w:rPr>
                <w:webHidden/>
              </w:rPr>
              <w:fldChar w:fldCharType="end"/>
            </w:r>
          </w:hyperlink>
        </w:p>
        <w:p w14:paraId="040D05DE" w14:textId="29C0B818" w:rsidR="00FD1F7D" w:rsidRDefault="00FD1F7D">
          <w:pPr>
            <w:pStyle w:val="TOC3"/>
            <w:tabs>
              <w:tab w:val="left" w:pos="1472"/>
            </w:tabs>
            <w:rPr>
              <w:rFonts w:asciiTheme="minorHAnsi" w:eastAsiaTheme="minorEastAsia" w:hAnsiTheme="minorHAnsi" w:cstheme="minorBidi"/>
              <w:kern w:val="2"/>
              <w:sz w:val="24"/>
              <w:szCs w:val="24"/>
              <w:lang w:val="en-US" w:eastAsia="en-US"/>
              <w14:ligatures w14:val="standardContextual"/>
            </w:rPr>
          </w:pPr>
          <w:hyperlink w:anchor="_Toc206156650" w:history="1">
            <w:r w:rsidRPr="00A61A00">
              <w:rPr>
                <w:rStyle w:val="Hyperlink"/>
              </w:rPr>
              <w:t>C-8.4.2</w:t>
            </w:r>
            <w:r>
              <w:rPr>
                <w:rFonts w:asciiTheme="minorHAnsi" w:eastAsiaTheme="minorEastAsia" w:hAnsiTheme="minorHAnsi" w:cstheme="minorBidi"/>
                <w:kern w:val="2"/>
                <w:sz w:val="24"/>
                <w:szCs w:val="24"/>
                <w:lang w:val="en-US" w:eastAsia="en-US"/>
                <w14:ligatures w14:val="standardContextual"/>
              </w:rPr>
              <w:tab/>
            </w:r>
            <w:r w:rsidRPr="00A61A00">
              <w:rPr>
                <w:rStyle w:val="Hyperlink"/>
              </w:rPr>
              <w:t>Relative or internal accuracy</w:t>
            </w:r>
            <w:r>
              <w:rPr>
                <w:webHidden/>
              </w:rPr>
              <w:tab/>
            </w:r>
            <w:r>
              <w:rPr>
                <w:webHidden/>
              </w:rPr>
              <w:fldChar w:fldCharType="begin"/>
            </w:r>
            <w:r>
              <w:rPr>
                <w:webHidden/>
              </w:rPr>
              <w:instrText xml:space="preserve"> PAGEREF _Toc206156650 \h </w:instrText>
            </w:r>
            <w:r>
              <w:rPr>
                <w:webHidden/>
              </w:rPr>
            </w:r>
            <w:r>
              <w:rPr>
                <w:webHidden/>
              </w:rPr>
              <w:fldChar w:fldCharType="separate"/>
            </w:r>
            <w:r w:rsidR="00125A2C">
              <w:rPr>
                <w:webHidden/>
              </w:rPr>
              <w:t>116</w:t>
            </w:r>
            <w:r>
              <w:rPr>
                <w:webHidden/>
              </w:rPr>
              <w:fldChar w:fldCharType="end"/>
            </w:r>
          </w:hyperlink>
        </w:p>
        <w:p w14:paraId="02A6D08C" w14:textId="37CE9187" w:rsidR="00FD1F7D" w:rsidRDefault="00FD1F7D">
          <w:pPr>
            <w:pStyle w:val="TOC3"/>
            <w:tabs>
              <w:tab w:val="left" w:pos="1472"/>
            </w:tabs>
            <w:rPr>
              <w:rFonts w:asciiTheme="minorHAnsi" w:eastAsiaTheme="minorEastAsia" w:hAnsiTheme="minorHAnsi" w:cstheme="minorBidi"/>
              <w:kern w:val="2"/>
              <w:sz w:val="24"/>
              <w:szCs w:val="24"/>
              <w:lang w:val="en-US" w:eastAsia="en-US"/>
              <w14:ligatures w14:val="standardContextual"/>
            </w:rPr>
          </w:pPr>
          <w:hyperlink w:anchor="_Toc206156651" w:history="1">
            <w:r w:rsidRPr="00A61A00">
              <w:rPr>
                <w:rStyle w:val="Hyperlink"/>
              </w:rPr>
              <w:t>C-8.4.3</w:t>
            </w:r>
            <w:r>
              <w:rPr>
                <w:rFonts w:asciiTheme="minorHAnsi" w:eastAsiaTheme="minorEastAsia" w:hAnsiTheme="minorHAnsi" w:cstheme="minorBidi"/>
                <w:kern w:val="2"/>
                <w:sz w:val="24"/>
                <w:szCs w:val="24"/>
                <w:lang w:val="en-US" w:eastAsia="en-US"/>
                <w14:ligatures w14:val="standardContextual"/>
              </w:rPr>
              <w:tab/>
            </w:r>
            <w:r w:rsidRPr="00A61A00">
              <w:rPr>
                <w:rStyle w:val="Hyperlink"/>
              </w:rPr>
              <w:t>Gridded data positional accuracy</w:t>
            </w:r>
            <w:r>
              <w:rPr>
                <w:webHidden/>
              </w:rPr>
              <w:tab/>
            </w:r>
            <w:r>
              <w:rPr>
                <w:webHidden/>
              </w:rPr>
              <w:fldChar w:fldCharType="begin"/>
            </w:r>
            <w:r>
              <w:rPr>
                <w:webHidden/>
              </w:rPr>
              <w:instrText xml:space="preserve"> PAGEREF _Toc206156651 \h </w:instrText>
            </w:r>
            <w:r>
              <w:rPr>
                <w:webHidden/>
              </w:rPr>
            </w:r>
            <w:r>
              <w:rPr>
                <w:webHidden/>
              </w:rPr>
              <w:fldChar w:fldCharType="separate"/>
            </w:r>
            <w:r w:rsidR="00125A2C">
              <w:rPr>
                <w:webHidden/>
              </w:rPr>
              <w:t>116</w:t>
            </w:r>
            <w:r>
              <w:rPr>
                <w:webHidden/>
              </w:rPr>
              <w:fldChar w:fldCharType="end"/>
            </w:r>
          </w:hyperlink>
        </w:p>
        <w:p w14:paraId="549B357E" w14:textId="618FDF73" w:rsidR="00FD1F7D" w:rsidRDefault="00FD1F7D">
          <w:pPr>
            <w:pStyle w:val="TOC2"/>
            <w:tabs>
              <w:tab w:val="left" w:pos="1350"/>
            </w:tabs>
            <w:rPr>
              <w:rFonts w:asciiTheme="minorHAnsi" w:eastAsiaTheme="minorEastAsia" w:hAnsiTheme="minorHAnsi" w:cstheme="minorBidi"/>
              <w:kern w:val="2"/>
              <w:sz w:val="24"/>
              <w:szCs w:val="24"/>
              <w:lang w:val="en-US" w:eastAsia="en-US"/>
              <w14:ligatures w14:val="standardContextual"/>
            </w:rPr>
          </w:pPr>
          <w:hyperlink w:anchor="_Toc206156652" w:history="1">
            <w:r w:rsidRPr="00A61A00">
              <w:rPr>
                <w:rStyle w:val="Hyperlink"/>
              </w:rPr>
              <w:t>C-8.5</w:t>
            </w:r>
            <w:r>
              <w:rPr>
                <w:rFonts w:asciiTheme="minorHAnsi" w:eastAsiaTheme="minorEastAsia" w:hAnsiTheme="minorHAnsi" w:cstheme="minorBidi"/>
                <w:kern w:val="2"/>
                <w:sz w:val="24"/>
                <w:szCs w:val="24"/>
                <w:lang w:val="en-US" w:eastAsia="en-US"/>
                <w14:ligatures w14:val="standardContextual"/>
              </w:rPr>
              <w:tab/>
            </w:r>
            <w:r w:rsidRPr="00A61A00">
              <w:rPr>
                <w:rStyle w:val="Hyperlink"/>
              </w:rPr>
              <w:t>Thematic accuracy</w:t>
            </w:r>
            <w:r>
              <w:rPr>
                <w:webHidden/>
              </w:rPr>
              <w:tab/>
            </w:r>
            <w:r>
              <w:rPr>
                <w:webHidden/>
              </w:rPr>
              <w:fldChar w:fldCharType="begin"/>
            </w:r>
            <w:r>
              <w:rPr>
                <w:webHidden/>
              </w:rPr>
              <w:instrText xml:space="preserve"> PAGEREF _Toc206156652 \h </w:instrText>
            </w:r>
            <w:r>
              <w:rPr>
                <w:webHidden/>
              </w:rPr>
            </w:r>
            <w:r>
              <w:rPr>
                <w:webHidden/>
              </w:rPr>
              <w:fldChar w:fldCharType="separate"/>
            </w:r>
            <w:r w:rsidR="00125A2C">
              <w:rPr>
                <w:webHidden/>
              </w:rPr>
              <w:t>117</w:t>
            </w:r>
            <w:r>
              <w:rPr>
                <w:webHidden/>
              </w:rPr>
              <w:fldChar w:fldCharType="end"/>
            </w:r>
          </w:hyperlink>
        </w:p>
        <w:p w14:paraId="61600A2D" w14:textId="2418D9E7" w:rsidR="00FD1F7D" w:rsidRDefault="00FD1F7D">
          <w:pPr>
            <w:pStyle w:val="TOC3"/>
            <w:tabs>
              <w:tab w:val="left" w:pos="1472"/>
            </w:tabs>
            <w:rPr>
              <w:rFonts w:asciiTheme="minorHAnsi" w:eastAsiaTheme="minorEastAsia" w:hAnsiTheme="minorHAnsi" w:cstheme="minorBidi"/>
              <w:kern w:val="2"/>
              <w:sz w:val="24"/>
              <w:szCs w:val="24"/>
              <w:lang w:val="en-US" w:eastAsia="en-US"/>
              <w14:ligatures w14:val="standardContextual"/>
            </w:rPr>
          </w:pPr>
          <w:hyperlink w:anchor="_Toc206156653" w:history="1">
            <w:r w:rsidRPr="00A61A00">
              <w:rPr>
                <w:rStyle w:val="Hyperlink"/>
              </w:rPr>
              <w:t>C-8.5.1</w:t>
            </w:r>
            <w:r>
              <w:rPr>
                <w:rFonts w:asciiTheme="minorHAnsi" w:eastAsiaTheme="minorEastAsia" w:hAnsiTheme="minorHAnsi" w:cstheme="minorBidi"/>
                <w:kern w:val="2"/>
                <w:sz w:val="24"/>
                <w:szCs w:val="24"/>
                <w:lang w:val="en-US" w:eastAsia="en-US"/>
                <w14:ligatures w14:val="standardContextual"/>
              </w:rPr>
              <w:tab/>
            </w:r>
            <w:r w:rsidRPr="00A61A00">
              <w:rPr>
                <w:rStyle w:val="Hyperlink"/>
              </w:rPr>
              <w:t>Thematic classification correctness</w:t>
            </w:r>
            <w:r>
              <w:rPr>
                <w:webHidden/>
              </w:rPr>
              <w:tab/>
            </w:r>
            <w:r>
              <w:rPr>
                <w:webHidden/>
              </w:rPr>
              <w:fldChar w:fldCharType="begin"/>
            </w:r>
            <w:r>
              <w:rPr>
                <w:webHidden/>
              </w:rPr>
              <w:instrText xml:space="preserve"> PAGEREF _Toc206156653 \h </w:instrText>
            </w:r>
            <w:r>
              <w:rPr>
                <w:webHidden/>
              </w:rPr>
            </w:r>
            <w:r>
              <w:rPr>
                <w:webHidden/>
              </w:rPr>
              <w:fldChar w:fldCharType="separate"/>
            </w:r>
            <w:r w:rsidR="00125A2C">
              <w:rPr>
                <w:webHidden/>
              </w:rPr>
              <w:t>117</w:t>
            </w:r>
            <w:r>
              <w:rPr>
                <w:webHidden/>
              </w:rPr>
              <w:fldChar w:fldCharType="end"/>
            </w:r>
          </w:hyperlink>
        </w:p>
        <w:p w14:paraId="3C73444D" w14:textId="190F5699" w:rsidR="00FD1F7D" w:rsidRDefault="00FD1F7D">
          <w:pPr>
            <w:pStyle w:val="TOC3"/>
            <w:tabs>
              <w:tab w:val="left" w:pos="1472"/>
            </w:tabs>
            <w:rPr>
              <w:rFonts w:asciiTheme="minorHAnsi" w:eastAsiaTheme="minorEastAsia" w:hAnsiTheme="minorHAnsi" w:cstheme="minorBidi"/>
              <w:kern w:val="2"/>
              <w:sz w:val="24"/>
              <w:szCs w:val="24"/>
              <w:lang w:val="en-US" w:eastAsia="en-US"/>
              <w14:ligatures w14:val="standardContextual"/>
            </w:rPr>
          </w:pPr>
          <w:hyperlink w:anchor="_Toc206156654" w:history="1">
            <w:r w:rsidRPr="00A61A00">
              <w:rPr>
                <w:rStyle w:val="Hyperlink"/>
              </w:rPr>
              <w:t>C-8.5.2</w:t>
            </w:r>
            <w:r>
              <w:rPr>
                <w:rFonts w:asciiTheme="minorHAnsi" w:eastAsiaTheme="minorEastAsia" w:hAnsiTheme="minorHAnsi" w:cstheme="minorBidi"/>
                <w:kern w:val="2"/>
                <w:sz w:val="24"/>
                <w:szCs w:val="24"/>
                <w:lang w:val="en-US" w:eastAsia="en-US"/>
                <w14:ligatures w14:val="standardContextual"/>
              </w:rPr>
              <w:tab/>
            </w:r>
            <w:r w:rsidRPr="00A61A00">
              <w:rPr>
                <w:rStyle w:val="Hyperlink"/>
              </w:rPr>
              <w:t>Non-quantitative attribute accuracy</w:t>
            </w:r>
            <w:r>
              <w:rPr>
                <w:webHidden/>
              </w:rPr>
              <w:tab/>
            </w:r>
            <w:r>
              <w:rPr>
                <w:webHidden/>
              </w:rPr>
              <w:fldChar w:fldCharType="begin"/>
            </w:r>
            <w:r>
              <w:rPr>
                <w:webHidden/>
              </w:rPr>
              <w:instrText xml:space="preserve"> PAGEREF _Toc206156654 \h </w:instrText>
            </w:r>
            <w:r>
              <w:rPr>
                <w:webHidden/>
              </w:rPr>
            </w:r>
            <w:r>
              <w:rPr>
                <w:webHidden/>
              </w:rPr>
              <w:fldChar w:fldCharType="separate"/>
            </w:r>
            <w:r w:rsidR="00125A2C">
              <w:rPr>
                <w:webHidden/>
              </w:rPr>
              <w:t>117</w:t>
            </w:r>
            <w:r>
              <w:rPr>
                <w:webHidden/>
              </w:rPr>
              <w:fldChar w:fldCharType="end"/>
            </w:r>
          </w:hyperlink>
        </w:p>
        <w:p w14:paraId="2D1023A7" w14:textId="6BA86606" w:rsidR="00FD1F7D" w:rsidRDefault="00FD1F7D">
          <w:pPr>
            <w:pStyle w:val="TOC3"/>
            <w:tabs>
              <w:tab w:val="left" w:pos="1472"/>
            </w:tabs>
            <w:rPr>
              <w:rFonts w:asciiTheme="minorHAnsi" w:eastAsiaTheme="minorEastAsia" w:hAnsiTheme="minorHAnsi" w:cstheme="minorBidi"/>
              <w:kern w:val="2"/>
              <w:sz w:val="24"/>
              <w:szCs w:val="24"/>
              <w:lang w:val="en-US" w:eastAsia="en-US"/>
              <w14:ligatures w14:val="standardContextual"/>
            </w:rPr>
          </w:pPr>
          <w:hyperlink w:anchor="_Toc206156655" w:history="1">
            <w:r w:rsidRPr="00A61A00">
              <w:rPr>
                <w:rStyle w:val="Hyperlink"/>
              </w:rPr>
              <w:t>C-8.5.3</w:t>
            </w:r>
            <w:r>
              <w:rPr>
                <w:rFonts w:asciiTheme="minorHAnsi" w:eastAsiaTheme="minorEastAsia" w:hAnsiTheme="minorHAnsi" w:cstheme="minorBidi"/>
                <w:kern w:val="2"/>
                <w:sz w:val="24"/>
                <w:szCs w:val="24"/>
                <w:lang w:val="en-US" w:eastAsia="en-US"/>
                <w14:ligatures w14:val="standardContextual"/>
              </w:rPr>
              <w:tab/>
            </w:r>
            <w:r w:rsidRPr="00A61A00">
              <w:rPr>
                <w:rStyle w:val="Hyperlink"/>
              </w:rPr>
              <w:t>Quantitative attribute accuracy</w:t>
            </w:r>
            <w:r>
              <w:rPr>
                <w:webHidden/>
              </w:rPr>
              <w:tab/>
            </w:r>
            <w:r>
              <w:rPr>
                <w:webHidden/>
              </w:rPr>
              <w:fldChar w:fldCharType="begin"/>
            </w:r>
            <w:r>
              <w:rPr>
                <w:webHidden/>
              </w:rPr>
              <w:instrText xml:space="preserve"> PAGEREF _Toc206156655 \h </w:instrText>
            </w:r>
            <w:r>
              <w:rPr>
                <w:webHidden/>
              </w:rPr>
            </w:r>
            <w:r>
              <w:rPr>
                <w:webHidden/>
              </w:rPr>
              <w:fldChar w:fldCharType="separate"/>
            </w:r>
            <w:r w:rsidR="00125A2C">
              <w:rPr>
                <w:webHidden/>
              </w:rPr>
              <w:t>117</w:t>
            </w:r>
            <w:r>
              <w:rPr>
                <w:webHidden/>
              </w:rPr>
              <w:fldChar w:fldCharType="end"/>
            </w:r>
          </w:hyperlink>
        </w:p>
        <w:p w14:paraId="5F3483CD" w14:textId="6FB054F0" w:rsidR="00FD1F7D" w:rsidRDefault="00FD1F7D">
          <w:pPr>
            <w:pStyle w:val="TOC2"/>
            <w:tabs>
              <w:tab w:val="left" w:pos="1350"/>
            </w:tabs>
            <w:rPr>
              <w:rFonts w:asciiTheme="minorHAnsi" w:eastAsiaTheme="minorEastAsia" w:hAnsiTheme="minorHAnsi" w:cstheme="minorBidi"/>
              <w:kern w:val="2"/>
              <w:sz w:val="24"/>
              <w:szCs w:val="24"/>
              <w:lang w:val="en-US" w:eastAsia="en-US"/>
              <w14:ligatures w14:val="standardContextual"/>
            </w:rPr>
          </w:pPr>
          <w:hyperlink w:anchor="_Toc206156656" w:history="1">
            <w:r w:rsidRPr="00A61A00">
              <w:rPr>
                <w:rStyle w:val="Hyperlink"/>
              </w:rPr>
              <w:t>C-8.6</w:t>
            </w:r>
            <w:r>
              <w:rPr>
                <w:rFonts w:asciiTheme="minorHAnsi" w:eastAsiaTheme="minorEastAsia" w:hAnsiTheme="minorHAnsi" w:cstheme="minorBidi"/>
                <w:kern w:val="2"/>
                <w:sz w:val="24"/>
                <w:szCs w:val="24"/>
                <w:lang w:val="en-US" w:eastAsia="en-US"/>
                <w14:ligatures w14:val="standardContextual"/>
              </w:rPr>
              <w:tab/>
            </w:r>
            <w:r w:rsidRPr="00A61A00">
              <w:rPr>
                <w:rStyle w:val="Hyperlink"/>
              </w:rPr>
              <w:t>Temporal quality</w:t>
            </w:r>
            <w:r>
              <w:rPr>
                <w:webHidden/>
              </w:rPr>
              <w:tab/>
            </w:r>
            <w:r>
              <w:rPr>
                <w:webHidden/>
              </w:rPr>
              <w:fldChar w:fldCharType="begin"/>
            </w:r>
            <w:r>
              <w:rPr>
                <w:webHidden/>
              </w:rPr>
              <w:instrText xml:space="preserve"> PAGEREF _Toc206156656 \h </w:instrText>
            </w:r>
            <w:r>
              <w:rPr>
                <w:webHidden/>
              </w:rPr>
            </w:r>
            <w:r>
              <w:rPr>
                <w:webHidden/>
              </w:rPr>
              <w:fldChar w:fldCharType="separate"/>
            </w:r>
            <w:r w:rsidR="00125A2C">
              <w:rPr>
                <w:webHidden/>
              </w:rPr>
              <w:t>118</w:t>
            </w:r>
            <w:r>
              <w:rPr>
                <w:webHidden/>
              </w:rPr>
              <w:fldChar w:fldCharType="end"/>
            </w:r>
          </w:hyperlink>
        </w:p>
        <w:p w14:paraId="7CB129E8" w14:textId="4A4DB0F0" w:rsidR="00FD1F7D" w:rsidRDefault="00FD1F7D">
          <w:pPr>
            <w:pStyle w:val="TOC3"/>
            <w:tabs>
              <w:tab w:val="left" w:pos="1472"/>
            </w:tabs>
            <w:rPr>
              <w:rFonts w:asciiTheme="minorHAnsi" w:eastAsiaTheme="minorEastAsia" w:hAnsiTheme="minorHAnsi" w:cstheme="minorBidi"/>
              <w:kern w:val="2"/>
              <w:sz w:val="24"/>
              <w:szCs w:val="24"/>
              <w:lang w:val="en-US" w:eastAsia="en-US"/>
              <w14:ligatures w14:val="standardContextual"/>
            </w:rPr>
          </w:pPr>
          <w:hyperlink w:anchor="_Toc206156657" w:history="1">
            <w:r w:rsidRPr="00A61A00">
              <w:rPr>
                <w:rStyle w:val="Hyperlink"/>
              </w:rPr>
              <w:t>C-8.6.1</w:t>
            </w:r>
            <w:r>
              <w:rPr>
                <w:rFonts w:asciiTheme="minorHAnsi" w:eastAsiaTheme="minorEastAsia" w:hAnsiTheme="minorHAnsi" w:cstheme="minorBidi"/>
                <w:kern w:val="2"/>
                <w:sz w:val="24"/>
                <w:szCs w:val="24"/>
                <w:lang w:val="en-US" w:eastAsia="en-US"/>
                <w14:ligatures w14:val="standardContextual"/>
              </w:rPr>
              <w:tab/>
            </w:r>
            <w:r w:rsidRPr="00A61A00">
              <w:rPr>
                <w:rStyle w:val="Hyperlink"/>
              </w:rPr>
              <w:t>Temporal consistency</w:t>
            </w:r>
            <w:r>
              <w:rPr>
                <w:webHidden/>
              </w:rPr>
              <w:tab/>
            </w:r>
            <w:r>
              <w:rPr>
                <w:webHidden/>
              </w:rPr>
              <w:fldChar w:fldCharType="begin"/>
            </w:r>
            <w:r>
              <w:rPr>
                <w:webHidden/>
              </w:rPr>
              <w:instrText xml:space="preserve"> PAGEREF _Toc206156657 \h </w:instrText>
            </w:r>
            <w:r>
              <w:rPr>
                <w:webHidden/>
              </w:rPr>
            </w:r>
            <w:r>
              <w:rPr>
                <w:webHidden/>
              </w:rPr>
              <w:fldChar w:fldCharType="separate"/>
            </w:r>
            <w:r w:rsidR="00125A2C">
              <w:rPr>
                <w:webHidden/>
              </w:rPr>
              <w:t>118</w:t>
            </w:r>
            <w:r>
              <w:rPr>
                <w:webHidden/>
              </w:rPr>
              <w:fldChar w:fldCharType="end"/>
            </w:r>
          </w:hyperlink>
        </w:p>
        <w:p w14:paraId="33A1B2B3" w14:textId="3B85A950" w:rsidR="00FD1F7D" w:rsidRDefault="00FD1F7D">
          <w:pPr>
            <w:pStyle w:val="TOC3"/>
            <w:tabs>
              <w:tab w:val="left" w:pos="1472"/>
            </w:tabs>
            <w:rPr>
              <w:rFonts w:asciiTheme="minorHAnsi" w:eastAsiaTheme="minorEastAsia" w:hAnsiTheme="minorHAnsi" w:cstheme="minorBidi"/>
              <w:kern w:val="2"/>
              <w:sz w:val="24"/>
              <w:szCs w:val="24"/>
              <w:lang w:val="en-US" w:eastAsia="en-US"/>
              <w14:ligatures w14:val="standardContextual"/>
            </w:rPr>
          </w:pPr>
          <w:hyperlink w:anchor="_Toc206156658" w:history="1">
            <w:r w:rsidRPr="00A61A00">
              <w:rPr>
                <w:rStyle w:val="Hyperlink"/>
              </w:rPr>
              <w:t>C-8.6.2</w:t>
            </w:r>
            <w:r>
              <w:rPr>
                <w:rFonts w:asciiTheme="minorHAnsi" w:eastAsiaTheme="minorEastAsia" w:hAnsiTheme="minorHAnsi" w:cstheme="minorBidi"/>
                <w:kern w:val="2"/>
                <w:sz w:val="24"/>
                <w:szCs w:val="24"/>
                <w:lang w:val="en-US" w:eastAsia="en-US"/>
                <w14:ligatures w14:val="standardContextual"/>
              </w:rPr>
              <w:tab/>
            </w:r>
            <w:r w:rsidRPr="00A61A00">
              <w:rPr>
                <w:rStyle w:val="Hyperlink"/>
              </w:rPr>
              <w:t>Temporal validity</w:t>
            </w:r>
            <w:r>
              <w:rPr>
                <w:webHidden/>
              </w:rPr>
              <w:tab/>
            </w:r>
            <w:r>
              <w:rPr>
                <w:webHidden/>
              </w:rPr>
              <w:fldChar w:fldCharType="begin"/>
            </w:r>
            <w:r>
              <w:rPr>
                <w:webHidden/>
              </w:rPr>
              <w:instrText xml:space="preserve"> PAGEREF _Toc206156658 \h </w:instrText>
            </w:r>
            <w:r>
              <w:rPr>
                <w:webHidden/>
              </w:rPr>
            </w:r>
            <w:r>
              <w:rPr>
                <w:webHidden/>
              </w:rPr>
              <w:fldChar w:fldCharType="separate"/>
            </w:r>
            <w:r w:rsidR="00125A2C">
              <w:rPr>
                <w:webHidden/>
              </w:rPr>
              <w:t>118</w:t>
            </w:r>
            <w:r>
              <w:rPr>
                <w:webHidden/>
              </w:rPr>
              <w:fldChar w:fldCharType="end"/>
            </w:r>
          </w:hyperlink>
        </w:p>
        <w:p w14:paraId="5D515BF6" w14:textId="21F252A3" w:rsidR="00FD1F7D" w:rsidRDefault="00FD1F7D">
          <w:pPr>
            <w:pStyle w:val="TOC3"/>
            <w:tabs>
              <w:tab w:val="left" w:pos="1472"/>
            </w:tabs>
            <w:rPr>
              <w:rFonts w:asciiTheme="minorHAnsi" w:eastAsiaTheme="minorEastAsia" w:hAnsiTheme="minorHAnsi" w:cstheme="minorBidi"/>
              <w:kern w:val="2"/>
              <w:sz w:val="24"/>
              <w:szCs w:val="24"/>
              <w:lang w:val="en-US" w:eastAsia="en-US"/>
              <w14:ligatures w14:val="standardContextual"/>
            </w:rPr>
          </w:pPr>
          <w:hyperlink w:anchor="_Toc206156659" w:history="1">
            <w:r w:rsidRPr="00A61A00">
              <w:rPr>
                <w:rStyle w:val="Hyperlink"/>
              </w:rPr>
              <w:t>C-8.6.3</w:t>
            </w:r>
            <w:r>
              <w:rPr>
                <w:rFonts w:asciiTheme="minorHAnsi" w:eastAsiaTheme="minorEastAsia" w:hAnsiTheme="minorHAnsi" w:cstheme="minorBidi"/>
                <w:kern w:val="2"/>
                <w:sz w:val="24"/>
                <w:szCs w:val="24"/>
                <w:lang w:val="en-US" w:eastAsia="en-US"/>
                <w14:ligatures w14:val="standardContextual"/>
              </w:rPr>
              <w:tab/>
            </w:r>
            <w:r w:rsidRPr="00A61A00">
              <w:rPr>
                <w:rStyle w:val="Hyperlink"/>
              </w:rPr>
              <w:t>Temporal accuracy</w:t>
            </w:r>
            <w:r>
              <w:rPr>
                <w:webHidden/>
              </w:rPr>
              <w:tab/>
            </w:r>
            <w:r>
              <w:rPr>
                <w:webHidden/>
              </w:rPr>
              <w:fldChar w:fldCharType="begin"/>
            </w:r>
            <w:r>
              <w:rPr>
                <w:webHidden/>
              </w:rPr>
              <w:instrText xml:space="preserve"> PAGEREF _Toc206156659 \h </w:instrText>
            </w:r>
            <w:r>
              <w:rPr>
                <w:webHidden/>
              </w:rPr>
            </w:r>
            <w:r>
              <w:rPr>
                <w:webHidden/>
              </w:rPr>
              <w:fldChar w:fldCharType="separate"/>
            </w:r>
            <w:r w:rsidR="00125A2C">
              <w:rPr>
                <w:webHidden/>
              </w:rPr>
              <w:t>119</w:t>
            </w:r>
            <w:r>
              <w:rPr>
                <w:webHidden/>
              </w:rPr>
              <w:fldChar w:fldCharType="end"/>
            </w:r>
          </w:hyperlink>
        </w:p>
        <w:p w14:paraId="1541CB87" w14:textId="39DC4FAF" w:rsidR="00FD1F7D" w:rsidRDefault="00FD1F7D">
          <w:pPr>
            <w:pStyle w:val="TOC2"/>
            <w:tabs>
              <w:tab w:val="left" w:pos="1350"/>
            </w:tabs>
            <w:rPr>
              <w:rFonts w:asciiTheme="minorHAnsi" w:eastAsiaTheme="minorEastAsia" w:hAnsiTheme="minorHAnsi" w:cstheme="minorBidi"/>
              <w:kern w:val="2"/>
              <w:sz w:val="24"/>
              <w:szCs w:val="24"/>
              <w:lang w:val="en-US" w:eastAsia="en-US"/>
              <w14:ligatures w14:val="standardContextual"/>
            </w:rPr>
          </w:pPr>
          <w:hyperlink w:anchor="_Toc206156660" w:history="1">
            <w:r w:rsidRPr="00A61A00">
              <w:rPr>
                <w:rStyle w:val="Hyperlink"/>
              </w:rPr>
              <w:t>C-8.7</w:t>
            </w:r>
            <w:r>
              <w:rPr>
                <w:rFonts w:asciiTheme="minorHAnsi" w:eastAsiaTheme="minorEastAsia" w:hAnsiTheme="minorHAnsi" w:cstheme="minorBidi"/>
                <w:kern w:val="2"/>
                <w:sz w:val="24"/>
                <w:szCs w:val="24"/>
                <w:lang w:val="en-US" w:eastAsia="en-US"/>
                <w14:ligatures w14:val="standardContextual"/>
              </w:rPr>
              <w:tab/>
            </w:r>
            <w:r w:rsidRPr="00A61A00">
              <w:rPr>
                <w:rStyle w:val="Hyperlink"/>
              </w:rPr>
              <w:t>Aggregation</w:t>
            </w:r>
            <w:r>
              <w:rPr>
                <w:webHidden/>
              </w:rPr>
              <w:tab/>
            </w:r>
            <w:r>
              <w:rPr>
                <w:webHidden/>
              </w:rPr>
              <w:fldChar w:fldCharType="begin"/>
            </w:r>
            <w:r>
              <w:rPr>
                <w:webHidden/>
              </w:rPr>
              <w:instrText xml:space="preserve"> PAGEREF _Toc206156660 \h </w:instrText>
            </w:r>
            <w:r>
              <w:rPr>
                <w:webHidden/>
              </w:rPr>
            </w:r>
            <w:r>
              <w:rPr>
                <w:webHidden/>
              </w:rPr>
              <w:fldChar w:fldCharType="separate"/>
            </w:r>
            <w:r w:rsidR="00125A2C">
              <w:rPr>
                <w:webHidden/>
              </w:rPr>
              <w:t>119</w:t>
            </w:r>
            <w:r>
              <w:rPr>
                <w:webHidden/>
              </w:rPr>
              <w:fldChar w:fldCharType="end"/>
            </w:r>
          </w:hyperlink>
        </w:p>
        <w:p w14:paraId="1829C7BF" w14:textId="49A18B5D" w:rsidR="00FD1F7D" w:rsidRDefault="00FD1F7D">
          <w:pPr>
            <w:pStyle w:val="TOC2"/>
            <w:tabs>
              <w:tab w:val="left" w:pos="1350"/>
            </w:tabs>
            <w:rPr>
              <w:rFonts w:asciiTheme="minorHAnsi" w:eastAsiaTheme="minorEastAsia" w:hAnsiTheme="minorHAnsi" w:cstheme="minorBidi"/>
              <w:kern w:val="2"/>
              <w:sz w:val="24"/>
              <w:szCs w:val="24"/>
              <w:lang w:val="en-US" w:eastAsia="en-US"/>
              <w14:ligatures w14:val="standardContextual"/>
            </w:rPr>
          </w:pPr>
          <w:hyperlink w:anchor="_Toc206156661" w:history="1">
            <w:r w:rsidRPr="00A61A00">
              <w:rPr>
                <w:rStyle w:val="Hyperlink"/>
              </w:rPr>
              <w:t>C-8.8</w:t>
            </w:r>
            <w:r>
              <w:rPr>
                <w:rFonts w:asciiTheme="minorHAnsi" w:eastAsiaTheme="minorEastAsia" w:hAnsiTheme="minorHAnsi" w:cstheme="minorBidi"/>
                <w:kern w:val="2"/>
                <w:sz w:val="24"/>
                <w:szCs w:val="24"/>
                <w:lang w:val="en-US" w:eastAsia="en-US"/>
                <w14:ligatures w14:val="standardContextual"/>
              </w:rPr>
              <w:tab/>
            </w:r>
            <w:r w:rsidRPr="00A61A00">
              <w:rPr>
                <w:rStyle w:val="Hyperlink"/>
              </w:rPr>
              <w:t>Quality measure element</w:t>
            </w:r>
            <w:r>
              <w:rPr>
                <w:webHidden/>
              </w:rPr>
              <w:tab/>
            </w:r>
            <w:r>
              <w:rPr>
                <w:webHidden/>
              </w:rPr>
              <w:fldChar w:fldCharType="begin"/>
            </w:r>
            <w:r>
              <w:rPr>
                <w:webHidden/>
              </w:rPr>
              <w:instrText xml:space="preserve"> PAGEREF _Toc206156661 \h </w:instrText>
            </w:r>
            <w:r>
              <w:rPr>
                <w:webHidden/>
              </w:rPr>
            </w:r>
            <w:r>
              <w:rPr>
                <w:webHidden/>
              </w:rPr>
              <w:fldChar w:fldCharType="separate"/>
            </w:r>
            <w:r w:rsidR="00125A2C">
              <w:rPr>
                <w:webHidden/>
              </w:rPr>
              <w:t>121</w:t>
            </w:r>
            <w:r>
              <w:rPr>
                <w:webHidden/>
              </w:rPr>
              <w:fldChar w:fldCharType="end"/>
            </w:r>
          </w:hyperlink>
        </w:p>
        <w:p w14:paraId="15E0ABBA" w14:textId="33F4AD46" w:rsidR="00FD1F7D" w:rsidRDefault="00FD1F7D">
          <w:pPr>
            <w:pStyle w:val="TOC1"/>
            <w:rPr>
              <w:rFonts w:asciiTheme="minorHAnsi" w:eastAsiaTheme="minorEastAsia" w:hAnsiTheme="minorHAnsi" w:cstheme="minorBidi"/>
              <w:b w:val="0"/>
              <w:kern w:val="2"/>
              <w:sz w:val="24"/>
              <w:szCs w:val="24"/>
              <w:lang w:val="en-US" w:eastAsia="en-US"/>
              <w14:ligatures w14:val="standardContextual"/>
            </w:rPr>
          </w:pPr>
          <w:hyperlink w:anchor="_Toc206156662" w:history="1">
            <w:r w:rsidRPr="00A61A00">
              <w:rPr>
                <w:rStyle w:val="Hyperlink"/>
              </w:rPr>
              <w:t>C-9</w:t>
            </w:r>
            <w:r>
              <w:rPr>
                <w:rFonts w:asciiTheme="minorHAnsi" w:eastAsiaTheme="minorEastAsia" w:hAnsiTheme="minorHAnsi" w:cstheme="minorBidi"/>
                <w:b w:val="0"/>
                <w:kern w:val="2"/>
                <w:sz w:val="24"/>
                <w:szCs w:val="24"/>
                <w:lang w:val="en-US" w:eastAsia="en-US"/>
                <w14:ligatures w14:val="standardContextual"/>
              </w:rPr>
              <w:tab/>
            </w:r>
            <w:r w:rsidRPr="00A61A00">
              <w:rPr>
                <w:rStyle w:val="Hyperlink"/>
              </w:rPr>
              <w:t>Minimum standard for data validation</w:t>
            </w:r>
            <w:r>
              <w:rPr>
                <w:webHidden/>
              </w:rPr>
              <w:tab/>
            </w:r>
            <w:r>
              <w:rPr>
                <w:webHidden/>
              </w:rPr>
              <w:fldChar w:fldCharType="begin"/>
            </w:r>
            <w:r>
              <w:rPr>
                <w:webHidden/>
              </w:rPr>
              <w:instrText xml:space="preserve"> PAGEREF _Toc206156662 \h </w:instrText>
            </w:r>
            <w:r>
              <w:rPr>
                <w:webHidden/>
              </w:rPr>
            </w:r>
            <w:r>
              <w:rPr>
                <w:webHidden/>
              </w:rPr>
              <w:fldChar w:fldCharType="separate"/>
            </w:r>
            <w:r w:rsidR="00125A2C">
              <w:rPr>
                <w:webHidden/>
              </w:rPr>
              <w:t>121</w:t>
            </w:r>
            <w:r>
              <w:rPr>
                <w:webHidden/>
              </w:rPr>
              <w:fldChar w:fldCharType="end"/>
            </w:r>
          </w:hyperlink>
        </w:p>
        <w:p w14:paraId="6728C108" w14:textId="6C2DEEC7" w:rsidR="00FD1F7D" w:rsidRDefault="00FD1F7D">
          <w:pPr>
            <w:pStyle w:val="TOC1"/>
            <w:rPr>
              <w:rFonts w:asciiTheme="minorHAnsi" w:eastAsiaTheme="minorEastAsia" w:hAnsiTheme="minorHAnsi" w:cstheme="minorBidi"/>
              <w:b w:val="0"/>
              <w:kern w:val="2"/>
              <w:sz w:val="24"/>
              <w:szCs w:val="24"/>
              <w:lang w:val="en-US" w:eastAsia="en-US"/>
              <w14:ligatures w14:val="standardContextual"/>
            </w:rPr>
          </w:pPr>
          <w:hyperlink w:anchor="_Toc206156663" w:history="1">
            <w:r w:rsidRPr="00A61A00">
              <w:rPr>
                <w:rStyle w:val="Hyperlink"/>
              </w:rPr>
              <w:t>LIST OF ANNEXES</w:t>
            </w:r>
            <w:r>
              <w:rPr>
                <w:webHidden/>
              </w:rPr>
              <w:tab/>
            </w:r>
            <w:r>
              <w:rPr>
                <w:webHidden/>
              </w:rPr>
              <w:fldChar w:fldCharType="begin"/>
            </w:r>
            <w:r>
              <w:rPr>
                <w:webHidden/>
              </w:rPr>
              <w:instrText xml:space="preserve"> PAGEREF _Toc206156663 \h </w:instrText>
            </w:r>
            <w:r>
              <w:rPr>
                <w:webHidden/>
              </w:rPr>
            </w:r>
            <w:r>
              <w:rPr>
                <w:webHidden/>
              </w:rPr>
              <w:fldChar w:fldCharType="separate"/>
            </w:r>
            <w:r w:rsidR="00125A2C">
              <w:rPr>
                <w:webHidden/>
              </w:rPr>
              <w:t>123</w:t>
            </w:r>
            <w:r>
              <w:rPr>
                <w:webHidden/>
              </w:rPr>
              <w:fldChar w:fldCharType="end"/>
            </w:r>
          </w:hyperlink>
        </w:p>
        <w:p w14:paraId="618D368A" w14:textId="21822E2B" w:rsidR="00FA1108" w:rsidRPr="001445A1" w:rsidRDefault="00000000">
          <w:pPr>
            <w:pStyle w:val="TOC1"/>
            <w:rPr>
              <w:b w:val="0"/>
            </w:rPr>
          </w:pPr>
          <w:r w:rsidRPr="000353AC">
            <w:rPr>
              <w:rStyle w:val="IndexLink"/>
              <w:b w:val="0"/>
            </w:rPr>
            <w:fldChar w:fldCharType="end"/>
          </w:r>
        </w:p>
      </w:sdtContent>
    </w:sdt>
    <w:p w14:paraId="01723D5B" w14:textId="77777777" w:rsidR="00FA1108" w:rsidRPr="00616E11" w:rsidRDefault="00FA1108"/>
    <w:p w14:paraId="16A86AC8" w14:textId="77777777" w:rsidR="00FA1108" w:rsidRPr="00616E11" w:rsidRDefault="00FA1108"/>
    <w:p w14:paraId="56154044" w14:textId="77777777" w:rsidR="00FA1108" w:rsidRPr="00616E11" w:rsidRDefault="00FA1108"/>
    <w:p w14:paraId="084F4C3B" w14:textId="77777777" w:rsidR="00FA1108" w:rsidRPr="00616E11" w:rsidRDefault="00FA1108"/>
    <w:p w14:paraId="652C3538" w14:textId="77777777" w:rsidR="00FA1108" w:rsidRPr="00616E11" w:rsidRDefault="00FA1108"/>
    <w:p w14:paraId="6C02919D" w14:textId="77777777" w:rsidR="00FA1108" w:rsidRPr="00616E11" w:rsidRDefault="00000000">
      <w:r w:rsidRPr="00616E11">
        <w:br w:type="page"/>
      </w:r>
    </w:p>
    <w:p w14:paraId="39991FEF" w14:textId="77777777" w:rsidR="00FA1108" w:rsidRPr="00616E11" w:rsidRDefault="00FA1108"/>
    <w:p w14:paraId="426ADCE1" w14:textId="77777777" w:rsidR="00FA1108" w:rsidRPr="00616E11" w:rsidRDefault="00FA1108"/>
    <w:p w14:paraId="18A88167" w14:textId="77777777" w:rsidR="00FA1108" w:rsidRPr="00616E11" w:rsidRDefault="00FA1108"/>
    <w:p w14:paraId="137901D8" w14:textId="77777777" w:rsidR="00FA1108" w:rsidRPr="00616E11" w:rsidRDefault="00FA1108"/>
    <w:p w14:paraId="24488281" w14:textId="77777777" w:rsidR="00FA1108" w:rsidRPr="00616E11" w:rsidRDefault="00FA1108"/>
    <w:p w14:paraId="0CC349D6" w14:textId="77777777" w:rsidR="00FA1108" w:rsidRPr="00616E11" w:rsidRDefault="00FA1108"/>
    <w:p w14:paraId="3AF44858" w14:textId="77777777" w:rsidR="00FA1108" w:rsidRPr="00616E11" w:rsidRDefault="00FA1108"/>
    <w:p w14:paraId="48883B40" w14:textId="77777777" w:rsidR="00FA1108" w:rsidRPr="00616E11" w:rsidRDefault="00FA1108"/>
    <w:p w14:paraId="2D55D394" w14:textId="77777777" w:rsidR="00FA1108" w:rsidRPr="00616E11" w:rsidRDefault="00FA1108"/>
    <w:p w14:paraId="50A299A0" w14:textId="77777777" w:rsidR="00FA1108" w:rsidRPr="00616E11" w:rsidRDefault="00FA1108"/>
    <w:p w14:paraId="08EC6632" w14:textId="77777777" w:rsidR="00FA1108" w:rsidRPr="00616E11" w:rsidRDefault="00FA1108"/>
    <w:p w14:paraId="7019422F" w14:textId="77777777" w:rsidR="00FA1108" w:rsidRPr="00616E11" w:rsidRDefault="00FA1108"/>
    <w:p w14:paraId="140D03DB" w14:textId="77777777" w:rsidR="00FA1108" w:rsidRPr="00616E11" w:rsidRDefault="00FA1108"/>
    <w:p w14:paraId="5259A8EC" w14:textId="77777777" w:rsidR="00FA1108" w:rsidRPr="00616E11" w:rsidRDefault="00000000">
      <w:pPr>
        <w:framePr w:w="4406" w:h="299" w:hRule="exact" w:hSpace="240" w:vSpace="240" w:wrap="around" w:vAnchor="text" w:hAnchor="page" w:x="3742" w:y="1"/>
        <w:pBdr>
          <w:top w:val="single" w:sz="6" w:space="0" w:color="000000"/>
          <w:left w:val="single" w:sz="6" w:space="0" w:color="000000"/>
          <w:bottom w:val="single" w:sz="6" w:space="0" w:color="000000"/>
          <w:right w:val="single" w:sz="6" w:space="0" w:color="000000"/>
        </w:pBdr>
        <w:tabs>
          <w:tab w:val="center" w:pos="2203"/>
          <w:tab w:val="left" w:pos="2880"/>
          <w:tab w:val="left" w:pos="3600"/>
          <w:tab w:val="left" w:pos="4320"/>
          <w:tab w:val="left" w:pos="5040"/>
          <w:tab w:val="left" w:pos="5760"/>
          <w:tab w:val="left" w:pos="6480"/>
          <w:tab w:val="left" w:pos="7200"/>
          <w:tab w:val="left" w:pos="7920"/>
          <w:tab w:val="left" w:pos="8640"/>
        </w:tabs>
        <w:spacing w:after="0"/>
        <w:rPr>
          <w:rFonts w:eastAsia="Times New Roman"/>
          <w:lang w:eastAsia="en-GB"/>
        </w:rPr>
      </w:pPr>
      <w:r w:rsidRPr="00616E11">
        <w:rPr>
          <w:rFonts w:eastAsia="Times New Roman"/>
          <w:lang w:eastAsia="en-GB"/>
        </w:rPr>
        <w:tab/>
        <w:t>Page intentionally left blank</w:t>
      </w:r>
    </w:p>
    <w:p w14:paraId="54B240B2" w14:textId="77777777" w:rsidR="00FA1108" w:rsidRPr="00616E11" w:rsidRDefault="00FA1108"/>
    <w:p w14:paraId="5568DA22" w14:textId="77777777" w:rsidR="00FA1108" w:rsidRPr="00616E11" w:rsidRDefault="00000000">
      <w:pPr>
        <w:tabs>
          <w:tab w:val="left" w:pos="2070"/>
        </w:tabs>
        <w:sectPr w:rsidR="00FA1108" w:rsidRPr="00616E11">
          <w:headerReference w:type="even" r:id="rId19"/>
          <w:headerReference w:type="default" r:id="rId20"/>
          <w:footerReference w:type="even" r:id="rId21"/>
          <w:footerReference w:type="default" r:id="rId22"/>
          <w:headerReference w:type="first" r:id="rId23"/>
          <w:footerReference w:type="first" r:id="rId24"/>
          <w:pgSz w:w="12240" w:h="15840"/>
          <w:pgMar w:top="1440" w:right="1440" w:bottom="1440" w:left="1440" w:header="708" w:footer="708" w:gutter="0"/>
          <w:pgNumType w:fmt="lowerRoman"/>
          <w:cols w:space="720"/>
          <w:formProt w:val="0"/>
          <w:docGrid w:linePitch="360"/>
        </w:sectPr>
      </w:pPr>
      <w:r w:rsidRPr="00616E11">
        <w:tab/>
      </w:r>
    </w:p>
    <w:p w14:paraId="328532A7" w14:textId="77777777" w:rsidR="00FA1108" w:rsidRPr="00616E11" w:rsidRDefault="00000000">
      <w:pPr>
        <w:pStyle w:val="Title"/>
        <w:spacing w:after="160"/>
      </w:pPr>
      <w:bookmarkStart w:id="37" w:name="_Toc502540822"/>
      <w:bookmarkStart w:id="38" w:name="_Toc502540910"/>
      <w:bookmarkStart w:id="39" w:name="_Toc502541843"/>
      <w:bookmarkStart w:id="40" w:name="_Toc502541901"/>
      <w:bookmarkStart w:id="41" w:name="_Toc502541958"/>
      <w:bookmarkStart w:id="42" w:name="_Toc502558214"/>
      <w:bookmarkStart w:id="43" w:name="_Toc3456663"/>
      <w:bookmarkStart w:id="44" w:name="_Toc206156434"/>
      <w:bookmarkEnd w:id="37"/>
      <w:bookmarkEnd w:id="38"/>
      <w:bookmarkEnd w:id="39"/>
      <w:bookmarkEnd w:id="40"/>
      <w:bookmarkEnd w:id="41"/>
      <w:r w:rsidRPr="00616E11">
        <w:lastRenderedPageBreak/>
        <w:t>Part A - Content</w:t>
      </w:r>
      <w:bookmarkEnd w:id="42"/>
      <w:bookmarkEnd w:id="43"/>
      <w:bookmarkEnd w:id="44"/>
    </w:p>
    <w:p w14:paraId="3AF50483" w14:textId="77777777" w:rsidR="00FA1108" w:rsidRPr="00616E11" w:rsidRDefault="00000000" w:rsidP="000E765E">
      <w:pPr>
        <w:pStyle w:val="HeadingA1"/>
      </w:pPr>
      <w:bookmarkStart w:id="45" w:name="_Toc502540911"/>
      <w:bookmarkStart w:id="46" w:name="_Toc206156435"/>
      <w:r w:rsidRPr="00616E11">
        <w:t>Overview</w:t>
      </w:r>
      <w:bookmarkEnd w:id="45"/>
      <w:bookmarkEnd w:id="46"/>
    </w:p>
    <w:p w14:paraId="64BAF93E" w14:textId="77777777" w:rsidR="00FA1108" w:rsidRPr="00616E11" w:rsidRDefault="00000000">
      <w:r w:rsidRPr="00616E11">
        <w:t>S-100, the Universal Hydrographic Data Model, is a hydrographic geospatial data standard that can support a wide variety of hydrographic-related digital data sources; and is fully aligned with mainstream international geospatial standards, in particular the ISO 19000 series of geographic standards. This alignment enables easier integration of hydrographic data and applications into geospatial solutions. S-100 is inherently more flexible than S-57 and makes provision for such things as the use of imagery and gridded data types, enhanced metadata and multiple encoding formats. It also provides a more flexible and dynamic maintenance regime for features, attributes and portrayal via a dedicated online Registry. S-100 provides a framework of components that enables the building of standardized Product Specifications for the modeling of hydrographic data, thus providing true interoperability between different data standards and systems.</w:t>
      </w:r>
    </w:p>
    <w:p w14:paraId="73F8AFB0" w14:textId="77777777" w:rsidR="00FA1108" w:rsidRPr="00616E11" w:rsidRDefault="00000000">
      <w:pPr>
        <w:rPr>
          <w:rFonts w:eastAsia="MS Mincho" w:cstheme="minorHAnsi"/>
          <w:lang w:eastAsia="ja-JP"/>
        </w:rPr>
      </w:pPr>
      <w:r w:rsidRPr="00616E11">
        <w:rPr>
          <w:rFonts w:eastAsia="MS Mincho" w:cstheme="minorHAnsi"/>
          <w:lang w:eastAsia="ja-JP"/>
        </w:rPr>
        <w:t>S-97 is a Guideline intended for developers and maintainers of Product Specifications that utilize the IHO framework standard S-100 (Universal Hydrographic Data Model).</w:t>
      </w:r>
    </w:p>
    <w:p w14:paraId="2678EFEB" w14:textId="77777777" w:rsidR="00FA1108" w:rsidRPr="00616E11" w:rsidRDefault="00FA1108">
      <w:pPr>
        <w:rPr>
          <w:rFonts w:eastAsia="MS Mincho" w:cstheme="minorHAnsi"/>
          <w:lang w:eastAsia="ja-JP"/>
        </w:rPr>
      </w:pPr>
    </w:p>
    <w:p w14:paraId="0898E351" w14:textId="77777777" w:rsidR="00FA1108" w:rsidRPr="00616E11" w:rsidRDefault="00000000" w:rsidP="000E765E">
      <w:pPr>
        <w:pStyle w:val="HeadingA1"/>
      </w:pPr>
      <w:bookmarkStart w:id="47" w:name="_Toc40911187"/>
      <w:bookmarkStart w:id="48" w:name="_Toc41312919"/>
      <w:bookmarkStart w:id="49" w:name="_Toc40911188"/>
      <w:bookmarkStart w:id="50" w:name="_Toc41312920"/>
      <w:bookmarkStart w:id="51" w:name="_Toc40911189"/>
      <w:bookmarkStart w:id="52" w:name="_Toc41312921"/>
      <w:bookmarkStart w:id="53" w:name="_Toc40911190"/>
      <w:bookmarkStart w:id="54" w:name="_Toc41312922"/>
      <w:bookmarkStart w:id="55" w:name="_Toc502540912"/>
      <w:bookmarkStart w:id="56" w:name="_Toc206156436"/>
      <w:bookmarkEnd w:id="47"/>
      <w:bookmarkEnd w:id="48"/>
      <w:bookmarkEnd w:id="49"/>
      <w:bookmarkEnd w:id="50"/>
      <w:bookmarkEnd w:id="51"/>
      <w:bookmarkEnd w:id="52"/>
      <w:bookmarkEnd w:id="53"/>
      <w:bookmarkEnd w:id="54"/>
      <w:r w:rsidRPr="00616E11">
        <w:t>Introduction</w:t>
      </w:r>
      <w:bookmarkEnd w:id="55"/>
      <w:bookmarkEnd w:id="56"/>
    </w:p>
    <w:p w14:paraId="6C553ED7" w14:textId="77777777" w:rsidR="00FA1108" w:rsidRPr="00616E11" w:rsidRDefault="00000000">
      <w:pPr>
        <w:rPr>
          <w:rFonts w:eastAsia="MS Mincho" w:cstheme="minorHAnsi"/>
          <w:lang w:eastAsia="ja-JP"/>
        </w:rPr>
      </w:pPr>
      <w:bookmarkStart w:id="57" w:name="_Hlk502557691"/>
      <w:bookmarkEnd w:id="57"/>
      <w:r w:rsidRPr="00616E11">
        <w:rPr>
          <w:rFonts w:eastAsia="MS Mincho" w:cstheme="minorHAnsi"/>
          <w:lang w:eastAsia="ja-JP"/>
        </w:rPr>
        <w:t>Developing S-100-based Product Specifications can be a challenge for those with little experience with S-100, especially since S-100 is a framework standard that covers a wide range of applications that that may not be utilized in every Product Specification. S-97 was created by the International Hydrographic Organization to help Product Specification developers to better understand S-100 and to provide additional guidance on how to create and extend an S-100-based Product Specification.</w:t>
      </w:r>
    </w:p>
    <w:p w14:paraId="1D58A296" w14:textId="77777777" w:rsidR="00FA1108" w:rsidRPr="00616E11" w:rsidRDefault="00000000">
      <w:pPr>
        <w:rPr>
          <w:rFonts w:eastAsia="MS Mincho" w:cstheme="minorHAnsi"/>
          <w:lang w:eastAsia="ja-JP"/>
        </w:rPr>
      </w:pPr>
      <w:r w:rsidRPr="00616E11">
        <w:rPr>
          <w:rFonts w:eastAsia="MS Mincho" w:cstheme="minorHAnsi"/>
          <w:lang w:eastAsia="ja-JP"/>
        </w:rPr>
        <w:t>A core aim of S-97 is to assist in the creation of harmonized Product Specifications that are used within the e-Navigation eco-system. The term e-Navigation eco-system is meant to encompass all Product Specifications created for use in IMO-defined e-Navigation systems, both on shore and at sea, such as ECDIS; but S-100 also has a wide range of applications that can extend beyond e-Navigation.</w:t>
      </w:r>
    </w:p>
    <w:p w14:paraId="6C621E4B" w14:textId="77777777" w:rsidR="00FA1108" w:rsidRPr="00616E11" w:rsidRDefault="00000000">
      <w:pPr>
        <w:spacing w:after="0"/>
        <w:rPr>
          <w:rFonts w:eastAsia="MS Mincho" w:cstheme="minorHAnsi"/>
          <w:lang w:eastAsia="ja-JP"/>
        </w:rPr>
      </w:pPr>
      <w:r w:rsidRPr="00616E11">
        <w:rPr>
          <w:rFonts w:eastAsia="MS Mincho" w:cstheme="minorHAnsi"/>
          <w:lang w:eastAsia="ja-JP"/>
        </w:rPr>
        <w:t xml:space="preserve">This guideline serves as a cookbook for anyone planning to develop or extend an S-100-compliant Product Specification and consists of three parts: </w:t>
      </w:r>
    </w:p>
    <w:p w14:paraId="0B31203B" w14:textId="77777777" w:rsidR="00FA1108" w:rsidRPr="00616E11" w:rsidRDefault="00000000">
      <w:pPr>
        <w:pStyle w:val="ListParagraph"/>
        <w:numPr>
          <w:ilvl w:val="0"/>
          <w:numId w:val="22"/>
        </w:numPr>
        <w:spacing w:after="60" w:line="240" w:lineRule="auto"/>
        <w:rPr>
          <w:rFonts w:cstheme="minorHAnsi"/>
          <w:lang w:val="en-GB"/>
        </w:rPr>
      </w:pPr>
      <w:r w:rsidRPr="00616E11">
        <w:rPr>
          <w:rFonts w:cstheme="minorHAnsi"/>
          <w:lang w:val="en-GB"/>
        </w:rPr>
        <w:t xml:space="preserve">Part A is an in-depth description of the various components of an S-100-based Product Specification; </w:t>
      </w:r>
    </w:p>
    <w:p w14:paraId="76AE2A02" w14:textId="77777777" w:rsidR="00FA1108" w:rsidRPr="00616E11" w:rsidRDefault="00000000">
      <w:pPr>
        <w:pStyle w:val="ListParagraph"/>
        <w:numPr>
          <w:ilvl w:val="0"/>
          <w:numId w:val="22"/>
        </w:numPr>
        <w:spacing w:after="60" w:line="240" w:lineRule="auto"/>
        <w:rPr>
          <w:rFonts w:cstheme="minorHAnsi"/>
          <w:lang w:val="en-GB"/>
        </w:rPr>
      </w:pPr>
      <w:r w:rsidRPr="00616E11">
        <w:rPr>
          <w:rFonts w:cstheme="minorHAnsi"/>
          <w:lang w:val="en-GB"/>
        </w:rPr>
        <w:t>Part B describes the typical steps and activities involved in creating an S-100-based Product Specification. Part B describes the overall process; specific activities and tasks; and includes hints for solving specific problems while the Product Specification is being developed; and</w:t>
      </w:r>
    </w:p>
    <w:p w14:paraId="128E7FDF" w14:textId="77777777" w:rsidR="00FA1108" w:rsidRPr="00616E11" w:rsidRDefault="00000000">
      <w:pPr>
        <w:pStyle w:val="ListParagraph"/>
        <w:numPr>
          <w:ilvl w:val="0"/>
          <w:numId w:val="22"/>
        </w:numPr>
        <w:spacing w:line="240" w:lineRule="auto"/>
        <w:ind w:left="714" w:hanging="357"/>
        <w:rPr>
          <w:rFonts w:cstheme="minorHAnsi"/>
          <w:lang w:val="en-GB"/>
        </w:rPr>
      </w:pPr>
      <w:r w:rsidRPr="00616E11">
        <w:rPr>
          <w:rFonts w:cstheme="minorHAnsi"/>
          <w:lang w:val="en-GB"/>
        </w:rPr>
        <w:t>Part C describes the data quality measures deemed appropriate for use in S-100-based Product Specifications.</w:t>
      </w:r>
    </w:p>
    <w:p w14:paraId="7FCC4C46" w14:textId="77777777" w:rsidR="00FA1108" w:rsidRPr="00616E11" w:rsidRDefault="00FA1108">
      <w:pPr>
        <w:rPr>
          <w:rFonts w:cstheme="minorHAnsi"/>
        </w:rPr>
      </w:pPr>
    </w:p>
    <w:p w14:paraId="5B971775" w14:textId="77777777" w:rsidR="00FA1108" w:rsidRPr="00616E11" w:rsidRDefault="00000000" w:rsidP="000E765E">
      <w:pPr>
        <w:pStyle w:val="HeadingA1"/>
      </w:pPr>
      <w:bookmarkStart w:id="58" w:name="_Toc40911192"/>
      <w:bookmarkStart w:id="59" w:name="_Toc41312924"/>
      <w:bookmarkStart w:id="60" w:name="_Hlk502557691_Copy_1"/>
      <w:bookmarkStart w:id="61" w:name="_Toc502540913"/>
      <w:bookmarkStart w:id="62" w:name="_Toc206156437"/>
      <w:bookmarkEnd w:id="58"/>
      <w:bookmarkEnd w:id="59"/>
      <w:bookmarkEnd w:id="60"/>
      <w:r w:rsidRPr="00616E11">
        <w:t>References</w:t>
      </w:r>
      <w:bookmarkEnd w:id="61"/>
      <w:bookmarkEnd w:id="62"/>
    </w:p>
    <w:p w14:paraId="4E6BD16C" w14:textId="530E9009" w:rsidR="00FA1108" w:rsidRPr="00616E11" w:rsidDel="00254E23" w:rsidRDefault="00000000">
      <w:pPr>
        <w:spacing w:after="60"/>
        <w:ind w:left="1440" w:hanging="1440"/>
        <w:rPr>
          <w:del w:id="63" w:author="Raphael Malyankar" w:date="2025-08-08T12:12:00Z" w16du:dateUtc="2025-08-08T19:12:00Z"/>
          <w:rFonts w:eastAsia="MS Mincho" w:cstheme="minorHAnsi"/>
          <w:lang w:eastAsia="ja-JP"/>
        </w:rPr>
      </w:pPr>
      <w:bookmarkStart w:id="64" w:name="_Hlk502545433_Copy_1_Copy_2_Copy_1_Copy_"/>
      <w:bookmarkEnd w:id="64"/>
      <w:del w:id="65" w:author="Unknown Author" w:date="2025-07-25T16:25:00Z">
        <w:r w:rsidRPr="00616E11">
          <w:rPr>
            <w:rFonts w:eastAsia="MS Mincho" w:cstheme="minorHAnsi"/>
            <w:lang w:eastAsia="ja-JP"/>
          </w:rPr>
          <w:delText>IHOIB</w:delText>
        </w:r>
        <w:r w:rsidRPr="00616E11">
          <w:rPr>
            <w:rFonts w:eastAsia="MS Mincho" w:cstheme="minorHAnsi"/>
            <w:lang w:eastAsia="ja-JP"/>
          </w:rPr>
          <w:tab/>
          <w:delText>IHO S-100 Information Brochure, May 2017.</w:delText>
        </w:r>
      </w:del>
    </w:p>
    <w:p w14:paraId="194E07FC" w14:textId="77777777" w:rsidR="00FA1108" w:rsidRPr="00616E11" w:rsidRDefault="00000000">
      <w:pPr>
        <w:spacing w:after="60"/>
        <w:ind w:left="1440" w:hanging="1440"/>
        <w:rPr>
          <w:rFonts w:eastAsia="MS Mincho" w:cstheme="minorHAnsi"/>
          <w:lang w:eastAsia="ja-JP"/>
        </w:rPr>
      </w:pPr>
      <w:r w:rsidRPr="00616E11">
        <w:rPr>
          <w:rFonts w:eastAsia="MS Mincho" w:cstheme="minorHAnsi"/>
          <w:lang w:eastAsia="ja-JP"/>
        </w:rPr>
        <w:t>ISO 8211</w:t>
      </w:r>
      <w:r w:rsidRPr="00616E11">
        <w:rPr>
          <w:rFonts w:eastAsia="MS Mincho" w:cstheme="minorHAnsi"/>
          <w:lang w:eastAsia="ja-JP"/>
        </w:rPr>
        <w:tab/>
        <w:t>Specification for a data descriptive file for information interchange structure implementations. ISO/IEC 8211, 1994.</w:t>
      </w:r>
    </w:p>
    <w:p w14:paraId="619509AA" w14:textId="77777777" w:rsidR="00FA1108" w:rsidRPr="00616E11" w:rsidRDefault="00000000">
      <w:pPr>
        <w:spacing w:after="60"/>
        <w:ind w:left="1440" w:hanging="1440"/>
        <w:rPr>
          <w:rFonts w:eastAsia="MS Mincho" w:cstheme="minorHAnsi"/>
          <w:lang w:eastAsia="ja-JP"/>
        </w:rPr>
      </w:pPr>
      <w:r w:rsidRPr="00616E11">
        <w:rPr>
          <w:rFonts w:eastAsia="MS Mincho" w:cstheme="minorHAnsi"/>
          <w:lang w:eastAsia="ja-JP"/>
        </w:rPr>
        <w:t>ISO 646</w:t>
      </w:r>
      <w:r w:rsidRPr="00616E11">
        <w:rPr>
          <w:rFonts w:eastAsia="MS Mincho" w:cstheme="minorHAnsi"/>
          <w:lang w:eastAsia="ja-JP"/>
        </w:rPr>
        <w:tab/>
        <w:t>Information technology – ISO 7-bit coded character set for information interchange. ISO/IEC 646, 1991.</w:t>
      </w:r>
    </w:p>
    <w:p w14:paraId="2DA0A4A9" w14:textId="77777777" w:rsidR="00FA1108" w:rsidRPr="00616E11" w:rsidRDefault="00000000">
      <w:pPr>
        <w:spacing w:after="60"/>
        <w:ind w:left="1440" w:hanging="1440"/>
        <w:rPr>
          <w:rFonts w:eastAsia="MS Mincho" w:cstheme="minorHAnsi"/>
          <w:lang w:eastAsia="ja-JP"/>
        </w:rPr>
      </w:pPr>
      <w:r w:rsidRPr="00616E11">
        <w:rPr>
          <w:rFonts w:eastAsia="MS Mincho" w:cstheme="minorHAnsi"/>
          <w:lang w:eastAsia="ja-JP"/>
        </w:rPr>
        <w:t>ISO 10646</w:t>
      </w:r>
      <w:r w:rsidRPr="00616E11">
        <w:rPr>
          <w:rFonts w:eastAsia="MS Mincho" w:cstheme="minorHAnsi"/>
          <w:lang w:eastAsia="ja-JP"/>
        </w:rPr>
        <w:tab/>
        <w:t>Information technology – Universal Coded Character Set (UCS). ISO/IEC 10646, 2017.</w:t>
      </w:r>
    </w:p>
    <w:p w14:paraId="06D9C270" w14:textId="77777777" w:rsidR="00FA1108" w:rsidRPr="00616E11" w:rsidRDefault="00000000">
      <w:pPr>
        <w:spacing w:after="60"/>
        <w:ind w:left="1440" w:hanging="1440"/>
        <w:rPr>
          <w:rFonts w:eastAsia="MS Mincho" w:cstheme="minorHAnsi"/>
          <w:lang w:eastAsia="ja-JP"/>
        </w:rPr>
      </w:pPr>
      <w:r w:rsidRPr="00616E11">
        <w:rPr>
          <w:rFonts w:eastAsia="MS Mincho" w:cstheme="minorHAnsi"/>
          <w:lang w:eastAsia="ja-JP"/>
        </w:rPr>
        <w:t>ISO 19103</w:t>
      </w:r>
      <w:r w:rsidRPr="00616E11">
        <w:rPr>
          <w:rFonts w:eastAsia="MS Mincho" w:cstheme="minorHAnsi"/>
          <w:lang w:eastAsia="ja-JP"/>
        </w:rPr>
        <w:tab/>
        <w:t>Geographic information – Conceptual schema language. ISO 19103, 2005.</w:t>
      </w:r>
    </w:p>
    <w:p w14:paraId="6B04EA66" w14:textId="77777777" w:rsidR="00FA1108" w:rsidRPr="00616E11" w:rsidRDefault="00000000">
      <w:pPr>
        <w:spacing w:after="60"/>
        <w:ind w:left="1440" w:hanging="1440"/>
        <w:rPr>
          <w:rFonts w:eastAsia="MS Mincho" w:cstheme="minorHAnsi"/>
          <w:lang w:eastAsia="ja-JP"/>
        </w:rPr>
      </w:pPr>
      <w:r w:rsidRPr="00616E11">
        <w:rPr>
          <w:rFonts w:eastAsia="MS Mincho" w:cstheme="minorHAnsi"/>
          <w:lang w:eastAsia="ja-JP"/>
        </w:rPr>
        <w:t>ISO 19110</w:t>
      </w:r>
      <w:r w:rsidRPr="00616E11">
        <w:rPr>
          <w:rFonts w:eastAsia="MS Mincho" w:cstheme="minorHAnsi"/>
          <w:lang w:eastAsia="ja-JP"/>
        </w:rPr>
        <w:tab/>
        <w:t>Geographic Information – Methodology for feature cataloguing. ISO 19110, 2005.</w:t>
      </w:r>
    </w:p>
    <w:p w14:paraId="36A12F3C" w14:textId="77777777" w:rsidR="00FA1108" w:rsidRDefault="00000000">
      <w:pPr>
        <w:spacing w:after="60"/>
        <w:ind w:left="1440" w:hanging="1440"/>
        <w:rPr>
          <w:ins w:id="66" w:author="Raphael Malyankar" w:date="2025-08-14T05:16:00Z" w16du:dateUtc="2025-08-14T12:16:00Z"/>
          <w:rFonts w:eastAsia="MS Mincho" w:cstheme="minorHAnsi"/>
          <w:lang w:eastAsia="ja-JP"/>
        </w:rPr>
      </w:pPr>
      <w:r w:rsidRPr="00616E11">
        <w:rPr>
          <w:rFonts w:eastAsia="MS Mincho" w:cstheme="minorHAnsi"/>
          <w:lang w:eastAsia="ja-JP"/>
        </w:rPr>
        <w:t>ISO 19115-1</w:t>
      </w:r>
      <w:r w:rsidRPr="00616E11">
        <w:rPr>
          <w:rFonts w:eastAsia="MS Mincho" w:cstheme="minorHAnsi"/>
          <w:lang w:eastAsia="ja-JP"/>
        </w:rPr>
        <w:tab/>
        <w:t>Geographic information – Metadata – Part 1 – Fundamentals. ISO 19115-1, 2014, as amended by Amendment 1, 2018.</w:t>
      </w:r>
    </w:p>
    <w:p w14:paraId="67887CBA" w14:textId="175FA3FD" w:rsidR="00616C8D" w:rsidRPr="00616E11" w:rsidRDefault="00616C8D">
      <w:pPr>
        <w:spacing w:after="60"/>
        <w:ind w:left="1440" w:hanging="1440"/>
        <w:rPr>
          <w:rFonts w:eastAsia="MS Mincho" w:cstheme="minorHAnsi"/>
          <w:lang w:eastAsia="ja-JP"/>
        </w:rPr>
      </w:pPr>
      <w:ins w:id="67" w:author="Raphael Malyankar" w:date="2025-08-14T05:16:00Z" w16du:dateUtc="2025-08-14T12:16:00Z">
        <w:r>
          <w:rPr>
            <w:rFonts w:eastAsia="MS Mincho" w:cstheme="minorHAnsi"/>
            <w:lang w:eastAsia="ja-JP"/>
          </w:rPr>
          <w:t>ISO 19131</w:t>
        </w:r>
        <w:r>
          <w:rPr>
            <w:rFonts w:eastAsia="MS Mincho" w:cstheme="minorHAnsi"/>
            <w:lang w:eastAsia="ja-JP"/>
          </w:rPr>
          <w:tab/>
          <w:t xml:space="preserve">Geographic information </w:t>
        </w:r>
      </w:ins>
      <w:ins w:id="68" w:author="Raphael Malyankar" w:date="2025-08-14T05:17:00Z" w16du:dateUtc="2025-08-14T12:17:00Z">
        <w:r>
          <w:rPr>
            <w:rFonts w:eastAsia="MS Mincho" w:cstheme="minorHAnsi"/>
            <w:lang w:eastAsia="ja-JP"/>
          </w:rPr>
          <w:t>–</w:t>
        </w:r>
      </w:ins>
      <w:ins w:id="69" w:author="Raphael Malyankar" w:date="2025-08-14T05:16:00Z" w16du:dateUtc="2025-08-14T12:16:00Z">
        <w:r>
          <w:rPr>
            <w:rFonts w:eastAsia="MS Mincho" w:cstheme="minorHAnsi"/>
            <w:lang w:eastAsia="ja-JP"/>
          </w:rPr>
          <w:t xml:space="preserve"> </w:t>
        </w:r>
      </w:ins>
      <w:ins w:id="70" w:author="Raphael Malyankar" w:date="2025-08-14T05:17:00Z" w16du:dateUtc="2025-08-14T12:17:00Z">
        <w:r>
          <w:rPr>
            <w:rFonts w:eastAsia="MS Mincho" w:cstheme="minorHAnsi"/>
            <w:lang w:eastAsia="ja-JP"/>
          </w:rPr>
          <w:t>Data product specifications</w:t>
        </w:r>
      </w:ins>
      <w:ins w:id="71" w:author="Raphael Malyankar" w:date="2025-08-14T05:18:00Z" w16du:dateUtc="2025-08-14T12:18:00Z">
        <w:r w:rsidR="00D82F4F">
          <w:rPr>
            <w:rFonts w:eastAsia="MS Mincho" w:cstheme="minorHAnsi"/>
            <w:lang w:eastAsia="ja-JP"/>
          </w:rPr>
          <w:t>. ISO 19131, 2007.</w:t>
        </w:r>
      </w:ins>
    </w:p>
    <w:p w14:paraId="609DE517" w14:textId="77777777" w:rsidR="00FA1108" w:rsidRDefault="00000000">
      <w:pPr>
        <w:spacing w:after="60"/>
        <w:ind w:left="1440" w:hanging="1440"/>
        <w:rPr>
          <w:ins w:id="72" w:author="Raphael Malyankar" w:date="2025-08-15T03:24:00Z" w16du:dateUtc="2025-08-15T10:24:00Z"/>
          <w:rFonts w:eastAsia="MS Mincho" w:cstheme="minorHAnsi"/>
          <w:lang w:eastAsia="ja-JP"/>
        </w:rPr>
      </w:pPr>
      <w:r w:rsidRPr="00616E11">
        <w:rPr>
          <w:rFonts w:eastAsia="MS Mincho" w:cstheme="minorHAnsi"/>
          <w:lang w:eastAsia="ja-JP"/>
        </w:rPr>
        <w:lastRenderedPageBreak/>
        <w:t>ISO 19136</w:t>
      </w:r>
      <w:r w:rsidRPr="00616E11">
        <w:rPr>
          <w:rFonts w:eastAsia="MS Mincho" w:cstheme="minorHAnsi"/>
          <w:lang w:eastAsia="ja-JP"/>
        </w:rPr>
        <w:tab/>
        <w:t>Geographic information – Geography Markup Language (GML). ISO 19136, 2007. (Also available as OGC 07-036 Geography Markup Language (GML) Encoding Standard. Open Geospatial Consortium Inc., 2007.)</w:t>
      </w:r>
    </w:p>
    <w:p w14:paraId="5ED9A271" w14:textId="7DE7C5DB" w:rsidR="009820F3" w:rsidRPr="00616E11" w:rsidRDefault="009820F3">
      <w:pPr>
        <w:spacing w:after="60"/>
        <w:ind w:left="1440" w:hanging="1440"/>
        <w:rPr>
          <w:ins w:id="73" w:author="Unknown Author" w:date="2025-07-25T16:45:00Z"/>
          <w:rFonts w:eastAsia="MS Mincho" w:cstheme="minorHAnsi"/>
          <w:lang w:eastAsia="ja-JP"/>
        </w:rPr>
      </w:pPr>
      <w:ins w:id="74" w:author="Raphael Malyankar" w:date="2025-08-15T03:24:00Z" w16du:dateUtc="2025-08-15T10:24:00Z">
        <w:r>
          <w:rPr>
            <w:rFonts w:eastAsia="MS Mincho" w:cstheme="minorHAnsi"/>
            <w:lang w:eastAsia="ja-JP"/>
          </w:rPr>
          <w:t>ISO/IEC 80000-13</w:t>
        </w:r>
        <w:r>
          <w:rPr>
            <w:rFonts w:eastAsia="MS Mincho" w:cstheme="minorHAnsi"/>
            <w:lang w:eastAsia="ja-JP"/>
          </w:rPr>
          <w:tab/>
        </w:r>
        <w:r w:rsidRPr="009820F3">
          <w:rPr>
            <w:rFonts w:eastAsia="MS Mincho" w:cstheme="minorHAnsi"/>
            <w:lang w:eastAsia="ja-JP"/>
          </w:rPr>
          <w:t>Quantities and units, Part 13: Information science and technology</w:t>
        </w:r>
      </w:ins>
      <w:ins w:id="75" w:author="Raphael Malyankar" w:date="2025-08-15T03:25:00Z" w16du:dateUtc="2025-08-15T10:25:00Z">
        <w:r>
          <w:rPr>
            <w:rFonts w:eastAsia="MS Mincho" w:cstheme="minorHAnsi"/>
            <w:lang w:eastAsia="ja-JP"/>
          </w:rPr>
          <w:t>. ISO/IEC 80000-13, 2025</w:t>
        </w:r>
      </w:ins>
      <w:ins w:id="76" w:author="Raphael Malyankar" w:date="2025-08-15T03:26:00Z" w16du:dateUtc="2025-08-15T10:26:00Z">
        <w:r>
          <w:rPr>
            <w:rFonts w:eastAsia="MS Mincho" w:cstheme="minorHAnsi"/>
            <w:lang w:eastAsia="ja-JP"/>
          </w:rPr>
          <w:t>.</w:t>
        </w:r>
      </w:ins>
    </w:p>
    <w:p w14:paraId="246A8A75" w14:textId="77777777" w:rsidR="00FA1108" w:rsidRPr="00616E11" w:rsidRDefault="00000000">
      <w:pPr>
        <w:spacing w:after="60"/>
        <w:ind w:left="1440" w:hanging="1440"/>
        <w:rPr>
          <w:rFonts w:eastAsia="MS Mincho" w:cstheme="minorHAnsi"/>
          <w:lang w:eastAsia="ja-JP"/>
        </w:rPr>
      </w:pPr>
      <w:ins w:id="77" w:author="Unknown Author" w:date="2025-07-25T16:45:00Z">
        <w:r w:rsidRPr="00616E11">
          <w:rPr>
            <w:rFonts w:eastAsia="MS Mincho" w:cstheme="minorHAnsi"/>
            <w:lang w:eastAsia="ja-JP"/>
          </w:rPr>
          <w:t>ROADMAP</w:t>
        </w:r>
        <w:r w:rsidRPr="00616E11">
          <w:rPr>
            <w:rFonts w:eastAsia="MS Mincho" w:cstheme="minorHAnsi"/>
            <w:lang w:eastAsia="ja-JP"/>
          </w:rPr>
          <w:tab/>
          <w:t>Roadmap for the S-100 Implementation Decade</w:t>
        </w:r>
      </w:ins>
      <w:ins w:id="78" w:author="Unknown Author" w:date="2025-07-25T16:46:00Z">
        <w:r w:rsidRPr="00616E11">
          <w:rPr>
            <w:rFonts w:eastAsia="MS Mincho" w:cstheme="minorHAnsi"/>
            <w:lang w:eastAsia="ja-JP"/>
          </w:rPr>
          <w:t xml:space="preserve"> (2020 – 2030)</w:t>
        </w:r>
      </w:ins>
      <w:ins w:id="79" w:author="Unknown Author" w:date="2025-07-25T16:47:00Z">
        <w:r w:rsidRPr="00616E11">
          <w:rPr>
            <w:rFonts w:eastAsia="MS Mincho" w:cstheme="minorHAnsi"/>
            <w:lang w:eastAsia="ja-JP"/>
          </w:rPr>
          <w:t xml:space="preserve">, Version 4.0, October 2024. International Hydrographic Organization. URL: </w:t>
        </w:r>
      </w:ins>
      <w:r w:rsidRPr="00616E11">
        <w:fldChar w:fldCharType="begin"/>
      </w:r>
      <w:r w:rsidRPr="00616E11">
        <w:instrText>HYPERLINK "https://iho.int/en/s-100-implementation-strategy" \h</w:instrText>
      </w:r>
      <w:r w:rsidRPr="00616E11">
        <w:fldChar w:fldCharType="separate"/>
      </w:r>
      <w:ins w:id="80" w:author="Unknown Author" w:date="2025-07-25T16:47:00Z">
        <w:r w:rsidRPr="00616E11">
          <w:rPr>
            <w:rStyle w:val="Hyperlink"/>
            <w:rFonts w:eastAsia="MS Mincho" w:cstheme="minorHAnsi"/>
            <w:lang w:eastAsia="ja-JP"/>
          </w:rPr>
          <w:t>https://iho.int/en/s-100-implementation-strategy</w:t>
        </w:r>
      </w:ins>
      <w:r w:rsidRPr="00616E11">
        <w:fldChar w:fldCharType="end"/>
      </w:r>
      <w:ins w:id="81" w:author="Unknown Author" w:date="2025-07-25T16:47:00Z">
        <w:r w:rsidRPr="00616E11">
          <w:rPr>
            <w:rFonts w:eastAsia="MS Mincho" w:cstheme="minorHAnsi"/>
            <w:lang w:eastAsia="ja-JP"/>
          </w:rPr>
          <w:t xml:space="preserve"> (</w:t>
        </w:r>
      </w:ins>
      <w:ins w:id="82" w:author="Unknown Author" w:date="2025-07-25T16:48:00Z">
        <w:r w:rsidRPr="00616E11">
          <w:rPr>
            <w:rFonts w:eastAsia="MS Mincho" w:cstheme="minorHAnsi"/>
            <w:lang w:eastAsia="ja-JP"/>
          </w:rPr>
          <w:t>retrieved 31 July 2025).</w:t>
        </w:r>
      </w:ins>
    </w:p>
    <w:p w14:paraId="264E81F2" w14:textId="77777777" w:rsidR="00FA1108" w:rsidRPr="00616E11" w:rsidRDefault="00000000">
      <w:pPr>
        <w:spacing w:after="60"/>
        <w:ind w:left="1440" w:hanging="1440"/>
        <w:rPr>
          <w:rFonts w:eastAsia="MS Mincho" w:cstheme="minorHAnsi"/>
          <w:lang w:eastAsia="ja-JP"/>
        </w:rPr>
      </w:pPr>
      <w:r w:rsidRPr="00616E11">
        <w:rPr>
          <w:rFonts w:eastAsia="MS Mincho" w:cstheme="minorHAnsi"/>
          <w:lang w:eastAsia="ja-JP"/>
        </w:rPr>
        <w:t>S-57</w:t>
      </w:r>
      <w:r w:rsidRPr="00616E11">
        <w:rPr>
          <w:rFonts w:eastAsia="MS Mincho" w:cstheme="minorHAnsi"/>
          <w:lang w:eastAsia="ja-JP"/>
        </w:rPr>
        <w:tab/>
        <w:t>IHO Transfer Standard for Digital Hydrographic Data, Edition 3.1, November 2000.</w:t>
      </w:r>
    </w:p>
    <w:p w14:paraId="2CDBF9C8" w14:textId="6D0AB657" w:rsidR="00FA1108" w:rsidRPr="00616E11" w:rsidDel="007D5DF9" w:rsidRDefault="00000000">
      <w:pPr>
        <w:spacing w:after="60"/>
        <w:ind w:left="1440" w:hanging="1440"/>
        <w:rPr>
          <w:del w:id="83" w:author="Raphael Malyankar" w:date="2025-08-08T12:21:00Z" w16du:dateUtc="2025-08-08T19:21:00Z"/>
          <w:rFonts w:eastAsia="MS Mincho" w:cstheme="minorHAnsi"/>
          <w:lang w:eastAsia="ja-JP"/>
        </w:rPr>
      </w:pPr>
      <w:del w:id="84" w:author="Unknown Author" w:date="2025-07-25T16:30:00Z">
        <w:r w:rsidRPr="00616E11">
          <w:rPr>
            <w:rFonts w:eastAsia="MS Mincho" w:cstheme="minorHAnsi"/>
            <w:lang w:eastAsia="ja-JP"/>
          </w:rPr>
          <w:delText>S-58</w:delText>
        </w:r>
        <w:r w:rsidRPr="00616E11">
          <w:rPr>
            <w:rFonts w:eastAsia="MS Mincho" w:cstheme="minorHAnsi"/>
            <w:lang w:eastAsia="ja-JP"/>
          </w:rPr>
          <w:tab/>
          <w:delText>IHO S-58 – ENC Validation Checks, Edition 6.0.0, May 2017.</w:delText>
        </w:r>
      </w:del>
    </w:p>
    <w:p w14:paraId="0E0A3178" w14:textId="77777777" w:rsidR="00FA1108" w:rsidRPr="00616E11" w:rsidRDefault="00000000">
      <w:pPr>
        <w:spacing w:after="60"/>
        <w:ind w:left="1440" w:hanging="1440"/>
        <w:rPr>
          <w:rFonts w:eastAsia="MS Mincho" w:cstheme="minorHAnsi"/>
          <w:lang w:eastAsia="ja-JP"/>
        </w:rPr>
      </w:pPr>
      <w:r w:rsidRPr="00616E11">
        <w:rPr>
          <w:rFonts w:eastAsia="MS Mincho" w:cstheme="minorHAnsi"/>
          <w:lang w:eastAsia="ja-JP"/>
        </w:rPr>
        <w:t>S-99</w:t>
      </w:r>
      <w:r w:rsidRPr="00616E11">
        <w:rPr>
          <w:rFonts w:eastAsia="MS Mincho" w:cstheme="minorHAnsi"/>
          <w:lang w:eastAsia="ja-JP"/>
        </w:rPr>
        <w:tab/>
        <w:t xml:space="preserve">IHO S-99 – Operational Procedures for the Organization and Management of the S-100 Geospatial Information Registry, Edition </w:t>
      </w:r>
      <w:del w:id="85" w:author="Unknown Author" w:date="2025-07-25T18:13:00Z">
        <w:r w:rsidRPr="00616E11">
          <w:rPr>
            <w:rFonts w:eastAsia="MS Mincho" w:cstheme="minorHAnsi"/>
            <w:lang w:eastAsia="ja-JP"/>
          </w:rPr>
          <w:delText>1.1.0</w:delText>
        </w:r>
      </w:del>
      <w:ins w:id="86" w:author="Unknown Author" w:date="2025-07-25T18:13:00Z">
        <w:r w:rsidRPr="00616E11">
          <w:rPr>
            <w:rFonts w:eastAsia="MS Mincho" w:cstheme="minorHAnsi"/>
            <w:lang w:eastAsia="ja-JP"/>
          </w:rPr>
          <w:t>2.0.0</w:t>
        </w:r>
      </w:ins>
      <w:r w:rsidRPr="00616E11">
        <w:rPr>
          <w:rFonts w:eastAsia="MS Mincho" w:cstheme="minorHAnsi"/>
          <w:lang w:eastAsia="ja-JP"/>
        </w:rPr>
        <w:t xml:space="preserve">, </w:t>
      </w:r>
      <w:del w:id="87" w:author="Unknown Author" w:date="2025-07-25T18:13:00Z">
        <w:r w:rsidRPr="00616E11">
          <w:rPr>
            <w:rFonts w:eastAsia="MS Mincho" w:cstheme="minorHAnsi"/>
            <w:lang w:eastAsia="ja-JP"/>
          </w:rPr>
          <w:delText>November 2012</w:delText>
        </w:r>
      </w:del>
      <w:ins w:id="88" w:author="Unknown Author" w:date="2025-07-25T18:13:00Z">
        <w:r w:rsidRPr="00616E11">
          <w:rPr>
            <w:rFonts w:eastAsia="MS Mincho" w:cstheme="minorHAnsi"/>
            <w:lang w:eastAsia="ja-JP"/>
          </w:rPr>
          <w:t>October 2022</w:t>
        </w:r>
      </w:ins>
      <w:r w:rsidRPr="00616E11">
        <w:rPr>
          <w:rFonts w:eastAsia="MS Mincho" w:cstheme="minorHAnsi"/>
          <w:lang w:eastAsia="ja-JP"/>
        </w:rPr>
        <w:t>.</w:t>
      </w:r>
    </w:p>
    <w:p w14:paraId="38188AD5" w14:textId="77777777" w:rsidR="00FA1108" w:rsidRPr="00616E11" w:rsidRDefault="00000000">
      <w:pPr>
        <w:spacing w:after="60"/>
        <w:ind w:left="1440" w:hanging="1440"/>
        <w:rPr>
          <w:rFonts w:eastAsia="MS Mincho" w:cstheme="minorHAnsi"/>
          <w:lang w:eastAsia="ja-JP"/>
        </w:rPr>
      </w:pPr>
      <w:r w:rsidRPr="00616E11">
        <w:rPr>
          <w:rFonts w:eastAsia="MS Mincho" w:cstheme="minorHAnsi"/>
          <w:lang w:eastAsia="ja-JP"/>
        </w:rPr>
        <w:t>S-100</w:t>
      </w:r>
      <w:r w:rsidRPr="00616E11">
        <w:rPr>
          <w:rFonts w:eastAsia="MS Mincho" w:cstheme="minorHAnsi"/>
          <w:lang w:eastAsia="ja-JP"/>
        </w:rPr>
        <w:tab/>
        <w:t xml:space="preserve">IHO S-100 – Universal Hydrographic Data Model, Edition </w:t>
      </w:r>
      <w:del w:id="89" w:author="Unknown Author" w:date="2025-07-25T01:53:00Z">
        <w:r w:rsidRPr="00616E11">
          <w:rPr>
            <w:rFonts w:eastAsia="MS Mincho" w:cstheme="minorHAnsi"/>
            <w:lang w:eastAsia="ja-JP"/>
          </w:rPr>
          <w:delText>4.0.0</w:delText>
        </w:r>
      </w:del>
      <w:ins w:id="90" w:author="Unknown Author" w:date="2025-07-25T01:53:00Z">
        <w:r w:rsidRPr="00616E11">
          <w:rPr>
            <w:rFonts w:eastAsia="MS Mincho" w:cstheme="minorHAnsi"/>
            <w:lang w:eastAsia="ja-JP"/>
          </w:rPr>
          <w:t>5.2.0</w:t>
        </w:r>
      </w:ins>
      <w:r w:rsidRPr="00616E11">
        <w:rPr>
          <w:rFonts w:eastAsia="MS Mincho" w:cstheme="minorHAnsi"/>
          <w:lang w:eastAsia="ja-JP"/>
        </w:rPr>
        <w:t xml:space="preserve">, </w:t>
      </w:r>
      <w:del w:id="91" w:author="Unknown Author" w:date="2025-07-25T01:54:00Z">
        <w:r w:rsidRPr="00616E11">
          <w:rPr>
            <w:rFonts w:eastAsia="MS Mincho" w:cstheme="minorHAnsi"/>
            <w:lang w:eastAsia="ja-JP"/>
          </w:rPr>
          <w:delText>December 2018</w:delText>
        </w:r>
      </w:del>
      <w:ins w:id="92" w:author="Unknown Author" w:date="2025-07-25T01:54:00Z">
        <w:r w:rsidRPr="00616E11">
          <w:rPr>
            <w:rFonts w:eastAsia="MS Mincho" w:cstheme="minorHAnsi"/>
            <w:lang w:eastAsia="ja-JP"/>
          </w:rPr>
          <w:t>June 2024</w:t>
        </w:r>
      </w:ins>
      <w:r w:rsidRPr="00616E11">
        <w:rPr>
          <w:rFonts w:eastAsia="MS Mincho" w:cstheme="minorHAnsi"/>
          <w:lang w:eastAsia="ja-JP"/>
        </w:rPr>
        <w:t>.</w:t>
      </w:r>
    </w:p>
    <w:p w14:paraId="2092D6BC" w14:textId="0B43C965" w:rsidR="00FA1108" w:rsidRPr="00616E11" w:rsidDel="007D5DF9" w:rsidRDefault="00000000">
      <w:pPr>
        <w:spacing w:after="60"/>
        <w:ind w:left="1440" w:hanging="1440"/>
        <w:rPr>
          <w:del w:id="93" w:author="Raphael Malyankar" w:date="2025-08-08T12:21:00Z" w16du:dateUtc="2025-08-08T19:21:00Z"/>
          <w:rFonts w:eastAsia="MS Mincho" w:cstheme="minorHAnsi"/>
          <w:lang w:eastAsia="ja-JP"/>
        </w:rPr>
      </w:pPr>
      <w:del w:id="94" w:author="Unknown Author" w:date="2025-07-25T16:33:00Z">
        <w:r w:rsidRPr="00616E11">
          <w:rPr>
            <w:rFonts w:eastAsia="MS Mincho" w:cstheme="minorHAnsi"/>
            <w:lang w:eastAsia="ja-JP"/>
          </w:rPr>
          <w:delText>S-122</w:delText>
        </w:r>
        <w:r w:rsidRPr="00616E11">
          <w:rPr>
            <w:rFonts w:eastAsia="MS Mincho" w:cstheme="minorHAnsi"/>
            <w:lang w:eastAsia="ja-JP"/>
          </w:rPr>
          <w:tab/>
          <w:delText>IHO S-122 – Marine Protected Areas, Edition 1.0.0, January 2019.</w:delText>
        </w:r>
      </w:del>
    </w:p>
    <w:p w14:paraId="3C44BD78" w14:textId="77777777" w:rsidR="00FA1108" w:rsidRPr="00616E11" w:rsidRDefault="00000000">
      <w:pPr>
        <w:spacing w:after="60"/>
        <w:ind w:left="1440" w:hanging="1440"/>
        <w:rPr>
          <w:ins w:id="95" w:author="Unknown Author" w:date="2025-07-25T18:14:00Z"/>
          <w:rFonts w:eastAsia="MS Mincho" w:cstheme="minorHAnsi"/>
          <w:lang w:eastAsia="ja-JP"/>
        </w:rPr>
        <w:pPrChange w:id="96" w:author="Raphael Malyankar" w:date="2025-08-08T12:21:00Z" w16du:dateUtc="2025-08-08T19:21:00Z">
          <w:pPr>
            <w:ind w:left="1440" w:hanging="1440"/>
          </w:pPr>
        </w:pPrChange>
      </w:pPr>
      <w:r w:rsidRPr="00616E11">
        <w:rPr>
          <w:rFonts w:eastAsia="MS Mincho" w:cstheme="minorHAnsi"/>
          <w:lang w:eastAsia="ja-JP"/>
        </w:rPr>
        <w:t>S-123</w:t>
      </w:r>
      <w:r w:rsidRPr="00616E11">
        <w:rPr>
          <w:rFonts w:eastAsia="MS Mincho" w:cstheme="minorHAnsi"/>
          <w:lang w:eastAsia="ja-JP"/>
        </w:rPr>
        <w:tab/>
        <w:t>IHO S-123 – Maritime Radio Services, Edition 1.0.0, January 2019.</w:t>
      </w:r>
    </w:p>
    <w:p w14:paraId="34256FE6" w14:textId="77777777" w:rsidR="00FA1108" w:rsidRPr="00616E11" w:rsidRDefault="00000000">
      <w:pPr>
        <w:ind w:left="1440" w:hanging="1440"/>
        <w:rPr>
          <w:ins w:id="97" w:author="Unknown Author" w:date="2025-07-25T18:17:00Z"/>
          <w:rFonts w:eastAsia="MS Mincho" w:cstheme="minorHAnsi"/>
          <w:lang w:eastAsia="ja-JP"/>
        </w:rPr>
      </w:pPr>
      <w:ins w:id="98" w:author="Unknown Author" w:date="2025-07-25T18:14:00Z">
        <w:r w:rsidRPr="00616E11">
          <w:rPr>
            <w:rFonts w:eastAsia="MS Mincho" w:cstheme="minorHAnsi"/>
            <w:lang w:eastAsia="ja-JP"/>
          </w:rPr>
          <w:t>S-158</w:t>
        </w:r>
        <w:r w:rsidRPr="00616E11">
          <w:rPr>
            <w:rFonts w:eastAsia="MS Mincho" w:cstheme="minorHAnsi"/>
            <w:lang w:eastAsia="ja-JP"/>
          </w:rPr>
          <w:tab/>
          <w:t>Validation Checks – Introduction and Structure</w:t>
        </w:r>
      </w:ins>
      <w:ins w:id="99" w:author="Unknown Author" w:date="2025-07-25T18:15:00Z">
        <w:r w:rsidRPr="00616E11">
          <w:rPr>
            <w:rFonts w:eastAsia="MS Mincho" w:cstheme="minorHAnsi"/>
            <w:lang w:eastAsia="ja-JP"/>
          </w:rPr>
          <w:t>, Edition 1.0.0, February 2025.</w:t>
        </w:r>
      </w:ins>
    </w:p>
    <w:p w14:paraId="1B429316" w14:textId="77777777" w:rsidR="00FA1108" w:rsidRDefault="00000000">
      <w:pPr>
        <w:ind w:left="1440" w:hanging="1440"/>
        <w:rPr>
          <w:ins w:id="100" w:author="Raphael Malyankar" w:date="2025-08-15T07:03:00Z" w16du:dateUtc="2025-08-15T14:03:00Z"/>
          <w:rFonts w:eastAsia="MS Mincho" w:cstheme="minorHAnsi"/>
          <w:lang w:eastAsia="ja-JP"/>
        </w:rPr>
      </w:pPr>
      <w:ins w:id="101" w:author="Unknown Author" w:date="2025-07-25T18:17:00Z">
        <w:r w:rsidRPr="00616E11">
          <w:rPr>
            <w:rFonts w:eastAsia="MS Mincho" w:cstheme="minorHAnsi"/>
            <w:lang w:eastAsia="ja-JP"/>
          </w:rPr>
          <w:t>S-158:100</w:t>
        </w:r>
        <w:r w:rsidRPr="00616E11">
          <w:rPr>
            <w:rFonts w:eastAsia="MS Mincho" w:cstheme="minorHAnsi"/>
            <w:lang w:eastAsia="ja-JP"/>
          </w:rPr>
          <w:tab/>
          <w:t>Universal Hydrographic Data Model Validation Checks, Edition 1.0.0, February 2025.</w:t>
        </w:r>
      </w:ins>
    </w:p>
    <w:p w14:paraId="48E77C70" w14:textId="3CAD3563" w:rsidR="005D15DA" w:rsidRDefault="005D15DA">
      <w:pPr>
        <w:ind w:left="1440" w:hanging="1440"/>
        <w:rPr>
          <w:ins w:id="102" w:author="Raphael Malyankar" w:date="2025-08-14T23:25:00Z" w16du:dateUtc="2025-08-15T06:25:00Z"/>
          <w:rFonts w:eastAsia="MS Mincho" w:cstheme="minorHAnsi"/>
          <w:lang w:eastAsia="ja-JP"/>
        </w:rPr>
      </w:pPr>
      <w:ins w:id="103" w:author="Raphael Malyankar" w:date="2025-08-15T07:03:00Z" w16du:dateUtc="2025-08-15T14:03:00Z">
        <w:r>
          <w:rPr>
            <w:rFonts w:eastAsia="MS Mincho" w:cstheme="minorHAnsi"/>
            <w:lang w:eastAsia="ja-JP"/>
          </w:rPr>
          <w:t>S-164</w:t>
        </w:r>
      </w:ins>
      <w:ins w:id="104" w:author="Raphael Malyankar" w:date="2025-08-15T07:05:00Z" w16du:dateUtc="2025-08-15T14:05:00Z">
        <w:r>
          <w:rPr>
            <w:rFonts w:eastAsia="MS Mincho" w:cstheme="minorHAnsi"/>
            <w:lang w:eastAsia="ja-JP"/>
          </w:rPr>
          <w:tab/>
        </w:r>
        <w:r w:rsidRPr="005D15DA">
          <w:rPr>
            <w:rFonts w:eastAsia="MS Mincho" w:cstheme="minorHAnsi"/>
            <w:lang w:eastAsia="ja-JP"/>
          </w:rPr>
          <w:t>IHO Test Data Sets in ECDIS - Instruction Manual for the Use of IHO Test Data Sets in ECDIS</w:t>
        </w:r>
        <w:r>
          <w:rPr>
            <w:rFonts w:eastAsia="MS Mincho" w:cstheme="minorHAnsi"/>
            <w:lang w:eastAsia="ja-JP"/>
          </w:rPr>
          <w:t xml:space="preserve">, </w:t>
        </w:r>
        <w:r w:rsidRPr="005D15DA">
          <w:rPr>
            <w:rFonts w:eastAsia="MS Mincho" w:cstheme="minorHAnsi"/>
            <w:lang w:eastAsia="ja-JP"/>
          </w:rPr>
          <w:t>Edition 1.0.0, March 2023</w:t>
        </w:r>
        <w:r>
          <w:rPr>
            <w:rFonts w:eastAsia="MS Mincho" w:cstheme="minorHAnsi"/>
            <w:lang w:eastAsia="ja-JP"/>
          </w:rPr>
          <w:t>.</w:t>
        </w:r>
      </w:ins>
    </w:p>
    <w:p w14:paraId="6A24AB06" w14:textId="2F9A87DF" w:rsidR="00CC69EB" w:rsidRPr="00616E11" w:rsidRDefault="00CC69EB" w:rsidP="00D4714F">
      <w:pPr>
        <w:ind w:left="1440" w:hanging="1440"/>
        <w:jc w:val="left"/>
        <w:rPr>
          <w:rFonts w:eastAsia="MS Mincho" w:cstheme="minorHAnsi"/>
          <w:lang w:eastAsia="ja-JP"/>
        </w:rPr>
      </w:pPr>
      <w:ins w:id="105" w:author="Raphael Malyankar" w:date="2025-08-14T23:25:00Z" w16du:dateUtc="2025-08-15T06:25:00Z">
        <w:r>
          <w:rPr>
            <w:rFonts w:eastAsia="MS Mincho" w:cstheme="minorHAnsi"/>
            <w:lang w:eastAsia="ja-JP"/>
          </w:rPr>
          <w:t>XMLCAT</w:t>
        </w:r>
        <w:r>
          <w:rPr>
            <w:rFonts w:eastAsia="MS Mincho" w:cstheme="minorHAnsi"/>
            <w:lang w:eastAsia="ja-JP"/>
          </w:rPr>
          <w:tab/>
        </w:r>
      </w:ins>
      <w:ins w:id="106" w:author="Raphael Malyankar" w:date="2025-08-14T23:27:00Z" w16du:dateUtc="2025-08-15T06:27:00Z">
        <w:r w:rsidRPr="00CC69EB">
          <w:rPr>
            <w:rFonts w:eastAsia="MS Mincho" w:cstheme="minorHAnsi"/>
            <w:lang w:eastAsia="ja-JP"/>
          </w:rPr>
          <w:t>XML Catalogs V. 1.1</w:t>
        </w:r>
      </w:ins>
      <w:ins w:id="107" w:author="Raphael Malyankar" w:date="2025-08-14T23:29:00Z" w16du:dateUtc="2025-08-15T06:29:00Z">
        <w:r>
          <w:rPr>
            <w:rFonts w:eastAsia="MS Mincho" w:cstheme="minorHAnsi"/>
            <w:lang w:eastAsia="ja-JP"/>
          </w:rPr>
          <w:t xml:space="preserve">. </w:t>
        </w:r>
        <w:r w:rsidR="00047C47" w:rsidRPr="00047C47">
          <w:rPr>
            <w:rFonts w:eastAsia="MS Mincho" w:cstheme="minorHAnsi"/>
            <w:lang w:eastAsia="ja-JP"/>
          </w:rPr>
          <w:t>OASIS Standard V1.1, 7 October 2005</w:t>
        </w:r>
      </w:ins>
      <w:ins w:id="108" w:author="Raphael Malyankar" w:date="2025-08-14T23:31:00Z" w16du:dateUtc="2025-08-15T06:31:00Z">
        <w:r w:rsidR="00047C47">
          <w:rPr>
            <w:rFonts w:eastAsia="MS Mincho" w:cstheme="minorHAnsi"/>
            <w:lang w:eastAsia="ja-JP"/>
          </w:rPr>
          <w:t>.</w:t>
        </w:r>
      </w:ins>
      <w:ins w:id="109" w:author="Raphael Malyankar" w:date="2025-08-14T23:30:00Z" w16du:dateUtc="2025-08-15T06:30:00Z">
        <w:r w:rsidR="00047C47">
          <w:rPr>
            <w:rFonts w:eastAsia="MS Mincho" w:cstheme="minorHAnsi"/>
            <w:lang w:eastAsia="ja-JP"/>
          </w:rPr>
          <w:t xml:space="preserve"> </w:t>
        </w:r>
      </w:ins>
      <w:ins w:id="110" w:author="Raphael Malyankar" w:date="2025-08-14T23:32:00Z" w16du:dateUtc="2025-08-15T06:32:00Z">
        <w:r w:rsidR="00047C47" w:rsidRPr="00047C47">
          <w:rPr>
            <w:rFonts w:eastAsia="MS Mincho" w:cstheme="minorHAnsi"/>
            <w:lang w:eastAsia="ja-JP"/>
          </w:rPr>
          <w:t>Document identifier: std</w:t>
        </w:r>
      </w:ins>
      <w:ins w:id="111" w:author="Raphael Malyankar" w:date="2025-08-14T23:34:00Z" w16du:dateUtc="2025-08-15T06:34:00Z">
        <w:r w:rsidR="001707E7">
          <w:rPr>
            <w:rFonts w:eastAsia="MS Mincho" w:cstheme="minorHAnsi"/>
            <w:lang w:eastAsia="ja-JP"/>
          </w:rPr>
          <w:noBreakHyphen/>
        </w:r>
      </w:ins>
      <w:ins w:id="112" w:author="Raphael Malyankar" w:date="2025-08-14T23:32:00Z" w16du:dateUtc="2025-08-15T06:32:00Z">
        <w:r w:rsidR="00047C47" w:rsidRPr="00047C47">
          <w:rPr>
            <w:rFonts w:eastAsia="MS Mincho" w:cstheme="minorHAnsi"/>
            <w:lang w:eastAsia="ja-JP"/>
          </w:rPr>
          <w:t>entity</w:t>
        </w:r>
      </w:ins>
      <w:ins w:id="113" w:author="Raphael Malyankar" w:date="2025-08-14T23:34:00Z" w16du:dateUtc="2025-08-15T06:34:00Z">
        <w:r w:rsidR="001707E7">
          <w:rPr>
            <w:rFonts w:eastAsia="MS Mincho" w:cstheme="minorHAnsi"/>
            <w:lang w:eastAsia="ja-JP"/>
          </w:rPr>
          <w:noBreakHyphen/>
        </w:r>
      </w:ins>
      <w:ins w:id="114" w:author="Raphael Malyankar" w:date="2025-08-14T23:32:00Z" w16du:dateUtc="2025-08-15T06:32:00Z">
        <w:r w:rsidR="00047C47" w:rsidRPr="00047C47">
          <w:rPr>
            <w:rFonts w:eastAsia="MS Mincho" w:cstheme="minorHAnsi"/>
            <w:lang w:eastAsia="ja-JP"/>
          </w:rPr>
          <w:t>xml</w:t>
        </w:r>
      </w:ins>
      <w:ins w:id="115" w:author="Raphael Malyankar" w:date="2025-08-14T23:34:00Z" w16du:dateUtc="2025-08-15T06:34:00Z">
        <w:r w:rsidR="001707E7">
          <w:rPr>
            <w:rFonts w:eastAsia="MS Mincho" w:cstheme="minorHAnsi"/>
            <w:lang w:eastAsia="ja-JP"/>
          </w:rPr>
          <w:noBreakHyphen/>
        </w:r>
      </w:ins>
      <w:ins w:id="116" w:author="Raphael Malyankar" w:date="2025-08-14T23:32:00Z" w16du:dateUtc="2025-08-15T06:32:00Z">
        <w:r w:rsidR="00047C47" w:rsidRPr="00047C47">
          <w:rPr>
            <w:rFonts w:eastAsia="MS Mincho" w:cstheme="minorHAnsi"/>
            <w:lang w:eastAsia="ja-JP"/>
          </w:rPr>
          <w:t>catalogs</w:t>
        </w:r>
      </w:ins>
      <w:ins w:id="117" w:author="Raphael Malyankar" w:date="2025-08-14T23:34:00Z" w16du:dateUtc="2025-08-15T06:34:00Z">
        <w:r w:rsidR="001707E7">
          <w:rPr>
            <w:rFonts w:eastAsia="MS Mincho" w:cstheme="minorHAnsi"/>
            <w:lang w:eastAsia="ja-JP"/>
          </w:rPr>
          <w:noBreakHyphen/>
        </w:r>
      </w:ins>
      <w:ins w:id="118" w:author="Raphael Malyankar" w:date="2025-08-14T23:32:00Z" w16du:dateUtc="2025-08-15T06:32:00Z">
        <w:r w:rsidR="00047C47" w:rsidRPr="00047C47">
          <w:rPr>
            <w:rFonts w:eastAsia="MS Mincho" w:cstheme="minorHAnsi"/>
            <w:lang w:eastAsia="ja-JP"/>
          </w:rPr>
          <w:t>1.1</w:t>
        </w:r>
        <w:r w:rsidR="00047C47">
          <w:rPr>
            <w:rFonts w:eastAsia="MS Mincho" w:cstheme="minorHAnsi"/>
            <w:lang w:eastAsia="ja-JP"/>
          </w:rPr>
          <w:t>.</w:t>
        </w:r>
      </w:ins>
      <w:ins w:id="119" w:author="Raphael Malyankar" w:date="2025-08-14T23:33:00Z" w16du:dateUtc="2025-08-15T06:33:00Z">
        <w:r w:rsidR="00047C47">
          <w:rPr>
            <w:rFonts w:eastAsia="MS Mincho" w:cstheme="minorHAnsi"/>
            <w:lang w:eastAsia="ja-JP"/>
          </w:rPr>
          <w:t xml:space="preserve"> </w:t>
        </w:r>
      </w:ins>
      <w:ins w:id="120" w:author="Raphael Malyankar" w:date="2025-08-14T23:30:00Z" w16du:dateUtc="2025-08-15T06:30:00Z">
        <w:r w:rsidR="00047C47">
          <w:rPr>
            <w:rFonts w:eastAsia="MS Mincho" w:cstheme="minorHAnsi"/>
            <w:lang w:eastAsia="ja-JP"/>
          </w:rPr>
          <w:t xml:space="preserve">URL: </w:t>
        </w:r>
        <w:r w:rsidR="00047C47" w:rsidRPr="00047C47">
          <w:rPr>
            <w:rFonts w:eastAsia="MS Mincho" w:cstheme="minorHAnsi"/>
            <w:lang w:eastAsia="ja-JP"/>
          </w:rPr>
          <w:t>https://groups.oasis</w:t>
        </w:r>
      </w:ins>
      <w:ins w:id="121" w:author="Raphael Malyankar" w:date="2025-08-14T23:33:00Z" w16du:dateUtc="2025-08-15T06:33:00Z">
        <w:r w:rsidR="00047C47">
          <w:rPr>
            <w:rFonts w:eastAsia="MS Mincho" w:cstheme="minorHAnsi"/>
            <w:lang w:eastAsia="ja-JP"/>
          </w:rPr>
          <w:noBreakHyphen/>
        </w:r>
      </w:ins>
      <w:ins w:id="122" w:author="Raphael Malyankar" w:date="2025-08-14T23:30:00Z" w16du:dateUtc="2025-08-15T06:30:00Z">
        <w:r w:rsidR="00047C47" w:rsidRPr="00047C47">
          <w:rPr>
            <w:rFonts w:eastAsia="MS Mincho" w:cstheme="minorHAnsi"/>
            <w:lang w:eastAsia="ja-JP"/>
          </w:rPr>
          <w:t>open.org/higherlogic/ws/public/document?document_id=14810</w:t>
        </w:r>
      </w:ins>
      <w:ins w:id="123" w:author="Raphael Malyankar" w:date="2025-08-14T23:31:00Z" w16du:dateUtc="2025-08-15T06:31:00Z">
        <w:r w:rsidR="00047C47">
          <w:rPr>
            <w:rFonts w:eastAsia="MS Mincho" w:cstheme="minorHAnsi"/>
            <w:lang w:eastAsia="ja-JP"/>
          </w:rPr>
          <w:t xml:space="preserve"> (retrieved 2025-08-15).</w:t>
        </w:r>
      </w:ins>
    </w:p>
    <w:p w14:paraId="6411863C" w14:textId="77777777" w:rsidR="00FA1108" w:rsidRPr="00616E11" w:rsidRDefault="00000000">
      <w:pPr>
        <w:rPr>
          <w:rFonts w:eastAsia="MS Mincho" w:cstheme="minorHAnsi"/>
          <w:lang w:eastAsia="ja-JP"/>
        </w:rPr>
      </w:pPr>
      <w:r w:rsidRPr="00616E11">
        <w:rPr>
          <w:rFonts w:eastAsia="MS Mincho" w:cstheme="minorHAnsi"/>
          <w:lang w:eastAsia="ja-JP"/>
        </w:rPr>
        <w:t xml:space="preserve">Note: In this document, “S-100” means S-100 Edition </w:t>
      </w:r>
      <w:del w:id="124" w:author="Unknown Author" w:date="2025-07-25T01:54:00Z">
        <w:r w:rsidRPr="00616E11">
          <w:rPr>
            <w:rFonts w:eastAsia="MS Mincho" w:cstheme="minorHAnsi"/>
            <w:lang w:eastAsia="ja-JP"/>
          </w:rPr>
          <w:delText>4.0.0</w:delText>
        </w:r>
      </w:del>
      <w:ins w:id="125" w:author="Unknown Author" w:date="2025-07-25T01:54:00Z">
        <w:r w:rsidRPr="00616E11">
          <w:rPr>
            <w:rFonts w:eastAsia="MS Mincho" w:cstheme="minorHAnsi"/>
            <w:lang w:eastAsia="ja-JP"/>
          </w:rPr>
          <w:t>5.2.0</w:t>
        </w:r>
      </w:ins>
      <w:r w:rsidRPr="00616E11">
        <w:rPr>
          <w:rFonts w:eastAsia="MS Mincho" w:cstheme="minorHAnsi"/>
          <w:lang w:eastAsia="ja-JP"/>
        </w:rPr>
        <w:t xml:space="preserve"> unless a different edition is explicitly identified.</w:t>
      </w:r>
    </w:p>
    <w:p w14:paraId="0F57A46F" w14:textId="77777777" w:rsidR="00FA1108" w:rsidRPr="00616E11" w:rsidRDefault="00FA1108">
      <w:pPr>
        <w:rPr>
          <w:rFonts w:eastAsia="MS Mincho" w:cstheme="minorHAnsi"/>
          <w:lang w:eastAsia="ja-JP"/>
        </w:rPr>
      </w:pPr>
    </w:p>
    <w:p w14:paraId="304BFABC" w14:textId="77777777" w:rsidR="00FA1108" w:rsidRPr="00616E11" w:rsidRDefault="00000000" w:rsidP="007D5DF9">
      <w:pPr>
        <w:pStyle w:val="HeadingA1"/>
      </w:pPr>
      <w:bookmarkStart w:id="126" w:name="_Hlk502545433_Copy_1_Copy_1"/>
      <w:bookmarkStart w:id="127" w:name="_Toc502540914"/>
      <w:bookmarkStart w:id="128" w:name="_Toc206156438"/>
      <w:bookmarkEnd w:id="126"/>
      <w:r w:rsidRPr="00616E11">
        <w:t>Terms and abbreviations</w:t>
      </w:r>
      <w:bookmarkEnd w:id="127"/>
      <w:bookmarkEnd w:id="128"/>
    </w:p>
    <w:p w14:paraId="6DDED1EA" w14:textId="77777777" w:rsidR="00FA1108" w:rsidRPr="00616E11" w:rsidRDefault="00000000" w:rsidP="007D5DF9">
      <w:pPr>
        <w:pStyle w:val="HeadingA2"/>
      </w:pPr>
      <w:bookmarkStart w:id="129" w:name="_Ref522564698"/>
      <w:bookmarkStart w:id="130" w:name="_Toc522592872"/>
      <w:bookmarkStart w:id="131" w:name="_Toc206156439"/>
      <w:r w:rsidRPr="00616E11">
        <w:t>Terms</w:t>
      </w:r>
      <w:bookmarkEnd w:id="129"/>
      <w:bookmarkEnd w:id="130"/>
      <w:bookmarkEnd w:id="131"/>
    </w:p>
    <w:p w14:paraId="1827F320" w14:textId="77777777" w:rsidR="00FA1108" w:rsidRPr="00616E11" w:rsidRDefault="00000000" w:rsidP="00A05E41">
      <w:pPr>
        <w:pStyle w:val="DescriptionTag"/>
        <w:rPr>
          <w:lang w:val="en-GB"/>
        </w:rPr>
      </w:pPr>
      <w:r w:rsidRPr="00616E11">
        <w:rPr>
          <w:lang w:val="en-GB"/>
        </w:rPr>
        <w:t>abstract class</w:t>
      </w:r>
    </w:p>
    <w:p w14:paraId="4FA6C281" w14:textId="77777777" w:rsidR="00FA1108" w:rsidRPr="00616E11" w:rsidRDefault="00000000" w:rsidP="007D5DF9">
      <w:pPr>
        <w:pStyle w:val="dl"/>
        <w:rPr>
          <w:lang w:val="en-GB"/>
        </w:rPr>
      </w:pPr>
      <w:r w:rsidRPr="00616E11">
        <w:rPr>
          <w:lang w:val="en-GB"/>
        </w:rPr>
        <w:t>an object class which cannot be instantiated, or is designated in an information model as not allowed to be instantiated</w:t>
      </w:r>
    </w:p>
    <w:p w14:paraId="4B80AB53" w14:textId="77777777" w:rsidR="00FA1108" w:rsidRPr="00616E11" w:rsidRDefault="00000000" w:rsidP="007D5DF9">
      <w:pPr>
        <w:pStyle w:val="dl"/>
        <w:rPr>
          <w:lang w:val="en-GB"/>
        </w:rPr>
      </w:pPr>
      <w:r w:rsidRPr="00616E11">
        <w:rPr>
          <w:lang w:val="en-GB"/>
        </w:rPr>
        <w:t>NOTE: Subclasses of an abstract class may be either abstract or non-abstract.</w:t>
      </w:r>
    </w:p>
    <w:p w14:paraId="22396E8A" w14:textId="77777777" w:rsidR="00FA1108" w:rsidRPr="00616E11" w:rsidRDefault="00000000" w:rsidP="00A05E41">
      <w:pPr>
        <w:pStyle w:val="DescriptionTag"/>
        <w:rPr>
          <w:lang w:val="en-GB"/>
        </w:rPr>
      </w:pPr>
      <w:r w:rsidRPr="00616E11">
        <w:rPr>
          <w:lang w:val="en-GB"/>
        </w:rPr>
        <w:t>aggregation</w:t>
      </w:r>
    </w:p>
    <w:p w14:paraId="10526061" w14:textId="77777777" w:rsidR="00FA1108" w:rsidRPr="00616E11" w:rsidRDefault="00000000" w:rsidP="007D5DF9">
      <w:pPr>
        <w:pStyle w:val="dl"/>
        <w:rPr>
          <w:lang w:val="en-GB"/>
        </w:rPr>
      </w:pPr>
      <w:r w:rsidRPr="00616E11">
        <w:rPr>
          <w:lang w:val="en-GB"/>
        </w:rPr>
        <w:t xml:space="preserve">special form of association that specifies a whole-part relationship between the aggregate (whole) and a component part (see </w:t>
      </w:r>
      <w:r w:rsidRPr="00616E11">
        <w:rPr>
          <w:b/>
          <w:lang w:val="en-GB"/>
        </w:rPr>
        <w:t>composition</w:t>
      </w:r>
      <w:r w:rsidRPr="00616E11">
        <w:rPr>
          <w:lang w:val="en-GB"/>
        </w:rPr>
        <w:t>) [ISO 19103]</w:t>
      </w:r>
    </w:p>
    <w:p w14:paraId="43481E36" w14:textId="77777777" w:rsidR="00FA1108" w:rsidRPr="00616E11" w:rsidRDefault="00000000" w:rsidP="00A05E41">
      <w:pPr>
        <w:pStyle w:val="DescriptionTag"/>
        <w:rPr>
          <w:lang w:val="en-GB"/>
        </w:rPr>
      </w:pPr>
      <w:r w:rsidRPr="00616E11">
        <w:rPr>
          <w:lang w:val="en-GB"/>
        </w:rPr>
        <w:t>application</w:t>
      </w:r>
    </w:p>
    <w:p w14:paraId="40BBE791" w14:textId="77777777" w:rsidR="00FA1108" w:rsidRPr="00616E11" w:rsidRDefault="00000000" w:rsidP="007D5DF9">
      <w:pPr>
        <w:pStyle w:val="dl"/>
        <w:rPr>
          <w:lang w:val="en-GB"/>
        </w:rPr>
      </w:pPr>
      <w:r w:rsidRPr="00616E11">
        <w:rPr>
          <w:lang w:val="en-GB"/>
        </w:rPr>
        <w:t>manipulation and processing of data in support of user requirements [ISO 19101</w:t>
      </w:r>
      <w:r w:rsidRPr="00616E11">
        <w:rPr>
          <w:rFonts w:eastAsia="MS Gothic"/>
          <w:lang w:val="en-GB"/>
        </w:rPr>
        <w:noBreakHyphen/>
      </w:r>
      <w:r w:rsidRPr="00616E11">
        <w:rPr>
          <w:lang w:val="en-GB"/>
        </w:rPr>
        <w:t>1:2014]</w:t>
      </w:r>
    </w:p>
    <w:p w14:paraId="03AF7960" w14:textId="77777777" w:rsidR="00FA1108" w:rsidRPr="00616E11" w:rsidRDefault="00000000" w:rsidP="00A05E41">
      <w:pPr>
        <w:pStyle w:val="DescriptionTag"/>
        <w:rPr>
          <w:lang w:val="en-GB"/>
        </w:rPr>
      </w:pPr>
      <w:r w:rsidRPr="00616E11">
        <w:rPr>
          <w:lang w:val="en-GB"/>
        </w:rPr>
        <w:t>application schema</w:t>
      </w:r>
    </w:p>
    <w:p w14:paraId="7DD0073A" w14:textId="77777777" w:rsidR="00FA1108" w:rsidRPr="00616E11" w:rsidRDefault="00000000" w:rsidP="007D5DF9">
      <w:pPr>
        <w:pStyle w:val="dl"/>
        <w:rPr>
          <w:lang w:val="en-GB"/>
        </w:rPr>
      </w:pPr>
      <w:r w:rsidRPr="00616E11">
        <w:rPr>
          <w:b/>
          <w:lang w:val="en-GB"/>
        </w:rPr>
        <w:t>conceptual schema</w:t>
      </w:r>
      <w:r w:rsidRPr="00616E11">
        <w:rPr>
          <w:lang w:val="en-GB"/>
        </w:rPr>
        <w:t xml:space="preserve"> for data required by one or more </w:t>
      </w:r>
      <w:r w:rsidRPr="00616E11">
        <w:rPr>
          <w:b/>
          <w:lang w:val="en-GB"/>
        </w:rPr>
        <w:t>applications</w:t>
      </w:r>
      <w:r w:rsidRPr="00616E11">
        <w:rPr>
          <w:lang w:val="en-GB"/>
        </w:rPr>
        <w:t xml:space="preserve"> [ISO 19101</w:t>
      </w:r>
      <w:r w:rsidRPr="00616E11">
        <w:rPr>
          <w:rFonts w:eastAsia="MS Gothic"/>
          <w:lang w:val="en-GB"/>
        </w:rPr>
        <w:noBreakHyphen/>
      </w:r>
      <w:r w:rsidRPr="00616E11">
        <w:rPr>
          <w:lang w:val="en-GB"/>
        </w:rPr>
        <w:t>1:2014]</w:t>
      </w:r>
    </w:p>
    <w:p w14:paraId="30B2347B" w14:textId="77777777" w:rsidR="00FA1108" w:rsidRPr="00616E11" w:rsidRDefault="00000000" w:rsidP="00A05E41">
      <w:pPr>
        <w:pStyle w:val="DescriptionTag"/>
        <w:rPr>
          <w:lang w:val="en-GB"/>
        </w:rPr>
      </w:pPr>
      <w:r w:rsidRPr="00616E11">
        <w:rPr>
          <w:lang w:val="en-GB"/>
        </w:rPr>
        <w:t>association</w:t>
      </w:r>
    </w:p>
    <w:p w14:paraId="3F9428A0" w14:textId="77777777" w:rsidR="00FA1108" w:rsidRPr="00616E11" w:rsidRDefault="00000000" w:rsidP="007D5DF9">
      <w:pPr>
        <w:pStyle w:val="dl"/>
        <w:rPr>
          <w:lang w:val="en-GB"/>
        </w:rPr>
      </w:pPr>
      <w:r w:rsidRPr="00616E11">
        <w:rPr>
          <w:lang w:val="en-GB"/>
        </w:rPr>
        <w:t>semantic relationship between two or more classifiers that specifies connections among their instances [ISO 19103]</w:t>
      </w:r>
    </w:p>
    <w:p w14:paraId="31E76914" w14:textId="77777777" w:rsidR="00FA1108" w:rsidRPr="00616E11" w:rsidRDefault="00000000" w:rsidP="00A05E41">
      <w:pPr>
        <w:pStyle w:val="DescriptionTag"/>
        <w:rPr>
          <w:lang w:val="en-GB"/>
        </w:rPr>
      </w:pPr>
      <w:r w:rsidRPr="00616E11">
        <w:rPr>
          <w:lang w:val="en-GB"/>
        </w:rPr>
        <w:t>attribute</w:t>
      </w:r>
    </w:p>
    <w:p w14:paraId="15B6EDC6" w14:textId="77777777" w:rsidR="00FA1108" w:rsidRPr="00616E11" w:rsidRDefault="00000000" w:rsidP="007D5DF9">
      <w:pPr>
        <w:pStyle w:val="dl"/>
        <w:rPr>
          <w:lang w:val="en-GB"/>
        </w:rPr>
      </w:pPr>
      <w:r w:rsidRPr="00616E11">
        <w:rPr>
          <w:lang w:val="en-GB"/>
        </w:rPr>
        <w:t>(1) named property of an entity [ISO/IEC 2382-17:1999]</w:t>
      </w:r>
    </w:p>
    <w:p w14:paraId="25CC7FAD" w14:textId="77777777" w:rsidR="00FA1108" w:rsidRPr="00616E11" w:rsidRDefault="00000000" w:rsidP="007D5DF9">
      <w:pPr>
        <w:pStyle w:val="dl"/>
        <w:rPr>
          <w:lang w:val="en-GB"/>
        </w:rPr>
      </w:pPr>
      <w:r w:rsidRPr="00616E11">
        <w:rPr>
          <w:lang w:val="en-GB"/>
        </w:rPr>
        <w:t>NOTE: Describes a geometrical, topological, thematic or other characteristic of an entity.</w:t>
      </w:r>
    </w:p>
    <w:p w14:paraId="314AD2E9" w14:textId="77777777" w:rsidR="00FA1108" w:rsidRPr="00616E11" w:rsidRDefault="00000000" w:rsidP="007D5DF9">
      <w:pPr>
        <w:pStyle w:val="dl"/>
        <w:rPr>
          <w:lang w:val="en-GB"/>
        </w:rPr>
      </w:pPr>
      <w:r w:rsidRPr="00616E11">
        <w:rPr>
          <w:lang w:val="en-GB"/>
        </w:rPr>
        <w:lastRenderedPageBreak/>
        <w:t>(2) UML: feature within a classifier that describes a range of values that instances of the classifier may hold [ISO/IEC 19501:2005 (Adapted)]</w:t>
      </w:r>
    </w:p>
    <w:p w14:paraId="1E89FDED" w14:textId="77777777" w:rsidR="00FA1108" w:rsidRPr="00616E11" w:rsidRDefault="00000000" w:rsidP="007D5DF9">
      <w:pPr>
        <w:pStyle w:val="dl"/>
        <w:rPr>
          <w:lang w:val="en-GB"/>
        </w:rPr>
      </w:pPr>
      <w:r w:rsidRPr="00616E11">
        <w:rPr>
          <w:lang w:val="en-GB"/>
        </w:rPr>
        <w:t>(3) XML: name-value pair contained in an element [ISO 19136]</w:t>
      </w:r>
    </w:p>
    <w:p w14:paraId="2EDF394D" w14:textId="77777777" w:rsidR="00FA1108" w:rsidRPr="00616E11" w:rsidRDefault="00000000" w:rsidP="00A05E41">
      <w:pPr>
        <w:pStyle w:val="DescriptionTag"/>
        <w:rPr>
          <w:lang w:val="en-GB"/>
        </w:rPr>
      </w:pPr>
      <w:r w:rsidRPr="00616E11">
        <w:rPr>
          <w:lang w:val="en-GB"/>
        </w:rPr>
        <w:t>base64</w:t>
      </w:r>
    </w:p>
    <w:p w14:paraId="44A60E66" w14:textId="77777777" w:rsidR="00FA1108" w:rsidRPr="00616E11" w:rsidRDefault="00000000" w:rsidP="007D5DF9">
      <w:pPr>
        <w:pStyle w:val="dl"/>
        <w:rPr>
          <w:lang w:val="en-GB"/>
        </w:rPr>
      </w:pPr>
      <w:r w:rsidRPr="00616E11">
        <w:rPr>
          <w:lang w:val="en-GB"/>
        </w:rPr>
        <w:t>an encoding designed to represent arbitrary sequences of octets in a form that allows the use of both upper- and lowercase letters but that need not be human readable [IETF RFC 4648 (restyled)]</w:t>
      </w:r>
    </w:p>
    <w:p w14:paraId="31832736" w14:textId="77777777" w:rsidR="00FA1108" w:rsidRPr="00616E11" w:rsidRDefault="00000000" w:rsidP="00A05E41">
      <w:pPr>
        <w:pStyle w:val="DescriptionTag"/>
        <w:rPr>
          <w:lang w:val="en-GB"/>
        </w:rPr>
      </w:pPr>
      <w:r w:rsidRPr="00616E11">
        <w:rPr>
          <w:lang w:val="en-GB"/>
        </w:rPr>
        <w:t>code</w:t>
      </w:r>
    </w:p>
    <w:p w14:paraId="0F841963" w14:textId="77777777" w:rsidR="00FA1108" w:rsidRPr="00616E11" w:rsidRDefault="00000000" w:rsidP="007D5DF9">
      <w:pPr>
        <w:pStyle w:val="dl"/>
        <w:rPr>
          <w:lang w:val="en-GB"/>
        </w:rPr>
      </w:pPr>
      <w:r w:rsidRPr="00616E11">
        <w:rPr>
          <w:lang w:val="en-GB"/>
        </w:rPr>
        <w:t>representation of a label according to a specified scheme [ISO 19118:2011]</w:t>
      </w:r>
    </w:p>
    <w:p w14:paraId="59CEAB7A" w14:textId="77777777" w:rsidR="00FA1108" w:rsidRPr="00616E11" w:rsidRDefault="00000000" w:rsidP="00A05E41">
      <w:pPr>
        <w:pStyle w:val="DescriptionTag"/>
        <w:rPr>
          <w:lang w:val="en-GB"/>
        </w:rPr>
      </w:pPr>
      <w:r w:rsidRPr="00616E11">
        <w:rPr>
          <w:lang w:val="en-GB"/>
        </w:rPr>
        <w:t>codelist</w:t>
      </w:r>
    </w:p>
    <w:p w14:paraId="68955038" w14:textId="77777777" w:rsidR="00FA1108" w:rsidRPr="00616E11" w:rsidRDefault="00000000" w:rsidP="007D5DF9">
      <w:pPr>
        <w:pStyle w:val="dl"/>
        <w:rPr>
          <w:lang w:val="en-GB"/>
        </w:rPr>
      </w:pPr>
      <w:r w:rsidRPr="00616E11">
        <w:rPr>
          <w:lang w:val="en-GB"/>
        </w:rPr>
        <w:t>value domain including a code for a permissible value [ISO 19136]</w:t>
      </w:r>
    </w:p>
    <w:p w14:paraId="43335992" w14:textId="77777777" w:rsidR="00FA1108" w:rsidRPr="00616E11" w:rsidRDefault="00000000" w:rsidP="00A05E41">
      <w:pPr>
        <w:pStyle w:val="DescriptionTag"/>
        <w:rPr>
          <w:lang w:val="en-GB"/>
        </w:rPr>
      </w:pPr>
      <w:r w:rsidRPr="00616E11">
        <w:rPr>
          <w:lang w:val="en-GB"/>
        </w:rPr>
        <w:t>codespace</w:t>
      </w:r>
    </w:p>
    <w:p w14:paraId="24001F17" w14:textId="77777777" w:rsidR="00FA1108" w:rsidRPr="00616E11" w:rsidRDefault="00000000" w:rsidP="007D5DF9">
      <w:pPr>
        <w:pStyle w:val="dl"/>
        <w:rPr>
          <w:lang w:val="en-GB"/>
        </w:rPr>
      </w:pPr>
      <w:r w:rsidRPr="00616E11">
        <w:rPr>
          <w:lang w:val="en-GB"/>
        </w:rPr>
        <w:t>rule or authority for a code, name, term or category [ISO 19136]</w:t>
      </w:r>
    </w:p>
    <w:p w14:paraId="33B58228" w14:textId="77777777" w:rsidR="00FA1108" w:rsidRPr="00616E11" w:rsidRDefault="00000000" w:rsidP="007D5DF9">
      <w:pPr>
        <w:pStyle w:val="dl"/>
        <w:rPr>
          <w:lang w:val="en-GB"/>
        </w:rPr>
      </w:pPr>
      <w:r w:rsidRPr="00616E11">
        <w:rPr>
          <w:lang w:val="en-GB"/>
        </w:rPr>
        <w:t xml:space="preserve">EXAMPLE: Examples of codespaces include dictionaries, authorities, codelists, etc.  </w:t>
      </w:r>
    </w:p>
    <w:p w14:paraId="554F1956" w14:textId="77777777" w:rsidR="00FA1108" w:rsidRPr="00616E11" w:rsidRDefault="00000000" w:rsidP="00A05E41">
      <w:pPr>
        <w:pStyle w:val="DescriptionTag"/>
        <w:rPr>
          <w:lang w:val="en-GB"/>
        </w:rPr>
      </w:pPr>
      <w:r w:rsidRPr="00616E11">
        <w:rPr>
          <w:lang w:val="en-GB"/>
        </w:rPr>
        <w:t>composition</w:t>
      </w:r>
    </w:p>
    <w:p w14:paraId="568BEC28" w14:textId="77777777" w:rsidR="00FA1108" w:rsidRPr="00616E11" w:rsidRDefault="00000000" w:rsidP="007D5DF9">
      <w:pPr>
        <w:pStyle w:val="dl"/>
        <w:rPr>
          <w:lang w:val="en-GB"/>
        </w:rPr>
      </w:pPr>
      <w:r w:rsidRPr="00616E11">
        <w:rPr>
          <w:lang w:val="en-GB"/>
        </w:rPr>
        <w:t>form of aggregation association with strong ownership and coincident lifetime as part of the whole [ISO 19103]</w:t>
      </w:r>
    </w:p>
    <w:p w14:paraId="50EF944B" w14:textId="77777777" w:rsidR="00FA1108" w:rsidRPr="00616E11" w:rsidRDefault="00000000" w:rsidP="00A05E41">
      <w:pPr>
        <w:pStyle w:val="DescriptionTag"/>
        <w:rPr>
          <w:lang w:val="en-GB"/>
        </w:rPr>
      </w:pPr>
      <w:r w:rsidRPr="00616E11">
        <w:rPr>
          <w:lang w:val="en-GB"/>
        </w:rPr>
        <w:t>conceptual model</w:t>
      </w:r>
    </w:p>
    <w:p w14:paraId="1218F251" w14:textId="77777777" w:rsidR="00FA1108" w:rsidRPr="00616E11" w:rsidRDefault="00000000" w:rsidP="007D5DF9">
      <w:pPr>
        <w:pStyle w:val="dl"/>
        <w:rPr>
          <w:lang w:val="en-GB"/>
        </w:rPr>
      </w:pPr>
      <w:r w:rsidRPr="00616E11">
        <w:rPr>
          <w:b/>
          <w:lang w:val="en-GB"/>
        </w:rPr>
        <w:t>model</w:t>
      </w:r>
      <w:r w:rsidRPr="00616E11">
        <w:rPr>
          <w:lang w:val="en-GB"/>
        </w:rPr>
        <w:t xml:space="preserve"> that defines concepts of a universe of discourse [19101</w:t>
      </w:r>
      <w:r w:rsidRPr="00616E11">
        <w:rPr>
          <w:rFonts w:eastAsia="MS Gothic"/>
          <w:lang w:val="en-GB"/>
        </w:rPr>
        <w:noBreakHyphen/>
      </w:r>
      <w:r w:rsidRPr="00616E11">
        <w:rPr>
          <w:lang w:val="en-GB"/>
        </w:rPr>
        <w:t>1:2014]</w:t>
      </w:r>
    </w:p>
    <w:p w14:paraId="6214C492" w14:textId="77777777" w:rsidR="00FA1108" w:rsidRPr="00616E11" w:rsidRDefault="00000000" w:rsidP="00A05E41">
      <w:pPr>
        <w:pStyle w:val="DescriptionTag"/>
        <w:rPr>
          <w:lang w:val="en-GB"/>
        </w:rPr>
      </w:pPr>
      <w:r w:rsidRPr="00616E11">
        <w:rPr>
          <w:lang w:val="en-GB"/>
        </w:rPr>
        <w:t>conceptual schema</w:t>
      </w:r>
    </w:p>
    <w:p w14:paraId="51C60941" w14:textId="77777777" w:rsidR="00FA1108" w:rsidRPr="00616E11" w:rsidRDefault="00000000" w:rsidP="007D5DF9">
      <w:pPr>
        <w:pStyle w:val="dl"/>
        <w:rPr>
          <w:lang w:val="en-GB"/>
        </w:rPr>
      </w:pPr>
      <w:r w:rsidRPr="00616E11">
        <w:rPr>
          <w:lang w:val="en-GB"/>
        </w:rPr>
        <w:t xml:space="preserve">formal description of a </w:t>
      </w:r>
      <w:r w:rsidRPr="00616E11">
        <w:rPr>
          <w:b/>
          <w:lang w:val="en-GB"/>
        </w:rPr>
        <w:t xml:space="preserve">conceptual model </w:t>
      </w:r>
      <w:r w:rsidRPr="00616E11">
        <w:rPr>
          <w:lang w:val="en-GB"/>
        </w:rPr>
        <w:t>[ISO 19101-1:2014]</w:t>
      </w:r>
    </w:p>
    <w:p w14:paraId="355DD1E3" w14:textId="77777777" w:rsidR="00FA1108" w:rsidRPr="00616E11" w:rsidRDefault="00000000" w:rsidP="00A05E41">
      <w:pPr>
        <w:pStyle w:val="DescriptionTag"/>
        <w:rPr>
          <w:lang w:val="en-GB"/>
        </w:rPr>
      </w:pPr>
      <w:r w:rsidRPr="00616E11">
        <w:rPr>
          <w:lang w:val="en-GB"/>
        </w:rPr>
        <w:t>data client</w:t>
      </w:r>
    </w:p>
    <w:p w14:paraId="6B49D20C" w14:textId="77777777" w:rsidR="00FA1108" w:rsidRPr="00616E11" w:rsidRDefault="00000000" w:rsidP="007D5DF9">
      <w:pPr>
        <w:pStyle w:val="dl"/>
        <w:rPr>
          <w:lang w:val="en-GB"/>
        </w:rPr>
      </w:pPr>
      <w:r w:rsidRPr="00616E11">
        <w:rPr>
          <w:lang w:val="en-GB"/>
        </w:rPr>
        <w:t>an end-user receiving encrypted S-100-based data; the data client will be using a software application (for example, ECDIS) to perform many of the operations detailed within the S-100 protection scheme [S-100 Part 15 (adapted)]</w:t>
      </w:r>
    </w:p>
    <w:p w14:paraId="0A0BF55F" w14:textId="77777777" w:rsidR="00FA1108" w:rsidRPr="00616E11" w:rsidRDefault="00000000" w:rsidP="007D5DF9">
      <w:pPr>
        <w:pStyle w:val="dl"/>
        <w:rPr>
          <w:lang w:val="en-GB"/>
        </w:rPr>
      </w:pPr>
      <w:r w:rsidRPr="00616E11">
        <w:rPr>
          <w:lang w:val="en-GB"/>
        </w:rPr>
        <w:t>EXAMPLE: An ECDIS user.</w:t>
      </w:r>
    </w:p>
    <w:p w14:paraId="07D0FD48" w14:textId="77777777" w:rsidR="00FA1108" w:rsidRPr="00616E11" w:rsidRDefault="00000000" w:rsidP="00A05E41">
      <w:pPr>
        <w:pStyle w:val="DescriptionTag"/>
        <w:rPr>
          <w:lang w:val="en-GB"/>
        </w:rPr>
      </w:pPr>
      <w:r w:rsidRPr="00616E11">
        <w:rPr>
          <w:lang w:val="en-GB"/>
        </w:rPr>
        <w:t>data permit</w:t>
      </w:r>
    </w:p>
    <w:p w14:paraId="7791565F" w14:textId="77777777" w:rsidR="00FA1108" w:rsidRPr="00616E11" w:rsidRDefault="00000000" w:rsidP="007D5DF9">
      <w:pPr>
        <w:pStyle w:val="dl"/>
        <w:rPr>
          <w:lang w:val="en-GB"/>
        </w:rPr>
      </w:pPr>
      <w:r w:rsidRPr="00616E11">
        <w:rPr>
          <w:lang w:val="en-GB"/>
        </w:rPr>
        <w:t xml:space="preserve">file containing encrypted product keys required to decrypt the licensed products, normally created specifically for a particular </w:t>
      </w:r>
      <w:r w:rsidRPr="00616E11">
        <w:rPr>
          <w:b/>
          <w:lang w:val="en-GB"/>
        </w:rPr>
        <w:t>data client</w:t>
      </w:r>
      <w:r w:rsidRPr="00616E11">
        <w:rPr>
          <w:lang w:val="en-GB"/>
        </w:rPr>
        <w:t xml:space="preserve"> [S-100 Part 15 (adapted)]</w:t>
      </w:r>
    </w:p>
    <w:p w14:paraId="1DAB6297" w14:textId="77777777" w:rsidR="00FA1108" w:rsidRPr="00616E11" w:rsidRDefault="00000000" w:rsidP="00A05E41">
      <w:pPr>
        <w:pStyle w:val="DescriptionTag"/>
        <w:rPr>
          <w:lang w:val="en-GB"/>
        </w:rPr>
      </w:pPr>
      <w:r w:rsidRPr="00616E11">
        <w:rPr>
          <w:lang w:val="en-GB"/>
        </w:rPr>
        <w:t>data server</w:t>
      </w:r>
    </w:p>
    <w:p w14:paraId="52F1F9DF" w14:textId="77777777" w:rsidR="00FA1108" w:rsidRPr="00616E11" w:rsidRDefault="00000000" w:rsidP="007D5DF9">
      <w:pPr>
        <w:pStyle w:val="dl"/>
        <w:rPr>
          <w:lang w:val="en-GB"/>
        </w:rPr>
      </w:pPr>
      <w:r w:rsidRPr="00616E11">
        <w:rPr>
          <w:lang w:val="en-GB"/>
        </w:rPr>
        <w:t xml:space="preserve">an organization producing encrypted data files or issuing </w:t>
      </w:r>
      <w:r w:rsidRPr="00616E11">
        <w:rPr>
          <w:b/>
          <w:lang w:val="en-GB"/>
        </w:rPr>
        <w:t>data permits</w:t>
      </w:r>
      <w:r w:rsidRPr="00616E11">
        <w:rPr>
          <w:lang w:val="en-GB"/>
        </w:rPr>
        <w:t xml:space="preserve"> to </w:t>
      </w:r>
      <w:r w:rsidRPr="00616E11">
        <w:rPr>
          <w:b/>
          <w:lang w:val="en-GB"/>
        </w:rPr>
        <w:t>data clients</w:t>
      </w:r>
      <w:r w:rsidRPr="00616E11">
        <w:rPr>
          <w:lang w:val="en-GB"/>
        </w:rPr>
        <w:t xml:space="preserve"> [S-100 Part 15, (adapted)]</w:t>
      </w:r>
    </w:p>
    <w:p w14:paraId="280BB0A3" w14:textId="77777777" w:rsidR="00FA1108" w:rsidRPr="00616E11" w:rsidRDefault="00000000" w:rsidP="00A05E41">
      <w:pPr>
        <w:pStyle w:val="DescriptionTag"/>
        <w:rPr>
          <w:lang w:val="en-GB"/>
        </w:rPr>
      </w:pPr>
      <w:r w:rsidRPr="00616E11">
        <w:rPr>
          <w:lang w:val="en-GB"/>
        </w:rPr>
        <w:t>feature</w:t>
      </w:r>
    </w:p>
    <w:p w14:paraId="638421C6" w14:textId="77777777" w:rsidR="00FA1108" w:rsidRPr="00616E11" w:rsidRDefault="00000000" w:rsidP="007D5DF9">
      <w:pPr>
        <w:pStyle w:val="dl"/>
        <w:rPr>
          <w:lang w:val="en-GB"/>
        </w:rPr>
      </w:pPr>
      <w:r w:rsidRPr="00616E11">
        <w:rPr>
          <w:lang w:val="en-GB"/>
        </w:rPr>
        <w:t>abstraction of real world phenomena [ISO 19101:2003]</w:t>
      </w:r>
    </w:p>
    <w:p w14:paraId="5F108A7C" w14:textId="77777777" w:rsidR="00FA1108" w:rsidRPr="00616E11" w:rsidRDefault="00000000" w:rsidP="007D5DF9">
      <w:pPr>
        <w:pStyle w:val="dl"/>
        <w:rPr>
          <w:lang w:val="en-GB"/>
        </w:rPr>
      </w:pPr>
      <w:r w:rsidRPr="00616E11">
        <w:rPr>
          <w:lang w:val="en-GB"/>
        </w:rPr>
        <w:t xml:space="preserve">NOTE: A feature may occur as a type, class, or an instance. Feature type or feature instance should be used when only one is meant. </w:t>
      </w:r>
      <w:r w:rsidRPr="00616E11">
        <w:rPr>
          <w:b/>
          <w:lang w:val="en-GB"/>
        </w:rPr>
        <w:t>Feature class</w:t>
      </w:r>
      <w:r w:rsidRPr="00616E11">
        <w:rPr>
          <w:lang w:val="en-GB"/>
        </w:rPr>
        <w:t xml:space="preserve"> should be used in the context of a model or application schema.</w:t>
      </w:r>
    </w:p>
    <w:p w14:paraId="189DA3EC" w14:textId="77777777" w:rsidR="00FA1108" w:rsidRPr="00616E11" w:rsidRDefault="00000000" w:rsidP="007D5DF9">
      <w:pPr>
        <w:pStyle w:val="dl"/>
        <w:rPr>
          <w:lang w:val="en-GB"/>
        </w:rPr>
      </w:pPr>
      <w:r w:rsidRPr="00616E11">
        <w:rPr>
          <w:lang w:val="en-GB"/>
        </w:rPr>
        <w:t>EXAMPLE: The phenomenon named 'Eiffel Tower' may be classified with other phenomena into a feature type 'tower'.</w:t>
      </w:r>
    </w:p>
    <w:p w14:paraId="72A64549" w14:textId="77777777" w:rsidR="00FA1108" w:rsidRPr="00616E11" w:rsidRDefault="00000000" w:rsidP="00A05E41">
      <w:pPr>
        <w:pStyle w:val="DescriptionTag"/>
        <w:rPr>
          <w:lang w:val="en-GB"/>
        </w:rPr>
      </w:pPr>
      <w:r w:rsidRPr="00616E11">
        <w:rPr>
          <w:lang w:val="en-GB"/>
        </w:rPr>
        <w:lastRenderedPageBreak/>
        <w:t>feature association</w:t>
      </w:r>
    </w:p>
    <w:p w14:paraId="6FBCF655" w14:textId="77777777" w:rsidR="00FA1108" w:rsidRPr="00616E11" w:rsidRDefault="00000000" w:rsidP="007D5DF9">
      <w:pPr>
        <w:pStyle w:val="dl"/>
        <w:rPr>
          <w:lang w:val="en-GB"/>
        </w:rPr>
      </w:pPr>
      <w:r w:rsidRPr="00616E11">
        <w:rPr>
          <w:b/>
          <w:lang w:val="en-GB"/>
        </w:rPr>
        <w:t>relationship</w:t>
      </w:r>
      <w:r w:rsidRPr="00616E11">
        <w:rPr>
          <w:lang w:val="en-GB"/>
        </w:rPr>
        <w:t xml:space="preserve"> that links instances of one feature type with instances of the same or a different feature type [ISO 19110]</w:t>
      </w:r>
    </w:p>
    <w:p w14:paraId="3F42FB9D" w14:textId="77777777" w:rsidR="00FA1108" w:rsidRPr="00616E11" w:rsidRDefault="00000000" w:rsidP="00A05E41">
      <w:pPr>
        <w:pStyle w:val="DescriptionTag"/>
        <w:rPr>
          <w:lang w:val="en-GB"/>
        </w:rPr>
      </w:pPr>
      <w:r w:rsidRPr="00616E11">
        <w:rPr>
          <w:lang w:val="en-GB"/>
        </w:rPr>
        <w:t>feature attribute</w:t>
      </w:r>
    </w:p>
    <w:p w14:paraId="07BB7CB2" w14:textId="77777777" w:rsidR="00FA1108" w:rsidRPr="00616E11" w:rsidRDefault="00000000" w:rsidP="007D5DF9">
      <w:pPr>
        <w:pStyle w:val="dl"/>
        <w:rPr>
          <w:lang w:val="en-GB"/>
        </w:rPr>
      </w:pPr>
      <w:r w:rsidRPr="00616E11">
        <w:rPr>
          <w:lang w:val="en-GB"/>
        </w:rPr>
        <w:t>characteristic of a feature [ISO 19101]</w:t>
      </w:r>
    </w:p>
    <w:p w14:paraId="3EAB7728" w14:textId="77777777" w:rsidR="00FA1108" w:rsidRPr="00616E11" w:rsidRDefault="00000000" w:rsidP="007D5DF9">
      <w:pPr>
        <w:pStyle w:val="dl"/>
        <w:rPr>
          <w:lang w:val="en-GB"/>
        </w:rPr>
      </w:pPr>
      <w:r w:rsidRPr="00616E11">
        <w:rPr>
          <w:lang w:val="en-GB"/>
        </w:rPr>
        <w:t>NOTE: A feature attribute type has a name, a data type and a domain associated to it. A feature attribute instance has an attribute value taken from the value domain of the feature attribute type.</w:t>
      </w:r>
    </w:p>
    <w:p w14:paraId="5306FFBD" w14:textId="77777777" w:rsidR="00FA1108" w:rsidRPr="00616E11" w:rsidRDefault="00000000" w:rsidP="007D5DF9">
      <w:pPr>
        <w:pStyle w:val="dl"/>
        <w:rPr>
          <w:lang w:val="en-GB"/>
        </w:rPr>
      </w:pPr>
      <w:r w:rsidRPr="00616E11">
        <w:rPr>
          <w:lang w:val="en-GB"/>
        </w:rPr>
        <w:t>EXAMPLE 1: A feature attribute named ‘colour’ may have an attribute value “green”, which belongs to the data type “text”.</w:t>
      </w:r>
    </w:p>
    <w:p w14:paraId="4E8DD711" w14:textId="77777777" w:rsidR="00FA1108" w:rsidRPr="00616E11" w:rsidRDefault="00000000" w:rsidP="007D5DF9">
      <w:pPr>
        <w:pStyle w:val="dl"/>
        <w:rPr>
          <w:lang w:val="en-GB"/>
        </w:rPr>
      </w:pPr>
      <w:r w:rsidRPr="00616E11">
        <w:rPr>
          <w:lang w:val="en-GB"/>
        </w:rPr>
        <w:t>EXAMPLE 2: A feature attribute named ‘length’ may have an attribute value “82.4”, which belongs to the data type “real”.</w:t>
      </w:r>
    </w:p>
    <w:p w14:paraId="3280861C" w14:textId="77777777" w:rsidR="00FA1108" w:rsidRPr="00616E11" w:rsidRDefault="00000000" w:rsidP="00A05E41">
      <w:pPr>
        <w:pStyle w:val="DescriptionTag"/>
        <w:rPr>
          <w:lang w:val="en-GB"/>
        </w:rPr>
      </w:pPr>
      <w:r w:rsidRPr="00616E11">
        <w:rPr>
          <w:lang w:val="en-GB"/>
        </w:rPr>
        <w:t>feature catalogue</w:t>
      </w:r>
    </w:p>
    <w:p w14:paraId="07A5BF56" w14:textId="77777777" w:rsidR="00FA1108" w:rsidRPr="00616E11" w:rsidRDefault="00000000" w:rsidP="007D5DF9">
      <w:pPr>
        <w:pStyle w:val="dl"/>
        <w:rPr>
          <w:lang w:val="en-GB"/>
        </w:rPr>
      </w:pPr>
      <w:r w:rsidRPr="00616E11">
        <w:rPr>
          <w:lang w:val="en-GB"/>
        </w:rPr>
        <w:t xml:space="preserve">a catalogue containing definitions and descriptions of the </w:t>
      </w:r>
      <w:r w:rsidRPr="00616E11">
        <w:rPr>
          <w:b/>
          <w:lang w:val="en-GB"/>
        </w:rPr>
        <w:t>feature types</w:t>
      </w:r>
      <w:r w:rsidRPr="00616E11">
        <w:rPr>
          <w:lang w:val="en-GB"/>
        </w:rPr>
        <w:t xml:space="preserve">, </w:t>
      </w:r>
      <w:r w:rsidRPr="00616E11">
        <w:rPr>
          <w:b/>
          <w:lang w:val="en-GB"/>
        </w:rPr>
        <w:t>feature attributes</w:t>
      </w:r>
      <w:r w:rsidRPr="00616E11">
        <w:rPr>
          <w:lang w:val="en-GB"/>
        </w:rPr>
        <w:t xml:space="preserve"> and </w:t>
      </w:r>
      <w:r w:rsidRPr="00616E11">
        <w:rPr>
          <w:b/>
          <w:lang w:val="en-GB"/>
        </w:rPr>
        <w:t>feature associations</w:t>
      </w:r>
      <w:r w:rsidRPr="00616E11">
        <w:rPr>
          <w:lang w:val="en-GB"/>
        </w:rPr>
        <w:t xml:space="preserve"> occurring in one or more sets of geographic data [ISO 19110]</w:t>
      </w:r>
    </w:p>
    <w:p w14:paraId="7CA9ED93" w14:textId="77777777" w:rsidR="00FA1108" w:rsidRPr="00616E11" w:rsidRDefault="00000000" w:rsidP="00A05E41">
      <w:pPr>
        <w:pStyle w:val="DescriptionTag"/>
        <w:rPr>
          <w:lang w:val="en-GB"/>
        </w:rPr>
      </w:pPr>
      <w:r w:rsidRPr="00616E11">
        <w:rPr>
          <w:lang w:val="en-GB"/>
        </w:rPr>
        <w:t>feature class</w:t>
      </w:r>
    </w:p>
    <w:p w14:paraId="1E0C2E78" w14:textId="77777777" w:rsidR="00FA1108" w:rsidRPr="00616E11" w:rsidRDefault="00000000" w:rsidP="007D5DF9">
      <w:pPr>
        <w:pStyle w:val="dl"/>
        <w:rPr>
          <w:lang w:val="en-GB"/>
        </w:rPr>
      </w:pPr>
      <w:r w:rsidRPr="00616E11">
        <w:rPr>
          <w:lang w:val="en-GB"/>
        </w:rPr>
        <w:t xml:space="preserve">a class in an </w:t>
      </w:r>
      <w:r w:rsidRPr="00616E11">
        <w:rPr>
          <w:b/>
          <w:lang w:val="en-GB"/>
        </w:rPr>
        <w:t>application schema</w:t>
      </w:r>
      <w:r w:rsidRPr="00616E11">
        <w:rPr>
          <w:lang w:val="en-GB"/>
        </w:rPr>
        <w:t xml:space="preserve"> or </w:t>
      </w:r>
      <w:r w:rsidRPr="00616E11">
        <w:rPr>
          <w:b/>
          <w:lang w:val="en-GB"/>
        </w:rPr>
        <w:t>model</w:t>
      </w:r>
      <w:r w:rsidRPr="00616E11">
        <w:rPr>
          <w:lang w:val="en-GB"/>
        </w:rPr>
        <w:t xml:space="preserve"> that represents a </w:t>
      </w:r>
      <w:r w:rsidRPr="00616E11">
        <w:rPr>
          <w:b/>
          <w:lang w:val="en-GB"/>
        </w:rPr>
        <w:t>feature</w:t>
      </w:r>
    </w:p>
    <w:p w14:paraId="545F740E" w14:textId="77777777" w:rsidR="00FA1108" w:rsidRPr="00616E11" w:rsidRDefault="00000000" w:rsidP="00A05E41">
      <w:pPr>
        <w:pStyle w:val="DescriptionTag"/>
        <w:rPr>
          <w:lang w:val="en-GB"/>
        </w:rPr>
      </w:pPr>
      <w:r w:rsidRPr="00616E11">
        <w:rPr>
          <w:lang w:val="en-GB"/>
        </w:rPr>
        <w:t>identifier</w:t>
      </w:r>
    </w:p>
    <w:p w14:paraId="6CF41B58" w14:textId="77777777" w:rsidR="00FA1108" w:rsidRPr="00616E11" w:rsidRDefault="00000000" w:rsidP="007D5DF9">
      <w:pPr>
        <w:pStyle w:val="dl"/>
        <w:rPr>
          <w:lang w:val="en-GB"/>
        </w:rPr>
      </w:pPr>
      <w:r w:rsidRPr="00616E11">
        <w:rPr>
          <w:lang w:val="en-GB"/>
        </w:rPr>
        <w:t>a linguistically independent sequence of characters capable of uniquely and permanently identifying that with which it is associated [adapted from ISO/IEC 11179-3:2003]</w:t>
      </w:r>
    </w:p>
    <w:p w14:paraId="6BC9EC23" w14:textId="77777777" w:rsidR="00FA1108" w:rsidRPr="00616E11" w:rsidRDefault="00000000" w:rsidP="00A05E41">
      <w:pPr>
        <w:pStyle w:val="DescriptionTag"/>
        <w:rPr>
          <w:lang w:val="en-GB"/>
        </w:rPr>
      </w:pPr>
      <w:r w:rsidRPr="00616E11">
        <w:rPr>
          <w:lang w:val="en-GB"/>
        </w:rPr>
        <w:t>information type</w:t>
      </w:r>
    </w:p>
    <w:p w14:paraId="3C74ED95" w14:textId="77777777" w:rsidR="00FA1108" w:rsidRPr="00616E11" w:rsidRDefault="00000000" w:rsidP="007D5DF9">
      <w:pPr>
        <w:pStyle w:val="dl"/>
        <w:rPr>
          <w:lang w:val="en-GB"/>
        </w:rPr>
      </w:pPr>
      <w:r w:rsidRPr="00616E11">
        <w:rPr>
          <w:lang w:val="en-GB"/>
        </w:rPr>
        <w:t>an identifiable unit of information in a dataset with only thematic attribute properties [S-100 3-5.1.2 (adapted)]</w:t>
      </w:r>
    </w:p>
    <w:p w14:paraId="6CCB3223" w14:textId="77777777" w:rsidR="00FA1108" w:rsidRPr="00616E11" w:rsidRDefault="00000000" w:rsidP="007D5DF9">
      <w:pPr>
        <w:pStyle w:val="dl"/>
        <w:rPr>
          <w:lang w:val="en-GB"/>
        </w:rPr>
      </w:pPr>
      <w:r w:rsidRPr="00616E11">
        <w:rPr>
          <w:lang w:val="en-GB"/>
        </w:rPr>
        <w:t>EXAMPLE: An information type might be a used to carry a Chart Note.</w:t>
      </w:r>
    </w:p>
    <w:p w14:paraId="4A4F4DB8" w14:textId="77777777" w:rsidR="00FA1108" w:rsidRPr="00616E11" w:rsidRDefault="00000000" w:rsidP="007D5DF9">
      <w:pPr>
        <w:pStyle w:val="dl"/>
        <w:rPr>
          <w:lang w:val="en-GB"/>
        </w:rPr>
      </w:pPr>
      <w:r w:rsidRPr="00616E11">
        <w:rPr>
          <w:lang w:val="en-GB"/>
        </w:rPr>
        <w:t>NOTE Information types can also be associated with each other. This could be done where there is further supplementary information that is relevant to the information type or where there is a need to translate the information. For example, a primary information object carrying a Chart Note may contain text in English and an associated supplementary information object may carry the same text in German</w:t>
      </w:r>
      <w:r w:rsidRPr="00616E11">
        <w:rPr>
          <w:b/>
          <w:lang w:val="en-GB"/>
        </w:rPr>
        <w:t>.</w:t>
      </w:r>
    </w:p>
    <w:p w14:paraId="5F655FFD" w14:textId="77777777" w:rsidR="00FA1108" w:rsidRPr="00616E11" w:rsidRDefault="00000000" w:rsidP="00A05E41">
      <w:pPr>
        <w:pStyle w:val="DescriptionTag"/>
        <w:rPr>
          <w:lang w:val="en-GB"/>
        </w:rPr>
      </w:pPr>
      <w:r w:rsidRPr="00616E11">
        <w:rPr>
          <w:lang w:val="en-GB"/>
        </w:rPr>
        <w:t>instantiate</w:t>
      </w:r>
    </w:p>
    <w:p w14:paraId="4F204613" w14:textId="77777777" w:rsidR="00FA1108" w:rsidRPr="00616E11" w:rsidRDefault="00000000" w:rsidP="007D5DF9">
      <w:pPr>
        <w:pStyle w:val="dl"/>
        <w:rPr>
          <w:lang w:val="en-GB"/>
        </w:rPr>
      </w:pPr>
      <w:r w:rsidRPr="00616E11">
        <w:rPr>
          <w:lang w:val="en-GB"/>
        </w:rPr>
        <w:t xml:space="preserve">represent by a concrete instance [Merriam-Webster Online </w:t>
      </w:r>
      <w:hyperlink r:id="rId25">
        <w:r w:rsidR="00FA1108" w:rsidRPr="00616E11">
          <w:rPr>
            <w:rStyle w:val="Hyperlink"/>
            <w:rFonts w:asciiTheme="minorHAnsi" w:hAnsiTheme="minorHAnsi" w:cstheme="minorHAnsi"/>
            <w:lang w:val="en-GB"/>
          </w:rPr>
          <w:t>https://www.merriam-webster.com/dictionary/instantiate</w:t>
        </w:r>
      </w:hyperlink>
      <w:r w:rsidRPr="00616E11">
        <w:rPr>
          <w:lang w:val="en-GB"/>
        </w:rPr>
        <w:t xml:space="preserve">] </w:t>
      </w:r>
    </w:p>
    <w:p w14:paraId="242D2696" w14:textId="77777777" w:rsidR="00FA1108" w:rsidRPr="00616E11" w:rsidRDefault="00000000" w:rsidP="00A05E41">
      <w:pPr>
        <w:pStyle w:val="DescriptionTag"/>
        <w:rPr>
          <w:lang w:val="en-GB"/>
        </w:rPr>
      </w:pPr>
      <w:r w:rsidRPr="00616E11">
        <w:rPr>
          <w:lang w:val="en-GB"/>
        </w:rPr>
        <w:t>interface</w:t>
      </w:r>
    </w:p>
    <w:p w14:paraId="732E209B" w14:textId="77777777" w:rsidR="00FA1108" w:rsidRPr="00616E11" w:rsidRDefault="00000000" w:rsidP="007D5DF9">
      <w:pPr>
        <w:pStyle w:val="dl"/>
        <w:rPr>
          <w:lang w:val="en-GB"/>
        </w:rPr>
      </w:pPr>
      <w:r w:rsidRPr="00616E11">
        <w:rPr>
          <w:lang w:val="en-GB"/>
        </w:rPr>
        <w:t xml:space="preserve">named set of </w:t>
      </w:r>
      <w:r w:rsidRPr="00616E11">
        <w:rPr>
          <w:b/>
          <w:lang w:val="en-GB"/>
        </w:rPr>
        <w:t>operations</w:t>
      </w:r>
      <w:r w:rsidRPr="00616E11">
        <w:rPr>
          <w:lang w:val="en-GB"/>
        </w:rPr>
        <w:t xml:space="preserve"> that characterize the behaviour of an entity [ISO 19119:2005]</w:t>
      </w:r>
    </w:p>
    <w:p w14:paraId="4BA5CB86" w14:textId="77777777" w:rsidR="00FA1108" w:rsidRPr="00616E11" w:rsidRDefault="00000000" w:rsidP="00A05E41">
      <w:pPr>
        <w:pStyle w:val="DescriptionTag"/>
        <w:rPr>
          <w:lang w:val="en-GB"/>
        </w:rPr>
      </w:pPr>
      <w:r w:rsidRPr="00616E11">
        <w:rPr>
          <w:lang w:val="en-GB"/>
        </w:rPr>
        <w:t>metadata</w:t>
      </w:r>
    </w:p>
    <w:p w14:paraId="327DBF34" w14:textId="77777777" w:rsidR="00FA1108" w:rsidRPr="00616E11" w:rsidRDefault="00000000" w:rsidP="007D5DF9">
      <w:pPr>
        <w:pStyle w:val="dl"/>
        <w:rPr>
          <w:lang w:val="en-GB"/>
        </w:rPr>
      </w:pPr>
      <w:r w:rsidRPr="00616E11">
        <w:rPr>
          <w:lang w:val="en-GB"/>
        </w:rPr>
        <w:t xml:space="preserve">information about a </w:t>
      </w:r>
      <w:r w:rsidRPr="00616E11">
        <w:rPr>
          <w:b/>
          <w:lang w:val="en-GB"/>
        </w:rPr>
        <w:t>resource</w:t>
      </w:r>
      <w:r w:rsidRPr="00616E11">
        <w:rPr>
          <w:lang w:val="en-GB"/>
        </w:rPr>
        <w:t xml:space="preserve"> [ISO 19115-1]; data that defines and describes other data [ISO 11179-3:2013]</w:t>
      </w:r>
    </w:p>
    <w:p w14:paraId="1D1CFA78" w14:textId="77777777" w:rsidR="00FA1108" w:rsidRPr="00616E11" w:rsidRDefault="00000000" w:rsidP="00A05E41">
      <w:pPr>
        <w:pStyle w:val="DescriptionTag"/>
        <w:rPr>
          <w:lang w:val="en-GB"/>
        </w:rPr>
      </w:pPr>
      <w:r w:rsidRPr="00616E11">
        <w:rPr>
          <w:lang w:val="en-GB"/>
        </w:rPr>
        <w:t>model</w:t>
      </w:r>
    </w:p>
    <w:p w14:paraId="7BC1997E" w14:textId="77777777" w:rsidR="00FA1108" w:rsidRPr="00616E11" w:rsidRDefault="00000000" w:rsidP="007D5DF9">
      <w:pPr>
        <w:pStyle w:val="dl"/>
        <w:rPr>
          <w:lang w:val="en-GB"/>
        </w:rPr>
      </w:pPr>
      <w:r w:rsidRPr="00616E11">
        <w:rPr>
          <w:lang w:val="en-GB"/>
        </w:rPr>
        <w:t>abstraction of some aspects of reality [ISO 19109-2015]</w:t>
      </w:r>
    </w:p>
    <w:p w14:paraId="4D2A770D" w14:textId="77777777" w:rsidR="00FA1108" w:rsidRPr="00616E11" w:rsidRDefault="00000000" w:rsidP="00A05E41">
      <w:pPr>
        <w:pStyle w:val="DescriptionTag"/>
        <w:rPr>
          <w:lang w:val="en-GB"/>
        </w:rPr>
      </w:pPr>
      <w:r w:rsidRPr="00616E11">
        <w:rPr>
          <w:lang w:val="en-GB"/>
        </w:rPr>
        <w:t>operation</w:t>
      </w:r>
    </w:p>
    <w:p w14:paraId="7126065C" w14:textId="77777777" w:rsidR="00FA1108" w:rsidRPr="00616E11" w:rsidRDefault="00000000" w:rsidP="007D5DF9">
      <w:pPr>
        <w:pStyle w:val="dl"/>
        <w:rPr>
          <w:lang w:val="en-GB"/>
        </w:rPr>
      </w:pPr>
      <w:r w:rsidRPr="00616E11">
        <w:rPr>
          <w:lang w:val="en-GB"/>
        </w:rPr>
        <w:t>specification of a transformation or query that an object may be called to execute [ISO 19119:2005]</w:t>
      </w:r>
    </w:p>
    <w:p w14:paraId="5ACEF30D" w14:textId="77777777" w:rsidR="00FA1108" w:rsidRPr="00616E11" w:rsidRDefault="00000000" w:rsidP="007D5DF9">
      <w:pPr>
        <w:pStyle w:val="dl"/>
        <w:rPr>
          <w:lang w:val="en-GB"/>
        </w:rPr>
      </w:pPr>
      <w:r w:rsidRPr="00616E11">
        <w:rPr>
          <w:lang w:val="en-GB"/>
        </w:rPr>
        <w:t>NOTE: An operation has a name and a list of parameters.</w:t>
      </w:r>
    </w:p>
    <w:p w14:paraId="504F2ED6" w14:textId="77777777" w:rsidR="00FA1108" w:rsidRPr="00616E11" w:rsidRDefault="00000000" w:rsidP="00A05E41">
      <w:pPr>
        <w:pStyle w:val="DescriptionTag"/>
        <w:rPr>
          <w:lang w:val="en-GB"/>
        </w:rPr>
      </w:pPr>
      <w:r w:rsidRPr="00616E11">
        <w:rPr>
          <w:lang w:val="en-GB"/>
        </w:rPr>
        <w:lastRenderedPageBreak/>
        <w:t>register</w:t>
      </w:r>
    </w:p>
    <w:p w14:paraId="08C49DEA" w14:textId="77777777" w:rsidR="00FA1108" w:rsidRPr="00616E11" w:rsidRDefault="00000000" w:rsidP="007D5DF9">
      <w:pPr>
        <w:pStyle w:val="dl"/>
        <w:rPr>
          <w:lang w:val="en-GB"/>
        </w:rPr>
      </w:pPr>
      <w:r w:rsidRPr="00616E11">
        <w:rPr>
          <w:lang w:val="en-GB"/>
        </w:rPr>
        <w:t>set of files containing identifiers assigned to items with descriptions of the associated items [ISO 19135]</w:t>
      </w:r>
    </w:p>
    <w:p w14:paraId="79EAC922" w14:textId="77777777" w:rsidR="00FA1108" w:rsidRPr="00616E11" w:rsidRDefault="00000000" w:rsidP="007D5DF9">
      <w:pPr>
        <w:pStyle w:val="dl"/>
        <w:rPr>
          <w:lang w:val="en-GB"/>
        </w:rPr>
      </w:pPr>
      <w:r w:rsidRPr="00616E11">
        <w:rPr>
          <w:lang w:val="en-GB"/>
        </w:rPr>
        <w:t>NOTE: Descriptions may consist of many types of information, including names, definitions and codes.</w:t>
      </w:r>
    </w:p>
    <w:p w14:paraId="3F332738" w14:textId="77777777" w:rsidR="00FA1108" w:rsidRPr="00616E11" w:rsidRDefault="00000000" w:rsidP="00A05E41">
      <w:pPr>
        <w:pStyle w:val="DescriptionTag"/>
        <w:rPr>
          <w:lang w:val="en-GB"/>
        </w:rPr>
      </w:pPr>
      <w:r w:rsidRPr="00616E11">
        <w:rPr>
          <w:lang w:val="en-GB"/>
        </w:rPr>
        <w:t>registry</w:t>
      </w:r>
    </w:p>
    <w:p w14:paraId="28747194" w14:textId="77777777" w:rsidR="00FA1108" w:rsidRPr="00616E11" w:rsidRDefault="00000000" w:rsidP="007D5DF9">
      <w:pPr>
        <w:pStyle w:val="dl"/>
        <w:rPr>
          <w:lang w:val="en-GB"/>
        </w:rPr>
      </w:pPr>
      <w:r w:rsidRPr="00616E11">
        <w:rPr>
          <w:lang w:val="en-GB"/>
        </w:rPr>
        <w:t xml:space="preserve">information system on which a </w:t>
      </w:r>
      <w:r w:rsidRPr="00616E11">
        <w:rPr>
          <w:b/>
          <w:lang w:val="en-GB"/>
        </w:rPr>
        <w:t>register</w:t>
      </w:r>
      <w:r w:rsidRPr="00616E11">
        <w:rPr>
          <w:lang w:val="en-GB"/>
        </w:rPr>
        <w:t xml:space="preserve"> is maintained [ISO 19135]</w:t>
      </w:r>
    </w:p>
    <w:p w14:paraId="1635F344" w14:textId="77777777" w:rsidR="00FA1108" w:rsidRPr="00616E11" w:rsidRDefault="00000000" w:rsidP="00A05E41">
      <w:pPr>
        <w:pStyle w:val="DescriptionTag"/>
        <w:rPr>
          <w:lang w:val="en-GB"/>
        </w:rPr>
      </w:pPr>
      <w:r w:rsidRPr="00616E11">
        <w:rPr>
          <w:lang w:val="en-GB"/>
        </w:rPr>
        <w:t>relationship</w:t>
      </w:r>
    </w:p>
    <w:p w14:paraId="2EC22988" w14:textId="77777777" w:rsidR="00FA1108" w:rsidRPr="00616E11" w:rsidRDefault="00000000" w:rsidP="007D5DF9">
      <w:pPr>
        <w:pStyle w:val="dl"/>
        <w:rPr>
          <w:lang w:val="en-GB"/>
        </w:rPr>
      </w:pPr>
      <w:r w:rsidRPr="00616E11">
        <w:rPr>
          <w:lang w:val="en-GB"/>
        </w:rPr>
        <w:t xml:space="preserve">semantic connection among </w:t>
      </w:r>
      <w:r w:rsidRPr="00616E11">
        <w:rPr>
          <w:b/>
          <w:lang w:val="en-GB"/>
        </w:rPr>
        <w:t>model</w:t>
      </w:r>
      <w:r w:rsidRPr="00616E11">
        <w:rPr>
          <w:lang w:val="en-GB"/>
        </w:rPr>
        <w:t xml:space="preserve"> elements [ISO 19103]</w:t>
      </w:r>
    </w:p>
    <w:p w14:paraId="69C0183A" w14:textId="77777777" w:rsidR="00FA1108" w:rsidRPr="00616E11" w:rsidRDefault="00000000" w:rsidP="00A05E41">
      <w:pPr>
        <w:pStyle w:val="DescriptionTag"/>
        <w:rPr>
          <w:lang w:val="en-GB"/>
        </w:rPr>
      </w:pPr>
      <w:r w:rsidRPr="00616E11">
        <w:rPr>
          <w:lang w:val="en-GB"/>
        </w:rPr>
        <w:t>resource</w:t>
      </w:r>
    </w:p>
    <w:p w14:paraId="096E5066" w14:textId="77777777" w:rsidR="00FA1108" w:rsidRPr="00616E11" w:rsidRDefault="00000000" w:rsidP="007D5DF9">
      <w:pPr>
        <w:pStyle w:val="dl"/>
        <w:rPr>
          <w:lang w:val="en-GB"/>
        </w:rPr>
      </w:pPr>
      <w:r w:rsidRPr="00616E11">
        <w:rPr>
          <w:lang w:val="en-GB"/>
        </w:rPr>
        <w:t>identifiable asset or means that fulfils a requirement [ISO 19115-1]</w:t>
      </w:r>
    </w:p>
    <w:p w14:paraId="680F1F09" w14:textId="77777777" w:rsidR="00FA1108" w:rsidRPr="00616E11" w:rsidRDefault="00000000" w:rsidP="007D5DF9">
      <w:pPr>
        <w:pStyle w:val="dl"/>
        <w:rPr>
          <w:lang w:val="en-GB"/>
        </w:rPr>
      </w:pPr>
      <w:r w:rsidRPr="00616E11">
        <w:rPr>
          <w:lang w:val="en-GB"/>
        </w:rPr>
        <w:t>EXAMPLES: Dataset, dataset series, service, document, initiative, software, person or organization.</w:t>
      </w:r>
    </w:p>
    <w:p w14:paraId="27268F23" w14:textId="77777777" w:rsidR="00FA1108" w:rsidRPr="00616E11" w:rsidRDefault="00000000" w:rsidP="00A05E41">
      <w:pPr>
        <w:pStyle w:val="DescriptionTag"/>
        <w:rPr>
          <w:lang w:val="en-GB"/>
        </w:rPr>
      </w:pPr>
      <w:r w:rsidRPr="00616E11">
        <w:rPr>
          <w:lang w:val="en-GB"/>
        </w:rPr>
        <w:t>scheme administrator</w:t>
      </w:r>
    </w:p>
    <w:p w14:paraId="0D4DF6A7" w14:textId="77777777" w:rsidR="00FA1108" w:rsidRPr="00616E11" w:rsidRDefault="00000000" w:rsidP="007D5DF9">
      <w:pPr>
        <w:pStyle w:val="dl"/>
        <w:rPr>
          <w:lang w:val="en-GB"/>
        </w:rPr>
      </w:pPr>
      <w:r w:rsidRPr="00616E11">
        <w:rPr>
          <w:lang w:val="en-GB"/>
        </w:rPr>
        <w:t>organization solely responsible for maintaining and coordinating the protection scheme specified by S-100 [S-100 Part 15 (adapted)]</w:t>
      </w:r>
    </w:p>
    <w:p w14:paraId="02FC1C58" w14:textId="77777777" w:rsidR="00FA1108" w:rsidRPr="00616E11" w:rsidRDefault="00000000" w:rsidP="00A05E41">
      <w:pPr>
        <w:pStyle w:val="DescriptionTag"/>
        <w:rPr>
          <w:lang w:val="en-GB"/>
        </w:rPr>
      </w:pPr>
      <w:r w:rsidRPr="00616E11">
        <w:rPr>
          <w:lang w:val="en-GB"/>
        </w:rPr>
        <w:t>service</w:t>
      </w:r>
    </w:p>
    <w:p w14:paraId="1CD80DE0" w14:textId="77777777" w:rsidR="00FA1108" w:rsidRPr="00616E11" w:rsidRDefault="00000000" w:rsidP="007D5DF9">
      <w:pPr>
        <w:pStyle w:val="dl"/>
        <w:rPr>
          <w:lang w:val="en-GB"/>
        </w:rPr>
      </w:pPr>
      <w:r w:rsidRPr="00616E11">
        <w:rPr>
          <w:lang w:val="en-GB"/>
        </w:rPr>
        <w:t xml:space="preserve">distinct part of the functionality that is provided by an entity through </w:t>
      </w:r>
      <w:r w:rsidRPr="00616E11">
        <w:rPr>
          <w:b/>
          <w:lang w:val="en-GB"/>
        </w:rPr>
        <w:t>interfaces</w:t>
      </w:r>
      <w:r w:rsidRPr="00616E11">
        <w:rPr>
          <w:lang w:val="en-GB"/>
        </w:rPr>
        <w:t xml:space="preserve"> [ISO 19119:2005]</w:t>
      </w:r>
    </w:p>
    <w:p w14:paraId="2798FCCE" w14:textId="77777777" w:rsidR="00FA1108" w:rsidRPr="00616E11" w:rsidRDefault="00000000" w:rsidP="00A05E41">
      <w:pPr>
        <w:pStyle w:val="DescriptionTag"/>
        <w:rPr>
          <w:lang w:val="en-GB"/>
        </w:rPr>
      </w:pPr>
      <w:r w:rsidRPr="00616E11">
        <w:rPr>
          <w:lang w:val="en-GB"/>
        </w:rPr>
        <w:t>spatial object</w:t>
      </w:r>
    </w:p>
    <w:p w14:paraId="33273EAF" w14:textId="77777777" w:rsidR="00FA1108" w:rsidRPr="00616E11" w:rsidRDefault="00000000" w:rsidP="007D5DF9">
      <w:pPr>
        <w:pStyle w:val="dl"/>
        <w:rPr>
          <w:lang w:val="en-GB"/>
        </w:rPr>
      </w:pPr>
      <w:r w:rsidRPr="00616E11">
        <w:rPr>
          <w:lang w:val="en-GB"/>
        </w:rPr>
        <w:t>object used for representing a spatial characteristic of a feature [ISO 19107:2003]</w:t>
      </w:r>
    </w:p>
    <w:p w14:paraId="039C7CDF" w14:textId="77777777" w:rsidR="00FA1108" w:rsidRPr="00616E11" w:rsidRDefault="00000000" w:rsidP="00A05E41">
      <w:pPr>
        <w:pStyle w:val="DescriptionTag"/>
        <w:rPr>
          <w:lang w:val="en-GB"/>
        </w:rPr>
      </w:pPr>
      <w:r w:rsidRPr="00616E11">
        <w:rPr>
          <w:lang w:val="en-GB"/>
        </w:rPr>
        <w:t>stream</w:t>
      </w:r>
    </w:p>
    <w:p w14:paraId="256F1A74" w14:textId="77777777" w:rsidR="00FA1108" w:rsidRPr="00616E11" w:rsidRDefault="00000000" w:rsidP="007D5DF9">
      <w:pPr>
        <w:pStyle w:val="dl"/>
        <w:rPr>
          <w:lang w:val="en-GB"/>
        </w:rPr>
      </w:pPr>
      <w:r w:rsidRPr="00616E11">
        <w:rPr>
          <w:lang w:val="en-GB"/>
        </w:rPr>
        <w:t>in online data exchange: a continuous sequence of fragmented data to be transported by a communication system [S-100]</w:t>
      </w:r>
    </w:p>
    <w:p w14:paraId="3256AAC2" w14:textId="77777777" w:rsidR="00FA1108" w:rsidRPr="00616E11" w:rsidRDefault="00000000" w:rsidP="00A05E41">
      <w:pPr>
        <w:pStyle w:val="DescriptionTag"/>
        <w:rPr>
          <w:lang w:val="en-GB"/>
        </w:rPr>
      </w:pPr>
      <w:r w:rsidRPr="00616E11">
        <w:rPr>
          <w:lang w:val="en-GB"/>
        </w:rPr>
        <w:t>universe of discourse</w:t>
      </w:r>
    </w:p>
    <w:p w14:paraId="41E1AD6B" w14:textId="77777777" w:rsidR="00FA1108" w:rsidRPr="00616E11" w:rsidRDefault="00000000" w:rsidP="007D5DF9">
      <w:pPr>
        <w:pStyle w:val="dl"/>
        <w:rPr>
          <w:lang w:val="en-GB"/>
        </w:rPr>
      </w:pPr>
      <w:r w:rsidRPr="00616E11">
        <w:rPr>
          <w:lang w:val="en-GB"/>
        </w:rPr>
        <w:t>view of the real or hypothetical world that includes everything of interest [19101</w:t>
      </w:r>
      <w:r w:rsidRPr="00616E11">
        <w:rPr>
          <w:rFonts w:eastAsia="MS Gothic"/>
          <w:lang w:val="en-GB"/>
        </w:rPr>
        <w:noBreakHyphen/>
      </w:r>
      <w:r w:rsidRPr="00616E11">
        <w:rPr>
          <w:lang w:val="en-GB"/>
        </w:rPr>
        <w:t>1:2014]</w:t>
      </w:r>
    </w:p>
    <w:p w14:paraId="09C6ACA7" w14:textId="77777777" w:rsidR="00FA1108" w:rsidRPr="00616E11" w:rsidRDefault="00000000" w:rsidP="00A05E41">
      <w:pPr>
        <w:pStyle w:val="DescriptionTag"/>
        <w:rPr>
          <w:lang w:val="en-GB"/>
        </w:rPr>
      </w:pPr>
      <w:r w:rsidRPr="00616E11">
        <w:rPr>
          <w:lang w:val="en-GB"/>
        </w:rPr>
        <w:t>vocabulary</w:t>
      </w:r>
    </w:p>
    <w:p w14:paraId="25DA40C9" w14:textId="77777777" w:rsidR="00FA1108" w:rsidRPr="00616E11" w:rsidRDefault="00000000" w:rsidP="007D5DF9">
      <w:pPr>
        <w:pStyle w:val="dl"/>
        <w:rPr>
          <w:lang w:val="en-GB"/>
        </w:rPr>
      </w:pPr>
      <w:r w:rsidRPr="00616E11">
        <w:rPr>
          <w:lang w:val="en-GB"/>
        </w:rPr>
        <w:t>terminological dictionary which contains designations and definitions from one or more specific subject fields [ISO 1087-1:2000]</w:t>
      </w:r>
    </w:p>
    <w:p w14:paraId="40F428C0" w14:textId="77777777" w:rsidR="00FA1108" w:rsidRPr="00616E11" w:rsidRDefault="00000000" w:rsidP="000E765E">
      <w:pPr>
        <w:pStyle w:val="HeadingA2"/>
      </w:pPr>
      <w:bookmarkStart w:id="132" w:name="_Toc522592873"/>
      <w:bookmarkStart w:id="133" w:name="_Toc206156440"/>
      <w:r w:rsidRPr="00616E11">
        <w:t>Abbreviations</w:t>
      </w:r>
      <w:bookmarkEnd w:id="132"/>
      <w:bookmarkEnd w:id="133"/>
    </w:p>
    <w:p w14:paraId="71CC1D65" w14:textId="77777777" w:rsidR="00FA1108" w:rsidRPr="00616E11" w:rsidRDefault="00000000">
      <w:pPr>
        <w:spacing w:after="60"/>
        <w:ind w:left="1080" w:hanging="1080"/>
      </w:pPr>
      <w:r w:rsidRPr="00616E11">
        <w:t>AIS</w:t>
      </w:r>
      <w:r w:rsidRPr="00616E11">
        <w:tab/>
        <w:t>Automatic Identification System</w:t>
      </w:r>
    </w:p>
    <w:p w14:paraId="3E90AF1E" w14:textId="77777777" w:rsidR="00FA1108" w:rsidRPr="00616E11" w:rsidRDefault="00000000">
      <w:pPr>
        <w:spacing w:after="60"/>
        <w:ind w:left="1080" w:hanging="1080"/>
        <w:rPr>
          <w:lang w:eastAsia="ko-KR"/>
        </w:rPr>
      </w:pPr>
      <w:r w:rsidRPr="00616E11">
        <w:rPr>
          <w:lang w:eastAsia="ko-KR"/>
        </w:rPr>
        <w:t>DQWG</w:t>
      </w:r>
      <w:r w:rsidRPr="00616E11">
        <w:rPr>
          <w:lang w:eastAsia="ko-KR"/>
        </w:rPr>
        <w:tab/>
        <w:t xml:space="preserve">Data Quality Working Group </w:t>
      </w:r>
    </w:p>
    <w:p w14:paraId="4F9ADC74" w14:textId="77777777" w:rsidR="00FA1108" w:rsidRPr="00616E11" w:rsidRDefault="00000000">
      <w:pPr>
        <w:spacing w:after="60"/>
        <w:ind w:left="1080" w:hanging="1080"/>
        <w:rPr>
          <w:lang w:eastAsia="ko-KR"/>
        </w:rPr>
      </w:pPr>
      <w:r w:rsidRPr="00616E11">
        <w:rPr>
          <w:lang w:eastAsia="ko-KR"/>
        </w:rPr>
        <w:t>ECDIS</w:t>
      </w:r>
      <w:r w:rsidRPr="00616E11">
        <w:rPr>
          <w:lang w:eastAsia="ko-KR"/>
        </w:rPr>
        <w:tab/>
        <w:t>Electronic Chart Display and Information System</w:t>
      </w:r>
    </w:p>
    <w:p w14:paraId="03081DB8" w14:textId="77777777" w:rsidR="00FA1108" w:rsidRPr="00616E11" w:rsidRDefault="00000000">
      <w:pPr>
        <w:spacing w:after="60"/>
        <w:ind w:left="1080" w:hanging="1080"/>
        <w:rPr>
          <w:lang w:eastAsia="ko-KR"/>
        </w:rPr>
      </w:pPr>
      <w:r w:rsidRPr="00616E11">
        <w:rPr>
          <w:lang w:eastAsia="ko-KR"/>
        </w:rPr>
        <w:t>ENC</w:t>
      </w:r>
      <w:r w:rsidRPr="00616E11">
        <w:rPr>
          <w:lang w:eastAsia="ko-KR"/>
        </w:rPr>
        <w:tab/>
        <w:t>Electronic Navigational Chart</w:t>
      </w:r>
    </w:p>
    <w:p w14:paraId="6968CB92" w14:textId="77777777" w:rsidR="00FA1108" w:rsidRPr="00616E11" w:rsidRDefault="00000000">
      <w:pPr>
        <w:spacing w:after="60"/>
        <w:ind w:left="1080" w:hanging="1080"/>
      </w:pPr>
      <w:r w:rsidRPr="00616E11">
        <w:t>GML</w:t>
      </w:r>
      <w:r w:rsidRPr="00616E11">
        <w:tab/>
        <w:t>Geography Markup Language</w:t>
      </w:r>
    </w:p>
    <w:p w14:paraId="745694ED" w14:textId="77777777" w:rsidR="00FA1108" w:rsidRPr="00616E11" w:rsidRDefault="00000000">
      <w:pPr>
        <w:spacing w:after="60"/>
        <w:ind w:left="1080" w:hanging="1080"/>
      </w:pPr>
      <w:r w:rsidRPr="00616E11">
        <w:t>GFM</w:t>
      </w:r>
      <w:r w:rsidRPr="00616E11">
        <w:tab/>
        <w:t>General Feature Model</w:t>
      </w:r>
    </w:p>
    <w:p w14:paraId="389C46BA" w14:textId="77777777" w:rsidR="00FA1108" w:rsidRPr="00616E11" w:rsidRDefault="00000000">
      <w:pPr>
        <w:spacing w:after="60"/>
        <w:ind w:left="1080" w:hanging="1080"/>
        <w:rPr>
          <w:lang w:eastAsia="ko-KR"/>
        </w:rPr>
      </w:pPr>
      <w:r w:rsidRPr="00616E11">
        <w:rPr>
          <w:lang w:eastAsia="ko-KR"/>
        </w:rPr>
        <w:t>GI registry</w:t>
      </w:r>
      <w:r w:rsidRPr="00616E11">
        <w:rPr>
          <w:lang w:eastAsia="ko-KR"/>
        </w:rPr>
        <w:tab/>
        <w:t>Geospatial Information registry</w:t>
      </w:r>
    </w:p>
    <w:p w14:paraId="5E522682" w14:textId="77777777" w:rsidR="00FA1108" w:rsidRPr="00616E11" w:rsidRDefault="00000000">
      <w:pPr>
        <w:spacing w:after="60"/>
        <w:ind w:left="1080" w:hanging="1080"/>
      </w:pPr>
      <w:r w:rsidRPr="00616E11">
        <w:t>HDF</w:t>
      </w:r>
      <w:r w:rsidRPr="00616E11">
        <w:tab/>
        <w:t>Hierarchical Data Format</w:t>
      </w:r>
    </w:p>
    <w:p w14:paraId="109C3A5F" w14:textId="77777777" w:rsidR="00FA1108" w:rsidRPr="00616E11" w:rsidRDefault="00000000">
      <w:pPr>
        <w:spacing w:after="60"/>
        <w:ind w:left="1080" w:hanging="1080"/>
      </w:pPr>
      <w:r w:rsidRPr="00616E11">
        <w:t>HTTP</w:t>
      </w:r>
      <w:r w:rsidRPr="00616E11">
        <w:tab/>
        <w:t>Hypertext Transfer Protocol</w:t>
      </w:r>
    </w:p>
    <w:p w14:paraId="54780CA0" w14:textId="77777777" w:rsidR="00FA1108" w:rsidRPr="00616E11" w:rsidRDefault="00000000">
      <w:pPr>
        <w:spacing w:after="60"/>
        <w:ind w:left="1080" w:hanging="1080"/>
      </w:pPr>
      <w:r w:rsidRPr="00616E11">
        <w:t>HTTPS</w:t>
      </w:r>
      <w:r w:rsidRPr="00616E11">
        <w:tab/>
        <w:t>HTTP Secure</w:t>
      </w:r>
    </w:p>
    <w:p w14:paraId="1C894638" w14:textId="77777777" w:rsidR="00FA1108" w:rsidRPr="00616E11" w:rsidRDefault="00000000">
      <w:pPr>
        <w:spacing w:after="60"/>
        <w:ind w:left="1080" w:hanging="1080"/>
      </w:pPr>
      <w:r w:rsidRPr="00616E11">
        <w:t>IALA</w:t>
      </w:r>
      <w:r w:rsidRPr="00616E11">
        <w:tab/>
        <w:t>International Association of Lighthouse Authorities</w:t>
      </w:r>
    </w:p>
    <w:p w14:paraId="5957A1FE" w14:textId="77777777" w:rsidR="00FA1108" w:rsidRPr="00616E11" w:rsidRDefault="00000000">
      <w:pPr>
        <w:spacing w:after="60"/>
        <w:ind w:left="1080" w:hanging="1080"/>
      </w:pPr>
      <w:r w:rsidRPr="00616E11">
        <w:t>IEC</w:t>
      </w:r>
      <w:r w:rsidRPr="00616E11">
        <w:tab/>
        <w:t>International Electrotechnical Commission</w:t>
      </w:r>
    </w:p>
    <w:p w14:paraId="11EE6A56" w14:textId="77777777" w:rsidR="00FA1108" w:rsidRPr="00616E11" w:rsidRDefault="00000000">
      <w:pPr>
        <w:spacing w:after="60"/>
        <w:ind w:left="1080" w:hanging="1080"/>
      </w:pPr>
      <w:r w:rsidRPr="00616E11">
        <w:t xml:space="preserve">IHO </w:t>
      </w:r>
      <w:r w:rsidRPr="00616E11">
        <w:tab/>
        <w:t>International Hydrographic Organization</w:t>
      </w:r>
    </w:p>
    <w:p w14:paraId="02722FA6" w14:textId="77777777" w:rsidR="00FA1108" w:rsidRPr="00616E11" w:rsidRDefault="00000000">
      <w:pPr>
        <w:spacing w:after="60"/>
        <w:ind w:left="1080" w:hanging="1080"/>
      </w:pPr>
      <w:r w:rsidRPr="00616E11">
        <w:lastRenderedPageBreak/>
        <w:t>IMO</w:t>
      </w:r>
      <w:r w:rsidRPr="00616E11">
        <w:tab/>
        <w:t>International Maritime Organization</w:t>
      </w:r>
    </w:p>
    <w:p w14:paraId="719AB4F0" w14:textId="77777777" w:rsidR="00FA1108" w:rsidRDefault="00000000">
      <w:pPr>
        <w:spacing w:after="60"/>
        <w:ind w:left="1080" w:hanging="1080"/>
        <w:rPr>
          <w:ins w:id="134" w:author="Raphael Malyankar" w:date="2025-08-15T00:24:00Z" w16du:dateUtc="2025-08-15T07:24:00Z"/>
        </w:rPr>
      </w:pPr>
      <w:r w:rsidRPr="00616E11">
        <w:t>ISO</w:t>
      </w:r>
      <w:r w:rsidRPr="00616E11">
        <w:tab/>
        <w:t>International Organization for Standardization</w:t>
      </w:r>
    </w:p>
    <w:p w14:paraId="49965D09" w14:textId="62F43C5A" w:rsidR="00173100" w:rsidRPr="00616E11" w:rsidRDefault="00173100">
      <w:pPr>
        <w:spacing w:after="60"/>
        <w:ind w:left="1080" w:hanging="1080"/>
      </w:pPr>
      <w:ins w:id="135" w:author="Raphael Malyankar" w:date="2025-08-15T00:24:00Z" w16du:dateUtc="2025-08-15T07:24:00Z">
        <w:r>
          <w:t>NIPWG</w:t>
        </w:r>
        <w:r>
          <w:tab/>
          <w:t>Nautical Information Provision Working Group</w:t>
        </w:r>
      </w:ins>
    </w:p>
    <w:p w14:paraId="571C5FE3" w14:textId="77777777" w:rsidR="00FA1108" w:rsidRPr="00616E11" w:rsidRDefault="00000000">
      <w:pPr>
        <w:spacing w:after="60"/>
        <w:ind w:left="1080" w:hanging="1080"/>
      </w:pPr>
      <w:r w:rsidRPr="00616E11">
        <w:t>RENC</w:t>
      </w:r>
      <w:r w:rsidRPr="00616E11">
        <w:tab/>
        <w:t>Regional ENC Coordinating Centre</w:t>
      </w:r>
    </w:p>
    <w:p w14:paraId="76976C3E" w14:textId="77777777" w:rsidR="00FA1108" w:rsidRPr="00616E11" w:rsidDel="000E765E" w:rsidRDefault="00000000">
      <w:pPr>
        <w:spacing w:after="60"/>
        <w:ind w:left="1080" w:hanging="1080"/>
        <w:rPr>
          <w:del w:id="136" w:author="Raphael Malyankar" w:date="2025-08-07T17:52:00Z" w16du:dateUtc="2025-08-08T00:52:00Z"/>
        </w:rPr>
      </w:pPr>
      <w:r w:rsidRPr="00616E11">
        <w:t>REST</w:t>
      </w:r>
      <w:r w:rsidRPr="00616E11">
        <w:tab/>
        <w:t>Representational State Transfer</w:t>
      </w:r>
    </w:p>
    <w:p w14:paraId="2A206C21" w14:textId="77777777" w:rsidR="00FA1108" w:rsidRPr="00616E11" w:rsidRDefault="00000000" w:rsidP="000E765E">
      <w:pPr>
        <w:spacing w:after="60"/>
        <w:ind w:left="1080" w:hanging="1080"/>
        <w:rPr>
          <w:lang w:eastAsia="ko-KR"/>
        </w:rPr>
      </w:pPr>
      <w:del w:id="137" w:author="Unknown Author" w:date="2025-07-25T18:25:00Z">
        <w:r w:rsidRPr="00616E11">
          <w:rPr>
            <w:lang w:eastAsia="ko-KR"/>
          </w:rPr>
          <w:delText>SENC</w:delText>
        </w:r>
        <w:r w:rsidRPr="00616E11">
          <w:rPr>
            <w:lang w:eastAsia="ko-KR"/>
          </w:rPr>
          <w:tab/>
          <w:delText>System Electronic Navigational Chart</w:delText>
        </w:r>
      </w:del>
    </w:p>
    <w:p w14:paraId="481B3FC4" w14:textId="31B2F74A" w:rsidR="00173100" w:rsidRDefault="00173100">
      <w:pPr>
        <w:spacing w:after="60"/>
        <w:ind w:left="1080" w:hanging="1080"/>
        <w:rPr>
          <w:ins w:id="138" w:author="Raphael Malyankar" w:date="2025-08-15T00:24:00Z" w16du:dateUtc="2025-08-15T07:24:00Z"/>
        </w:rPr>
      </w:pPr>
      <w:ins w:id="139" w:author="Raphael Malyankar" w:date="2025-08-15T00:24:00Z" w16du:dateUtc="2025-08-15T07:24:00Z">
        <w:r>
          <w:t>S-100WG</w:t>
        </w:r>
        <w:r>
          <w:tab/>
          <w:t>S-100 Working Group</w:t>
        </w:r>
      </w:ins>
    </w:p>
    <w:p w14:paraId="38E0ED27" w14:textId="0F36E5D1" w:rsidR="00FA1108" w:rsidRPr="00616E11" w:rsidRDefault="00000000">
      <w:pPr>
        <w:spacing w:after="60"/>
        <w:ind w:left="1080" w:hanging="1080"/>
      </w:pPr>
      <w:r w:rsidRPr="00616E11">
        <w:t>SOAP</w:t>
      </w:r>
      <w:r w:rsidRPr="00616E11">
        <w:tab/>
        <w:t>Simple Object Access Protocol</w:t>
      </w:r>
    </w:p>
    <w:p w14:paraId="27F6CFBB" w14:textId="77777777" w:rsidR="00FA1108" w:rsidRPr="00616E11" w:rsidRDefault="00000000">
      <w:pPr>
        <w:spacing w:after="60"/>
        <w:ind w:left="1080" w:hanging="1080"/>
      </w:pPr>
      <w:r w:rsidRPr="00616E11">
        <w:t>SOS</w:t>
      </w:r>
      <w:r w:rsidRPr="00616E11">
        <w:tab/>
        <w:t>Sensor Observation Service</w:t>
      </w:r>
    </w:p>
    <w:p w14:paraId="428BF540" w14:textId="77777777" w:rsidR="00FA1108" w:rsidRPr="00616E11" w:rsidRDefault="00000000">
      <w:pPr>
        <w:spacing w:after="60"/>
        <w:ind w:left="1080" w:hanging="1080"/>
      </w:pPr>
      <w:r w:rsidRPr="00616E11">
        <w:t>SSL</w:t>
      </w:r>
      <w:r w:rsidRPr="00616E11">
        <w:tab/>
        <w:t>Secure Sockets Layer</w:t>
      </w:r>
    </w:p>
    <w:p w14:paraId="0E4C7A8F" w14:textId="77777777" w:rsidR="00FA1108" w:rsidRPr="00616E11" w:rsidRDefault="00000000">
      <w:pPr>
        <w:spacing w:after="60"/>
        <w:ind w:left="1080" w:hanging="1080"/>
      </w:pPr>
      <w:r w:rsidRPr="00616E11">
        <w:t>SVG</w:t>
      </w:r>
      <w:r w:rsidRPr="00616E11">
        <w:tab/>
        <w:t>Scalable Vector Graphics</w:t>
      </w:r>
    </w:p>
    <w:p w14:paraId="27067F6A" w14:textId="77777777" w:rsidR="00FA1108" w:rsidRPr="00616E11" w:rsidRDefault="00000000">
      <w:pPr>
        <w:spacing w:after="60"/>
        <w:ind w:left="1080" w:hanging="1080"/>
      </w:pPr>
      <w:r w:rsidRPr="00616E11">
        <w:t>TCP/IP</w:t>
      </w:r>
      <w:r w:rsidRPr="00616E11">
        <w:tab/>
        <w:t>Transmission Control Protocol/ Internet Protocol</w:t>
      </w:r>
    </w:p>
    <w:p w14:paraId="3F52D994" w14:textId="77777777" w:rsidR="00FA1108" w:rsidRPr="00616E11" w:rsidRDefault="00000000">
      <w:pPr>
        <w:spacing w:after="60"/>
        <w:ind w:left="1080" w:hanging="1080"/>
        <w:rPr>
          <w:lang w:eastAsia="ko-KR"/>
        </w:rPr>
      </w:pPr>
      <w:r w:rsidRPr="00616E11">
        <w:rPr>
          <w:lang w:eastAsia="ko-KR"/>
        </w:rPr>
        <w:t>VTS</w:t>
      </w:r>
      <w:r w:rsidRPr="00616E11">
        <w:rPr>
          <w:lang w:eastAsia="ko-KR"/>
        </w:rPr>
        <w:tab/>
        <w:t>Vessel Traffic Service</w:t>
      </w:r>
    </w:p>
    <w:p w14:paraId="6871D4F6" w14:textId="77777777" w:rsidR="00FA1108" w:rsidRPr="00616E11" w:rsidRDefault="00000000">
      <w:pPr>
        <w:spacing w:after="60"/>
        <w:ind w:left="1080" w:hanging="1080"/>
      </w:pPr>
      <w:r w:rsidRPr="00616E11">
        <w:t>WSDL</w:t>
      </w:r>
      <w:r w:rsidRPr="00616E11">
        <w:tab/>
        <w:t>Web Services Description Language</w:t>
      </w:r>
    </w:p>
    <w:p w14:paraId="7203C52B" w14:textId="77777777" w:rsidR="00FA1108" w:rsidRPr="00616E11" w:rsidRDefault="00000000">
      <w:pPr>
        <w:spacing w:after="60"/>
        <w:ind w:left="1080" w:hanging="1080"/>
        <w:rPr>
          <w:lang w:eastAsia="ko-KR"/>
        </w:rPr>
      </w:pPr>
      <w:bookmarkStart w:id="140" w:name="_Hlk502545736"/>
      <w:r w:rsidRPr="00616E11">
        <w:t>WFS</w:t>
      </w:r>
      <w:r w:rsidRPr="00616E11">
        <w:tab/>
        <w:t>Web Feature Service</w:t>
      </w:r>
      <w:bookmarkEnd w:id="140"/>
    </w:p>
    <w:p w14:paraId="15B000BA" w14:textId="77777777" w:rsidR="00FA1108" w:rsidRPr="00616E11" w:rsidRDefault="00000000">
      <w:pPr>
        <w:spacing w:after="60"/>
        <w:ind w:left="1080" w:hanging="1080"/>
      </w:pPr>
      <w:r w:rsidRPr="00616E11">
        <w:t xml:space="preserve">XML </w:t>
      </w:r>
      <w:r w:rsidRPr="00616E11">
        <w:tab/>
        <w:t>eXtensible Markup Language</w:t>
      </w:r>
    </w:p>
    <w:p w14:paraId="1C18AE06" w14:textId="77777777" w:rsidR="00FA1108" w:rsidRPr="00616E11" w:rsidRDefault="00000000">
      <w:pPr>
        <w:spacing w:after="60"/>
        <w:ind w:left="1077" w:hanging="1077"/>
      </w:pPr>
      <w:r w:rsidRPr="00616E11">
        <w:t>XSD</w:t>
      </w:r>
      <w:r w:rsidRPr="00616E11">
        <w:tab/>
        <w:t>XML Schema Definition</w:t>
      </w:r>
    </w:p>
    <w:p w14:paraId="79D8D678" w14:textId="77777777" w:rsidR="00FA1108" w:rsidRPr="00616E11" w:rsidRDefault="00000000">
      <w:pPr>
        <w:ind w:left="1077" w:hanging="1077"/>
      </w:pPr>
      <w:r w:rsidRPr="00616E11">
        <w:t>XSLT</w:t>
      </w:r>
      <w:r w:rsidRPr="00616E11">
        <w:tab/>
        <w:t>eXtensible Stylesheet Language Transformations</w:t>
      </w:r>
    </w:p>
    <w:p w14:paraId="0EA8C5F0" w14:textId="77777777" w:rsidR="00FA1108" w:rsidRPr="00616E11" w:rsidRDefault="00FA1108">
      <w:pPr>
        <w:ind w:left="1077" w:hanging="1077"/>
      </w:pPr>
    </w:p>
    <w:p w14:paraId="7BBE43E7" w14:textId="77777777" w:rsidR="00FA1108" w:rsidRPr="00616E11" w:rsidRDefault="00000000" w:rsidP="000E765E">
      <w:pPr>
        <w:pStyle w:val="HeadingA1"/>
      </w:pPr>
      <w:bookmarkStart w:id="141" w:name="_Toc206156441"/>
      <w:r w:rsidRPr="00616E11">
        <w:t>S-100 Readiness Levels</w:t>
      </w:r>
      <w:ins w:id="142" w:author="Unknown Author" w:date="2025-07-26T23:26:00Z">
        <w:r w:rsidRPr="00616E11">
          <w:t xml:space="preserve"> and Compliancy Categories</w:t>
        </w:r>
      </w:ins>
      <w:bookmarkEnd w:id="141"/>
    </w:p>
    <w:p w14:paraId="4D3FEC34" w14:textId="77777777" w:rsidR="00FA1108" w:rsidRPr="00616E11" w:rsidRDefault="00000000" w:rsidP="000E765E">
      <w:pPr>
        <w:pStyle w:val="HeadingA2"/>
        <w:rPr>
          <w:ins w:id="143" w:author="Unknown Author" w:date="2025-07-26T23:29:00Z"/>
        </w:rPr>
      </w:pPr>
      <w:bookmarkStart w:id="144" w:name="_Toc206156442"/>
      <w:ins w:id="145" w:author="Unknown Author" w:date="2025-07-26T23:31:00Z">
        <w:r w:rsidRPr="00616E11">
          <w:t>Introduction</w:t>
        </w:r>
      </w:ins>
      <w:bookmarkEnd w:id="144"/>
    </w:p>
    <w:p w14:paraId="28556753" w14:textId="77777777" w:rsidR="00FA1108" w:rsidRPr="00616E11" w:rsidRDefault="00000000">
      <w:pPr>
        <w:rPr>
          <w:ins w:id="146" w:author="Unknown Author" w:date="2025-07-26T23:29:00Z"/>
        </w:rPr>
      </w:pPr>
      <w:r w:rsidRPr="00616E11">
        <w:t xml:space="preserve">A key issue when developing new Product Specifications within the S-100 framework is the ability to communicate to the wider community the completeness of the Specification and its readiness for operational use. This is </w:t>
      </w:r>
      <w:del w:id="147" w:author="Unknown Author" w:date="2025-07-26T23:06:00Z">
        <w:r w:rsidRPr="00616E11">
          <w:delText>also</w:delText>
        </w:r>
      </w:del>
      <w:r w:rsidRPr="00616E11">
        <w:t xml:space="preserve"> further complicated by the many different types of operational settings for Product Specifications under development, </w:t>
      </w:r>
      <w:del w:id="148" w:author="Unknown Author" w:date="2025-07-26T23:07:00Z">
        <w:r w:rsidRPr="00616E11">
          <w:delText>and</w:delText>
        </w:r>
      </w:del>
      <w:r w:rsidRPr="00616E11">
        <w:t xml:space="preserve"> not all of which require all S-100 components; thus the concept of S-100 Readiness Levels has been adopted by the Hydrographic Services and Standards Committee (HSSC).</w:t>
      </w:r>
    </w:p>
    <w:p w14:paraId="6F69AC39" w14:textId="77777777" w:rsidR="00FA1108" w:rsidRPr="00616E11" w:rsidRDefault="00000000">
      <w:pPr>
        <w:rPr>
          <w:ins w:id="149" w:author="Unknown Author" w:date="2025-07-26T23:38:00Z"/>
        </w:rPr>
      </w:pPr>
      <w:ins w:id="150" w:author="Unknown Author" w:date="2025-07-26T23:33:00Z">
        <w:r w:rsidRPr="00616E11">
          <w:t xml:space="preserve">In addition, </w:t>
        </w:r>
      </w:ins>
      <w:del w:id="151" w:author="Unknown Author" w:date="2025-07-26T23:32:00Z">
        <w:r w:rsidRPr="00616E11">
          <w:delText xml:space="preserve"> </w:delText>
        </w:r>
      </w:del>
      <w:ins w:id="152" w:author="Unknown Author" w:date="2025-07-26T23:54:00Z">
        <w:r w:rsidRPr="00616E11">
          <w:t>a</w:t>
        </w:r>
      </w:ins>
      <w:ins w:id="153" w:author="Unknown Author" w:date="2025-07-26T23:35:00Z">
        <w:r w:rsidRPr="00616E11">
          <w:t xml:space="preserve"> discovery metadata attribute was introduced in S-100 to indicate the “compliancy category” of </w:t>
        </w:r>
      </w:ins>
      <w:ins w:id="154" w:author="Unknown Author" w:date="2025-07-26T23:36:00Z">
        <w:r w:rsidRPr="00616E11">
          <w:t>an S-100 based Product Specification and products based on it.</w:t>
        </w:r>
      </w:ins>
      <w:ins w:id="155" w:author="Unknown Author" w:date="2025-07-26T23:38:00Z">
        <w:r w:rsidRPr="00616E11">
          <w:t xml:space="preserve"> S-100 Ed. 5.2.0 Part 4a clause 4a-5.5 defines four compliancy categories ranging from “Category 1” (conformance with the S-100 General Feature Model, spatial model, and feature catalogue specification) to “Category 4”, which is the fullest compliance with S-100.</w:t>
        </w:r>
      </w:ins>
    </w:p>
    <w:p w14:paraId="4400F514" w14:textId="77777777" w:rsidR="00FA1108" w:rsidRPr="00616E11" w:rsidRDefault="00000000">
      <w:pPr>
        <w:rPr>
          <w:ins w:id="156" w:author="Unknown Author" w:date="2025-07-27T00:05:00Z"/>
        </w:rPr>
      </w:pPr>
      <w:ins w:id="157" w:author="Unknown Author" w:date="2025-07-26T23:38:00Z">
        <w:r w:rsidRPr="00616E11">
          <w:t xml:space="preserve">The concepts of “readiness level” and “compliancy category” </w:t>
        </w:r>
      </w:ins>
      <w:ins w:id="158" w:author="Unknown Author" w:date="2025-07-27T00:03:00Z">
        <w:r w:rsidRPr="00616E11">
          <w:t>have</w:t>
        </w:r>
      </w:ins>
      <w:ins w:id="159" w:author="Unknown Author" w:date="2025-07-26T23:56:00Z">
        <w:r w:rsidRPr="00616E11">
          <w:t xml:space="preserve">  orthogonal meanings. Broadly, the readiness level indicates to what degree the Product Specification is  ready for operational use, while the compliancy category indicates to what extent the Product Specification adheres to the relevant components of the S-100 framework.</w:t>
        </w:r>
      </w:ins>
    </w:p>
    <w:p w14:paraId="73C6C92B" w14:textId="77777777" w:rsidR="00FA1108" w:rsidRPr="00616E11" w:rsidRDefault="00000000" w:rsidP="000E765E">
      <w:pPr>
        <w:pStyle w:val="HeadingA2"/>
      </w:pPr>
      <w:bookmarkStart w:id="160" w:name="_Toc206156443"/>
      <w:ins w:id="161" w:author="Unknown Author" w:date="2025-07-27T00:05:00Z">
        <w:r w:rsidRPr="00616E11">
          <w:t>Readiness levels</w:t>
        </w:r>
      </w:ins>
      <w:bookmarkEnd w:id="160"/>
    </w:p>
    <w:p w14:paraId="2C206CB6" w14:textId="77777777" w:rsidR="00FA1108" w:rsidRPr="00616E11" w:rsidRDefault="00000000">
      <w:r w:rsidRPr="00616E11">
        <w:t>The readiness levels concept shows a progression from an idea to regular use, and allows the IHO community to gain a clear understanding of whether the Specification is ready for endorsement and approval. This will also allow other non-IHO stakeholder organizations who are leveraging the S-100 framework to gauge when their Product Specifications meet an appropriate readiness level for transition to live operation.</w:t>
      </w:r>
    </w:p>
    <w:p w14:paraId="72F73FC8" w14:textId="77777777" w:rsidR="00FA1108" w:rsidRPr="00616E11" w:rsidRDefault="00000000">
      <w:r w:rsidRPr="00616E11">
        <w:t xml:space="preserve">The following table </w:t>
      </w:r>
      <w:del w:id="162" w:author="Unknown Author" w:date="2025-07-26T23:11:00Z">
        <w:r w:rsidRPr="00616E11">
          <w:delText>lists the prerequisite</w:delText>
        </w:r>
      </w:del>
      <w:ins w:id="163" w:author="Unknown Author" w:date="2025-07-26T23:11:00Z">
        <w:r w:rsidRPr="00616E11">
          <w:t>indicates the</w:t>
        </w:r>
      </w:ins>
      <w:r w:rsidRPr="00616E11">
        <w:t xml:space="preserve"> components </w:t>
      </w:r>
      <w:del w:id="164" w:author="Unknown Author" w:date="2025-07-26T23:12:00Z">
        <w:r w:rsidRPr="00616E11">
          <w:delText>to meet</w:delText>
        </w:r>
      </w:del>
      <w:ins w:id="165" w:author="Unknown Author" w:date="2025-07-26T23:12:00Z">
        <w:r w:rsidRPr="00616E11">
          <w:t>required or recommended at</w:t>
        </w:r>
      </w:ins>
      <w:r w:rsidRPr="00616E11">
        <w:t xml:space="preserve"> each S-100 Readiness Level.</w:t>
      </w:r>
      <w:ins w:id="166" w:author="Unknown Author" w:date="2025-07-26T23:46:00Z">
        <w:r w:rsidRPr="00616E11">
          <w:t xml:space="preserve"> Note that “required or recommended” must be modulated by the intended compliancy category – if </w:t>
        </w:r>
      </w:ins>
      <w:ins w:id="167" w:author="Unknown Author" w:date="2025-07-26T23:47:00Z">
        <w:r w:rsidRPr="00616E11">
          <w:t>the intended compliancy category does not require a component it may be omitted.</w:t>
        </w:r>
      </w:ins>
      <w:del w:id="168" w:author="Unknown Author" w:date="2025-07-26T23:12:00Z">
        <w:r w:rsidRPr="00616E11">
          <w:delText xml:space="preserve"> Note that it is required that </w:delText>
        </w:r>
        <w:r w:rsidRPr="00616E11">
          <w:rPr>
            <w:u w:val="single"/>
          </w:rPr>
          <w:delText>all</w:delText>
        </w:r>
        <w:r w:rsidRPr="00616E11">
          <w:delText xml:space="preserve"> S-100-based Product Specifications conform to S-100 and both the Feature Catalogue and the Portrayal Catalogue must use the published S-100 infrastructure and process for creation and maintenance.</w:delText>
        </w:r>
      </w:del>
    </w:p>
    <w:tbl>
      <w:tblPr>
        <w:tblW w:w="8810" w:type="dxa"/>
        <w:tblLayout w:type="fixed"/>
        <w:tblCellMar>
          <w:top w:w="72" w:type="dxa"/>
          <w:left w:w="144" w:type="dxa"/>
          <w:bottom w:w="72" w:type="dxa"/>
          <w:right w:w="144" w:type="dxa"/>
        </w:tblCellMar>
        <w:tblLook w:val="0420" w:firstRow="1" w:lastRow="0" w:firstColumn="0" w:lastColumn="0" w:noHBand="0" w:noVBand="1"/>
      </w:tblPr>
      <w:tblGrid>
        <w:gridCol w:w="3468"/>
        <w:gridCol w:w="1031"/>
        <w:gridCol w:w="1076"/>
        <w:gridCol w:w="1074"/>
        <w:gridCol w:w="981"/>
        <w:gridCol w:w="1180"/>
      </w:tblGrid>
      <w:tr w:rsidR="00FA1108" w:rsidRPr="00616E11" w14:paraId="5215B85A" w14:textId="77777777" w:rsidTr="003C0C9A">
        <w:trPr>
          <w:trHeight w:val="584"/>
        </w:trPr>
        <w:tc>
          <w:tcPr>
            <w:tcW w:w="3468" w:type="dxa"/>
            <w:tcBorders>
              <w:top w:val="single" w:sz="8" w:space="0" w:color="FFFFFF"/>
              <w:left w:val="single" w:sz="8" w:space="0" w:color="FFFFFF"/>
              <w:bottom w:val="single" w:sz="24" w:space="0" w:color="FFFFFF"/>
              <w:right w:val="single" w:sz="8" w:space="0" w:color="FFFFFF"/>
            </w:tcBorders>
            <w:shd w:val="clear" w:color="auto" w:fill="4472C4"/>
          </w:tcPr>
          <w:p w14:paraId="1256C84E" w14:textId="77777777" w:rsidR="00FA1108" w:rsidRPr="00616E11" w:rsidRDefault="00000000">
            <w:pPr>
              <w:spacing w:after="0"/>
              <w:rPr>
                <w:rFonts w:cstheme="minorHAnsi"/>
              </w:rPr>
            </w:pPr>
            <w:del w:id="169" w:author="Unknown Author" w:date="2025-07-26T23:09:00Z">
              <w:r w:rsidRPr="00616E11">
                <w:rPr>
                  <w:rFonts w:cstheme="minorHAnsi"/>
                  <w:b/>
                  <w:bCs/>
                </w:rPr>
                <w:lastRenderedPageBreak/>
                <w:delText xml:space="preserve">Required  </w:delText>
              </w:r>
            </w:del>
            <w:r w:rsidRPr="00616E11">
              <w:rPr>
                <w:rFonts w:cstheme="minorHAnsi"/>
                <w:b/>
                <w:bCs/>
              </w:rPr>
              <w:t>Product Specification component</w:t>
            </w:r>
          </w:p>
        </w:tc>
        <w:tc>
          <w:tcPr>
            <w:tcW w:w="1031" w:type="dxa"/>
            <w:tcBorders>
              <w:top w:val="single" w:sz="8" w:space="0" w:color="FFFFFF"/>
              <w:left w:val="single" w:sz="8" w:space="0" w:color="FFFFFF"/>
              <w:bottom w:val="single" w:sz="24" w:space="0" w:color="FFFFFF"/>
              <w:right w:val="single" w:sz="8" w:space="0" w:color="FFFFFF"/>
            </w:tcBorders>
            <w:shd w:val="clear" w:color="auto" w:fill="4472C4"/>
          </w:tcPr>
          <w:p w14:paraId="264F1A80" w14:textId="77777777" w:rsidR="00FA1108" w:rsidRPr="00616E11" w:rsidRDefault="00000000">
            <w:pPr>
              <w:spacing w:after="0"/>
              <w:jc w:val="center"/>
              <w:rPr>
                <w:rFonts w:cstheme="minorHAnsi"/>
                <w:b/>
                <w:bCs/>
              </w:rPr>
            </w:pPr>
            <w:r w:rsidRPr="00616E11">
              <w:rPr>
                <w:rFonts w:cstheme="minorHAnsi"/>
                <w:b/>
                <w:bCs/>
              </w:rPr>
              <w:t>Level 1</w:t>
            </w:r>
          </w:p>
          <w:p w14:paraId="43B862E3" w14:textId="77777777" w:rsidR="00FA1108" w:rsidRPr="00616E11" w:rsidRDefault="00000000">
            <w:pPr>
              <w:spacing w:after="0"/>
              <w:jc w:val="center"/>
              <w:rPr>
                <w:rFonts w:cstheme="minorHAnsi"/>
              </w:rPr>
            </w:pPr>
            <w:r w:rsidRPr="00616E11">
              <w:rPr>
                <w:rFonts w:cstheme="minorHAnsi"/>
              </w:rPr>
              <w:t>v1.0.0</w:t>
            </w:r>
          </w:p>
        </w:tc>
        <w:tc>
          <w:tcPr>
            <w:tcW w:w="1076" w:type="dxa"/>
            <w:tcBorders>
              <w:top w:val="single" w:sz="8" w:space="0" w:color="FFFFFF"/>
              <w:left w:val="single" w:sz="8" w:space="0" w:color="FFFFFF"/>
              <w:bottom w:val="single" w:sz="24" w:space="0" w:color="FFFFFF"/>
              <w:right w:val="single" w:sz="8" w:space="0" w:color="FFFFFF"/>
            </w:tcBorders>
            <w:shd w:val="clear" w:color="auto" w:fill="4472C4"/>
          </w:tcPr>
          <w:p w14:paraId="13B675C2" w14:textId="77777777" w:rsidR="00FA1108" w:rsidRPr="00616E11" w:rsidRDefault="00000000">
            <w:pPr>
              <w:spacing w:after="0"/>
              <w:jc w:val="center"/>
              <w:rPr>
                <w:rFonts w:cstheme="minorHAnsi"/>
                <w:b/>
                <w:bCs/>
              </w:rPr>
            </w:pPr>
            <w:r w:rsidRPr="00616E11">
              <w:rPr>
                <w:rFonts w:cstheme="minorHAnsi"/>
                <w:b/>
                <w:bCs/>
              </w:rPr>
              <w:t>Level 2</w:t>
            </w:r>
          </w:p>
          <w:p w14:paraId="59D05E67" w14:textId="77777777" w:rsidR="00FA1108" w:rsidRPr="00616E11" w:rsidRDefault="00000000">
            <w:pPr>
              <w:spacing w:after="0"/>
              <w:jc w:val="center"/>
              <w:rPr>
                <w:rFonts w:cstheme="minorHAnsi"/>
              </w:rPr>
            </w:pPr>
            <w:r w:rsidRPr="00616E11">
              <w:rPr>
                <w:rFonts w:cstheme="minorHAnsi"/>
              </w:rPr>
              <w:t>v1-2.0.0</w:t>
            </w:r>
          </w:p>
        </w:tc>
        <w:tc>
          <w:tcPr>
            <w:tcW w:w="1074" w:type="dxa"/>
            <w:tcBorders>
              <w:top w:val="single" w:sz="8" w:space="0" w:color="FFFFFF"/>
              <w:left w:val="single" w:sz="8" w:space="0" w:color="FFFFFF"/>
              <w:bottom w:val="single" w:sz="24" w:space="0" w:color="FFFFFF"/>
              <w:right w:val="single" w:sz="8" w:space="0" w:color="FFFFFF"/>
            </w:tcBorders>
            <w:shd w:val="clear" w:color="auto" w:fill="4472C4"/>
          </w:tcPr>
          <w:p w14:paraId="29C287D6" w14:textId="77777777" w:rsidR="00FA1108" w:rsidRPr="00616E11" w:rsidRDefault="00000000">
            <w:pPr>
              <w:spacing w:after="0"/>
              <w:jc w:val="center"/>
              <w:rPr>
                <w:rFonts w:cstheme="minorHAnsi"/>
                <w:b/>
                <w:bCs/>
              </w:rPr>
            </w:pPr>
            <w:r w:rsidRPr="00616E11">
              <w:rPr>
                <w:rFonts w:cstheme="minorHAnsi"/>
                <w:b/>
                <w:bCs/>
              </w:rPr>
              <w:t>Level 3</w:t>
            </w:r>
          </w:p>
          <w:p w14:paraId="26E1DE3B" w14:textId="77777777" w:rsidR="00FA1108" w:rsidRPr="00616E11" w:rsidRDefault="00000000">
            <w:pPr>
              <w:spacing w:after="0"/>
              <w:jc w:val="center"/>
              <w:rPr>
                <w:rFonts w:cstheme="minorHAnsi"/>
              </w:rPr>
            </w:pPr>
            <w:r w:rsidRPr="00616E11">
              <w:rPr>
                <w:rFonts w:cstheme="minorHAnsi"/>
              </w:rPr>
              <w:t>&gt;v2.0.0</w:t>
            </w:r>
          </w:p>
        </w:tc>
        <w:tc>
          <w:tcPr>
            <w:tcW w:w="981" w:type="dxa"/>
            <w:tcBorders>
              <w:top w:val="single" w:sz="8" w:space="0" w:color="FFFFFF"/>
              <w:left w:val="single" w:sz="8" w:space="0" w:color="FFFFFF"/>
              <w:bottom w:val="single" w:sz="24" w:space="0" w:color="FFFFFF"/>
              <w:right w:val="single" w:sz="8" w:space="0" w:color="FFFFFF"/>
            </w:tcBorders>
            <w:shd w:val="clear" w:color="auto" w:fill="4472C4"/>
          </w:tcPr>
          <w:p w14:paraId="42174DD5" w14:textId="77777777" w:rsidR="00FA1108" w:rsidRPr="00616E11" w:rsidRDefault="00000000">
            <w:pPr>
              <w:spacing w:after="0"/>
              <w:jc w:val="center"/>
              <w:rPr>
                <w:rFonts w:cstheme="minorHAnsi"/>
                <w:b/>
                <w:bCs/>
              </w:rPr>
            </w:pPr>
            <w:r w:rsidRPr="00616E11">
              <w:rPr>
                <w:rFonts w:cstheme="minorHAnsi"/>
                <w:b/>
                <w:bCs/>
              </w:rPr>
              <w:t>Level 4</w:t>
            </w:r>
          </w:p>
          <w:p w14:paraId="1311BA66" w14:textId="77777777" w:rsidR="00FA1108" w:rsidRPr="00616E11" w:rsidRDefault="00000000">
            <w:pPr>
              <w:spacing w:after="0"/>
              <w:jc w:val="center"/>
              <w:rPr>
                <w:rFonts w:cstheme="minorHAnsi"/>
              </w:rPr>
            </w:pPr>
            <w:r w:rsidRPr="00616E11">
              <w:rPr>
                <w:rFonts w:cstheme="minorHAnsi"/>
              </w:rPr>
              <w:t>&gt;v2.0.0</w:t>
            </w:r>
          </w:p>
        </w:tc>
        <w:tc>
          <w:tcPr>
            <w:tcW w:w="1180" w:type="dxa"/>
            <w:tcBorders>
              <w:top w:val="single" w:sz="8" w:space="0" w:color="FFFFFF"/>
              <w:left w:val="single" w:sz="8" w:space="0" w:color="FFFFFF"/>
              <w:bottom w:val="single" w:sz="24" w:space="0" w:color="FFFFFF"/>
              <w:right w:val="single" w:sz="8" w:space="0" w:color="FFFFFF"/>
            </w:tcBorders>
            <w:shd w:val="clear" w:color="auto" w:fill="4472C4"/>
          </w:tcPr>
          <w:p w14:paraId="2A28A29D" w14:textId="77777777" w:rsidR="00FA1108" w:rsidRPr="00616E11" w:rsidRDefault="00000000">
            <w:pPr>
              <w:spacing w:after="0"/>
              <w:rPr>
                <w:rFonts w:cstheme="minorHAnsi"/>
                <w:b/>
                <w:bCs/>
              </w:rPr>
            </w:pPr>
            <w:r w:rsidRPr="00616E11">
              <w:rPr>
                <w:rFonts w:cstheme="minorHAnsi"/>
                <w:b/>
                <w:bCs/>
              </w:rPr>
              <w:t xml:space="preserve">  Level 5</w:t>
            </w:r>
          </w:p>
          <w:p w14:paraId="73F3266A" w14:textId="77777777" w:rsidR="00FA1108" w:rsidRPr="00616E11" w:rsidRDefault="00000000">
            <w:pPr>
              <w:spacing w:after="0"/>
              <w:jc w:val="center"/>
              <w:rPr>
                <w:rFonts w:cstheme="minorHAnsi"/>
              </w:rPr>
            </w:pPr>
            <w:r w:rsidRPr="00616E11">
              <w:rPr>
                <w:rFonts w:cstheme="minorHAnsi"/>
              </w:rPr>
              <w:t>&gt;v2.0.0</w:t>
            </w:r>
          </w:p>
        </w:tc>
      </w:tr>
      <w:tr w:rsidR="00FA1108" w:rsidRPr="00616E11" w14:paraId="2B937CA6" w14:textId="77777777" w:rsidTr="003C0C9A">
        <w:trPr>
          <w:trHeight w:val="279"/>
        </w:trPr>
        <w:tc>
          <w:tcPr>
            <w:tcW w:w="3468" w:type="dxa"/>
            <w:tcBorders>
              <w:top w:val="single" w:sz="24" w:space="0" w:color="FFFFFF"/>
              <w:left w:val="single" w:sz="8" w:space="0" w:color="FFFFFF"/>
              <w:bottom w:val="single" w:sz="8" w:space="0" w:color="FFFFFF"/>
              <w:right w:val="single" w:sz="8" w:space="0" w:color="FFFFFF"/>
            </w:tcBorders>
            <w:shd w:val="clear" w:color="auto" w:fill="CFD5EA"/>
          </w:tcPr>
          <w:p w14:paraId="264E3AAD" w14:textId="77777777" w:rsidR="00FA1108" w:rsidRPr="00616E11" w:rsidRDefault="00000000">
            <w:pPr>
              <w:spacing w:before="20" w:after="20"/>
              <w:rPr>
                <w:rFonts w:cstheme="minorHAnsi"/>
                <w:szCs w:val="20"/>
              </w:rPr>
            </w:pPr>
            <w:r w:rsidRPr="00616E11">
              <w:rPr>
                <w:rFonts w:cstheme="minorHAnsi"/>
                <w:szCs w:val="20"/>
              </w:rPr>
              <w:t>Main Document</w:t>
            </w:r>
            <w:r w:rsidRPr="00616E11">
              <w:rPr>
                <w:rFonts w:cstheme="minorHAnsi"/>
                <w:szCs w:val="20"/>
              </w:rPr>
              <w:br/>
              <w:t>(Defines the relevant parts of S-100 that are required for the Product Specification)</w:t>
            </w:r>
          </w:p>
        </w:tc>
        <w:tc>
          <w:tcPr>
            <w:tcW w:w="1031" w:type="dxa"/>
            <w:tcBorders>
              <w:top w:val="single" w:sz="24" w:space="0" w:color="FFFFFF"/>
              <w:left w:val="single" w:sz="8" w:space="0" w:color="FFFFFF"/>
              <w:bottom w:val="single" w:sz="8" w:space="0" w:color="FFFFFF"/>
              <w:right w:val="single" w:sz="8" w:space="0" w:color="FFFFFF"/>
            </w:tcBorders>
            <w:shd w:val="clear" w:color="auto" w:fill="CFD5EA"/>
            <w:vAlign w:val="center"/>
          </w:tcPr>
          <w:p w14:paraId="222DBA7E" w14:textId="77777777" w:rsidR="00FA1108" w:rsidRPr="00616E11" w:rsidRDefault="00000000">
            <w:pPr>
              <w:spacing w:before="20" w:after="20"/>
              <w:jc w:val="center"/>
              <w:rPr>
                <w:rFonts w:cstheme="minorHAnsi"/>
                <w:szCs w:val="20"/>
              </w:rPr>
            </w:pPr>
            <w:r w:rsidRPr="00616E11">
              <w:rPr>
                <w:rFonts w:cstheme="minorHAnsi"/>
                <w:szCs w:val="20"/>
              </w:rPr>
              <w:t>X</w:t>
            </w:r>
          </w:p>
        </w:tc>
        <w:tc>
          <w:tcPr>
            <w:tcW w:w="1076" w:type="dxa"/>
            <w:tcBorders>
              <w:top w:val="single" w:sz="24" w:space="0" w:color="FFFFFF"/>
              <w:left w:val="single" w:sz="8" w:space="0" w:color="FFFFFF"/>
              <w:bottom w:val="single" w:sz="8" w:space="0" w:color="FFFFFF"/>
              <w:right w:val="single" w:sz="8" w:space="0" w:color="FFFFFF"/>
            </w:tcBorders>
            <w:shd w:val="clear" w:color="auto" w:fill="CFD5EA"/>
            <w:vAlign w:val="center"/>
          </w:tcPr>
          <w:p w14:paraId="4F583DBA" w14:textId="77777777" w:rsidR="00FA1108" w:rsidRPr="00616E11" w:rsidRDefault="00000000">
            <w:pPr>
              <w:spacing w:before="20" w:after="20"/>
              <w:jc w:val="center"/>
              <w:rPr>
                <w:rFonts w:cstheme="minorHAnsi"/>
                <w:szCs w:val="20"/>
              </w:rPr>
            </w:pPr>
            <w:r w:rsidRPr="00616E11">
              <w:rPr>
                <w:rFonts w:cstheme="minorHAnsi"/>
                <w:szCs w:val="20"/>
              </w:rPr>
              <w:t>X</w:t>
            </w:r>
          </w:p>
        </w:tc>
        <w:tc>
          <w:tcPr>
            <w:tcW w:w="1074" w:type="dxa"/>
            <w:tcBorders>
              <w:top w:val="single" w:sz="24" w:space="0" w:color="FFFFFF"/>
              <w:left w:val="single" w:sz="8" w:space="0" w:color="FFFFFF"/>
              <w:bottom w:val="single" w:sz="8" w:space="0" w:color="FFFFFF"/>
              <w:right w:val="single" w:sz="8" w:space="0" w:color="FFFFFF"/>
            </w:tcBorders>
            <w:shd w:val="clear" w:color="auto" w:fill="CFD5EA"/>
            <w:vAlign w:val="center"/>
          </w:tcPr>
          <w:p w14:paraId="0744ED21" w14:textId="77777777" w:rsidR="00FA1108" w:rsidRPr="00616E11" w:rsidRDefault="00000000">
            <w:pPr>
              <w:spacing w:before="20" w:after="20"/>
              <w:jc w:val="center"/>
              <w:rPr>
                <w:rFonts w:cstheme="minorHAnsi"/>
                <w:szCs w:val="20"/>
              </w:rPr>
            </w:pPr>
            <w:r w:rsidRPr="00616E11">
              <w:rPr>
                <w:rFonts w:cstheme="minorHAnsi"/>
                <w:szCs w:val="20"/>
              </w:rPr>
              <w:t>X</w:t>
            </w:r>
          </w:p>
        </w:tc>
        <w:tc>
          <w:tcPr>
            <w:tcW w:w="981" w:type="dxa"/>
            <w:tcBorders>
              <w:top w:val="single" w:sz="24" w:space="0" w:color="FFFFFF"/>
              <w:left w:val="single" w:sz="8" w:space="0" w:color="FFFFFF"/>
              <w:bottom w:val="single" w:sz="8" w:space="0" w:color="FFFFFF"/>
              <w:right w:val="single" w:sz="8" w:space="0" w:color="FFFFFF"/>
            </w:tcBorders>
            <w:shd w:val="clear" w:color="auto" w:fill="CFD5EA"/>
            <w:vAlign w:val="center"/>
          </w:tcPr>
          <w:p w14:paraId="7A49B552" w14:textId="77777777" w:rsidR="00FA1108" w:rsidRPr="00616E11" w:rsidRDefault="00000000">
            <w:pPr>
              <w:spacing w:before="20" w:after="20"/>
              <w:jc w:val="center"/>
              <w:rPr>
                <w:rFonts w:cstheme="minorHAnsi"/>
                <w:szCs w:val="20"/>
              </w:rPr>
            </w:pPr>
            <w:r w:rsidRPr="00616E11">
              <w:rPr>
                <w:rFonts w:cstheme="minorHAnsi"/>
                <w:szCs w:val="20"/>
              </w:rPr>
              <w:t>X</w:t>
            </w:r>
          </w:p>
        </w:tc>
        <w:tc>
          <w:tcPr>
            <w:tcW w:w="1180" w:type="dxa"/>
            <w:tcBorders>
              <w:top w:val="single" w:sz="24" w:space="0" w:color="FFFFFF"/>
              <w:left w:val="single" w:sz="8" w:space="0" w:color="FFFFFF"/>
              <w:bottom w:val="single" w:sz="8" w:space="0" w:color="FFFFFF"/>
              <w:right w:val="single" w:sz="8" w:space="0" w:color="FFFFFF"/>
            </w:tcBorders>
            <w:shd w:val="clear" w:color="auto" w:fill="CFD5EA"/>
            <w:vAlign w:val="center"/>
          </w:tcPr>
          <w:p w14:paraId="78BDFCAD" w14:textId="77777777" w:rsidR="00FA1108" w:rsidRPr="00616E11" w:rsidRDefault="00000000">
            <w:pPr>
              <w:spacing w:before="20" w:after="20"/>
              <w:jc w:val="center"/>
              <w:rPr>
                <w:rFonts w:cstheme="minorHAnsi"/>
                <w:szCs w:val="20"/>
              </w:rPr>
            </w:pPr>
            <w:r w:rsidRPr="00616E11">
              <w:rPr>
                <w:rFonts w:cstheme="minorHAnsi"/>
                <w:szCs w:val="20"/>
              </w:rPr>
              <w:t>X</w:t>
            </w:r>
          </w:p>
        </w:tc>
      </w:tr>
      <w:tr w:rsidR="00FA1108" w:rsidRPr="00616E11" w14:paraId="48ECA0D2" w14:textId="77777777" w:rsidTr="003C0C9A">
        <w:trPr>
          <w:trHeight w:val="255"/>
        </w:trPr>
        <w:tc>
          <w:tcPr>
            <w:tcW w:w="3468" w:type="dxa"/>
            <w:tcBorders>
              <w:top w:val="single" w:sz="8" w:space="0" w:color="FFFFFF"/>
              <w:left w:val="single" w:sz="8" w:space="0" w:color="FFFFFF"/>
              <w:bottom w:val="single" w:sz="8" w:space="0" w:color="FFFFFF"/>
              <w:right w:val="single" w:sz="8" w:space="0" w:color="FFFFFF"/>
            </w:tcBorders>
            <w:shd w:val="clear" w:color="auto" w:fill="E9EBF5"/>
          </w:tcPr>
          <w:p w14:paraId="5421B343" w14:textId="77777777" w:rsidR="00FA1108" w:rsidRPr="00616E11" w:rsidRDefault="00000000">
            <w:pPr>
              <w:spacing w:before="20" w:after="20"/>
              <w:rPr>
                <w:ins w:id="170" w:author="Unknown Author" w:date="2025-07-25T18:51:00Z"/>
                <w:rFonts w:cstheme="minorHAnsi"/>
                <w:szCs w:val="20"/>
              </w:rPr>
            </w:pPr>
            <w:del w:id="171" w:author="Unknown Author" w:date="2025-07-25T18:49:00Z">
              <w:r w:rsidRPr="00616E11">
                <w:rPr>
                  <w:rFonts w:cstheme="minorHAnsi"/>
                  <w:i/>
                  <w:iCs/>
                  <w:szCs w:val="20"/>
                </w:rPr>
                <w:delText>A Default Encoding</w:delText>
              </w:r>
            </w:del>
            <w:ins w:id="172" w:author="Unknown Author" w:date="2025-07-25T18:49:00Z">
              <w:r w:rsidRPr="00616E11">
                <w:rPr>
                  <w:rFonts w:cstheme="minorHAnsi"/>
                  <w:i/>
                  <w:iCs/>
                  <w:szCs w:val="20"/>
                </w:rPr>
                <w:t>Data format</w:t>
              </w:r>
            </w:ins>
          </w:p>
          <w:p w14:paraId="2BE6EBB4" w14:textId="77777777" w:rsidR="00FA1108" w:rsidRPr="00616E11" w:rsidRDefault="00000000">
            <w:pPr>
              <w:spacing w:before="20" w:after="20"/>
              <w:rPr>
                <w:rFonts w:cstheme="minorHAnsi"/>
                <w:szCs w:val="20"/>
              </w:rPr>
            </w:pPr>
            <w:ins w:id="173" w:author="Unknown Author" w:date="2025-07-25T18:51:00Z">
              <w:r w:rsidRPr="00616E11">
                <w:rPr>
                  <w:rFonts w:cstheme="minorHAnsi"/>
                  <w:i/>
                  <w:iCs/>
                  <w:szCs w:val="20"/>
                </w:rPr>
                <w:t>(including GML schema if applicable)</w:t>
              </w:r>
            </w:ins>
          </w:p>
        </w:tc>
        <w:tc>
          <w:tcPr>
            <w:tcW w:w="1031" w:type="dxa"/>
            <w:tcBorders>
              <w:top w:val="single" w:sz="8" w:space="0" w:color="FFFFFF"/>
              <w:left w:val="single" w:sz="8" w:space="0" w:color="FFFFFF"/>
              <w:bottom w:val="single" w:sz="8" w:space="0" w:color="FFFFFF"/>
              <w:right w:val="single" w:sz="8" w:space="0" w:color="FFFFFF"/>
            </w:tcBorders>
            <w:shd w:val="clear" w:color="auto" w:fill="E9EBF5"/>
            <w:vAlign w:val="center"/>
          </w:tcPr>
          <w:p w14:paraId="54ED347A" w14:textId="77777777" w:rsidR="00FA1108" w:rsidRPr="00616E11" w:rsidRDefault="00000000">
            <w:pPr>
              <w:spacing w:before="20" w:after="20"/>
              <w:jc w:val="center"/>
              <w:rPr>
                <w:rFonts w:cstheme="minorHAnsi"/>
                <w:szCs w:val="20"/>
              </w:rPr>
            </w:pPr>
            <w:r w:rsidRPr="00616E11">
              <w:rPr>
                <w:rFonts w:cstheme="minorHAnsi"/>
                <w:szCs w:val="20"/>
              </w:rPr>
              <w:t>X</w:t>
            </w:r>
          </w:p>
        </w:tc>
        <w:tc>
          <w:tcPr>
            <w:tcW w:w="1076" w:type="dxa"/>
            <w:tcBorders>
              <w:top w:val="single" w:sz="8" w:space="0" w:color="FFFFFF"/>
              <w:left w:val="single" w:sz="8" w:space="0" w:color="FFFFFF"/>
              <w:bottom w:val="single" w:sz="8" w:space="0" w:color="FFFFFF"/>
              <w:right w:val="single" w:sz="8" w:space="0" w:color="FFFFFF"/>
            </w:tcBorders>
            <w:shd w:val="clear" w:color="auto" w:fill="E9EBF5"/>
            <w:vAlign w:val="center"/>
          </w:tcPr>
          <w:p w14:paraId="2B030F3A" w14:textId="77777777" w:rsidR="00FA1108" w:rsidRPr="00616E11" w:rsidRDefault="00000000">
            <w:pPr>
              <w:spacing w:before="20" w:after="20"/>
              <w:jc w:val="center"/>
              <w:rPr>
                <w:rFonts w:cstheme="minorHAnsi"/>
                <w:szCs w:val="20"/>
              </w:rPr>
            </w:pPr>
            <w:r w:rsidRPr="00616E11">
              <w:rPr>
                <w:rFonts w:cstheme="minorHAnsi"/>
                <w:szCs w:val="20"/>
              </w:rPr>
              <w:t>X</w:t>
            </w:r>
          </w:p>
        </w:tc>
        <w:tc>
          <w:tcPr>
            <w:tcW w:w="1074" w:type="dxa"/>
            <w:tcBorders>
              <w:top w:val="single" w:sz="8" w:space="0" w:color="FFFFFF"/>
              <w:left w:val="single" w:sz="8" w:space="0" w:color="FFFFFF"/>
              <w:bottom w:val="single" w:sz="8" w:space="0" w:color="FFFFFF"/>
              <w:right w:val="single" w:sz="8" w:space="0" w:color="FFFFFF"/>
            </w:tcBorders>
            <w:shd w:val="clear" w:color="auto" w:fill="E9EBF5"/>
            <w:vAlign w:val="center"/>
          </w:tcPr>
          <w:p w14:paraId="2F6BF4EB" w14:textId="77777777" w:rsidR="00FA1108" w:rsidRPr="00616E11" w:rsidRDefault="00000000">
            <w:pPr>
              <w:spacing w:before="20" w:after="20"/>
              <w:jc w:val="center"/>
              <w:rPr>
                <w:rFonts w:cstheme="minorHAnsi"/>
                <w:szCs w:val="20"/>
              </w:rPr>
            </w:pPr>
            <w:r w:rsidRPr="00616E11">
              <w:rPr>
                <w:rFonts w:cstheme="minorHAnsi"/>
                <w:szCs w:val="20"/>
              </w:rPr>
              <w:t>X</w:t>
            </w:r>
          </w:p>
        </w:tc>
        <w:tc>
          <w:tcPr>
            <w:tcW w:w="981" w:type="dxa"/>
            <w:tcBorders>
              <w:top w:val="single" w:sz="8" w:space="0" w:color="FFFFFF"/>
              <w:left w:val="single" w:sz="8" w:space="0" w:color="FFFFFF"/>
              <w:bottom w:val="single" w:sz="8" w:space="0" w:color="FFFFFF"/>
              <w:right w:val="single" w:sz="8" w:space="0" w:color="FFFFFF"/>
            </w:tcBorders>
            <w:shd w:val="clear" w:color="auto" w:fill="E9EBF5"/>
            <w:vAlign w:val="center"/>
          </w:tcPr>
          <w:p w14:paraId="5B9FB4D6" w14:textId="77777777" w:rsidR="00FA1108" w:rsidRPr="00616E11" w:rsidRDefault="00000000">
            <w:pPr>
              <w:spacing w:before="20" w:after="20"/>
              <w:jc w:val="center"/>
              <w:rPr>
                <w:rFonts w:cstheme="minorHAnsi"/>
                <w:szCs w:val="20"/>
              </w:rPr>
            </w:pPr>
            <w:r w:rsidRPr="00616E11">
              <w:rPr>
                <w:rFonts w:cstheme="minorHAnsi"/>
                <w:szCs w:val="20"/>
              </w:rPr>
              <w:t>X</w:t>
            </w:r>
          </w:p>
        </w:tc>
        <w:tc>
          <w:tcPr>
            <w:tcW w:w="1180" w:type="dxa"/>
            <w:tcBorders>
              <w:top w:val="single" w:sz="8" w:space="0" w:color="FFFFFF"/>
              <w:left w:val="single" w:sz="8" w:space="0" w:color="FFFFFF"/>
              <w:bottom w:val="single" w:sz="8" w:space="0" w:color="FFFFFF"/>
              <w:right w:val="single" w:sz="8" w:space="0" w:color="FFFFFF"/>
            </w:tcBorders>
            <w:shd w:val="clear" w:color="auto" w:fill="E9EBF5"/>
            <w:vAlign w:val="center"/>
          </w:tcPr>
          <w:p w14:paraId="18E94AF0" w14:textId="77777777" w:rsidR="00FA1108" w:rsidRPr="00616E11" w:rsidRDefault="00000000">
            <w:pPr>
              <w:spacing w:before="20" w:after="20"/>
              <w:jc w:val="center"/>
              <w:rPr>
                <w:rFonts w:cstheme="minorHAnsi"/>
                <w:szCs w:val="20"/>
              </w:rPr>
            </w:pPr>
            <w:r w:rsidRPr="00616E11">
              <w:rPr>
                <w:rFonts w:cstheme="minorHAnsi"/>
                <w:szCs w:val="20"/>
              </w:rPr>
              <w:t>X</w:t>
            </w:r>
          </w:p>
        </w:tc>
      </w:tr>
      <w:tr w:rsidR="00FA1108" w:rsidRPr="00616E11" w14:paraId="4338E1D1" w14:textId="77777777" w:rsidTr="003C0C9A">
        <w:trPr>
          <w:trHeight w:val="403"/>
        </w:trPr>
        <w:tc>
          <w:tcPr>
            <w:tcW w:w="3468" w:type="dxa"/>
            <w:tcBorders>
              <w:top w:val="single" w:sz="8" w:space="0" w:color="FFFFFF"/>
              <w:left w:val="single" w:sz="8" w:space="0" w:color="FFFFFF"/>
              <w:bottom w:val="single" w:sz="8" w:space="0" w:color="FFFFFF"/>
              <w:right w:val="single" w:sz="8" w:space="0" w:color="FFFFFF"/>
            </w:tcBorders>
            <w:shd w:val="clear" w:color="auto" w:fill="CFD5EA"/>
          </w:tcPr>
          <w:p w14:paraId="38E264A4" w14:textId="77777777" w:rsidR="00FA1108" w:rsidRPr="00616E11" w:rsidRDefault="00000000">
            <w:pPr>
              <w:spacing w:before="20" w:after="20"/>
              <w:rPr>
                <w:rFonts w:cstheme="minorHAnsi"/>
                <w:szCs w:val="20"/>
              </w:rPr>
            </w:pPr>
            <w:r w:rsidRPr="00616E11">
              <w:rPr>
                <w:rFonts w:cstheme="minorHAnsi"/>
                <w:szCs w:val="20"/>
              </w:rPr>
              <w:t>S-100 Compliant Feature Catalogue</w:t>
            </w:r>
          </w:p>
        </w:tc>
        <w:tc>
          <w:tcPr>
            <w:tcW w:w="1031" w:type="dxa"/>
            <w:tcBorders>
              <w:top w:val="single" w:sz="8" w:space="0" w:color="FFFFFF"/>
              <w:left w:val="single" w:sz="8" w:space="0" w:color="FFFFFF"/>
              <w:bottom w:val="single" w:sz="8" w:space="0" w:color="FFFFFF"/>
              <w:right w:val="single" w:sz="8" w:space="0" w:color="FFFFFF"/>
            </w:tcBorders>
            <w:shd w:val="clear" w:color="auto" w:fill="CFD5EA"/>
            <w:vAlign w:val="center"/>
          </w:tcPr>
          <w:p w14:paraId="603BC4F0" w14:textId="77777777" w:rsidR="00FA1108" w:rsidRPr="00616E11" w:rsidRDefault="00000000">
            <w:pPr>
              <w:spacing w:before="20" w:after="20"/>
              <w:jc w:val="center"/>
              <w:rPr>
                <w:rFonts w:cstheme="minorHAnsi"/>
                <w:szCs w:val="20"/>
              </w:rPr>
            </w:pPr>
            <w:r w:rsidRPr="00616E11">
              <w:rPr>
                <w:rFonts w:cstheme="minorHAnsi"/>
                <w:szCs w:val="20"/>
              </w:rPr>
              <w:t>X</w:t>
            </w:r>
            <w:r w:rsidRPr="00616E11">
              <w:rPr>
                <w:rFonts w:cstheme="minorHAnsi"/>
                <w:szCs w:val="20"/>
              </w:rPr>
              <w:br/>
              <w:t>(draft)</w:t>
            </w:r>
          </w:p>
        </w:tc>
        <w:tc>
          <w:tcPr>
            <w:tcW w:w="1076" w:type="dxa"/>
            <w:tcBorders>
              <w:top w:val="single" w:sz="8" w:space="0" w:color="FFFFFF"/>
              <w:left w:val="single" w:sz="8" w:space="0" w:color="FFFFFF"/>
              <w:bottom w:val="single" w:sz="8" w:space="0" w:color="FFFFFF"/>
              <w:right w:val="single" w:sz="8" w:space="0" w:color="FFFFFF"/>
            </w:tcBorders>
            <w:shd w:val="clear" w:color="auto" w:fill="CFD5EA"/>
            <w:vAlign w:val="center"/>
          </w:tcPr>
          <w:p w14:paraId="6FFF1176" w14:textId="77777777" w:rsidR="00FA1108" w:rsidRPr="00616E11" w:rsidRDefault="00000000">
            <w:pPr>
              <w:spacing w:before="20" w:after="20"/>
              <w:jc w:val="center"/>
              <w:rPr>
                <w:rFonts w:cstheme="minorHAnsi"/>
                <w:szCs w:val="20"/>
              </w:rPr>
            </w:pPr>
            <w:r w:rsidRPr="00616E11">
              <w:rPr>
                <w:rFonts w:cstheme="minorHAnsi"/>
                <w:szCs w:val="20"/>
              </w:rPr>
              <w:t>X (updated)</w:t>
            </w:r>
          </w:p>
        </w:tc>
        <w:tc>
          <w:tcPr>
            <w:tcW w:w="1074" w:type="dxa"/>
            <w:tcBorders>
              <w:top w:val="single" w:sz="8" w:space="0" w:color="FFFFFF"/>
              <w:left w:val="single" w:sz="8" w:space="0" w:color="FFFFFF"/>
              <w:bottom w:val="single" w:sz="8" w:space="0" w:color="FFFFFF"/>
              <w:right w:val="single" w:sz="8" w:space="0" w:color="FFFFFF"/>
            </w:tcBorders>
            <w:shd w:val="clear" w:color="auto" w:fill="CFD5EA"/>
            <w:vAlign w:val="center"/>
          </w:tcPr>
          <w:p w14:paraId="274DD9C0" w14:textId="77777777" w:rsidR="00FA1108" w:rsidRPr="00616E11" w:rsidRDefault="00000000">
            <w:pPr>
              <w:spacing w:before="20" w:after="20"/>
              <w:jc w:val="center"/>
              <w:rPr>
                <w:rFonts w:cstheme="minorHAnsi"/>
                <w:szCs w:val="20"/>
              </w:rPr>
            </w:pPr>
            <w:r w:rsidRPr="00616E11">
              <w:rPr>
                <w:rFonts w:cstheme="minorHAnsi"/>
                <w:szCs w:val="20"/>
              </w:rPr>
              <w:t>X</w:t>
            </w:r>
            <w:r w:rsidRPr="00616E11">
              <w:rPr>
                <w:rFonts w:cstheme="minorHAnsi"/>
                <w:szCs w:val="20"/>
              </w:rPr>
              <w:br/>
            </w:r>
            <w:ins w:id="174" w:author="Unknown Author" w:date="2025-07-27T01:08:00Z">
              <w:r w:rsidRPr="00616E11">
                <w:rPr>
                  <w:rFonts w:cstheme="minorHAnsi"/>
                  <w:szCs w:val="20"/>
                </w:rPr>
                <w:t>(stable)</w:t>
              </w:r>
            </w:ins>
            <w:del w:id="175" w:author="Unknown Author" w:date="2025-07-27T01:08:00Z">
              <w:r w:rsidRPr="00616E11">
                <w:rPr>
                  <w:rFonts w:cstheme="minorHAnsi"/>
                  <w:szCs w:val="20"/>
                </w:rPr>
                <w:delText>(final, from IHO GI Registry)</w:delText>
              </w:r>
            </w:del>
          </w:p>
        </w:tc>
        <w:tc>
          <w:tcPr>
            <w:tcW w:w="981" w:type="dxa"/>
            <w:tcBorders>
              <w:top w:val="single" w:sz="8" w:space="0" w:color="FFFFFF"/>
              <w:left w:val="single" w:sz="8" w:space="0" w:color="FFFFFF"/>
              <w:bottom w:val="single" w:sz="8" w:space="0" w:color="FFFFFF"/>
              <w:right w:val="single" w:sz="8" w:space="0" w:color="FFFFFF"/>
            </w:tcBorders>
            <w:shd w:val="clear" w:color="auto" w:fill="CFD5EA"/>
            <w:vAlign w:val="center"/>
          </w:tcPr>
          <w:p w14:paraId="70A75438" w14:textId="77777777" w:rsidR="00FA1108" w:rsidRPr="00616E11" w:rsidRDefault="00000000">
            <w:pPr>
              <w:spacing w:before="20" w:after="20"/>
              <w:jc w:val="center"/>
              <w:rPr>
                <w:rFonts w:cstheme="minorHAnsi"/>
                <w:szCs w:val="20"/>
              </w:rPr>
            </w:pPr>
            <w:r w:rsidRPr="00616E11">
              <w:rPr>
                <w:rFonts w:cstheme="minorHAnsi"/>
                <w:szCs w:val="20"/>
              </w:rPr>
              <w:t>X</w:t>
            </w:r>
          </w:p>
        </w:tc>
        <w:tc>
          <w:tcPr>
            <w:tcW w:w="1180" w:type="dxa"/>
            <w:tcBorders>
              <w:top w:val="single" w:sz="8" w:space="0" w:color="FFFFFF"/>
              <w:left w:val="single" w:sz="8" w:space="0" w:color="FFFFFF"/>
              <w:bottom w:val="single" w:sz="8" w:space="0" w:color="FFFFFF"/>
              <w:right w:val="single" w:sz="8" w:space="0" w:color="FFFFFF"/>
            </w:tcBorders>
            <w:shd w:val="clear" w:color="auto" w:fill="CFD5EA"/>
            <w:vAlign w:val="center"/>
          </w:tcPr>
          <w:p w14:paraId="5E56CE65" w14:textId="77777777" w:rsidR="00FA1108" w:rsidRPr="00616E11" w:rsidRDefault="00000000">
            <w:pPr>
              <w:spacing w:before="20" w:after="20"/>
              <w:jc w:val="center"/>
              <w:rPr>
                <w:rFonts w:cstheme="minorHAnsi"/>
                <w:szCs w:val="20"/>
              </w:rPr>
            </w:pPr>
            <w:r w:rsidRPr="00616E11">
              <w:rPr>
                <w:rFonts w:cstheme="minorHAnsi"/>
                <w:szCs w:val="20"/>
              </w:rPr>
              <w:t>X</w:t>
            </w:r>
          </w:p>
        </w:tc>
      </w:tr>
      <w:tr w:rsidR="00FA1108" w:rsidRPr="00616E11" w14:paraId="49B2EE1D" w14:textId="77777777" w:rsidTr="003C0C9A">
        <w:trPr>
          <w:trHeight w:val="403"/>
        </w:trPr>
        <w:tc>
          <w:tcPr>
            <w:tcW w:w="3468" w:type="dxa"/>
            <w:tcBorders>
              <w:top w:val="single" w:sz="8" w:space="0" w:color="FFFFFF"/>
              <w:left w:val="single" w:sz="8" w:space="0" w:color="FFFFFF"/>
              <w:bottom w:val="single" w:sz="8" w:space="0" w:color="FFFFFF"/>
              <w:right w:val="single" w:sz="8" w:space="0" w:color="FFFFFF"/>
            </w:tcBorders>
            <w:shd w:val="clear" w:color="auto" w:fill="CFD5EA"/>
          </w:tcPr>
          <w:p w14:paraId="783BE2B1" w14:textId="77777777" w:rsidR="00FA1108" w:rsidRPr="00616E11" w:rsidRDefault="00000000">
            <w:pPr>
              <w:spacing w:before="20" w:after="20"/>
              <w:rPr>
                <w:rFonts w:cstheme="minorHAnsi"/>
                <w:i/>
                <w:szCs w:val="20"/>
              </w:rPr>
            </w:pPr>
            <w:r w:rsidRPr="00616E11">
              <w:rPr>
                <w:rFonts w:cstheme="minorHAnsi"/>
                <w:i/>
                <w:iCs/>
                <w:szCs w:val="20"/>
              </w:rPr>
              <w:t>Data Classification and Encoding Guide</w:t>
            </w:r>
          </w:p>
        </w:tc>
        <w:tc>
          <w:tcPr>
            <w:tcW w:w="1031" w:type="dxa"/>
            <w:tcBorders>
              <w:top w:val="single" w:sz="8" w:space="0" w:color="FFFFFF"/>
              <w:left w:val="single" w:sz="8" w:space="0" w:color="FFFFFF"/>
              <w:bottom w:val="single" w:sz="8" w:space="0" w:color="FFFFFF"/>
              <w:right w:val="single" w:sz="8" w:space="0" w:color="FFFFFF"/>
            </w:tcBorders>
            <w:shd w:val="clear" w:color="auto" w:fill="CFD5EA"/>
            <w:vAlign w:val="center"/>
          </w:tcPr>
          <w:p w14:paraId="2C74A35A" w14:textId="77777777" w:rsidR="00FA1108" w:rsidRPr="00616E11" w:rsidRDefault="00000000">
            <w:pPr>
              <w:spacing w:before="20" w:after="20"/>
              <w:jc w:val="center"/>
              <w:rPr>
                <w:rFonts w:cstheme="minorHAnsi"/>
                <w:szCs w:val="20"/>
              </w:rPr>
            </w:pPr>
            <w:r w:rsidRPr="00616E11">
              <w:rPr>
                <w:rFonts w:cstheme="minorHAnsi"/>
                <w:szCs w:val="20"/>
              </w:rPr>
              <w:t>X</w:t>
            </w:r>
            <w:r w:rsidRPr="00616E11">
              <w:rPr>
                <w:rFonts w:cstheme="minorHAnsi"/>
                <w:szCs w:val="20"/>
              </w:rPr>
              <w:br/>
              <w:t>(draft)</w:t>
            </w:r>
          </w:p>
        </w:tc>
        <w:tc>
          <w:tcPr>
            <w:tcW w:w="1076" w:type="dxa"/>
            <w:tcBorders>
              <w:top w:val="single" w:sz="8" w:space="0" w:color="FFFFFF"/>
              <w:left w:val="single" w:sz="8" w:space="0" w:color="FFFFFF"/>
              <w:bottom w:val="single" w:sz="8" w:space="0" w:color="FFFFFF"/>
              <w:right w:val="single" w:sz="8" w:space="0" w:color="FFFFFF"/>
            </w:tcBorders>
            <w:shd w:val="clear" w:color="auto" w:fill="CFD5EA"/>
            <w:vAlign w:val="center"/>
          </w:tcPr>
          <w:p w14:paraId="11AB81B3" w14:textId="77777777" w:rsidR="00FA1108" w:rsidRPr="00616E11" w:rsidRDefault="00000000">
            <w:pPr>
              <w:spacing w:before="20" w:after="20"/>
              <w:jc w:val="center"/>
              <w:rPr>
                <w:rFonts w:cstheme="minorHAnsi"/>
                <w:szCs w:val="20"/>
              </w:rPr>
            </w:pPr>
            <w:r w:rsidRPr="00616E11">
              <w:rPr>
                <w:rFonts w:cstheme="minorHAnsi"/>
                <w:szCs w:val="20"/>
              </w:rPr>
              <w:t>X</w:t>
            </w:r>
          </w:p>
        </w:tc>
        <w:tc>
          <w:tcPr>
            <w:tcW w:w="1074" w:type="dxa"/>
            <w:tcBorders>
              <w:top w:val="single" w:sz="8" w:space="0" w:color="FFFFFF"/>
              <w:left w:val="single" w:sz="8" w:space="0" w:color="FFFFFF"/>
              <w:bottom w:val="single" w:sz="8" w:space="0" w:color="FFFFFF"/>
              <w:right w:val="single" w:sz="8" w:space="0" w:color="FFFFFF"/>
            </w:tcBorders>
            <w:shd w:val="clear" w:color="auto" w:fill="CFD5EA"/>
            <w:vAlign w:val="center"/>
          </w:tcPr>
          <w:p w14:paraId="7B9B66DF" w14:textId="77777777" w:rsidR="00FA1108" w:rsidRPr="00616E11" w:rsidRDefault="00000000">
            <w:pPr>
              <w:spacing w:before="20" w:after="20"/>
              <w:jc w:val="center"/>
              <w:rPr>
                <w:rFonts w:cstheme="minorHAnsi"/>
                <w:szCs w:val="20"/>
              </w:rPr>
            </w:pPr>
            <w:r w:rsidRPr="00616E11">
              <w:rPr>
                <w:rFonts w:cstheme="minorHAnsi"/>
                <w:szCs w:val="20"/>
              </w:rPr>
              <w:t>X</w:t>
            </w:r>
            <w:r w:rsidRPr="00616E11">
              <w:rPr>
                <w:rFonts w:cstheme="minorHAnsi"/>
                <w:szCs w:val="20"/>
              </w:rPr>
              <w:br/>
              <w:t>(final)</w:t>
            </w:r>
          </w:p>
        </w:tc>
        <w:tc>
          <w:tcPr>
            <w:tcW w:w="981" w:type="dxa"/>
            <w:tcBorders>
              <w:top w:val="single" w:sz="8" w:space="0" w:color="FFFFFF"/>
              <w:left w:val="single" w:sz="8" w:space="0" w:color="FFFFFF"/>
              <w:bottom w:val="single" w:sz="8" w:space="0" w:color="FFFFFF"/>
              <w:right w:val="single" w:sz="8" w:space="0" w:color="FFFFFF"/>
            </w:tcBorders>
            <w:shd w:val="clear" w:color="auto" w:fill="CFD5EA"/>
            <w:vAlign w:val="center"/>
          </w:tcPr>
          <w:p w14:paraId="13C677B8" w14:textId="77777777" w:rsidR="00FA1108" w:rsidRPr="00616E11" w:rsidRDefault="00000000">
            <w:pPr>
              <w:spacing w:before="20" w:after="20"/>
              <w:jc w:val="center"/>
              <w:rPr>
                <w:rFonts w:cstheme="minorHAnsi"/>
                <w:szCs w:val="20"/>
              </w:rPr>
            </w:pPr>
            <w:r w:rsidRPr="00616E11">
              <w:rPr>
                <w:rFonts w:cstheme="minorHAnsi"/>
                <w:szCs w:val="20"/>
              </w:rPr>
              <w:t>X</w:t>
            </w:r>
          </w:p>
        </w:tc>
        <w:tc>
          <w:tcPr>
            <w:tcW w:w="1180" w:type="dxa"/>
            <w:tcBorders>
              <w:top w:val="single" w:sz="8" w:space="0" w:color="FFFFFF"/>
              <w:left w:val="single" w:sz="8" w:space="0" w:color="FFFFFF"/>
              <w:bottom w:val="single" w:sz="8" w:space="0" w:color="FFFFFF"/>
              <w:right w:val="single" w:sz="8" w:space="0" w:color="FFFFFF"/>
            </w:tcBorders>
            <w:shd w:val="clear" w:color="auto" w:fill="CFD5EA"/>
            <w:vAlign w:val="center"/>
          </w:tcPr>
          <w:p w14:paraId="3FEB8750" w14:textId="77777777" w:rsidR="00FA1108" w:rsidRPr="00616E11" w:rsidRDefault="00000000">
            <w:pPr>
              <w:spacing w:before="20" w:after="20"/>
              <w:jc w:val="center"/>
              <w:rPr>
                <w:rFonts w:cstheme="minorHAnsi"/>
                <w:szCs w:val="20"/>
              </w:rPr>
            </w:pPr>
            <w:r w:rsidRPr="00616E11">
              <w:rPr>
                <w:rFonts w:cstheme="minorHAnsi"/>
                <w:szCs w:val="20"/>
              </w:rPr>
              <w:t>X</w:t>
            </w:r>
          </w:p>
        </w:tc>
      </w:tr>
      <w:tr w:rsidR="00FA1108" w:rsidRPr="00616E11" w14:paraId="3B9B0FC0" w14:textId="77777777" w:rsidTr="003C0C9A">
        <w:trPr>
          <w:trHeight w:val="403"/>
          <w:ins w:id="176" w:author="Unknown Author" w:date="2025-07-25T18:57:00Z"/>
        </w:trPr>
        <w:tc>
          <w:tcPr>
            <w:tcW w:w="3468" w:type="dxa"/>
            <w:tcBorders>
              <w:left w:val="single" w:sz="8" w:space="0" w:color="FFFFFF"/>
              <w:bottom w:val="single" w:sz="8" w:space="0" w:color="FFFFFF"/>
              <w:right w:val="single" w:sz="8" w:space="0" w:color="FFFFFF"/>
            </w:tcBorders>
            <w:shd w:val="clear" w:color="auto" w:fill="CFD5EA"/>
          </w:tcPr>
          <w:p w14:paraId="7065B782" w14:textId="77777777" w:rsidR="00FA1108" w:rsidRPr="00616E11" w:rsidRDefault="00000000">
            <w:pPr>
              <w:spacing w:before="20" w:after="20"/>
              <w:rPr>
                <w:ins w:id="177" w:author="Unknown Author" w:date="2025-07-25T18:57:00Z"/>
                <w:rFonts w:cstheme="minorHAnsi"/>
                <w:szCs w:val="20"/>
              </w:rPr>
            </w:pPr>
            <w:ins w:id="178" w:author="Unknown Author" w:date="2025-07-25T18:57:00Z">
              <w:r w:rsidRPr="00616E11">
                <w:rPr>
                  <w:rFonts w:cstheme="minorHAnsi"/>
                  <w:szCs w:val="20"/>
                </w:rPr>
                <w:t>Exchange Catalogue specification</w:t>
              </w:r>
            </w:ins>
          </w:p>
          <w:p w14:paraId="093DE26D" w14:textId="77777777" w:rsidR="00FA1108" w:rsidRPr="00616E11" w:rsidRDefault="00000000">
            <w:pPr>
              <w:spacing w:before="20" w:after="20"/>
              <w:rPr>
                <w:rFonts w:cstheme="minorHAnsi"/>
                <w:szCs w:val="20"/>
              </w:rPr>
            </w:pPr>
            <w:ins w:id="179" w:author="Unknown Author" w:date="2025-07-25T18:57:00Z">
              <w:r w:rsidRPr="00616E11">
                <w:rPr>
                  <w:rFonts w:cstheme="minorHAnsi"/>
                  <w:szCs w:val="20"/>
                </w:rPr>
                <w:t>(Product-specific constraints on S-100  Exchange Catalogue model)</w:t>
              </w:r>
            </w:ins>
            <w:del w:id="180" w:author="Unknown Author" w:date="2025-07-25T18:57:00Z">
              <w:r w:rsidRPr="00616E11">
                <w:rPr>
                  <w:rFonts w:cstheme="minorHAnsi"/>
                  <w:i/>
                  <w:szCs w:val="20"/>
                </w:rPr>
                <w:delText>‍</w:delText>
              </w:r>
            </w:del>
          </w:p>
        </w:tc>
        <w:tc>
          <w:tcPr>
            <w:tcW w:w="1031" w:type="dxa"/>
            <w:tcBorders>
              <w:left w:val="single" w:sz="8" w:space="0" w:color="FFFFFF"/>
              <w:bottom w:val="single" w:sz="8" w:space="0" w:color="FFFFFF"/>
              <w:right w:val="single" w:sz="8" w:space="0" w:color="FFFFFF"/>
            </w:tcBorders>
            <w:shd w:val="clear" w:color="auto" w:fill="CFD5EA"/>
            <w:vAlign w:val="center"/>
          </w:tcPr>
          <w:p w14:paraId="26242E2A" w14:textId="77777777" w:rsidR="00FA1108" w:rsidRPr="00616E11" w:rsidRDefault="00000000">
            <w:pPr>
              <w:spacing w:before="20" w:after="20"/>
              <w:jc w:val="center"/>
              <w:rPr>
                <w:rFonts w:cstheme="minorHAnsi"/>
                <w:szCs w:val="20"/>
              </w:rPr>
            </w:pPr>
            <w:ins w:id="181" w:author="Unknown Author" w:date="2025-07-27T01:02:00Z">
              <w:r w:rsidRPr="00616E11">
                <w:rPr>
                  <w:rFonts w:cstheme="minorHAnsi"/>
                  <w:szCs w:val="20"/>
                </w:rPr>
                <w:t>X</w:t>
              </w:r>
            </w:ins>
          </w:p>
        </w:tc>
        <w:tc>
          <w:tcPr>
            <w:tcW w:w="1076" w:type="dxa"/>
            <w:tcBorders>
              <w:left w:val="single" w:sz="8" w:space="0" w:color="FFFFFF"/>
              <w:bottom w:val="single" w:sz="8" w:space="0" w:color="FFFFFF"/>
              <w:right w:val="single" w:sz="8" w:space="0" w:color="FFFFFF"/>
            </w:tcBorders>
            <w:shd w:val="clear" w:color="auto" w:fill="CFD5EA"/>
            <w:vAlign w:val="center"/>
          </w:tcPr>
          <w:p w14:paraId="550BCE6F" w14:textId="77777777" w:rsidR="00FA1108" w:rsidRPr="00616E11" w:rsidRDefault="00000000">
            <w:pPr>
              <w:spacing w:before="20" w:after="20"/>
              <w:jc w:val="center"/>
              <w:rPr>
                <w:rFonts w:cstheme="minorHAnsi"/>
                <w:szCs w:val="20"/>
              </w:rPr>
            </w:pPr>
            <w:ins w:id="182" w:author="Unknown Author" w:date="2025-07-25T18:57:00Z">
              <w:r w:rsidRPr="00616E11">
                <w:rPr>
                  <w:rFonts w:cstheme="minorHAnsi"/>
                  <w:szCs w:val="20"/>
                </w:rPr>
                <w:t>X</w:t>
              </w:r>
            </w:ins>
          </w:p>
        </w:tc>
        <w:tc>
          <w:tcPr>
            <w:tcW w:w="1074" w:type="dxa"/>
            <w:tcBorders>
              <w:left w:val="single" w:sz="8" w:space="0" w:color="FFFFFF"/>
              <w:bottom w:val="single" w:sz="8" w:space="0" w:color="FFFFFF"/>
              <w:right w:val="single" w:sz="8" w:space="0" w:color="FFFFFF"/>
            </w:tcBorders>
            <w:shd w:val="clear" w:color="auto" w:fill="CFD5EA"/>
            <w:vAlign w:val="center"/>
          </w:tcPr>
          <w:p w14:paraId="40FB559C" w14:textId="77777777" w:rsidR="00FA1108" w:rsidRPr="00616E11" w:rsidRDefault="00000000">
            <w:pPr>
              <w:spacing w:before="20" w:after="20"/>
              <w:jc w:val="center"/>
              <w:rPr>
                <w:rFonts w:cstheme="minorHAnsi"/>
                <w:szCs w:val="20"/>
              </w:rPr>
            </w:pPr>
            <w:ins w:id="183" w:author="Unknown Author" w:date="2025-07-25T18:57:00Z">
              <w:r w:rsidRPr="00616E11">
                <w:rPr>
                  <w:rFonts w:cstheme="minorHAnsi"/>
                  <w:szCs w:val="20"/>
                </w:rPr>
                <w:t>X</w:t>
              </w:r>
            </w:ins>
          </w:p>
        </w:tc>
        <w:tc>
          <w:tcPr>
            <w:tcW w:w="981" w:type="dxa"/>
            <w:tcBorders>
              <w:left w:val="single" w:sz="8" w:space="0" w:color="FFFFFF"/>
              <w:bottom w:val="single" w:sz="8" w:space="0" w:color="FFFFFF"/>
              <w:right w:val="single" w:sz="8" w:space="0" w:color="FFFFFF"/>
            </w:tcBorders>
            <w:shd w:val="clear" w:color="auto" w:fill="CFD5EA"/>
            <w:vAlign w:val="center"/>
          </w:tcPr>
          <w:p w14:paraId="051020FC" w14:textId="77777777" w:rsidR="00FA1108" w:rsidRPr="00616E11" w:rsidRDefault="00000000">
            <w:pPr>
              <w:spacing w:before="20" w:after="20"/>
              <w:jc w:val="center"/>
              <w:rPr>
                <w:rFonts w:cstheme="minorHAnsi"/>
                <w:szCs w:val="20"/>
              </w:rPr>
            </w:pPr>
            <w:ins w:id="184" w:author="Unknown Author" w:date="2025-07-25T18:57:00Z">
              <w:r w:rsidRPr="00616E11">
                <w:rPr>
                  <w:rFonts w:cstheme="minorHAnsi"/>
                  <w:szCs w:val="20"/>
                </w:rPr>
                <w:t>X</w:t>
              </w:r>
            </w:ins>
          </w:p>
        </w:tc>
        <w:tc>
          <w:tcPr>
            <w:tcW w:w="1180" w:type="dxa"/>
            <w:tcBorders>
              <w:left w:val="single" w:sz="8" w:space="0" w:color="FFFFFF"/>
              <w:bottom w:val="single" w:sz="8" w:space="0" w:color="FFFFFF"/>
              <w:right w:val="single" w:sz="8" w:space="0" w:color="FFFFFF"/>
            </w:tcBorders>
            <w:shd w:val="clear" w:color="auto" w:fill="CFD5EA"/>
            <w:vAlign w:val="center"/>
          </w:tcPr>
          <w:p w14:paraId="56CE18D2" w14:textId="77777777" w:rsidR="00FA1108" w:rsidRPr="00616E11" w:rsidRDefault="00000000">
            <w:pPr>
              <w:spacing w:before="20" w:after="20"/>
              <w:jc w:val="center"/>
              <w:rPr>
                <w:rFonts w:cstheme="minorHAnsi"/>
                <w:szCs w:val="20"/>
              </w:rPr>
            </w:pPr>
            <w:ins w:id="185" w:author="Unknown Author" w:date="2025-07-25T18:57:00Z">
              <w:r w:rsidRPr="00616E11">
                <w:rPr>
                  <w:rFonts w:cstheme="minorHAnsi"/>
                  <w:szCs w:val="20"/>
                </w:rPr>
                <w:t>X</w:t>
              </w:r>
            </w:ins>
          </w:p>
        </w:tc>
      </w:tr>
      <w:tr w:rsidR="00FA1108" w:rsidRPr="00616E11" w14:paraId="6960EE6B" w14:textId="77777777" w:rsidTr="003C0C9A">
        <w:trPr>
          <w:trHeight w:val="255"/>
        </w:trPr>
        <w:tc>
          <w:tcPr>
            <w:tcW w:w="3468" w:type="dxa"/>
            <w:tcBorders>
              <w:top w:val="single" w:sz="8" w:space="0" w:color="FFFFFF"/>
              <w:left w:val="single" w:sz="8" w:space="0" w:color="FFFFFF"/>
              <w:bottom w:val="single" w:sz="8" w:space="0" w:color="FFFFFF"/>
              <w:right w:val="single" w:sz="8" w:space="0" w:color="FFFFFF"/>
            </w:tcBorders>
            <w:shd w:val="clear" w:color="auto" w:fill="E9EBF5"/>
          </w:tcPr>
          <w:p w14:paraId="46B7FBF6" w14:textId="77777777" w:rsidR="00FA1108" w:rsidRPr="00616E11" w:rsidRDefault="00000000">
            <w:pPr>
              <w:spacing w:before="20" w:after="20"/>
              <w:rPr>
                <w:rFonts w:cstheme="minorHAnsi"/>
                <w:szCs w:val="20"/>
              </w:rPr>
            </w:pPr>
            <w:r w:rsidRPr="00616E11">
              <w:rPr>
                <w:rFonts w:cstheme="minorHAnsi"/>
                <w:szCs w:val="20"/>
              </w:rPr>
              <w:t>S-100 Compliant Portrayal Catalogue</w:t>
            </w:r>
            <w:r w:rsidRPr="00616E11">
              <w:rPr>
                <w:rFonts w:cstheme="minorHAnsi"/>
                <w:szCs w:val="20"/>
              </w:rPr>
              <w:br/>
              <w:t>NOTE: Not every Specification will need a Portrayal Catalogue – this should be determined as part of the development process and stakeholder feedback.</w:t>
            </w:r>
          </w:p>
        </w:tc>
        <w:tc>
          <w:tcPr>
            <w:tcW w:w="1031" w:type="dxa"/>
            <w:tcBorders>
              <w:top w:val="single" w:sz="8" w:space="0" w:color="FFFFFF"/>
              <w:left w:val="single" w:sz="8" w:space="0" w:color="FFFFFF"/>
              <w:bottom w:val="single" w:sz="8" w:space="0" w:color="FFFFFF"/>
              <w:right w:val="single" w:sz="8" w:space="0" w:color="FFFFFF"/>
            </w:tcBorders>
            <w:shd w:val="clear" w:color="auto" w:fill="E9EBF5"/>
            <w:vAlign w:val="center"/>
          </w:tcPr>
          <w:p w14:paraId="1B49E396" w14:textId="77777777" w:rsidR="00FA1108" w:rsidRPr="00616E11" w:rsidRDefault="00000000">
            <w:pPr>
              <w:spacing w:before="20" w:after="20"/>
              <w:jc w:val="center"/>
              <w:rPr>
                <w:ins w:id="186" w:author="Unknown Author" w:date="2025-07-25T18:47:00Z"/>
                <w:rFonts w:cstheme="minorHAnsi"/>
                <w:szCs w:val="20"/>
              </w:rPr>
            </w:pPr>
            <w:ins w:id="187" w:author="Unknown Author" w:date="2025-07-25T18:41:00Z">
              <w:r w:rsidRPr="00616E11">
                <w:rPr>
                  <w:rFonts w:cstheme="minorHAnsi"/>
                  <w:szCs w:val="20"/>
                </w:rPr>
                <w:t>R</w:t>
              </w:r>
            </w:ins>
          </w:p>
          <w:p w14:paraId="7CACB573" w14:textId="77777777" w:rsidR="00FA1108" w:rsidRPr="00616E11" w:rsidRDefault="00000000">
            <w:pPr>
              <w:spacing w:before="20" w:after="20"/>
              <w:jc w:val="center"/>
              <w:rPr>
                <w:rFonts w:cstheme="minorHAnsi"/>
                <w:szCs w:val="20"/>
              </w:rPr>
            </w:pPr>
            <w:ins w:id="188" w:author="Unknown Author" w:date="2025-07-25T18:47:00Z">
              <w:r w:rsidRPr="00616E11">
                <w:rPr>
                  <w:rFonts w:cstheme="minorHAnsi"/>
                  <w:szCs w:val="20"/>
                </w:rPr>
                <w:t>(draft)</w:t>
              </w:r>
            </w:ins>
          </w:p>
        </w:tc>
        <w:tc>
          <w:tcPr>
            <w:tcW w:w="1076" w:type="dxa"/>
            <w:tcBorders>
              <w:top w:val="single" w:sz="8" w:space="0" w:color="FFFFFF"/>
              <w:left w:val="single" w:sz="8" w:space="0" w:color="FFFFFF"/>
              <w:bottom w:val="single" w:sz="8" w:space="0" w:color="FFFFFF"/>
              <w:right w:val="single" w:sz="8" w:space="0" w:color="FFFFFF"/>
            </w:tcBorders>
            <w:shd w:val="clear" w:color="auto" w:fill="E9EBF5"/>
            <w:vAlign w:val="center"/>
          </w:tcPr>
          <w:p w14:paraId="08B9F351" w14:textId="77777777" w:rsidR="00FA1108" w:rsidRPr="00616E11" w:rsidRDefault="00000000">
            <w:pPr>
              <w:spacing w:before="20" w:after="20"/>
              <w:jc w:val="center"/>
              <w:rPr>
                <w:rFonts w:cstheme="minorHAnsi"/>
                <w:szCs w:val="20"/>
              </w:rPr>
            </w:pPr>
            <w:r w:rsidRPr="00616E11">
              <w:rPr>
                <w:rFonts w:cstheme="minorHAnsi"/>
                <w:szCs w:val="20"/>
              </w:rPr>
              <w:t>X</w:t>
            </w:r>
          </w:p>
        </w:tc>
        <w:tc>
          <w:tcPr>
            <w:tcW w:w="1074" w:type="dxa"/>
            <w:tcBorders>
              <w:top w:val="single" w:sz="8" w:space="0" w:color="FFFFFF"/>
              <w:left w:val="single" w:sz="8" w:space="0" w:color="FFFFFF"/>
              <w:bottom w:val="single" w:sz="8" w:space="0" w:color="FFFFFF"/>
              <w:right w:val="single" w:sz="8" w:space="0" w:color="FFFFFF"/>
            </w:tcBorders>
            <w:shd w:val="clear" w:color="auto" w:fill="E9EBF5"/>
            <w:vAlign w:val="center"/>
          </w:tcPr>
          <w:p w14:paraId="60B82BB0" w14:textId="77777777" w:rsidR="00FA1108" w:rsidRPr="00616E11" w:rsidRDefault="00000000">
            <w:pPr>
              <w:spacing w:before="20" w:after="20"/>
              <w:jc w:val="center"/>
              <w:rPr>
                <w:rFonts w:cstheme="minorHAnsi"/>
                <w:szCs w:val="20"/>
              </w:rPr>
            </w:pPr>
            <w:r w:rsidRPr="00616E11">
              <w:rPr>
                <w:rFonts w:cstheme="minorHAnsi"/>
                <w:szCs w:val="20"/>
              </w:rPr>
              <w:t>X</w:t>
            </w:r>
          </w:p>
        </w:tc>
        <w:tc>
          <w:tcPr>
            <w:tcW w:w="981" w:type="dxa"/>
            <w:tcBorders>
              <w:top w:val="single" w:sz="8" w:space="0" w:color="FFFFFF"/>
              <w:left w:val="single" w:sz="8" w:space="0" w:color="FFFFFF"/>
              <w:bottom w:val="single" w:sz="8" w:space="0" w:color="FFFFFF"/>
              <w:right w:val="single" w:sz="8" w:space="0" w:color="FFFFFF"/>
            </w:tcBorders>
            <w:shd w:val="clear" w:color="auto" w:fill="E9EBF5"/>
            <w:vAlign w:val="center"/>
          </w:tcPr>
          <w:p w14:paraId="1470E0CC" w14:textId="77777777" w:rsidR="00FA1108" w:rsidRPr="00616E11" w:rsidRDefault="00000000">
            <w:pPr>
              <w:spacing w:before="20" w:after="20"/>
              <w:jc w:val="center"/>
              <w:rPr>
                <w:rFonts w:cstheme="minorHAnsi"/>
                <w:szCs w:val="20"/>
              </w:rPr>
            </w:pPr>
            <w:r w:rsidRPr="00616E11">
              <w:rPr>
                <w:rFonts w:cstheme="minorHAnsi"/>
                <w:szCs w:val="20"/>
              </w:rPr>
              <w:t>X</w:t>
            </w:r>
          </w:p>
        </w:tc>
        <w:tc>
          <w:tcPr>
            <w:tcW w:w="1180" w:type="dxa"/>
            <w:tcBorders>
              <w:top w:val="single" w:sz="8" w:space="0" w:color="FFFFFF"/>
              <w:left w:val="single" w:sz="8" w:space="0" w:color="FFFFFF"/>
              <w:bottom w:val="single" w:sz="8" w:space="0" w:color="FFFFFF"/>
              <w:right w:val="single" w:sz="8" w:space="0" w:color="FFFFFF"/>
            </w:tcBorders>
            <w:shd w:val="clear" w:color="auto" w:fill="E9EBF5"/>
            <w:vAlign w:val="center"/>
          </w:tcPr>
          <w:p w14:paraId="496CAE20" w14:textId="77777777" w:rsidR="00FA1108" w:rsidRPr="00616E11" w:rsidRDefault="00000000">
            <w:pPr>
              <w:spacing w:before="20" w:after="20"/>
              <w:jc w:val="center"/>
              <w:rPr>
                <w:rFonts w:cstheme="minorHAnsi"/>
                <w:szCs w:val="20"/>
              </w:rPr>
            </w:pPr>
            <w:r w:rsidRPr="00616E11">
              <w:rPr>
                <w:rFonts w:cstheme="minorHAnsi"/>
                <w:szCs w:val="20"/>
              </w:rPr>
              <w:t>X</w:t>
            </w:r>
          </w:p>
        </w:tc>
      </w:tr>
      <w:tr w:rsidR="00FA1108" w:rsidRPr="00616E11" w14:paraId="38603552" w14:textId="77777777" w:rsidTr="003C0C9A">
        <w:trPr>
          <w:trHeight w:val="255"/>
          <w:ins w:id="189" w:author="Unknown Author" w:date="2025-07-25T18:37:00Z"/>
        </w:trPr>
        <w:tc>
          <w:tcPr>
            <w:tcW w:w="3468" w:type="dxa"/>
            <w:tcBorders>
              <w:left w:val="single" w:sz="8" w:space="0" w:color="FFFFFF"/>
              <w:bottom w:val="single" w:sz="8" w:space="0" w:color="FFFFFF"/>
              <w:right w:val="single" w:sz="8" w:space="0" w:color="FFFFFF"/>
            </w:tcBorders>
            <w:shd w:val="clear" w:color="auto" w:fill="E9EBF5"/>
          </w:tcPr>
          <w:p w14:paraId="46A7752F" w14:textId="77777777" w:rsidR="00FA1108" w:rsidRPr="00616E11" w:rsidRDefault="00000000">
            <w:pPr>
              <w:spacing w:before="20" w:after="20"/>
              <w:rPr>
                <w:rFonts w:cstheme="minorHAnsi"/>
                <w:szCs w:val="20"/>
              </w:rPr>
            </w:pPr>
            <w:ins w:id="190" w:author="Unknown Author" w:date="2025-07-25T18:37:00Z">
              <w:r w:rsidRPr="00616E11">
                <w:rPr>
                  <w:rFonts w:cstheme="minorHAnsi"/>
                  <w:szCs w:val="20"/>
                </w:rPr>
                <w:t>‍Validation checks (S-158:1xx)</w:t>
              </w:r>
            </w:ins>
          </w:p>
        </w:tc>
        <w:tc>
          <w:tcPr>
            <w:tcW w:w="1031" w:type="dxa"/>
            <w:tcBorders>
              <w:left w:val="single" w:sz="8" w:space="0" w:color="FFFFFF"/>
              <w:bottom w:val="single" w:sz="8" w:space="0" w:color="FFFFFF"/>
              <w:right w:val="single" w:sz="8" w:space="0" w:color="FFFFFF"/>
            </w:tcBorders>
            <w:shd w:val="clear" w:color="auto" w:fill="E9EBF5"/>
            <w:vAlign w:val="center"/>
          </w:tcPr>
          <w:p w14:paraId="21475EA6" w14:textId="77777777" w:rsidR="00FA1108" w:rsidRPr="00616E11" w:rsidRDefault="00000000">
            <w:pPr>
              <w:spacing w:before="20" w:after="20"/>
              <w:jc w:val="center"/>
              <w:rPr>
                <w:ins w:id="191" w:author="Unknown Author" w:date="2025-07-25T18:45:00Z"/>
                <w:rFonts w:cstheme="minorHAnsi"/>
                <w:szCs w:val="20"/>
              </w:rPr>
            </w:pPr>
            <w:ins w:id="192" w:author="Unknown Author" w:date="2025-07-25T18:39:00Z">
              <w:r w:rsidRPr="00616E11">
                <w:rPr>
                  <w:rFonts w:cstheme="minorHAnsi"/>
                  <w:szCs w:val="20"/>
                </w:rPr>
                <w:t>R</w:t>
              </w:r>
            </w:ins>
          </w:p>
          <w:p w14:paraId="4A06C039" w14:textId="77777777" w:rsidR="00FA1108" w:rsidRPr="00616E11" w:rsidRDefault="00000000">
            <w:pPr>
              <w:spacing w:before="20" w:after="20"/>
              <w:jc w:val="center"/>
              <w:rPr>
                <w:rFonts w:cstheme="minorHAnsi"/>
                <w:szCs w:val="20"/>
              </w:rPr>
            </w:pPr>
            <w:ins w:id="193" w:author="Unknown Author" w:date="2025-07-25T18:45:00Z">
              <w:r w:rsidRPr="00616E11">
                <w:rPr>
                  <w:rFonts w:cstheme="minorHAnsi"/>
                  <w:szCs w:val="20"/>
                </w:rPr>
                <w:t>(draft)</w:t>
              </w:r>
            </w:ins>
          </w:p>
        </w:tc>
        <w:tc>
          <w:tcPr>
            <w:tcW w:w="1076" w:type="dxa"/>
            <w:tcBorders>
              <w:left w:val="single" w:sz="8" w:space="0" w:color="FFFFFF"/>
              <w:bottom w:val="single" w:sz="8" w:space="0" w:color="FFFFFF"/>
              <w:right w:val="single" w:sz="8" w:space="0" w:color="FFFFFF"/>
            </w:tcBorders>
            <w:shd w:val="clear" w:color="auto" w:fill="E9EBF5"/>
            <w:vAlign w:val="center"/>
          </w:tcPr>
          <w:p w14:paraId="00093436" w14:textId="77777777" w:rsidR="00FA1108" w:rsidRPr="00616E11" w:rsidRDefault="00000000">
            <w:pPr>
              <w:spacing w:before="20" w:after="20"/>
              <w:jc w:val="center"/>
              <w:rPr>
                <w:szCs w:val="20"/>
              </w:rPr>
            </w:pPr>
            <w:ins w:id="194" w:author="Unknown Author" w:date="2025-07-25T18:38:00Z">
              <w:r w:rsidRPr="00616E11">
                <w:rPr>
                  <w:szCs w:val="20"/>
                </w:rPr>
                <w:t>X</w:t>
              </w:r>
            </w:ins>
          </w:p>
        </w:tc>
        <w:tc>
          <w:tcPr>
            <w:tcW w:w="1074" w:type="dxa"/>
            <w:tcBorders>
              <w:left w:val="single" w:sz="8" w:space="0" w:color="FFFFFF"/>
              <w:bottom w:val="single" w:sz="8" w:space="0" w:color="FFFFFF"/>
              <w:right w:val="single" w:sz="8" w:space="0" w:color="FFFFFF"/>
            </w:tcBorders>
            <w:shd w:val="clear" w:color="auto" w:fill="E9EBF5"/>
            <w:vAlign w:val="center"/>
          </w:tcPr>
          <w:p w14:paraId="7C24A580" w14:textId="77777777" w:rsidR="00FA1108" w:rsidRPr="00616E11" w:rsidRDefault="00000000">
            <w:pPr>
              <w:spacing w:before="20" w:after="20"/>
              <w:jc w:val="center"/>
              <w:rPr>
                <w:rFonts w:cstheme="minorHAnsi"/>
                <w:szCs w:val="20"/>
              </w:rPr>
            </w:pPr>
            <w:ins w:id="195" w:author="Unknown Author" w:date="2025-07-25T18:38:00Z">
              <w:r w:rsidRPr="00616E11">
                <w:rPr>
                  <w:rFonts w:cstheme="minorHAnsi"/>
                  <w:szCs w:val="20"/>
                </w:rPr>
                <w:t>X</w:t>
              </w:r>
            </w:ins>
          </w:p>
        </w:tc>
        <w:tc>
          <w:tcPr>
            <w:tcW w:w="981" w:type="dxa"/>
            <w:tcBorders>
              <w:left w:val="single" w:sz="8" w:space="0" w:color="FFFFFF"/>
              <w:bottom w:val="single" w:sz="8" w:space="0" w:color="FFFFFF"/>
              <w:right w:val="single" w:sz="8" w:space="0" w:color="FFFFFF"/>
            </w:tcBorders>
            <w:shd w:val="clear" w:color="auto" w:fill="E9EBF5"/>
            <w:vAlign w:val="center"/>
          </w:tcPr>
          <w:p w14:paraId="24EE0DF3" w14:textId="77777777" w:rsidR="00FA1108" w:rsidRPr="00616E11" w:rsidRDefault="00000000">
            <w:pPr>
              <w:spacing w:before="20" w:after="20"/>
              <w:jc w:val="center"/>
              <w:rPr>
                <w:rFonts w:cstheme="minorHAnsi"/>
                <w:szCs w:val="20"/>
              </w:rPr>
            </w:pPr>
            <w:ins w:id="196" w:author="Unknown Author" w:date="2025-07-25T18:38:00Z">
              <w:r w:rsidRPr="00616E11">
                <w:rPr>
                  <w:rFonts w:cstheme="minorHAnsi"/>
                  <w:szCs w:val="20"/>
                </w:rPr>
                <w:t>X</w:t>
              </w:r>
            </w:ins>
          </w:p>
        </w:tc>
        <w:tc>
          <w:tcPr>
            <w:tcW w:w="1180" w:type="dxa"/>
            <w:tcBorders>
              <w:left w:val="single" w:sz="8" w:space="0" w:color="FFFFFF"/>
              <w:bottom w:val="single" w:sz="8" w:space="0" w:color="FFFFFF"/>
              <w:right w:val="single" w:sz="8" w:space="0" w:color="FFFFFF"/>
            </w:tcBorders>
            <w:shd w:val="clear" w:color="auto" w:fill="E9EBF5"/>
            <w:vAlign w:val="center"/>
          </w:tcPr>
          <w:p w14:paraId="5B99DA80" w14:textId="77777777" w:rsidR="00FA1108" w:rsidRPr="00616E11" w:rsidRDefault="00000000">
            <w:pPr>
              <w:spacing w:before="20" w:after="20"/>
              <w:jc w:val="center"/>
              <w:rPr>
                <w:rFonts w:cstheme="minorHAnsi"/>
                <w:szCs w:val="20"/>
              </w:rPr>
            </w:pPr>
            <w:ins w:id="197" w:author="Unknown Author" w:date="2025-07-25T18:38:00Z">
              <w:r w:rsidRPr="00616E11">
                <w:rPr>
                  <w:rFonts w:cstheme="minorHAnsi"/>
                  <w:szCs w:val="20"/>
                </w:rPr>
                <w:t>X</w:t>
              </w:r>
            </w:ins>
          </w:p>
        </w:tc>
      </w:tr>
      <w:tr w:rsidR="00FA1108" w:rsidRPr="00616E11" w14:paraId="5FAC8A20" w14:textId="77777777" w:rsidTr="003C0C9A">
        <w:tc>
          <w:tcPr>
            <w:tcW w:w="3468" w:type="dxa"/>
            <w:tcBorders>
              <w:top w:val="single" w:sz="8" w:space="0" w:color="FFFFFF"/>
              <w:left w:val="single" w:sz="8" w:space="0" w:color="FFFFFF"/>
              <w:bottom w:val="single" w:sz="8" w:space="0" w:color="FFFFFF"/>
              <w:right w:val="single" w:sz="8" w:space="0" w:color="FFFFFF"/>
            </w:tcBorders>
            <w:shd w:val="clear" w:color="auto" w:fill="CFD5EA"/>
          </w:tcPr>
          <w:p w14:paraId="5DEA55F1" w14:textId="77777777" w:rsidR="00FA1108" w:rsidRPr="00616E11" w:rsidRDefault="00000000">
            <w:pPr>
              <w:spacing w:before="20" w:after="20"/>
              <w:rPr>
                <w:rFonts w:cstheme="minorHAnsi"/>
                <w:szCs w:val="20"/>
              </w:rPr>
            </w:pPr>
            <w:r w:rsidRPr="00616E11">
              <w:rPr>
                <w:rFonts w:cstheme="minorHAnsi"/>
                <w:szCs w:val="20"/>
              </w:rPr>
              <w:t xml:space="preserve">Data Quality </w:t>
            </w:r>
            <w:del w:id="198" w:author="Unknown Author" w:date="2025-07-25T18:38:00Z">
              <w:r w:rsidRPr="00616E11">
                <w:rPr>
                  <w:rFonts w:cstheme="minorHAnsi"/>
                  <w:szCs w:val="20"/>
                </w:rPr>
                <w:delText>Checks</w:delText>
              </w:r>
            </w:del>
            <w:ins w:id="199" w:author="Unknown Author" w:date="2025-07-25T18:38:00Z">
              <w:r w:rsidRPr="00616E11">
                <w:rPr>
                  <w:rFonts w:cstheme="minorHAnsi"/>
                  <w:szCs w:val="20"/>
                </w:rPr>
                <w:t>Measures</w:t>
              </w:r>
            </w:ins>
          </w:p>
        </w:tc>
        <w:tc>
          <w:tcPr>
            <w:tcW w:w="1031" w:type="dxa"/>
            <w:tcBorders>
              <w:top w:val="single" w:sz="8" w:space="0" w:color="FFFFFF"/>
              <w:left w:val="single" w:sz="8" w:space="0" w:color="FFFFFF"/>
              <w:bottom w:val="single" w:sz="8" w:space="0" w:color="FFFFFF"/>
              <w:right w:val="single" w:sz="8" w:space="0" w:color="FFFFFF"/>
            </w:tcBorders>
            <w:shd w:val="clear" w:color="auto" w:fill="CFD5EA"/>
            <w:vAlign w:val="center"/>
          </w:tcPr>
          <w:p w14:paraId="01EFDF83" w14:textId="77777777" w:rsidR="00FA1108" w:rsidRPr="00616E11" w:rsidRDefault="00FA1108">
            <w:pPr>
              <w:spacing w:before="20" w:after="20"/>
              <w:jc w:val="center"/>
              <w:rPr>
                <w:rFonts w:cstheme="minorHAnsi"/>
                <w:szCs w:val="20"/>
              </w:rPr>
            </w:pPr>
          </w:p>
        </w:tc>
        <w:tc>
          <w:tcPr>
            <w:tcW w:w="1076" w:type="dxa"/>
            <w:tcBorders>
              <w:top w:val="single" w:sz="8" w:space="0" w:color="FFFFFF"/>
              <w:left w:val="single" w:sz="8" w:space="0" w:color="FFFFFF"/>
              <w:bottom w:val="single" w:sz="8" w:space="0" w:color="FFFFFF"/>
              <w:right w:val="single" w:sz="8" w:space="0" w:color="FFFFFF"/>
            </w:tcBorders>
            <w:shd w:val="clear" w:color="auto" w:fill="CFD5EA"/>
            <w:vAlign w:val="center"/>
          </w:tcPr>
          <w:p w14:paraId="6A5E59B6" w14:textId="77777777" w:rsidR="00FA1108" w:rsidRPr="00616E11" w:rsidRDefault="00000000">
            <w:pPr>
              <w:spacing w:before="20" w:after="20"/>
              <w:jc w:val="center"/>
              <w:rPr>
                <w:rFonts w:cstheme="minorHAnsi"/>
                <w:szCs w:val="20"/>
              </w:rPr>
            </w:pPr>
            <w:r w:rsidRPr="00616E11">
              <w:rPr>
                <w:rFonts w:cstheme="minorHAnsi"/>
                <w:szCs w:val="20"/>
              </w:rPr>
              <w:t>X</w:t>
            </w:r>
          </w:p>
        </w:tc>
        <w:tc>
          <w:tcPr>
            <w:tcW w:w="1074" w:type="dxa"/>
            <w:tcBorders>
              <w:top w:val="single" w:sz="8" w:space="0" w:color="FFFFFF"/>
              <w:left w:val="single" w:sz="8" w:space="0" w:color="FFFFFF"/>
              <w:bottom w:val="single" w:sz="8" w:space="0" w:color="FFFFFF"/>
              <w:right w:val="single" w:sz="8" w:space="0" w:color="FFFFFF"/>
            </w:tcBorders>
            <w:shd w:val="clear" w:color="auto" w:fill="CFD5EA"/>
            <w:vAlign w:val="center"/>
          </w:tcPr>
          <w:p w14:paraId="40A49301" w14:textId="77777777" w:rsidR="00FA1108" w:rsidRPr="00616E11" w:rsidRDefault="00000000">
            <w:pPr>
              <w:spacing w:before="20" w:after="20"/>
              <w:jc w:val="center"/>
              <w:rPr>
                <w:rFonts w:cstheme="minorHAnsi"/>
                <w:szCs w:val="20"/>
              </w:rPr>
            </w:pPr>
            <w:r w:rsidRPr="00616E11">
              <w:rPr>
                <w:rFonts w:cstheme="minorHAnsi"/>
                <w:szCs w:val="20"/>
              </w:rPr>
              <w:t>X</w:t>
            </w:r>
          </w:p>
        </w:tc>
        <w:tc>
          <w:tcPr>
            <w:tcW w:w="981" w:type="dxa"/>
            <w:tcBorders>
              <w:top w:val="single" w:sz="8" w:space="0" w:color="FFFFFF"/>
              <w:left w:val="single" w:sz="8" w:space="0" w:color="FFFFFF"/>
              <w:bottom w:val="single" w:sz="8" w:space="0" w:color="FFFFFF"/>
              <w:right w:val="single" w:sz="8" w:space="0" w:color="FFFFFF"/>
            </w:tcBorders>
            <w:shd w:val="clear" w:color="auto" w:fill="CFD5EA"/>
            <w:vAlign w:val="center"/>
          </w:tcPr>
          <w:p w14:paraId="04A86FD3" w14:textId="77777777" w:rsidR="00FA1108" w:rsidRPr="00616E11" w:rsidRDefault="00000000">
            <w:pPr>
              <w:spacing w:before="20" w:after="20"/>
              <w:jc w:val="center"/>
              <w:rPr>
                <w:rFonts w:cstheme="minorHAnsi"/>
                <w:szCs w:val="20"/>
              </w:rPr>
            </w:pPr>
            <w:r w:rsidRPr="00616E11">
              <w:rPr>
                <w:rFonts w:cstheme="minorHAnsi"/>
                <w:szCs w:val="20"/>
              </w:rPr>
              <w:t>X</w:t>
            </w:r>
          </w:p>
        </w:tc>
        <w:tc>
          <w:tcPr>
            <w:tcW w:w="1180" w:type="dxa"/>
            <w:tcBorders>
              <w:top w:val="single" w:sz="8" w:space="0" w:color="FFFFFF"/>
              <w:left w:val="single" w:sz="8" w:space="0" w:color="FFFFFF"/>
              <w:bottom w:val="single" w:sz="8" w:space="0" w:color="FFFFFF"/>
              <w:right w:val="single" w:sz="8" w:space="0" w:color="FFFFFF"/>
            </w:tcBorders>
            <w:shd w:val="clear" w:color="auto" w:fill="CFD5EA"/>
            <w:vAlign w:val="center"/>
          </w:tcPr>
          <w:p w14:paraId="4CD698B1" w14:textId="77777777" w:rsidR="00FA1108" w:rsidRPr="00616E11" w:rsidRDefault="00000000">
            <w:pPr>
              <w:spacing w:before="20" w:after="20"/>
              <w:jc w:val="center"/>
              <w:rPr>
                <w:rFonts w:cstheme="minorHAnsi"/>
                <w:szCs w:val="20"/>
              </w:rPr>
            </w:pPr>
            <w:r w:rsidRPr="00616E11">
              <w:rPr>
                <w:rFonts w:cstheme="minorHAnsi"/>
                <w:szCs w:val="20"/>
              </w:rPr>
              <w:t>X</w:t>
            </w:r>
          </w:p>
        </w:tc>
      </w:tr>
      <w:tr w:rsidR="00FA1108" w:rsidRPr="00616E11" w14:paraId="3F697CAF" w14:textId="77777777" w:rsidTr="003C0C9A">
        <w:trPr>
          <w:ins w:id="200" w:author="Unknown Author" w:date="2025-07-25T18:40:00Z"/>
        </w:trPr>
        <w:tc>
          <w:tcPr>
            <w:tcW w:w="3468" w:type="dxa"/>
            <w:tcBorders>
              <w:left w:val="single" w:sz="8" w:space="0" w:color="FFFFFF"/>
              <w:bottom w:val="single" w:sz="8" w:space="0" w:color="FFFFFF"/>
              <w:right w:val="single" w:sz="8" w:space="0" w:color="FFFFFF"/>
            </w:tcBorders>
            <w:shd w:val="clear" w:color="auto" w:fill="CFD5EA"/>
          </w:tcPr>
          <w:p w14:paraId="793BE6EE" w14:textId="77777777" w:rsidR="00FA1108" w:rsidRPr="00616E11" w:rsidRDefault="00000000">
            <w:pPr>
              <w:spacing w:before="20" w:after="20"/>
              <w:rPr>
                <w:ins w:id="201" w:author="Unknown Author" w:date="2025-07-27T00:32:00Z"/>
                <w:rFonts w:cstheme="minorHAnsi"/>
                <w:szCs w:val="20"/>
              </w:rPr>
            </w:pPr>
            <w:ins w:id="202" w:author="Unknown Author" w:date="2025-07-25T18:40:00Z">
              <w:r w:rsidRPr="00616E11">
                <w:rPr>
                  <w:rFonts w:cstheme="minorHAnsi"/>
                  <w:szCs w:val="20"/>
                </w:rPr>
                <w:t>‍Sample dataset(s</w:t>
              </w:r>
            </w:ins>
            <w:ins w:id="203" w:author="Unknown Author" w:date="2025-07-25T18:55:00Z">
              <w:r w:rsidRPr="00616E11">
                <w:rPr>
                  <w:rFonts w:cstheme="minorHAnsi"/>
                  <w:szCs w:val="20"/>
                </w:rPr>
                <w:t>), exchange catalogue(s), and exchange sets(s)</w:t>
              </w:r>
            </w:ins>
          </w:p>
          <w:p w14:paraId="0A173B97" w14:textId="77777777" w:rsidR="00FA1108" w:rsidRPr="00616E11" w:rsidRDefault="00000000">
            <w:pPr>
              <w:spacing w:before="20" w:after="20"/>
              <w:rPr>
                <w:rFonts w:cstheme="minorHAnsi"/>
                <w:szCs w:val="20"/>
              </w:rPr>
            </w:pPr>
            <w:ins w:id="204" w:author="Unknown Author" w:date="2025-07-27T00:32:00Z">
              <w:r w:rsidRPr="00616E11">
                <w:rPr>
                  <w:rFonts w:cstheme="minorHAnsi"/>
                  <w:szCs w:val="20"/>
                </w:rPr>
                <w:t>(may be partial and/or unsigned)</w:t>
              </w:r>
            </w:ins>
          </w:p>
        </w:tc>
        <w:tc>
          <w:tcPr>
            <w:tcW w:w="1031" w:type="dxa"/>
            <w:tcBorders>
              <w:left w:val="single" w:sz="8" w:space="0" w:color="FFFFFF"/>
              <w:bottom w:val="single" w:sz="8" w:space="0" w:color="FFFFFF"/>
              <w:right w:val="single" w:sz="8" w:space="0" w:color="FFFFFF"/>
            </w:tcBorders>
            <w:shd w:val="clear" w:color="auto" w:fill="CFD5EA"/>
            <w:vAlign w:val="center"/>
          </w:tcPr>
          <w:p w14:paraId="3855BE89" w14:textId="77777777" w:rsidR="00FA1108" w:rsidRPr="00616E11" w:rsidRDefault="00000000">
            <w:pPr>
              <w:spacing w:before="20" w:after="20"/>
              <w:jc w:val="center"/>
              <w:rPr>
                <w:rFonts w:cstheme="minorHAnsi"/>
                <w:szCs w:val="20"/>
              </w:rPr>
            </w:pPr>
            <w:ins w:id="205" w:author="Unknown Author" w:date="2025-07-25T18:40:00Z">
              <w:r w:rsidRPr="00616E11">
                <w:rPr>
                  <w:rFonts w:cstheme="minorHAnsi"/>
                  <w:szCs w:val="20"/>
                </w:rPr>
                <w:t>R</w:t>
              </w:r>
            </w:ins>
          </w:p>
        </w:tc>
        <w:tc>
          <w:tcPr>
            <w:tcW w:w="1076" w:type="dxa"/>
            <w:tcBorders>
              <w:left w:val="single" w:sz="8" w:space="0" w:color="FFFFFF"/>
              <w:bottom w:val="single" w:sz="8" w:space="0" w:color="FFFFFF"/>
              <w:right w:val="single" w:sz="8" w:space="0" w:color="FFFFFF"/>
            </w:tcBorders>
            <w:shd w:val="clear" w:color="auto" w:fill="CFD5EA"/>
            <w:vAlign w:val="center"/>
          </w:tcPr>
          <w:p w14:paraId="4C7B6DD4" w14:textId="77777777" w:rsidR="00FA1108" w:rsidRPr="00616E11" w:rsidRDefault="00000000">
            <w:pPr>
              <w:spacing w:before="20" w:after="20"/>
              <w:jc w:val="center"/>
              <w:rPr>
                <w:rFonts w:cstheme="minorHAnsi"/>
                <w:szCs w:val="20"/>
              </w:rPr>
            </w:pPr>
            <w:ins w:id="206" w:author="Unknown Author" w:date="2025-07-25T18:40:00Z">
              <w:r w:rsidRPr="00616E11">
                <w:rPr>
                  <w:rFonts w:cstheme="minorHAnsi"/>
                  <w:szCs w:val="20"/>
                </w:rPr>
                <w:t>X</w:t>
              </w:r>
            </w:ins>
          </w:p>
        </w:tc>
        <w:tc>
          <w:tcPr>
            <w:tcW w:w="1074" w:type="dxa"/>
            <w:tcBorders>
              <w:left w:val="single" w:sz="8" w:space="0" w:color="FFFFFF"/>
              <w:bottom w:val="single" w:sz="8" w:space="0" w:color="FFFFFF"/>
              <w:right w:val="single" w:sz="8" w:space="0" w:color="FFFFFF"/>
            </w:tcBorders>
            <w:shd w:val="clear" w:color="auto" w:fill="CFD5EA"/>
            <w:vAlign w:val="center"/>
          </w:tcPr>
          <w:p w14:paraId="3631329C" w14:textId="77777777" w:rsidR="00FA1108" w:rsidRPr="00616E11" w:rsidRDefault="00000000">
            <w:pPr>
              <w:spacing w:before="20" w:after="20"/>
              <w:jc w:val="center"/>
              <w:rPr>
                <w:rFonts w:cstheme="minorHAnsi"/>
                <w:szCs w:val="20"/>
              </w:rPr>
            </w:pPr>
            <w:ins w:id="207" w:author="Unknown Author" w:date="2025-07-25T18:40:00Z">
              <w:r w:rsidRPr="00616E11">
                <w:rPr>
                  <w:rFonts w:cstheme="minorHAnsi"/>
                  <w:szCs w:val="20"/>
                </w:rPr>
                <w:t>X</w:t>
              </w:r>
            </w:ins>
          </w:p>
        </w:tc>
        <w:tc>
          <w:tcPr>
            <w:tcW w:w="981" w:type="dxa"/>
            <w:tcBorders>
              <w:left w:val="single" w:sz="8" w:space="0" w:color="FFFFFF"/>
              <w:bottom w:val="single" w:sz="8" w:space="0" w:color="FFFFFF"/>
              <w:right w:val="single" w:sz="8" w:space="0" w:color="FFFFFF"/>
            </w:tcBorders>
            <w:shd w:val="clear" w:color="auto" w:fill="CFD5EA"/>
            <w:vAlign w:val="center"/>
          </w:tcPr>
          <w:p w14:paraId="186F6749" w14:textId="77777777" w:rsidR="00FA1108" w:rsidRPr="00616E11" w:rsidRDefault="00000000">
            <w:pPr>
              <w:spacing w:before="20" w:after="20"/>
              <w:jc w:val="center"/>
              <w:rPr>
                <w:rFonts w:cstheme="minorHAnsi"/>
                <w:szCs w:val="20"/>
              </w:rPr>
            </w:pPr>
            <w:ins w:id="208" w:author="Unknown Author" w:date="2025-07-25T18:40:00Z">
              <w:r w:rsidRPr="00616E11">
                <w:rPr>
                  <w:rFonts w:cstheme="minorHAnsi"/>
                  <w:szCs w:val="20"/>
                </w:rPr>
                <w:t>X</w:t>
              </w:r>
            </w:ins>
          </w:p>
        </w:tc>
        <w:tc>
          <w:tcPr>
            <w:tcW w:w="1180" w:type="dxa"/>
            <w:tcBorders>
              <w:left w:val="single" w:sz="8" w:space="0" w:color="FFFFFF"/>
              <w:bottom w:val="single" w:sz="8" w:space="0" w:color="FFFFFF"/>
              <w:right w:val="single" w:sz="8" w:space="0" w:color="FFFFFF"/>
            </w:tcBorders>
            <w:shd w:val="clear" w:color="auto" w:fill="CFD5EA"/>
            <w:vAlign w:val="center"/>
          </w:tcPr>
          <w:p w14:paraId="04DA227B" w14:textId="77777777" w:rsidR="00FA1108" w:rsidRPr="00616E11" w:rsidRDefault="00000000">
            <w:pPr>
              <w:spacing w:before="20" w:after="20"/>
              <w:jc w:val="center"/>
              <w:rPr>
                <w:rFonts w:cstheme="minorHAnsi"/>
                <w:szCs w:val="20"/>
              </w:rPr>
            </w:pPr>
            <w:ins w:id="209" w:author="Unknown Author" w:date="2025-07-25T18:40:00Z">
              <w:r w:rsidRPr="00616E11">
                <w:rPr>
                  <w:rFonts w:cstheme="minorHAnsi"/>
                  <w:szCs w:val="20"/>
                </w:rPr>
                <w:t>X</w:t>
              </w:r>
            </w:ins>
          </w:p>
        </w:tc>
      </w:tr>
      <w:tr w:rsidR="00FA1108" w:rsidRPr="00616E11" w14:paraId="5127CE2D" w14:textId="77777777" w:rsidTr="003C0C9A">
        <w:trPr>
          <w:trHeight w:val="267"/>
        </w:trPr>
        <w:tc>
          <w:tcPr>
            <w:tcW w:w="3468" w:type="dxa"/>
            <w:tcBorders>
              <w:top w:val="single" w:sz="8" w:space="0" w:color="FFFFFF"/>
              <w:left w:val="single" w:sz="8" w:space="0" w:color="FFFFFF"/>
              <w:bottom w:val="single" w:sz="8" w:space="0" w:color="FFFFFF"/>
              <w:right w:val="single" w:sz="8" w:space="0" w:color="FFFFFF"/>
            </w:tcBorders>
            <w:shd w:val="clear" w:color="auto" w:fill="E9EBF5"/>
          </w:tcPr>
          <w:p w14:paraId="4CE121A9" w14:textId="77777777" w:rsidR="00FA1108" w:rsidRPr="00616E11" w:rsidRDefault="00000000">
            <w:pPr>
              <w:spacing w:before="20" w:after="20"/>
              <w:rPr>
                <w:rFonts w:cstheme="minorHAnsi"/>
                <w:i/>
                <w:szCs w:val="20"/>
              </w:rPr>
            </w:pPr>
            <w:r w:rsidRPr="00616E11">
              <w:rPr>
                <w:rFonts w:cstheme="minorHAnsi"/>
                <w:szCs w:val="20"/>
              </w:rPr>
              <w:t>Test Data Sets</w:t>
            </w:r>
            <w:ins w:id="210" w:author="Unknown Author" w:date="2025-07-25T18:42:00Z">
              <w:r w:rsidRPr="00616E11">
                <w:rPr>
                  <w:rFonts w:cstheme="minorHAnsi"/>
                  <w:i/>
                  <w:szCs w:val="20"/>
                </w:rPr>
                <w:t xml:space="preserve"> (S-164:1xx)</w:t>
              </w:r>
            </w:ins>
          </w:p>
        </w:tc>
        <w:tc>
          <w:tcPr>
            <w:tcW w:w="1031" w:type="dxa"/>
            <w:tcBorders>
              <w:top w:val="single" w:sz="8" w:space="0" w:color="FFFFFF"/>
              <w:left w:val="single" w:sz="8" w:space="0" w:color="FFFFFF"/>
              <w:bottom w:val="single" w:sz="8" w:space="0" w:color="FFFFFF"/>
              <w:right w:val="single" w:sz="8" w:space="0" w:color="FFFFFF"/>
            </w:tcBorders>
            <w:shd w:val="clear" w:color="auto" w:fill="E9EBF5"/>
            <w:vAlign w:val="center"/>
          </w:tcPr>
          <w:p w14:paraId="73D5334C" w14:textId="77777777" w:rsidR="00FA1108" w:rsidRPr="00616E11" w:rsidRDefault="00FA1108">
            <w:pPr>
              <w:spacing w:before="20" w:after="20"/>
              <w:jc w:val="center"/>
              <w:rPr>
                <w:rFonts w:cstheme="minorHAnsi"/>
                <w:szCs w:val="20"/>
              </w:rPr>
            </w:pPr>
          </w:p>
        </w:tc>
        <w:tc>
          <w:tcPr>
            <w:tcW w:w="1076" w:type="dxa"/>
            <w:tcBorders>
              <w:top w:val="single" w:sz="8" w:space="0" w:color="FFFFFF"/>
              <w:left w:val="single" w:sz="8" w:space="0" w:color="FFFFFF"/>
              <w:bottom w:val="single" w:sz="8" w:space="0" w:color="FFFFFF"/>
              <w:right w:val="single" w:sz="8" w:space="0" w:color="FFFFFF"/>
            </w:tcBorders>
            <w:shd w:val="clear" w:color="auto" w:fill="E9EBF5"/>
            <w:vAlign w:val="center"/>
          </w:tcPr>
          <w:p w14:paraId="551DE1D2" w14:textId="77777777" w:rsidR="00FA1108" w:rsidRPr="00616E11" w:rsidRDefault="00000000">
            <w:pPr>
              <w:spacing w:before="20" w:after="20"/>
              <w:jc w:val="center"/>
              <w:rPr>
                <w:rFonts w:cstheme="minorHAnsi"/>
                <w:szCs w:val="20"/>
              </w:rPr>
            </w:pPr>
            <w:r w:rsidRPr="00616E11">
              <w:rPr>
                <w:rFonts w:cstheme="minorHAnsi"/>
                <w:szCs w:val="20"/>
              </w:rPr>
              <w:t>X</w:t>
            </w:r>
          </w:p>
        </w:tc>
        <w:tc>
          <w:tcPr>
            <w:tcW w:w="1074" w:type="dxa"/>
            <w:tcBorders>
              <w:top w:val="single" w:sz="8" w:space="0" w:color="FFFFFF"/>
              <w:left w:val="single" w:sz="8" w:space="0" w:color="FFFFFF"/>
              <w:bottom w:val="single" w:sz="8" w:space="0" w:color="FFFFFF"/>
              <w:right w:val="single" w:sz="8" w:space="0" w:color="FFFFFF"/>
            </w:tcBorders>
            <w:shd w:val="clear" w:color="auto" w:fill="E9EBF5"/>
            <w:vAlign w:val="center"/>
          </w:tcPr>
          <w:p w14:paraId="766D0ED3" w14:textId="77777777" w:rsidR="00FA1108" w:rsidRPr="00616E11" w:rsidRDefault="00000000">
            <w:pPr>
              <w:spacing w:before="20" w:after="20"/>
              <w:jc w:val="center"/>
              <w:rPr>
                <w:rFonts w:cstheme="minorHAnsi"/>
                <w:szCs w:val="20"/>
              </w:rPr>
            </w:pPr>
            <w:r w:rsidRPr="00616E11">
              <w:rPr>
                <w:rFonts w:cstheme="minorHAnsi"/>
                <w:szCs w:val="20"/>
              </w:rPr>
              <w:t>X</w:t>
            </w:r>
          </w:p>
        </w:tc>
        <w:tc>
          <w:tcPr>
            <w:tcW w:w="981" w:type="dxa"/>
            <w:tcBorders>
              <w:top w:val="single" w:sz="8" w:space="0" w:color="FFFFFF"/>
              <w:left w:val="single" w:sz="8" w:space="0" w:color="FFFFFF"/>
              <w:bottom w:val="single" w:sz="8" w:space="0" w:color="FFFFFF"/>
              <w:right w:val="single" w:sz="8" w:space="0" w:color="FFFFFF"/>
            </w:tcBorders>
            <w:shd w:val="clear" w:color="auto" w:fill="E9EBF5"/>
            <w:vAlign w:val="center"/>
          </w:tcPr>
          <w:p w14:paraId="50DEB72D" w14:textId="77777777" w:rsidR="00FA1108" w:rsidRPr="00616E11" w:rsidRDefault="00000000">
            <w:pPr>
              <w:spacing w:before="20" w:after="20"/>
              <w:jc w:val="center"/>
              <w:rPr>
                <w:rFonts w:cstheme="minorHAnsi"/>
                <w:szCs w:val="20"/>
              </w:rPr>
            </w:pPr>
            <w:r w:rsidRPr="00616E11">
              <w:rPr>
                <w:rFonts w:cstheme="minorHAnsi"/>
                <w:szCs w:val="20"/>
              </w:rPr>
              <w:t>X</w:t>
            </w:r>
          </w:p>
        </w:tc>
        <w:tc>
          <w:tcPr>
            <w:tcW w:w="1180" w:type="dxa"/>
            <w:tcBorders>
              <w:top w:val="single" w:sz="8" w:space="0" w:color="FFFFFF"/>
              <w:left w:val="single" w:sz="8" w:space="0" w:color="FFFFFF"/>
              <w:bottom w:val="single" w:sz="8" w:space="0" w:color="FFFFFF"/>
              <w:right w:val="single" w:sz="8" w:space="0" w:color="FFFFFF"/>
            </w:tcBorders>
            <w:shd w:val="clear" w:color="auto" w:fill="E9EBF5"/>
            <w:vAlign w:val="center"/>
          </w:tcPr>
          <w:p w14:paraId="0B262360" w14:textId="77777777" w:rsidR="00FA1108" w:rsidRPr="00616E11" w:rsidRDefault="00000000">
            <w:pPr>
              <w:spacing w:before="20" w:after="20"/>
              <w:jc w:val="center"/>
              <w:rPr>
                <w:rFonts w:cstheme="minorHAnsi"/>
                <w:szCs w:val="20"/>
              </w:rPr>
            </w:pPr>
            <w:r w:rsidRPr="00616E11">
              <w:rPr>
                <w:rFonts w:cstheme="minorHAnsi"/>
                <w:szCs w:val="20"/>
              </w:rPr>
              <w:t>X</w:t>
            </w:r>
          </w:p>
        </w:tc>
      </w:tr>
      <w:tr w:rsidR="00FA1108" w:rsidRPr="00616E11" w14:paraId="1B4219D1" w14:textId="77777777" w:rsidTr="003C0C9A">
        <w:trPr>
          <w:trHeight w:val="267"/>
          <w:del w:id="211" w:author="Unknown Author" w:date="2025-07-25T18:39:00Z"/>
        </w:trPr>
        <w:tc>
          <w:tcPr>
            <w:tcW w:w="3468" w:type="dxa"/>
            <w:tcBorders>
              <w:top w:val="single" w:sz="8" w:space="0" w:color="FFFFFF"/>
              <w:left w:val="single" w:sz="8" w:space="0" w:color="FFFFFF"/>
              <w:bottom w:val="single" w:sz="8" w:space="0" w:color="FFFFFF"/>
              <w:right w:val="single" w:sz="8" w:space="0" w:color="FFFFFF"/>
            </w:tcBorders>
            <w:shd w:val="clear" w:color="auto" w:fill="E9EBF5"/>
          </w:tcPr>
          <w:p w14:paraId="7F1D65F1" w14:textId="77777777" w:rsidR="00FA1108" w:rsidRPr="00616E11" w:rsidRDefault="00000000">
            <w:pPr>
              <w:spacing w:before="20" w:after="20"/>
              <w:rPr>
                <w:rFonts w:cstheme="minorHAnsi"/>
                <w:i/>
                <w:szCs w:val="20"/>
              </w:rPr>
            </w:pPr>
            <w:del w:id="212" w:author="Unknown Author" w:date="2025-07-25T18:39:00Z">
              <w:r w:rsidRPr="00616E11">
                <w:rPr>
                  <w:rFonts w:cstheme="minorHAnsi"/>
                  <w:i/>
                  <w:iCs/>
                  <w:szCs w:val="20"/>
                </w:rPr>
                <w:delText>Data Validation (and test datasets)</w:delText>
              </w:r>
            </w:del>
          </w:p>
        </w:tc>
        <w:tc>
          <w:tcPr>
            <w:tcW w:w="1031" w:type="dxa"/>
            <w:tcBorders>
              <w:top w:val="single" w:sz="8" w:space="0" w:color="FFFFFF"/>
              <w:left w:val="single" w:sz="8" w:space="0" w:color="FFFFFF"/>
              <w:bottom w:val="single" w:sz="8" w:space="0" w:color="FFFFFF"/>
              <w:right w:val="single" w:sz="8" w:space="0" w:color="FFFFFF"/>
            </w:tcBorders>
            <w:shd w:val="clear" w:color="auto" w:fill="E9EBF5"/>
            <w:vAlign w:val="center"/>
          </w:tcPr>
          <w:p w14:paraId="25DCC756" w14:textId="77777777" w:rsidR="00FA1108" w:rsidRPr="00616E11" w:rsidRDefault="00FA1108">
            <w:pPr>
              <w:spacing w:before="20" w:after="20"/>
              <w:jc w:val="center"/>
              <w:rPr>
                <w:rFonts w:cstheme="minorHAnsi"/>
                <w:i/>
                <w:szCs w:val="20"/>
              </w:rPr>
            </w:pPr>
          </w:p>
        </w:tc>
        <w:tc>
          <w:tcPr>
            <w:tcW w:w="1076" w:type="dxa"/>
            <w:tcBorders>
              <w:top w:val="single" w:sz="8" w:space="0" w:color="FFFFFF"/>
              <w:left w:val="single" w:sz="8" w:space="0" w:color="FFFFFF"/>
              <w:bottom w:val="single" w:sz="8" w:space="0" w:color="FFFFFF"/>
              <w:right w:val="single" w:sz="8" w:space="0" w:color="FFFFFF"/>
            </w:tcBorders>
            <w:shd w:val="clear" w:color="auto" w:fill="E9EBF5"/>
            <w:vAlign w:val="center"/>
          </w:tcPr>
          <w:p w14:paraId="21D80097" w14:textId="77777777" w:rsidR="00FA1108" w:rsidRPr="00616E11" w:rsidRDefault="00000000">
            <w:pPr>
              <w:spacing w:before="20" w:after="20"/>
              <w:jc w:val="center"/>
              <w:rPr>
                <w:rFonts w:cstheme="minorHAnsi"/>
                <w:i/>
                <w:szCs w:val="20"/>
              </w:rPr>
            </w:pPr>
            <w:del w:id="213" w:author="Unknown Author" w:date="2025-07-25T18:39:00Z">
              <w:r w:rsidRPr="00616E11">
                <w:rPr>
                  <w:rFonts w:cstheme="minorHAnsi"/>
                  <w:i/>
                  <w:iCs/>
                  <w:szCs w:val="20"/>
                </w:rPr>
                <w:delText>X</w:delText>
              </w:r>
            </w:del>
          </w:p>
        </w:tc>
        <w:tc>
          <w:tcPr>
            <w:tcW w:w="1074" w:type="dxa"/>
            <w:tcBorders>
              <w:top w:val="single" w:sz="8" w:space="0" w:color="FFFFFF"/>
              <w:left w:val="single" w:sz="8" w:space="0" w:color="FFFFFF"/>
              <w:bottom w:val="single" w:sz="8" w:space="0" w:color="FFFFFF"/>
              <w:right w:val="single" w:sz="8" w:space="0" w:color="FFFFFF"/>
            </w:tcBorders>
            <w:shd w:val="clear" w:color="auto" w:fill="E9EBF5"/>
            <w:vAlign w:val="center"/>
          </w:tcPr>
          <w:p w14:paraId="769B6C3B" w14:textId="77777777" w:rsidR="00FA1108" w:rsidRPr="00616E11" w:rsidRDefault="00000000">
            <w:pPr>
              <w:spacing w:before="20" w:after="20"/>
              <w:jc w:val="center"/>
              <w:rPr>
                <w:rFonts w:cstheme="minorHAnsi"/>
                <w:i/>
                <w:szCs w:val="20"/>
              </w:rPr>
            </w:pPr>
            <w:del w:id="214" w:author="Unknown Author" w:date="2025-07-25T18:39:00Z">
              <w:r w:rsidRPr="00616E11">
                <w:rPr>
                  <w:rFonts w:cstheme="minorHAnsi"/>
                  <w:i/>
                  <w:iCs/>
                  <w:szCs w:val="20"/>
                </w:rPr>
                <w:delText>X</w:delText>
              </w:r>
            </w:del>
          </w:p>
        </w:tc>
        <w:tc>
          <w:tcPr>
            <w:tcW w:w="981" w:type="dxa"/>
            <w:tcBorders>
              <w:top w:val="single" w:sz="8" w:space="0" w:color="FFFFFF"/>
              <w:left w:val="single" w:sz="8" w:space="0" w:color="FFFFFF"/>
              <w:bottom w:val="single" w:sz="8" w:space="0" w:color="FFFFFF"/>
              <w:right w:val="single" w:sz="8" w:space="0" w:color="FFFFFF"/>
            </w:tcBorders>
            <w:shd w:val="clear" w:color="auto" w:fill="E9EBF5"/>
            <w:vAlign w:val="center"/>
          </w:tcPr>
          <w:p w14:paraId="4394094C" w14:textId="77777777" w:rsidR="00FA1108" w:rsidRPr="00616E11" w:rsidRDefault="00000000">
            <w:pPr>
              <w:spacing w:before="20" w:after="20"/>
              <w:jc w:val="center"/>
              <w:rPr>
                <w:rFonts w:cstheme="minorHAnsi"/>
                <w:i/>
                <w:szCs w:val="20"/>
              </w:rPr>
            </w:pPr>
            <w:del w:id="215" w:author="Unknown Author" w:date="2025-07-25T18:39:00Z">
              <w:r w:rsidRPr="00616E11">
                <w:rPr>
                  <w:rFonts w:cstheme="minorHAnsi"/>
                  <w:i/>
                  <w:iCs/>
                  <w:szCs w:val="20"/>
                </w:rPr>
                <w:delText>X</w:delText>
              </w:r>
            </w:del>
          </w:p>
        </w:tc>
        <w:tc>
          <w:tcPr>
            <w:tcW w:w="1180" w:type="dxa"/>
            <w:tcBorders>
              <w:top w:val="single" w:sz="8" w:space="0" w:color="FFFFFF"/>
              <w:left w:val="single" w:sz="8" w:space="0" w:color="FFFFFF"/>
              <w:bottom w:val="single" w:sz="8" w:space="0" w:color="FFFFFF"/>
              <w:right w:val="single" w:sz="8" w:space="0" w:color="FFFFFF"/>
            </w:tcBorders>
            <w:shd w:val="clear" w:color="auto" w:fill="E9EBF5"/>
            <w:vAlign w:val="center"/>
          </w:tcPr>
          <w:p w14:paraId="213577D0" w14:textId="77777777" w:rsidR="00FA1108" w:rsidRPr="00616E11" w:rsidRDefault="00000000">
            <w:pPr>
              <w:spacing w:before="20" w:after="20"/>
              <w:jc w:val="center"/>
              <w:rPr>
                <w:rFonts w:cstheme="minorHAnsi"/>
                <w:i/>
                <w:szCs w:val="20"/>
              </w:rPr>
            </w:pPr>
            <w:del w:id="216" w:author="Unknown Author" w:date="2025-07-25T18:39:00Z">
              <w:r w:rsidRPr="00616E11">
                <w:rPr>
                  <w:rFonts w:cstheme="minorHAnsi"/>
                  <w:i/>
                  <w:iCs/>
                  <w:szCs w:val="20"/>
                </w:rPr>
                <w:delText>X</w:delText>
              </w:r>
            </w:del>
          </w:p>
        </w:tc>
      </w:tr>
      <w:tr w:rsidR="00FA1108" w:rsidRPr="00616E11" w14:paraId="3A365F75" w14:textId="77777777" w:rsidTr="003C0C9A">
        <w:trPr>
          <w:trHeight w:val="259"/>
        </w:trPr>
        <w:tc>
          <w:tcPr>
            <w:tcW w:w="3468" w:type="dxa"/>
            <w:tcBorders>
              <w:top w:val="single" w:sz="8" w:space="0" w:color="FFFFFF"/>
              <w:left w:val="single" w:sz="8" w:space="0" w:color="FFFFFF"/>
              <w:bottom w:val="single" w:sz="8" w:space="0" w:color="FFFFFF"/>
              <w:right w:val="single" w:sz="8" w:space="0" w:color="FFFFFF"/>
            </w:tcBorders>
            <w:shd w:val="clear" w:color="auto" w:fill="CFD5EA"/>
          </w:tcPr>
          <w:p w14:paraId="51E523B1" w14:textId="77777777" w:rsidR="00FA1108" w:rsidRPr="00616E11" w:rsidRDefault="00000000">
            <w:pPr>
              <w:spacing w:before="20" w:after="20"/>
              <w:rPr>
                <w:rFonts w:cstheme="minorHAnsi"/>
                <w:szCs w:val="20"/>
              </w:rPr>
            </w:pPr>
            <w:del w:id="217" w:author="Unknown Author" w:date="2025-07-25T18:57:00Z">
              <w:r w:rsidRPr="00616E11">
                <w:rPr>
                  <w:rFonts w:cstheme="minorHAnsi"/>
                  <w:szCs w:val="20"/>
                </w:rPr>
                <w:delText>Exchange Catalogue</w:delText>
              </w:r>
            </w:del>
          </w:p>
        </w:tc>
        <w:tc>
          <w:tcPr>
            <w:tcW w:w="1031" w:type="dxa"/>
            <w:tcBorders>
              <w:top w:val="single" w:sz="8" w:space="0" w:color="FFFFFF"/>
              <w:left w:val="single" w:sz="8" w:space="0" w:color="FFFFFF"/>
              <w:bottom w:val="single" w:sz="8" w:space="0" w:color="FFFFFF"/>
              <w:right w:val="single" w:sz="8" w:space="0" w:color="FFFFFF"/>
            </w:tcBorders>
            <w:shd w:val="clear" w:color="auto" w:fill="CFD5EA"/>
            <w:vAlign w:val="center"/>
          </w:tcPr>
          <w:p w14:paraId="5E97230D" w14:textId="77777777" w:rsidR="00FA1108" w:rsidRPr="00616E11" w:rsidRDefault="00FA1108">
            <w:pPr>
              <w:spacing w:before="20" w:after="20"/>
              <w:jc w:val="center"/>
              <w:rPr>
                <w:rFonts w:cstheme="minorHAnsi"/>
                <w:szCs w:val="20"/>
              </w:rPr>
            </w:pPr>
          </w:p>
        </w:tc>
        <w:tc>
          <w:tcPr>
            <w:tcW w:w="1076" w:type="dxa"/>
            <w:tcBorders>
              <w:top w:val="single" w:sz="8" w:space="0" w:color="FFFFFF"/>
              <w:left w:val="single" w:sz="8" w:space="0" w:color="FFFFFF"/>
              <w:bottom w:val="single" w:sz="8" w:space="0" w:color="FFFFFF"/>
              <w:right w:val="single" w:sz="8" w:space="0" w:color="FFFFFF"/>
            </w:tcBorders>
            <w:shd w:val="clear" w:color="auto" w:fill="CFD5EA"/>
            <w:vAlign w:val="center"/>
          </w:tcPr>
          <w:p w14:paraId="67289D2F" w14:textId="77777777" w:rsidR="00FA1108" w:rsidRPr="00616E11" w:rsidRDefault="00000000">
            <w:pPr>
              <w:spacing w:before="20" w:after="20"/>
              <w:jc w:val="center"/>
              <w:rPr>
                <w:rFonts w:cstheme="minorHAnsi"/>
                <w:szCs w:val="20"/>
              </w:rPr>
            </w:pPr>
            <w:del w:id="218" w:author="Unknown Author" w:date="2025-07-25T18:57:00Z">
              <w:r w:rsidRPr="00616E11">
                <w:rPr>
                  <w:rFonts w:cstheme="minorHAnsi"/>
                  <w:szCs w:val="20"/>
                </w:rPr>
                <w:delText>X</w:delText>
              </w:r>
            </w:del>
          </w:p>
        </w:tc>
        <w:tc>
          <w:tcPr>
            <w:tcW w:w="1074" w:type="dxa"/>
            <w:tcBorders>
              <w:top w:val="single" w:sz="8" w:space="0" w:color="FFFFFF"/>
              <w:left w:val="single" w:sz="8" w:space="0" w:color="FFFFFF"/>
              <w:bottom w:val="single" w:sz="8" w:space="0" w:color="FFFFFF"/>
              <w:right w:val="single" w:sz="8" w:space="0" w:color="FFFFFF"/>
            </w:tcBorders>
            <w:shd w:val="clear" w:color="auto" w:fill="CFD5EA"/>
            <w:vAlign w:val="center"/>
          </w:tcPr>
          <w:p w14:paraId="1C2310C2" w14:textId="77777777" w:rsidR="00FA1108" w:rsidRPr="00616E11" w:rsidRDefault="00000000">
            <w:pPr>
              <w:spacing w:before="20" w:after="20"/>
              <w:jc w:val="center"/>
              <w:rPr>
                <w:rFonts w:cstheme="minorHAnsi"/>
                <w:szCs w:val="20"/>
              </w:rPr>
            </w:pPr>
            <w:del w:id="219" w:author="Unknown Author" w:date="2025-07-25T18:57:00Z">
              <w:r w:rsidRPr="00616E11">
                <w:rPr>
                  <w:rFonts w:cstheme="minorHAnsi"/>
                  <w:szCs w:val="20"/>
                </w:rPr>
                <w:delText>X</w:delText>
              </w:r>
            </w:del>
          </w:p>
        </w:tc>
        <w:tc>
          <w:tcPr>
            <w:tcW w:w="981" w:type="dxa"/>
            <w:tcBorders>
              <w:top w:val="single" w:sz="8" w:space="0" w:color="FFFFFF"/>
              <w:left w:val="single" w:sz="8" w:space="0" w:color="FFFFFF"/>
              <w:bottom w:val="single" w:sz="8" w:space="0" w:color="FFFFFF"/>
              <w:right w:val="single" w:sz="8" w:space="0" w:color="FFFFFF"/>
            </w:tcBorders>
            <w:shd w:val="clear" w:color="auto" w:fill="CFD5EA"/>
            <w:vAlign w:val="center"/>
          </w:tcPr>
          <w:p w14:paraId="08469F8C" w14:textId="77777777" w:rsidR="00FA1108" w:rsidRPr="00616E11" w:rsidRDefault="00000000">
            <w:pPr>
              <w:spacing w:before="20" w:after="20"/>
              <w:jc w:val="center"/>
              <w:rPr>
                <w:rFonts w:cstheme="minorHAnsi"/>
                <w:szCs w:val="20"/>
              </w:rPr>
            </w:pPr>
            <w:del w:id="220" w:author="Unknown Author" w:date="2025-07-25T18:57:00Z">
              <w:r w:rsidRPr="00616E11">
                <w:rPr>
                  <w:rFonts w:cstheme="minorHAnsi"/>
                  <w:szCs w:val="20"/>
                </w:rPr>
                <w:delText>X</w:delText>
              </w:r>
            </w:del>
          </w:p>
        </w:tc>
        <w:tc>
          <w:tcPr>
            <w:tcW w:w="1180" w:type="dxa"/>
            <w:tcBorders>
              <w:top w:val="single" w:sz="8" w:space="0" w:color="FFFFFF"/>
              <w:left w:val="single" w:sz="8" w:space="0" w:color="FFFFFF"/>
              <w:bottom w:val="single" w:sz="8" w:space="0" w:color="FFFFFF"/>
              <w:right w:val="single" w:sz="8" w:space="0" w:color="FFFFFF"/>
            </w:tcBorders>
            <w:shd w:val="clear" w:color="auto" w:fill="CFD5EA"/>
            <w:vAlign w:val="center"/>
          </w:tcPr>
          <w:p w14:paraId="186372C3" w14:textId="77777777" w:rsidR="00FA1108" w:rsidRPr="00616E11" w:rsidRDefault="00000000">
            <w:pPr>
              <w:spacing w:before="20" w:after="20"/>
              <w:jc w:val="center"/>
              <w:rPr>
                <w:rFonts w:cstheme="minorHAnsi"/>
                <w:szCs w:val="20"/>
              </w:rPr>
            </w:pPr>
            <w:del w:id="221" w:author="Unknown Author" w:date="2025-07-25T18:57:00Z">
              <w:r w:rsidRPr="00616E11">
                <w:rPr>
                  <w:rFonts w:cstheme="minorHAnsi"/>
                  <w:szCs w:val="20"/>
                </w:rPr>
                <w:delText>X</w:delText>
              </w:r>
            </w:del>
          </w:p>
        </w:tc>
      </w:tr>
      <w:tr w:rsidR="00FA1108" w:rsidRPr="00616E11" w14:paraId="3A47138F" w14:textId="77777777" w:rsidTr="003C0C9A">
        <w:trPr>
          <w:trHeight w:val="265"/>
        </w:trPr>
        <w:tc>
          <w:tcPr>
            <w:tcW w:w="3468" w:type="dxa"/>
            <w:tcBorders>
              <w:top w:val="single" w:sz="8" w:space="0" w:color="FFFFFF"/>
              <w:left w:val="single" w:sz="8" w:space="0" w:color="FFFFFF"/>
              <w:bottom w:val="single" w:sz="8" w:space="0" w:color="FFFFFF"/>
              <w:right w:val="single" w:sz="8" w:space="0" w:color="FFFFFF"/>
            </w:tcBorders>
            <w:shd w:val="clear" w:color="auto" w:fill="E9EBF5"/>
          </w:tcPr>
          <w:p w14:paraId="52F8E352" w14:textId="77777777" w:rsidR="00FA1108" w:rsidRPr="00616E11" w:rsidRDefault="00000000">
            <w:pPr>
              <w:spacing w:before="20" w:after="20"/>
              <w:rPr>
                <w:rFonts w:cstheme="minorHAnsi"/>
                <w:szCs w:val="20"/>
              </w:rPr>
            </w:pPr>
            <w:r w:rsidRPr="00616E11">
              <w:rPr>
                <w:rFonts w:cstheme="minorHAnsi"/>
                <w:szCs w:val="20"/>
              </w:rPr>
              <w:t>Encryption / Digital Signatures</w:t>
            </w:r>
          </w:p>
        </w:tc>
        <w:tc>
          <w:tcPr>
            <w:tcW w:w="1031" w:type="dxa"/>
            <w:tcBorders>
              <w:top w:val="single" w:sz="8" w:space="0" w:color="FFFFFF"/>
              <w:left w:val="single" w:sz="8" w:space="0" w:color="FFFFFF"/>
              <w:bottom w:val="single" w:sz="8" w:space="0" w:color="FFFFFF"/>
              <w:right w:val="single" w:sz="8" w:space="0" w:color="FFFFFF"/>
            </w:tcBorders>
            <w:shd w:val="clear" w:color="auto" w:fill="E9EBF5"/>
            <w:vAlign w:val="center"/>
          </w:tcPr>
          <w:p w14:paraId="31359622" w14:textId="77777777" w:rsidR="00FA1108" w:rsidRPr="00616E11" w:rsidRDefault="00FA1108">
            <w:pPr>
              <w:spacing w:before="20" w:after="20"/>
              <w:jc w:val="center"/>
              <w:rPr>
                <w:rFonts w:cstheme="minorHAnsi"/>
                <w:szCs w:val="20"/>
              </w:rPr>
            </w:pPr>
          </w:p>
        </w:tc>
        <w:tc>
          <w:tcPr>
            <w:tcW w:w="1076" w:type="dxa"/>
            <w:tcBorders>
              <w:top w:val="single" w:sz="8" w:space="0" w:color="FFFFFF"/>
              <w:left w:val="single" w:sz="8" w:space="0" w:color="FFFFFF"/>
              <w:bottom w:val="single" w:sz="8" w:space="0" w:color="FFFFFF"/>
              <w:right w:val="single" w:sz="8" w:space="0" w:color="FFFFFF"/>
            </w:tcBorders>
            <w:shd w:val="clear" w:color="auto" w:fill="E9EBF5"/>
            <w:vAlign w:val="center"/>
          </w:tcPr>
          <w:p w14:paraId="6FCD6BEB" w14:textId="77777777" w:rsidR="00FA1108" w:rsidRPr="00616E11" w:rsidRDefault="00000000">
            <w:pPr>
              <w:spacing w:before="20" w:after="20"/>
              <w:jc w:val="center"/>
              <w:rPr>
                <w:rFonts w:cstheme="minorHAnsi"/>
                <w:szCs w:val="20"/>
              </w:rPr>
            </w:pPr>
            <w:ins w:id="222" w:author="Unknown Author" w:date="2025-07-27T00:49:00Z">
              <w:r w:rsidRPr="00616E11">
                <w:rPr>
                  <w:rFonts w:cstheme="minorHAnsi"/>
                  <w:szCs w:val="20"/>
                </w:rPr>
                <w:t>R</w:t>
              </w:r>
            </w:ins>
          </w:p>
        </w:tc>
        <w:tc>
          <w:tcPr>
            <w:tcW w:w="1074" w:type="dxa"/>
            <w:tcBorders>
              <w:top w:val="single" w:sz="8" w:space="0" w:color="FFFFFF"/>
              <w:left w:val="single" w:sz="8" w:space="0" w:color="FFFFFF"/>
              <w:bottom w:val="single" w:sz="8" w:space="0" w:color="FFFFFF"/>
              <w:right w:val="single" w:sz="8" w:space="0" w:color="FFFFFF"/>
            </w:tcBorders>
            <w:shd w:val="clear" w:color="auto" w:fill="E9EBF5"/>
            <w:vAlign w:val="center"/>
          </w:tcPr>
          <w:p w14:paraId="36B200D8" w14:textId="77777777" w:rsidR="00FA1108" w:rsidRPr="00616E11" w:rsidRDefault="00000000">
            <w:pPr>
              <w:spacing w:before="20" w:after="20"/>
              <w:jc w:val="center"/>
              <w:rPr>
                <w:rFonts w:cstheme="minorHAnsi"/>
                <w:szCs w:val="20"/>
              </w:rPr>
            </w:pPr>
            <w:r w:rsidRPr="00616E11">
              <w:rPr>
                <w:rFonts w:cstheme="minorHAnsi"/>
                <w:szCs w:val="20"/>
              </w:rPr>
              <w:t>X</w:t>
            </w:r>
          </w:p>
        </w:tc>
        <w:tc>
          <w:tcPr>
            <w:tcW w:w="981" w:type="dxa"/>
            <w:tcBorders>
              <w:top w:val="single" w:sz="8" w:space="0" w:color="FFFFFF"/>
              <w:left w:val="single" w:sz="8" w:space="0" w:color="FFFFFF"/>
              <w:bottom w:val="single" w:sz="8" w:space="0" w:color="FFFFFF"/>
              <w:right w:val="single" w:sz="8" w:space="0" w:color="FFFFFF"/>
            </w:tcBorders>
            <w:shd w:val="clear" w:color="auto" w:fill="E9EBF5"/>
            <w:vAlign w:val="center"/>
          </w:tcPr>
          <w:p w14:paraId="65D73CA7" w14:textId="77777777" w:rsidR="00FA1108" w:rsidRPr="00616E11" w:rsidRDefault="00000000">
            <w:pPr>
              <w:spacing w:before="20" w:after="20"/>
              <w:jc w:val="center"/>
              <w:rPr>
                <w:rFonts w:cstheme="minorHAnsi"/>
                <w:szCs w:val="20"/>
              </w:rPr>
            </w:pPr>
            <w:r w:rsidRPr="00616E11">
              <w:rPr>
                <w:rFonts w:cstheme="minorHAnsi"/>
                <w:szCs w:val="20"/>
              </w:rPr>
              <w:t>X</w:t>
            </w:r>
          </w:p>
        </w:tc>
        <w:tc>
          <w:tcPr>
            <w:tcW w:w="1180" w:type="dxa"/>
            <w:tcBorders>
              <w:top w:val="single" w:sz="8" w:space="0" w:color="FFFFFF"/>
              <w:left w:val="single" w:sz="8" w:space="0" w:color="FFFFFF"/>
              <w:bottom w:val="single" w:sz="8" w:space="0" w:color="FFFFFF"/>
              <w:right w:val="single" w:sz="8" w:space="0" w:color="FFFFFF"/>
            </w:tcBorders>
            <w:shd w:val="clear" w:color="auto" w:fill="E9EBF5"/>
            <w:vAlign w:val="center"/>
          </w:tcPr>
          <w:p w14:paraId="0D3EB8E0" w14:textId="77777777" w:rsidR="00FA1108" w:rsidRPr="00616E11" w:rsidRDefault="00000000">
            <w:pPr>
              <w:spacing w:before="20" w:after="20"/>
              <w:jc w:val="center"/>
              <w:rPr>
                <w:rFonts w:cstheme="minorHAnsi"/>
                <w:szCs w:val="20"/>
              </w:rPr>
            </w:pPr>
            <w:r w:rsidRPr="00616E11">
              <w:rPr>
                <w:rFonts w:cstheme="minorHAnsi"/>
                <w:szCs w:val="20"/>
              </w:rPr>
              <w:t>X</w:t>
            </w:r>
          </w:p>
        </w:tc>
      </w:tr>
      <w:tr w:rsidR="00FA1108" w:rsidRPr="00616E11" w14:paraId="4B8D7B78" w14:textId="77777777" w:rsidTr="003C0C9A">
        <w:trPr>
          <w:trHeight w:val="256"/>
        </w:trPr>
        <w:tc>
          <w:tcPr>
            <w:tcW w:w="3468" w:type="dxa"/>
            <w:tcBorders>
              <w:top w:val="single" w:sz="8" w:space="0" w:color="FFFFFF"/>
              <w:left w:val="single" w:sz="8" w:space="0" w:color="FFFFFF"/>
              <w:bottom w:val="single" w:sz="8" w:space="0" w:color="FFFFFF"/>
              <w:right w:val="single" w:sz="8" w:space="0" w:color="FFFFFF"/>
            </w:tcBorders>
            <w:shd w:val="clear" w:color="auto" w:fill="CFD5EA"/>
          </w:tcPr>
          <w:p w14:paraId="53C638E7" w14:textId="77777777" w:rsidR="00FA1108" w:rsidRPr="00616E11" w:rsidRDefault="00000000">
            <w:pPr>
              <w:spacing w:before="20" w:after="20"/>
              <w:rPr>
                <w:ins w:id="223" w:author="Unknown Author" w:date="2025-07-27T01:19:00Z"/>
                <w:rFonts w:cstheme="minorHAnsi"/>
                <w:szCs w:val="20"/>
              </w:rPr>
            </w:pPr>
            <w:r w:rsidRPr="00616E11">
              <w:rPr>
                <w:rFonts w:cstheme="minorHAnsi"/>
                <w:szCs w:val="20"/>
              </w:rPr>
              <w:t>Interoperability</w:t>
            </w:r>
            <w:ins w:id="224" w:author="Unknown Author" w:date="2025-07-27T01:19:00Z">
              <w:r w:rsidRPr="00616E11">
                <w:rPr>
                  <w:rFonts w:cstheme="minorHAnsi"/>
                  <w:szCs w:val="20"/>
                </w:rPr>
                <w:t xml:space="preserve"> (S-98, S-158:98)</w:t>
              </w:r>
            </w:ins>
          </w:p>
          <w:p w14:paraId="7681DB98" w14:textId="77777777" w:rsidR="00FA1108" w:rsidRPr="00616E11" w:rsidRDefault="00000000">
            <w:pPr>
              <w:spacing w:before="20" w:after="20"/>
              <w:rPr>
                <w:rFonts w:cstheme="minorHAnsi"/>
                <w:szCs w:val="20"/>
              </w:rPr>
            </w:pPr>
            <w:ins w:id="225" w:author="Unknown Author" w:date="2025-07-27T01:19:00Z">
              <w:r w:rsidRPr="00616E11">
                <w:rPr>
                  <w:rFonts w:cstheme="minorHAnsi"/>
                  <w:szCs w:val="20"/>
                </w:rPr>
                <w:t>Includes cross-product validation</w:t>
              </w:r>
            </w:ins>
          </w:p>
        </w:tc>
        <w:tc>
          <w:tcPr>
            <w:tcW w:w="1031" w:type="dxa"/>
            <w:tcBorders>
              <w:top w:val="single" w:sz="8" w:space="0" w:color="FFFFFF"/>
              <w:left w:val="single" w:sz="8" w:space="0" w:color="FFFFFF"/>
              <w:bottom w:val="single" w:sz="8" w:space="0" w:color="FFFFFF"/>
              <w:right w:val="single" w:sz="8" w:space="0" w:color="FFFFFF"/>
            </w:tcBorders>
            <w:shd w:val="clear" w:color="auto" w:fill="CFD5EA"/>
            <w:vAlign w:val="center"/>
          </w:tcPr>
          <w:p w14:paraId="6ED242B6" w14:textId="77777777" w:rsidR="00FA1108" w:rsidRPr="00616E11" w:rsidRDefault="00FA1108">
            <w:pPr>
              <w:spacing w:before="20" w:after="20"/>
              <w:jc w:val="center"/>
              <w:rPr>
                <w:rFonts w:cstheme="minorHAnsi"/>
                <w:szCs w:val="20"/>
              </w:rPr>
            </w:pPr>
          </w:p>
        </w:tc>
        <w:tc>
          <w:tcPr>
            <w:tcW w:w="1076" w:type="dxa"/>
            <w:tcBorders>
              <w:top w:val="single" w:sz="8" w:space="0" w:color="FFFFFF"/>
              <w:left w:val="single" w:sz="8" w:space="0" w:color="FFFFFF"/>
              <w:bottom w:val="single" w:sz="8" w:space="0" w:color="FFFFFF"/>
              <w:right w:val="single" w:sz="8" w:space="0" w:color="FFFFFF"/>
            </w:tcBorders>
            <w:shd w:val="clear" w:color="auto" w:fill="CFD5EA"/>
            <w:vAlign w:val="center"/>
          </w:tcPr>
          <w:p w14:paraId="135640EC" w14:textId="77777777" w:rsidR="00FA1108" w:rsidRPr="00616E11" w:rsidRDefault="00000000">
            <w:pPr>
              <w:spacing w:before="20" w:after="20"/>
              <w:jc w:val="center"/>
              <w:rPr>
                <w:rFonts w:cstheme="minorHAnsi"/>
                <w:szCs w:val="20"/>
              </w:rPr>
            </w:pPr>
            <w:ins w:id="226" w:author="Unknown Author" w:date="2025-07-27T01:18:00Z">
              <w:r w:rsidRPr="00616E11">
                <w:rPr>
                  <w:rFonts w:cstheme="minorHAnsi"/>
                  <w:szCs w:val="20"/>
                </w:rPr>
                <w:t>R*</w:t>
              </w:r>
            </w:ins>
          </w:p>
        </w:tc>
        <w:tc>
          <w:tcPr>
            <w:tcW w:w="1074" w:type="dxa"/>
            <w:tcBorders>
              <w:top w:val="single" w:sz="8" w:space="0" w:color="FFFFFF"/>
              <w:left w:val="single" w:sz="8" w:space="0" w:color="FFFFFF"/>
              <w:bottom w:val="single" w:sz="8" w:space="0" w:color="FFFFFF"/>
              <w:right w:val="single" w:sz="8" w:space="0" w:color="FFFFFF"/>
            </w:tcBorders>
            <w:shd w:val="clear" w:color="auto" w:fill="CFD5EA"/>
            <w:vAlign w:val="center"/>
          </w:tcPr>
          <w:p w14:paraId="6F055A80" w14:textId="77777777" w:rsidR="00FA1108" w:rsidRPr="00616E11" w:rsidRDefault="00000000">
            <w:pPr>
              <w:spacing w:before="20" w:after="20"/>
              <w:jc w:val="center"/>
              <w:rPr>
                <w:del w:id="227" w:author="Unknown Author" w:date="2025-07-27T01:18:00Z"/>
                <w:rFonts w:cstheme="minorHAnsi"/>
                <w:i/>
                <w:iCs/>
                <w:szCs w:val="20"/>
              </w:rPr>
            </w:pPr>
            <w:r w:rsidRPr="00616E11">
              <w:t>x*</w:t>
            </w:r>
          </w:p>
          <w:p w14:paraId="3B6DC641" w14:textId="77777777" w:rsidR="00FA1108" w:rsidRPr="00616E11" w:rsidRDefault="00000000">
            <w:pPr>
              <w:spacing w:before="20" w:after="20"/>
              <w:jc w:val="center"/>
              <w:rPr>
                <w:rFonts w:cstheme="minorHAnsi"/>
                <w:i/>
                <w:iCs/>
                <w:szCs w:val="20"/>
              </w:rPr>
            </w:pPr>
            <w:del w:id="228" w:author="Unknown Author" w:date="2025-07-27T01:18:00Z">
              <w:r w:rsidRPr="00616E11">
                <w:delText>(draft)</w:delText>
              </w:r>
            </w:del>
          </w:p>
        </w:tc>
        <w:tc>
          <w:tcPr>
            <w:tcW w:w="981" w:type="dxa"/>
            <w:tcBorders>
              <w:top w:val="single" w:sz="8" w:space="0" w:color="FFFFFF"/>
              <w:left w:val="single" w:sz="8" w:space="0" w:color="FFFFFF"/>
              <w:bottom w:val="single" w:sz="8" w:space="0" w:color="FFFFFF"/>
              <w:right w:val="single" w:sz="8" w:space="0" w:color="FFFFFF"/>
            </w:tcBorders>
            <w:shd w:val="clear" w:color="auto" w:fill="CFD5EA"/>
            <w:vAlign w:val="center"/>
          </w:tcPr>
          <w:p w14:paraId="7D5B78DC" w14:textId="77777777" w:rsidR="00FA1108" w:rsidRPr="00616E11" w:rsidRDefault="00000000">
            <w:pPr>
              <w:spacing w:before="20" w:after="20"/>
              <w:jc w:val="center"/>
              <w:rPr>
                <w:rFonts w:cstheme="minorHAnsi"/>
                <w:szCs w:val="20"/>
              </w:rPr>
            </w:pPr>
            <w:r w:rsidRPr="00616E11">
              <w:rPr>
                <w:rFonts w:cstheme="minorHAnsi"/>
                <w:szCs w:val="20"/>
              </w:rPr>
              <w:t>X* (tested)</w:t>
            </w:r>
          </w:p>
        </w:tc>
        <w:tc>
          <w:tcPr>
            <w:tcW w:w="1180" w:type="dxa"/>
            <w:tcBorders>
              <w:top w:val="single" w:sz="8" w:space="0" w:color="FFFFFF"/>
              <w:left w:val="single" w:sz="8" w:space="0" w:color="FFFFFF"/>
              <w:bottom w:val="single" w:sz="8" w:space="0" w:color="FFFFFF"/>
              <w:right w:val="single" w:sz="8" w:space="0" w:color="FFFFFF"/>
            </w:tcBorders>
            <w:shd w:val="clear" w:color="auto" w:fill="CFD5EA"/>
            <w:vAlign w:val="center"/>
          </w:tcPr>
          <w:p w14:paraId="39389A8A" w14:textId="77777777" w:rsidR="00FA1108" w:rsidRPr="00616E11" w:rsidRDefault="00000000">
            <w:pPr>
              <w:spacing w:before="20" w:after="20"/>
              <w:jc w:val="center"/>
              <w:rPr>
                <w:rFonts w:cstheme="minorHAnsi"/>
                <w:szCs w:val="20"/>
                <w:vertAlign w:val="superscript"/>
              </w:rPr>
            </w:pPr>
            <w:r w:rsidRPr="00616E11">
              <w:rPr>
                <w:rFonts w:cstheme="minorHAnsi"/>
                <w:szCs w:val="20"/>
              </w:rPr>
              <w:t>X*</w:t>
            </w:r>
          </w:p>
        </w:tc>
      </w:tr>
      <w:tr w:rsidR="00FA1108" w:rsidRPr="00616E11" w14:paraId="6FE8885E" w14:textId="77777777" w:rsidTr="003C0C9A">
        <w:trPr>
          <w:trHeight w:val="263"/>
        </w:trPr>
        <w:tc>
          <w:tcPr>
            <w:tcW w:w="3468" w:type="dxa"/>
            <w:tcBorders>
              <w:top w:val="single" w:sz="8" w:space="0" w:color="FFFFFF"/>
              <w:left w:val="single" w:sz="8" w:space="0" w:color="FFFFFF"/>
              <w:bottom w:val="single" w:sz="8" w:space="0" w:color="FFFFFF"/>
              <w:right w:val="single" w:sz="8" w:space="0" w:color="FFFFFF"/>
            </w:tcBorders>
            <w:shd w:val="clear" w:color="auto" w:fill="E9EBF5"/>
          </w:tcPr>
          <w:p w14:paraId="0DC6948C" w14:textId="77777777" w:rsidR="00FA1108" w:rsidRPr="00616E11" w:rsidRDefault="00000000">
            <w:pPr>
              <w:spacing w:before="20" w:after="20"/>
              <w:rPr>
                <w:rFonts w:cstheme="minorHAnsi"/>
                <w:szCs w:val="20"/>
              </w:rPr>
            </w:pPr>
            <w:r w:rsidRPr="00616E11">
              <w:rPr>
                <w:rFonts w:cstheme="minorHAnsi"/>
                <w:szCs w:val="20"/>
              </w:rPr>
              <w:t>Alerts and Indications</w:t>
            </w:r>
          </w:p>
        </w:tc>
        <w:tc>
          <w:tcPr>
            <w:tcW w:w="1031" w:type="dxa"/>
            <w:tcBorders>
              <w:top w:val="single" w:sz="8" w:space="0" w:color="FFFFFF"/>
              <w:left w:val="single" w:sz="8" w:space="0" w:color="FFFFFF"/>
              <w:bottom w:val="single" w:sz="8" w:space="0" w:color="FFFFFF"/>
              <w:right w:val="single" w:sz="8" w:space="0" w:color="FFFFFF"/>
            </w:tcBorders>
            <w:shd w:val="clear" w:color="auto" w:fill="E9EBF5"/>
            <w:vAlign w:val="center"/>
          </w:tcPr>
          <w:p w14:paraId="163D6C32" w14:textId="77777777" w:rsidR="00FA1108" w:rsidRPr="00616E11" w:rsidRDefault="00FA1108">
            <w:pPr>
              <w:spacing w:before="20" w:after="20"/>
              <w:jc w:val="center"/>
              <w:rPr>
                <w:rFonts w:cstheme="minorHAnsi"/>
                <w:szCs w:val="20"/>
              </w:rPr>
            </w:pPr>
          </w:p>
        </w:tc>
        <w:tc>
          <w:tcPr>
            <w:tcW w:w="1076" w:type="dxa"/>
            <w:tcBorders>
              <w:top w:val="single" w:sz="8" w:space="0" w:color="FFFFFF"/>
              <w:left w:val="single" w:sz="8" w:space="0" w:color="FFFFFF"/>
              <w:bottom w:val="single" w:sz="8" w:space="0" w:color="FFFFFF"/>
              <w:right w:val="single" w:sz="8" w:space="0" w:color="FFFFFF"/>
            </w:tcBorders>
            <w:shd w:val="clear" w:color="auto" w:fill="E9EBF5"/>
            <w:vAlign w:val="center"/>
          </w:tcPr>
          <w:p w14:paraId="4D6C6985" w14:textId="77777777" w:rsidR="00FA1108" w:rsidRPr="00616E11" w:rsidRDefault="00000000">
            <w:pPr>
              <w:spacing w:before="20" w:after="20"/>
              <w:jc w:val="center"/>
              <w:rPr>
                <w:rFonts w:cstheme="minorHAnsi"/>
                <w:szCs w:val="20"/>
              </w:rPr>
            </w:pPr>
            <w:ins w:id="229" w:author="Unknown Author" w:date="2025-07-27T01:06:00Z">
              <w:r w:rsidRPr="00616E11">
                <w:rPr>
                  <w:rFonts w:cstheme="minorHAnsi"/>
                  <w:szCs w:val="20"/>
                </w:rPr>
                <w:t>R*</w:t>
              </w:r>
            </w:ins>
          </w:p>
        </w:tc>
        <w:tc>
          <w:tcPr>
            <w:tcW w:w="1074" w:type="dxa"/>
            <w:tcBorders>
              <w:top w:val="single" w:sz="8" w:space="0" w:color="FFFFFF"/>
              <w:left w:val="single" w:sz="8" w:space="0" w:color="FFFFFF"/>
              <w:bottom w:val="single" w:sz="8" w:space="0" w:color="FFFFFF"/>
              <w:right w:val="single" w:sz="8" w:space="0" w:color="FFFFFF"/>
            </w:tcBorders>
            <w:shd w:val="clear" w:color="auto" w:fill="E9EBF5"/>
            <w:vAlign w:val="center"/>
          </w:tcPr>
          <w:p w14:paraId="5318E55D" w14:textId="77777777" w:rsidR="00FA1108" w:rsidRPr="00616E11" w:rsidRDefault="00000000">
            <w:pPr>
              <w:spacing w:before="20" w:after="20"/>
              <w:jc w:val="center"/>
              <w:rPr>
                <w:rFonts w:cstheme="minorHAnsi"/>
                <w:szCs w:val="20"/>
              </w:rPr>
            </w:pPr>
            <w:ins w:id="230" w:author="Unknown Author" w:date="2025-07-27T01:06:00Z">
              <w:r w:rsidRPr="00616E11">
                <w:rPr>
                  <w:rFonts w:cstheme="minorHAnsi"/>
                  <w:szCs w:val="20"/>
                </w:rPr>
                <w:t>R</w:t>
              </w:r>
            </w:ins>
            <w:ins w:id="231" w:author="Unknown Author" w:date="2025-07-27T00:48:00Z">
              <w:r w:rsidRPr="00616E11">
                <w:rPr>
                  <w:rFonts w:cstheme="minorHAnsi"/>
                  <w:szCs w:val="20"/>
                </w:rPr>
                <w:t>*</w:t>
              </w:r>
            </w:ins>
          </w:p>
        </w:tc>
        <w:tc>
          <w:tcPr>
            <w:tcW w:w="981" w:type="dxa"/>
            <w:tcBorders>
              <w:top w:val="single" w:sz="8" w:space="0" w:color="FFFFFF"/>
              <w:left w:val="single" w:sz="8" w:space="0" w:color="FFFFFF"/>
              <w:bottom w:val="single" w:sz="8" w:space="0" w:color="FFFFFF"/>
              <w:right w:val="single" w:sz="8" w:space="0" w:color="FFFFFF"/>
            </w:tcBorders>
            <w:shd w:val="clear" w:color="auto" w:fill="E9EBF5"/>
            <w:vAlign w:val="center"/>
          </w:tcPr>
          <w:p w14:paraId="7D23F6A6" w14:textId="77777777" w:rsidR="00FA1108" w:rsidRPr="00616E11" w:rsidRDefault="00000000">
            <w:pPr>
              <w:spacing w:before="20" w:after="20"/>
              <w:jc w:val="center"/>
              <w:rPr>
                <w:rFonts w:cstheme="minorHAnsi"/>
                <w:szCs w:val="20"/>
              </w:rPr>
            </w:pPr>
            <w:r w:rsidRPr="00616E11">
              <w:rPr>
                <w:rFonts w:cstheme="minorHAnsi"/>
                <w:szCs w:val="20"/>
              </w:rPr>
              <w:t>X*</w:t>
            </w:r>
          </w:p>
        </w:tc>
        <w:tc>
          <w:tcPr>
            <w:tcW w:w="1180" w:type="dxa"/>
            <w:tcBorders>
              <w:top w:val="single" w:sz="8" w:space="0" w:color="FFFFFF"/>
              <w:left w:val="single" w:sz="8" w:space="0" w:color="FFFFFF"/>
              <w:bottom w:val="single" w:sz="8" w:space="0" w:color="FFFFFF"/>
              <w:right w:val="single" w:sz="8" w:space="0" w:color="FFFFFF"/>
            </w:tcBorders>
            <w:shd w:val="clear" w:color="auto" w:fill="E9EBF5"/>
            <w:vAlign w:val="center"/>
          </w:tcPr>
          <w:p w14:paraId="67BA44A6" w14:textId="77777777" w:rsidR="00FA1108" w:rsidRPr="00616E11" w:rsidRDefault="00000000">
            <w:pPr>
              <w:spacing w:before="20" w:after="20"/>
              <w:jc w:val="center"/>
              <w:rPr>
                <w:rFonts w:cstheme="minorHAnsi"/>
                <w:szCs w:val="20"/>
                <w:vertAlign w:val="superscript"/>
              </w:rPr>
            </w:pPr>
            <w:r w:rsidRPr="00616E11">
              <w:rPr>
                <w:rFonts w:cstheme="minorHAnsi"/>
                <w:szCs w:val="20"/>
              </w:rPr>
              <w:t>X*</w:t>
            </w:r>
          </w:p>
        </w:tc>
      </w:tr>
      <w:tr w:rsidR="00FA1108" w:rsidRPr="00616E11" w14:paraId="6785ACEE" w14:textId="77777777" w:rsidTr="003C0C9A">
        <w:trPr>
          <w:trHeight w:val="313"/>
        </w:trPr>
        <w:tc>
          <w:tcPr>
            <w:tcW w:w="3468" w:type="dxa"/>
            <w:tcBorders>
              <w:top w:val="single" w:sz="8" w:space="0" w:color="FFFFFF"/>
              <w:left w:val="single" w:sz="8" w:space="0" w:color="FFFFFF"/>
              <w:bottom w:val="single" w:sz="8" w:space="0" w:color="FFFFFF"/>
              <w:right w:val="single" w:sz="8" w:space="0" w:color="FFFFFF"/>
            </w:tcBorders>
            <w:shd w:val="clear" w:color="auto" w:fill="CFD5EA"/>
          </w:tcPr>
          <w:p w14:paraId="46C465D9" w14:textId="77777777" w:rsidR="00FA1108" w:rsidRPr="00616E11" w:rsidRDefault="00000000">
            <w:pPr>
              <w:spacing w:before="20" w:after="20"/>
              <w:rPr>
                <w:rFonts w:cstheme="minorHAnsi"/>
                <w:szCs w:val="20"/>
              </w:rPr>
            </w:pPr>
            <w:r w:rsidRPr="00616E11">
              <w:rPr>
                <w:rFonts w:cstheme="minorHAnsi"/>
                <w:szCs w:val="20"/>
              </w:rPr>
              <w:t>Operational data</w:t>
            </w:r>
          </w:p>
        </w:tc>
        <w:tc>
          <w:tcPr>
            <w:tcW w:w="1031" w:type="dxa"/>
            <w:tcBorders>
              <w:top w:val="single" w:sz="8" w:space="0" w:color="FFFFFF"/>
              <w:left w:val="single" w:sz="8" w:space="0" w:color="FFFFFF"/>
              <w:bottom w:val="single" w:sz="8" w:space="0" w:color="FFFFFF"/>
              <w:right w:val="single" w:sz="8" w:space="0" w:color="FFFFFF"/>
            </w:tcBorders>
            <w:shd w:val="clear" w:color="auto" w:fill="CFD5EA"/>
            <w:vAlign w:val="center"/>
          </w:tcPr>
          <w:p w14:paraId="77841EA7" w14:textId="77777777" w:rsidR="00FA1108" w:rsidRPr="00616E11" w:rsidRDefault="00FA1108">
            <w:pPr>
              <w:spacing w:before="20" w:after="20"/>
              <w:jc w:val="center"/>
              <w:rPr>
                <w:rFonts w:cstheme="minorHAnsi"/>
                <w:szCs w:val="20"/>
              </w:rPr>
            </w:pPr>
          </w:p>
        </w:tc>
        <w:tc>
          <w:tcPr>
            <w:tcW w:w="1076" w:type="dxa"/>
            <w:tcBorders>
              <w:top w:val="single" w:sz="8" w:space="0" w:color="FFFFFF"/>
              <w:left w:val="single" w:sz="8" w:space="0" w:color="FFFFFF"/>
              <w:bottom w:val="single" w:sz="8" w:space="0" w:color="FFFFFF"/>
              <w:right w:val="single" w:sz="8" w:space="0" w:color="FFFFFF"/>
            </w:tcBorders>
            <w:shd w:val="clear" w:color="auto" w:fill="CFD5EA"/>
            <w:vAlign w:val="center"/>
          </w:tcPr>
          <w:p w14:paraId="2298F14B" w14:textId="77777777" w:rsidR="00FA1108" w:rsidRPr="00616E11" w:rsidRDefault="00FA1108">
            <w:pPr>
              <w:spacing w:before="20" w:after="20"/>
              <w:jc w:val="center"/>
              <w:rPr>
                <w:rFonts w:cstheme="minorHAnsi"/>
                <w:szCs w:val="20"/>
              </w:rPr>
            </w:pPr>
          </w:p>
        </w:tc>
        <w:tc>
          <w:tcPr>
            <w:tcW w:w="1074" w:type="dxa"/>
            <w:tcBorders>
              <w:top w:val="single" w:sz="8" w:space="0" w:color="FFFFFF"/>
              <w:left w:val="single" w:sz="8" w:space="0" w:color="FFFFFF"/>
              <w:bottom w:val="single" w:sz="8" w:space="0" w:color="FFFFFF"/>
              <w:right w:val="single" w:sz="8" w:space="0" w:color="FFFFFF"/>
            </w:tcBorders>
            <w:shd w:val="clear" w:color="auto" w:fill="CFD5EA"/>
            <w:vAlign w:val="center"/>
          </w:tcPr>
          <w:p w14:paraId="606D9134" w14:textId="77777777" w:rsidR="00FA1108" w:rsidRPr="00616E11" w:rsidRDefault="00FA1108">
            <w:pPr>
              <w:spacing w:before="20" w:after="20"/>
              <w:jc w:val="center"/>
              <w:rPr>
                <w:rFonts w:cstheme="minorHAnsi"/>
                <w:szCs w:val="20"/>
              </w:rPr>
            </w:pPr>
          </w:p>
        </w:tc>
        <w:tc>
          <w:tcPr>
            <w:tcW w:w="981" w:type="dxa"/>
            <w:tcBorders>
              <w:top w:val="single" w:sz="8" w:space="0" w:color="FFFFFF"/>
              <w:left w:val="single" w:sz="8" w:space="0" w:color="FFFFFF"/>
              <w:bottom w:val="single" w:sz="8" w:space="0" w:color="FFFFFF"/>
              <w:right w:val="single" w:sz="8" w:space="0" w:color="FFFFFF"/>
            </w:tcBorders>
            <w:shd w:val="clear" w:color="auto" w:fill="CFD5EA"/>
            <w:vAlign w:val="center"/>
          </w:tcPr>
          <w:p w14:paraId="66685241" w14:textId="77777777" w:rsidR="00FA1108" w:rsidRPr="00616E11" w:rsidRDefault="00FA1108">
            <w:pPr>
              <w:spacing w:before="20" w:after="20"/>
              <w:jc w:val="center"/>
              <w:rPr>
                <w:rFonts w:cstheme="minorHAnsi"/>
                <w:szCs w:val="20"/>
              </w:rPr>
            </w:pPr>
          </w:p>
        </w:tc>
        <w:tc>
          <w:tcPr>
            <w:tcW w:w="1180" w:type="dxa"/>
            <w:tcBorders>
              <w:top w:val="single" w:sz="8" w:space="0" w:color="FFFFFF"/>
              <w:left w:val="single" w:sz="8" w:space="0" w:color="FFFFFF"/>
              <w:bottom w:val="single" w:sz="8" w:space="0" w:color="FFFFFF"/>
              <w:right w:val="single" w:sz="8" w:space="0" w:color="FFFFFF"/>
            </w:tcBorders>
            <w:shd w:val="clear" w:color="auto" w:fill="CFD5EA"/>
            <w:vAlign w:val="center"/>
          </w:tcPr>
          <w:p w14:paraId="4B2863B3" w14:textId="77777777" w:rsidR="00FA1108" w:rsidRPr="00616E11" w:rsidRDefault="00000000">
            <w:pPr>
              <w:keepNext/>
              <w:spacing w:before="20" w:after="20"/>
              <w:jc w:val="center"/>
              <w:rPr>
                <w:rFonts w:cstheme="minorHAnsi"/>
                <w:szCs w:val="20"/>
              </w:rPr>
            </w:pPr>
            <w:r w:rsidRPr="00616E11">
              <w:rPr>
                <w:rFonts w:cstheme="minorHAnsi"/>
                <w:szCs w:val="20"/>
              </w:rPr>
              <w:t>X</w:t>
            </w:r>
          </w:p>
        </w:tc>
      </w:tr>
      <w:tr w:rsidR="00FA1108" w:rsidRPr="00616E11" w14:paraId="7FA728F2" w14:textId="77777777" w:rsidTr="003C0C9A">
        <w:trPr>
          <w:trHeight w:val="313"/>
          <w:ins w:id="232" w:author="Unknown Author" w:date="2025-07-26T23:16:00Z"/>
        </w:trPr>
        <w:tc>
          <w:tcPr>
            <w:tcW w:w="8810" w:type="dxa"/>
            <w:gridSpan w:val="6"/>
            <w:tcBorders>
              <w:left w:val="single" w:sz="8" w:space="0" w:color="FFFFFF"/>
              <w:bottom w:val="single" w:sz="8" w:space="0" w:color="FFFFFF"/>
              <w:right w:val="single" w:sz="8" w:space="0" w:color="FFFFFF"/>
            </w:tcBorders>
            <w:shd w:val="clear" w:color="auto" w:fill="CFD5EA"/>
          </w:tcPr>
          <w:p w14:paraId="0E481DAD" w14:textId="77777777" w:rsidR="00FA1108" w:rsidRPr="00616E11" w:rsidRDefault="00000000">
            <w:pPr>
              <w:spacing w:before="20" w:after="20"/>
              <w:rPr>
                <w:rFonts w:cstheme="minorHAnsi"/>
                <w:szCs w:val="20"/>
              </w:rPr>
            </w:pPr>
            <w:ins w:id="233" w:author="Unknown Author" w:date="2025-07-26T23:16:00Z">
              <w:r w:rsidRPr="00616E11">
                <w:rPr>
                  <w:rFonts w:cstheme="minorHAnsi"/>
                  <w:szCs w:val="20"/>
                </w:rPr>
                <w:t>‍(R = recommended; X = required; * =  only for ECDIS product)</w:t>
              </w:r>
            </w:ins>
          </w:p>
        </w:tc>
      </w:tr>
    </w:tbl>
    <w:p w14:paraId="4ADAC778" w14:textId="77777777" w:rsidR="00FA1108" w:rsidRPr="004425C5" w:rsidRDefault="00000000">
      <w:pPr>
        <w:pStyle w:val="ListParagraph"/>
        <w:spacing w:after="0" w:line="240" w:lineRule="auto"/>
        <w:ind w:left="0" w:firstLine="360"/>
        <w:rPr>
          <w:rFonts w:cstheme="minorHAnsi"/>
          <w:lang w:val="en-GB"/>
        </w:rPr>
      </w:pPr>
      <w:del w:id="234" w:author="Unknown Author" w:date="2025-07-26T23:16:00Z">
        <w:r w:rsidRPr="004425C5">
          <w:rPr>
            <w:rFonts w:cstheme="minorHAnsi"/>
            <w:lang w:val="en-GB"/>
          </w:rPr>
          <w:delText>(X</w:delText>
        </w:r>
        <w:r w:rsidRPr="004425C5">
          <w:rPr>
            <w:rFonts w:cstheme="minorHAnsi"/>
            <w:vertAlign w:val="superscript"/>
            <w:lang w:val="en-GB"/>
          </w:rPr>
          <w:delText>*</w:delText>
        </w:r>
        <w:r w:rsidRPr="004425C5">
          <w:rPr>
            <w:rFonts w:cstheme="minorHAnsi"/>
            <w:lang w:val="en-GB"/>
          </w:rPr>
          <w:delText xml:space="preserve"> = ECDIS </w:delText>
        </w:r>
      </w:del>
      <w:del w:id="235" w:author="Unknown Author" w:date="2025-07-26T23:14:00Z">
        <w:r w:rsidRPr="004425C5">
          <w:rPr>
            <w:rFonts w:cstheme="minorHAnsi"/>
            <w:lang w:val="en-GB"/>
          </w:rPr>
          <w:delText>only</w:delText>
        </w:r>
      </w:del>
      <w:r w:rsidRPr="004425C5">
        <w:rPr>
          <w:rFonts w:cstheme="minorHAnsi"/>
          <w:lang w:val="en-GB"/>
        </w:rPr>
        <w:t>)</w:t>
      </w:r>
    </w:p>
    <w:p w14:paraId="462334AA" w14:textId="77777777" w:rsidR="00FA1108" w:rsidRPr="00616E11" w:rsidRDefault="00000000">
      <w:pPr>
        <w:pStyle w:val="Caption"/>
        <w:spacing w:before="60"/>
        <w:rPr>
          <w:lang w:val="en-GB"/>
        </w:rPr>
      </w:pPr>
      <w:r w:rsidRPr="00616E11">
        <w:rPr>
          <w:lang w:val="en-GB"/>
        </w:rPr>
        <w:lastRenderedPageBreak/>
        <w:t>Table A-5</w:t>
      </w:r>
      <w:r w:rsidRPr="00616E11">
        <w:rPr>
          <w:lang w:val="en-GB"/>
        </w:rPr>
        <w:noBreakHyphen/>
        <w:t>1 – S-100 Readiness Levels</w:t>
      </w:r>
    </w:p>
    <w:p w14:paraId="4FA83114" w14:textId="77777777" w:rsidR="00FA1108" w:rsidRPr="00616E11" w:rsidRDefault="00000000">
      <w:r w:rsidRPr="00616E11">
        <w:t>Level 1: Contains the minimum amount of components needed to commence the development of test datasets and system prototypes. This should be considered the final stage of development before demonstration begins, and would typically be Edition 1.0.0 of a Product Specification.</w:t>
      </w:r>
    </w:p>
    <w:p w14:paraId="026FA582" w14:textId="77777777" w:rsidR="00FA1108" w:rsidRPr="00616E11" w:rsidRDefault="00000000">
      <w:r w:rsidRPr="00616E11">
        <w:t>Level 2: Includes additional items such as data quality checks and test data sets so that the Product Specification can be demonstrated in prototype environments. This would typically map to Edition 1.n.n - 2.0.0 of a Product Specification. Depending on the end-user requirements of the Product Specification, Level 2 can be implemented in an operational context. Subsequent S-100 Readiness Levels are then dependent on operational requirements of the product within navigation systems.</w:t>
      </w:r>
    </w:p>
    <w:p w14:paraId="102D2C85" w14:textId="77777777" w:rsidR="00FA1108" w:rsidRPr="00616E11" w:rsidRDefault="00000000">
      <w:r w:rsidRPr="00616E11">
        <w:t xml:space="preserve">Level 3: Builds on Level 2 and includes </w:t>
      </w:r>
      <w:del w:id="236" w:author="Unknown Author" w:date="2025-07-27T01:05:00Z">
        <w:r w:rsidRPr="00616E11">
          <w:delText>a fully featured and documented exchange catalogue and</w:delText>
        </w:r>
      </w:del>
      <w:ins w:id="237" w:author="Unknown Author" w:date="2025-07-27T01:09:00Z">
        <w:r w:rsidRPr="00616E11">
          <w:t xml:space="preserve"> a largely stable feature catalogue (implying a stable domain model and Application Schema), compliance with interoperability requirements described in S-98, and</w:t>
        </w:r>
      </w:ins>
      <w:r w:rsidRPr="00616E11">
        <w:t xml:space="preserve"> (optionally) an encryption layer for the data and implementing system. At this level, prototype systems, products or processes should be demonstrated in a real-world environment.</w:t>
      </w:r>
    </w:p>
    <w:p w14:paraId="301197F4" w14:textId="77777777" w:rsidR="00FA1108" w:rsidRPr="00616E11" w:rsidRDefault="00000000">
      <w:r w:rsidRPr="00616E11">
        <w:t xml:space="preserve">Level 4: Intended only for use in vessel navigation systems such as ECS and ECDIS. At this level, the developer of the Product Specification needs to ensure that documented considerations have been given to interoperability </w:t>
      </w:r>
      <w:del w:id="238" w:author="Unknown Author" w:date="2025-07-27T01:06:00Z">
        <w:r w:rsidRPr="00616E11">
          <w:delText>via</w:delText>
        </w:r>
      </w:del>
      <w:ins w:id="239" w:author="Unknown Author" w:date="2025-07-27T01:06:00Z">
        <w:r w:rsidRPr="00616E11">
          <w:t>as specified in</w:t>
        </w:r>
      </w:ins>
      <w:r w:rsidRPr="00616E11">
        <w:t xml:space="preserve"> S-98 and alerts and indications functionality. At this level, there should be a baselined and compliant system, process or product that is shown to operate or function as expected.</w:t>
      </w:r>
    </w:p>
    <w:p w14:paraId="2DFF2782" w14:textId="77777777" w:rsidR="00FA1108" w:rsidRPr="00616E11" w:rsidRDefault="00000000">
      <w:pPr>
        <w:rPr>
          <w:rFonts w:cs="Arial"/>
          <w:shd w:val="clear" w:color="auto" w:fill="FFFFFF"/>
        </w:rPr>
      </w:pPr>
      <w:r w:rsidRPr="00616E11">
        <w:t xml:space="preserve">Level 5: System, process or product is deployed and used routinely. At this stage, data and compliant systems are readily available for operational use. </w:t>
      </w:r>
      <w:r w:rsidRPr="00616E11">
        <w:rPr>
          <w:rFonts w:cs="Arial"/>
          <w:shd w:val="clear" w:color="auto" w:fill="FFFFFF"/>
        </w:rPr>
        <w:t>This stage includes functionality for a machine-based check of up-to-datedness (that is, automatic warnings and Update Status Reports). The functionality required for up-to-datedness could be provided within individual Product Specifications or through the S-128 Catalogue of Nautical Products.</w:t>
      </w:r>
    </w:p>
    <w:p w14:paraId="309B8516" w14:textId="77777777" w:rsidR="00FA1108" w:rsidRPr="00616E11" w:rsidRDefault="00000000" w:rsidP="000E765E">
      <w:pPr>
        <w:pStyle w:val="HeadingA2"/>
        <w:rPr>
          <w:ins w:id="240" w:author="Unknown Author" w:date="2025-07-27T00:06:00Z"/>
        </w:rPr>
      </w:pPr>
      <w:bookmarkStart w:id="241" w:name="_Toc206156444"/>
      <w:ins w:id="242" w:author="Unknown Author" w:date="2025-07-27T00:08:00Z">
        <w:r w:rsidRPr="00616E11">
          <w:t>Compliancy</w:t>
        </w:r>
      </w:ins>
      <w:ins w:id="243" w:author="Unknown Author" w:date="2025-07-27T00:06:00Z">
        <w:r w:rsidRPr="00616E11">
          <w:t xml:space="preserve"> categories</w:t>
        </w:r>
        <w:bookmarkEnd w:id="241"/>
      </w:ins>
    </w:p>
    <w:p w14:paraId="594D752E" w14:textId="77777777" w:rsidR="00FA1108" w:rsidRPr="00616E11" w:rsidRDefault="00000000">
      <w:pPr>
        <w:rPr>
          <w:ins w:id="244" w:author="Unknown Author" w:date="2025-07-27T00:06:00Z"/>
          <w:rFonts w:ascii="Calibri" w:hAnsi="Calibri"/>
        </w:rPr>
      </w:pPr>
      <w:ins w:id="245" w:author="Unknown Author" w:date="2025-07-27T00:06:00Z">
        <w:r w:rsidRPr="00616E11">
          <w:t>Compliancy categories are described in S-100 clause 4a-5.5.</w:t>
        </w:r>
      </w:ins>
    </w:p>
    <w:p w14:paraId="0B955DE6" w14:textId="77777777" w:rsidR="00FA1108" w:rsidRPr="00616E11" w:rsidRDefault="00000000">
      <w:pPr>
        <w:rPr>
          <w:ins w:id="246" w:author="Unknown Author" w:date="2025-07-27T00:06:00Z"/>
          <w:rFonts w:ascii="Calibri" w:hAnsi="Calibri"/>
        </w:rPr>
      </w:pPr>
      <w:ins w:id="247" w:author="Unknown Author" w:date="2025-07-27T00:06:00Z">
        <w:r w:rsidRPr="00616E11">
          <w:t>Product Specifications intended for navigation use on ECDIS must be “Category 4” ( IHO S-100 and IMO harmonized display compliant).</w:t>
        </w:r>
      </w:ins>
    </w:p>
    <w:p w14:paraId="7C400184" w14:textId="77777777" w:rsidR="00FA1108" w:rsidRPr="00616E11" w:rsidRDefault="00FA1108"/>
    <w:p w14:paraId="3E87114D" w14:textId="77777777" w:rsidR="00FA1108" w:rsidRPr="00616E11" w:rsidRDefault="00000000" w:rsidP="000E765E">
      <w:pPr>
        <w:pStyle w:val="HeadingA1"/>
      </w:pPr>
      <w:bookmarkStart w:id="248" w:name="_Toc502540915"/>
      <w:bookmarkStart w:id="249" w:name="_Toc206156445"/>
      <w:r w:rsidRPr="00616E11">
        <w:t xml:space="preserve">S-100 Product Specification template and its </w:t>
      </w:r>
      <w:bookmarkEnd w:id="248"/>
      <w:r w:rsidRPr="00616E11">
        <w:t>components</w:t>
      </w:r>
      <w:bookmarkEnd w:id="249"/>
    </w:p>
    <w:p w14:paraId="5EAF839F" w14:textId="77777777" w:rsidR="00FA1108" w:rsidRPr="00616E11" w:rsidRDefault="00000000">
      <w:pPr>
        <w:spacing w:after="0"/>
      </w:pPr>
      <w:r w:rsidRPr="00616E11">
        <w:t>A data Product Specification is a precise technical description that defines a geospatial data product. It describes all the features, attributes and relationships of a given application and their mapping to a dataset. It includes general information for data identification as well as information for the following:</w:t>
      </w:r>
    </w:p>
    <w:p w14:paraId="0E596400" w14:textId="77777777" w:rsidR="00FA1108" w:rsidRPr="00616E11" w:rsidRDefault="00000000">
      <w:pPr>
        <w:pStyle w:val="ListParagraph"/>
        <w:numPr>
          <w:ilvl w:val="0"/>
          <w:numId w:val="23"/>
        </w:numPr>
        <w:spacing w:line="240" w:lineRule="auto"/>
        <w:rPr>
          <w:lang w:val="en-GB"/>
        </w:rPr>
      </w:pPr>
      <w:r w:rsidRPr="00616E11">
        <w:rPr>
          <w:lang w:val="en-GB"/>
        </w:rPr>
        <w:t>data content and structure;</w:t>
      </w:r>
    </w:p>
    <w:p w14:paraId="165E036F" w14:textId="77777777" w:rsidR="00FA1108" w:rsidRPr="00616E11" w:rsidRDefault="00000000">
      <w:pPr>
        <w:pStyle w:val="ListParagraph"/>
        <w:numPr>
          <w:ilvl w:val="0"/>
          <w:numId w:val="23"/>
        </w:numPr>
        <w:spacing w:line="240" w:lineRule="auto"/>
        <w:rPr>
          <w:lang w:val="en-GB"/>
        </w:rPr>
      </w:pPr>
      <w:r w:rsidRPr="00616E11">
        <w:rPr>
          <w:lang w:val="en-GB"/>
        </w:rPr>
        <w:t>reference system;</w:t>
      </w:r>
    </w:p>
    <w:p w14:paraId="2FB66BFA" w14:textId="77777777" w:rsidR="00FA1108" w:rsidRPr="00616E11" w:rsidRDefault="00000000">
      <w:pPr>
        <w:pStyle w:val="ListParagraph"/>
        <w:numPr>
          <w:ilvl w:val="0"/>
          <w:numId w:val="23"/>
        </w:numPr>
        <w:spacing w:line="240" w:lineRule="auto"/>
        <w:rPr>
          <w:lang w:val="en-GB"/>
        </w:rPr>
      </w:pPr>
      <w:r w:rsidRPr="00616E11">
        <w:rPr>
          <w:lang w:val="en-GB"/>
        </w:rPr>
        <w:t>data quality aspects;</w:t>
      </w:r>
    </w:p>
    <w:p w14:paraId="04592792" w14:textId="77777777" w:rsidR="00FA1108" w:rsidRPr="00616E11" w:rsidRDefault="00000000">
      <w:pPr>
        <w:pStyle w:val="ListParagraph"/>
        <w:numPr>
          <w:ilvl w:val="0"/>
          <w:numId w:val="23"/>
        </w:numPr>
        <w:spacing w:line="240" w:lineRule="auto"/>
        <w:rPr>
          <w:lang w:val="en-GB"/>
        </w:rPr>
      </w:pPr>
      <w:r w:rsidRPr="00616E11">
        <w:rPr>
          <w:lang w:val="en-GB"/>
        </w:rPr>
        <w:t>data capture;</w:t>
      </w:r>
    </w:p>
    <w:p w14:paraId="6B4FC608" w14:textId="77777777" w:rsidR="00FA1108" w:rsidRPr="00616E11" w:rsidRDefault="00000000">
      <w:pPr>
        <w:pStyle w:val="ListParagraph"/>
        <w:numPr>
          <w:ilvl w:val="0"/>
          <w:numId w:val="23"/>
        </w:numPr>
        <w:spacing w:line="240" w:lineRule="auto"/>
        <w:rPr>
          <w:lang w:val="en-GB" w:eastAsia="ko-KR"/>
        </w:rPr>
      </w:pPr>
      <w:r w:rsidRPr="00616E11">
        <w:rPr>
          <w:lang w:val="en-GB" w:eastAsia="ko-KR"/>
        </w:rPr>
        <w:t>portrayal;</w:t>
      </w:r>
    </w:p>
    <w:p w14:paraId="6E6D115F" w14:textId="77777777" w:rsidR="00FA1108" w:rsidRPr="00616E11" w:rsidRDefault="00000000">
      <w:pPr>
        <w:pStyle w:val="ListParagraph"/>
        <w:numPr>
          <w:ilvl w:val="0"/>
          <w:numId w:val="23"/>
        </w:numPr>
        <w:spacing w:line="240" w:lineRule="auto"/>
        <w:rPr>
          <w:lang w:val="en-GB"/>
        </w:rPr>
      </w:pPr>
      <w:r w:rsidRPr="00616E11">
        <w:rPr>
          <w:lang w:val="en-GB"/>
        </w:rPr>
        <w:t>maintenance;</w:t>
      </w:r>
    </w:p>
    <w:p w14:paraId="69405C13" w14:textId="77777777" w:rsidR="00FA1108" w:rsidRPr="00616E11" w:rsidRDefault="00000000">
      <w:pPr>
        <w:pStyle w:val="ListParagraph"/>
        <w:numPr>
          <w:ilvl w:val="0"/>
          <w:numId w:val="23"/>
        </w:numPr>
        <w:spacing w:line="240" w:lineRule="auto"/>
        <w:rPr>
          <w:lang w:val="en-GB"/>
        </w:rPr>
      </w:pPr>
      <w:r w:rsidRPr="00616E11">
        <w:rPr>
          <w:lang w:val="en-GB"/>
        </w:rPr>
        <w:t xml:space="preserve">delivery; and </w:t>
      </w:r>
    </w:p>
    <w:p w14:paraId="65193AC3" w14:textId="77777777" w:rsidR="00FA1108" w:rsidRPr="00616E11" w:rsidRDefault="00000000">
      <w:pPr>
        <w:pStyle w:val="ListParagraph"/>
        <w:numPr>
          <w:ilvl w:val="0"/>
          <w:numId w:val="23"/>
        </w:numPr>
        <w:spacing w:line="240" w:lineRule="auto"/>
        <w:rPr>
          <w:lang w:val="en-GB"/>
        </w:rPr>
      </w:pPr>
      <w:r w:rsidRPr="00616E11">
        <w:rPr>
          <w:lang w:val="en-GB"/>
        </w:rPr>
        <w:t>metadata.</w:t>
      </w:r>
    </w:p>
    <w:p w14:paraId="13F04055" w14:textId="77777777" w:rsidR="00FA1108" w:rsidRPr="00616E11" w:rsidRDefault="00000000">
      <w:r w:rsidRPr="00616E11">
        <w:t>Part 11 of S-100 describes how a Product Specification for geographic data products utilizing S-100 should be formatted. The aim of Part 11 is to provide a clear and consistent structure for all S-100-based Product Specifications. A Product Specification has several components – typically a main document that provides the human-readable documentation; and machine-readable files for information such as the Feature Catalogue and Portrayal Catalogue.</w:t>
      </w:r>
      <w:del w:id="250" w:author="Raphael Malyankar" w:date="2025-08-15T08:59:00Z" w16du:dateUtc="2025-08-15T15:59:00Z">
        <w:r w:rsidRPr="00616E11" w:rsidDel="00CF7B8B">
          <w:delText xml:space="preserve"> An example of a compliant Product Specification is shown in Appendix 11-B of S-100.</w:delText>
        </w:r>
      </w:del>
    </w:p>
    <w:p w14:paraId="02E0A92A" w14:textId="77777777" w:rsidR="00FA1108" w:rsidRPr="00616E11" w:rsidRDefault="00000000">
      <w:pPr>
        <w:pStyle w:val="HeadingA2"/>
      </w:pPr>
      <w:bookmarkStart w:id="251" w:name="_Toc502540916"/>
      <w:bookmarkStart w:id="252" w:name="_Toc206156446"/>
      <w:r w:rsidRPr="00616E11">
        <w:lastRenderedPageBreak/>
        <w:t xml:space="preserve">General S-100 concepts important to the readability of the product </w:t>
      </w:r>
      <w:bookmarkEnd w:id="251"/>
      <w:r w:rsidRPr="00616E11">
        <w:t>specification</w:t>
      </w:r>
      <w:bookmarkEnd w:id="252"/>
    </w:p>
    <w:p w14:paraId="3CAA7327" w14:textId="74E94E50" w:rsidR="006E12FE" w:rsidRPr="00616E11" w:rsidRDefault="006E12FE" w:rsidP="000E765E">
      <w:pPr>
        <w:pStyle w:val="HeadingA3"/>
      </w:pPr>
      <w:bookmarkStart w:id="253" w:name="_Toc206156447"/>
      <w:r w:rsidRPr="00616E11">
        <w:t>Mandatory versus optional requirements</w:t>
      </w:r>
      <w:bookmarkEnd w:id="253"/>
    </w:p>
    <w:p w14:paraId="7AEF7DD2" w14:textId="77777777" w:rsidR="00FA1108" w:rsidRPr="00616E11" w:rsidRDefault="00000000">
      <w:pPr>
        <w:pStyle w:val="ListParagraph"/>
        <w:spacing w:line="240" w:lineRule="auto"/>
        <w:ind w:left="0"/>
        <w:rPr>
          <w:lang w:val="en-GB"/>
        </w:rPr>
      </w:pPr>
      <w:r w:rsidRPr="00616E11">
        <w:rPr>
          <w:lang w:val="en-GB"/>
        </w:rPr>
        <w:t>In order to be compliant to S-100, Product Specifications must contain specific mandatory items. For example, inclusion of a Feature Catalogue is mandatory, while a Portrayal Catalogue is optional. S-100 utilizes the multiplicity field to aid in determining which elements are mandatory within each product specification. Table A-6.1 below is an example of such a table.</w:t>
      </w:r>
    </w:p>
    <w:tbl>
      <w:tblPr>
        <w:tblStyle w:val="TableGrid"/>
        <w:tblW w:w="9429" w:type="dxa"/>
        <w:tblLayout w:type="fixed"/>
        <w:tblLook w:val="04A0" w:firstRow="1" w:lastRow="0" w:firstColumn="1" w:lastColumn="0" w:noHBand="0" w:noVBand="1"/>
      </w:tblPr>
      <w:tblGrid>
        <w:gridCol w:w="1615"/>
        <w:gridCol w:w="4820"/>
        <w:gridCol w:w="656"/>
        <w:gridCol w:w="2338"/>
      </w:tblGrid>
      <w:tr w:rsidR="00FA1108" w:rsidRPr="00616E11" w14:paraId="7D9877BC" w14:textId="77777777" w:rsidTr="00CF7B8B">
        <w:tc>
          <w:tcPr>
            <w:tcW w:w="1615" w:type="dxa"/>
            <w:shd w:val="clear" w:color="auto" w:fill="D9D9D9" w:themeFill="background1" w:themeFillShade="D9"/>
          </w:tcPr>
          <w:p w14:paraId="50BAC8EA" w14:textId="77777777" w:rsidR="00FA1108" w:rsidRPr="00616E11" w:rsidRDefault="00000000">
            <w:pPr>
              <w:pStyle w:val="ListParagraph"/>
              <w:spacing w:after="0" w:line="240" w:lineRule="auto"/>
              <w:ind w:left="0"/>
              <w:rPr>
                <w:b/>
                <w:lang w:val="en-GB"/>
              </w:rPr>
            </w:pPr>
            <w:r w:rsidRPr="00616E11">
              <w:rPr>
                <w:rFonts w:eastAsia="Malgun Gothic"/>
                <w:b/>
                <w:lang w:val="en-GB"/>
              </w:rPr>
              <w:t>Name</w:t>
            </w:r>
          </w:p>
        </w:tc>
        <w:tc>
          <w:tcPr>
            <w:tcW w:w="4819" w:type="dxa"/>
            <w:shd w:val="clear" w:color="auto" w:fill="D9D9D9" w:themeFill="background1" w:themeFillShade="D9"/>
          </w:tcPr>
          <w:p w14:paraId="28BA9AF1" w14:textId="77777777" w:rsidR="00FA1108" w:rsidRPr="00616E11" w:rsidRDefault="00000000">
            <w:pPr>
              <w:pStyle w:val="ListParagraph"/>
              <w:spacing w:after="0" w:line="240" w:lineRule="auto"/>
              <w:ind w:left="0"/>
              <w:rPr>
                <w:b/>
                <w:lang w:val="en-GB"/>
              </w:rPr>
            </w:pPr>
            <w:r w:rsidRPr="00616E11">
              <w:rPr>
                <w:rFonts w:eastAsia="Malgun Gothic"/>
                <w:b/>
                <w:lang w:val="en-GB"/>
              </w:rPr>
              <w:t>Description</w:t>
            </w:r>
          </w:p>
        </w:tc>
        <w:tc>
          <w:tcPr>
            <w:tcW w:w="656" w:type="dxa"/>
            <w:shd w:val="clear" w:color="auto" w:fill="D9D9D9" w:themeFill="background1" w:themeFillShade="D9"/>
          </w:tcPr>
          <w:p w14:paraId="19D6D28A" w14:textId="77777777" w:rsidR="00FA1108" w:rsidRPr="00616E11" w:rsidRDefault="00000000">
            <w:pPr>
              <w:pStyle w:val="ListParagraph"/>
              <w:spacing w:after="0" w:line="240" w:lineRule="auto"/>
              <w:ind w:left="0"/>
              <w:rPr>
                <w:b/>
                <w:lang w:val="en-GB"/>
              </w:rPr>
            </w:pPr>
            <w:r w:rsidRPr="00616E11">
              <w:rPr>
                <w:rFonts w:eastAsia="Malgun Gothic"/>
                <w:b/>
                <w:lang w:val="en-GB"/>
              </w:rPr>
              <w:t>Mult</w:t>
            </w:r>
          </w:p>
        </w:tc>
        <w:tc>
          <w:tcPr>
            <w:tcW w:w="2338" w:type="dxa"/>
            <w:shd w:val="clear" w:color="auto" w:fill="D9D9D9" w:themeFill="background1" w:themeFillShade="D9"/>
          </w:tcPr>
          <w:p w14:paraId="6157BA71" w14:textId="77777777" w:rsidR="00FA1108" w:rsidRPr="00616E11" w:rsidRDefault="00000000">
            <w:pPr>
              <w:pStyle w:val="ListParagraph"/>
              <w:spacing w:after="0" w:line="240" w:lineRule="auto"/>
              <w:ind w:left="0"/>
              <w:rPr>
                <w:b/>
                <w:lang w:val="en-GB"/>
              </w:rPr>
            </w:pPr>
            <w:r w:rsidRPr="00616E11">
              <w:rPr>
                <w:rFonts w:eastAsia="Malgun Gothic"/>
                <w:b/>
                <w:lang w:val="en-GB"/>
              </w:rPr>
              <w:t>Type</w:t>
            </w:r>
          </w:p>
        </w:tc>
      </w:tr>
      <w:tr w:rsidR="00FA1108" w:rsidRPr="00616E11" w14:paraId="16367945" w14:textId="77777777">
        <w:tc>
          <w:tcPr>
            <w:tcW w:w="1615" w:type="dxa"/>
          </w:tcPr>
          <w:p w14:paraId="5D365CB5" w14:textId="77777777" w:rsidR="00FA1108" w:rsidRPr="00616E11" w:rsidRDefault="00000000">
            <w:pPr>
              <w:pStyle w:val="ListParagraph"/>
              <w:spacing w:after="0" w:line="240" w:lineRule="auto"/>
              <w:ind w:left="0"/>
              <w:rPr>
                <w:lang w:val="en-GB"/>
              </w:rPr>
            </w:pPr>
            <w:r w:rsidRPr="00616E11">
              <w:rPr>
                <w:rFonts w:eastAsia="Malgun Gothic"/>
                <w:lang w:val="en-GB"/>
              </w:rPr>
              <w:t>title</w:t>
            </w:r>
          </w:p>
        </w:tc>
        <w:tc>
          <w:tcPr>
            <w:tcW w:w="4819" w:type="dxa"/>
          </w:tcPr>
          <w:p w14:paraId="098F7DE0" w14:textId="77777777" w:rsidR="00FA1108" w:rsidRPr="00616E11" w:rsidRDefault="00000000">
            <w:pPr>
              <w:pStyle w:val="ListParagraph"/>
              <w:spacing w:after="0" w:line="240" w:lineRule="auto"/>
              <w:ind w:left="0"/>
              <w:rPr>
                <w:lang w:val="en-GB"/>
              </w:rPr>
            </w:pPr>
            <w:r w:rsidRPr="00616E11">
              <w:rPr>
                <w:rFonts w:eastAsia="Malgun Gothic"/>
                <w:lang w:val="en-GB"/>
              </w:rPr>
              <w:t>Official designation of the data product</w:t>
            </w:r>
          </w:p>
        </w:tc>
        <w:tc>
          <w:tcPr>
            <w:tcW w:w="656" w:type="dxa"/>
          </w:tcPr>
          <w:p w14:paraId="60DC9FFD" w14:textId="77777777" w:rsidR="00FA1108" w:rsidRPr="00616E11" w:rsidRDefault="00000000">
            <w:pPr>
              <w:pStyle w:val="ListParagraph"/>
              <w:spacing w:after="0" w:line="240" w:lineRule="auto"/>
              <w:ind w:left="0"/>
              <w:rPr>
                <w:lang w:val="en-GB"/>
              </w:rPr>
            </w:pPr>
            <w:r w:rsidRPr="00616E11">
              <w:rPr>
                <w:rFonts w:eastAsia="Malgun Gothic"/>
                <w:lang w:val="en-GB"/>
              </w:rPr>
              <w:t>1</w:t>
            </w:r>
          </w:p>
        </w:tc>
        <w:tc>
          <w:tcPr>
            <w:tcW w:w="2338" w:type="dxa"/>
          </w:tcPr>
          <w:p w14:paraId="0AF28DCC" w14:textId="77777777" w:rsidR="00FA1108" w:rsidRPr="00616E11" w:rsidRDefault="00000000">
            <w:pPr>
              <w:pStyle w:val="ListParagraph"/>
              <w:spacing w:after="0" w:line="240" w:lineRule="auto"/>
              <w:ind w:left="0"/>
              <w:rPr>
                <w:lang w:val="en-GB"/>
              </w:rPr>
            </w:pPr>
            <w:r w:rsidRPr="00616E11">
              <w:rPr>
                <w:rFonts w:eastAsia="Malgun Gothic"/>
                <w:lang w:val="en-GB"/>
              </w:rPr>
              <w:t>CharacterString</w:t>
            </w:r>
          </w:p>
        </w:tc>
      </w:tr>
      <w:tr w:rsidR="00FA1108" w:rsidRPr="00616E11" w14:paraId="7E5CBF83" w14:textId="77777777">
        <w:tc>
          <w:tcPr>
            <w:tcW w:w="1615" w:type="dxa"/>
          </w:tcPr>
          <w:p w14:paraId="42D6FB59" w14:textId="77777777" w:rsidR="00FA1108" w:rsidRPr="00616E11" w:rsidRDefault="00000000">
            <w:pPr>
              <w:pStyle w:val="ListParagraph"/>
              <w:spacing w:after="0" w:line="240" w:lineRule="auto"/>
              <w:ind w:left="0"/>
              <w:rPr>
                <w:lang w:val="en-GB"/>
              </w:rPr>
            </w:pPr>
            <w:r w:rsidRPr="00616E11">
              <w:rPr>
                <w:rFonts w:eastAsia="Malgun Gothic"/>
                <w:lang w:val="en-GB"/>
              </w:rPr>
              <w:t>abstract</w:t>
            </w:r>
          </w:p>
        </w:tc>
        <w:tc>
          <w:tcPr>
            <w:tcW w:w="4819" w:type="dxa"/>
          </w:tcPr>
          <w:p w14:paraId="4C755069" w14:textId="77777777" w:rsidR="00FA1108" w:rsidRPr="00616E11" w:rsidRDefault="00000000">
            <w:pPr>
              <w:pStyle w:val="ListParagraph"/>
              <w:spacing w:after="0" w:line="240" w:lineRule="auto"/>
              <w:ind w:left="0"/>
              <w:rPr>
                <w:lang w:val="en-GB"/>
              </w:rPr>
            </w:pPr>
            <w:r w:rsidRPr="00616E11">
              <w:rPr>
                <w:rFonts w:eastAsia="Malgun Gothic"/>
                <w:lang w:val="en-GB"/>
              </w:rPr>
              <w:t>Informal description of the data product</w:t>
            </w:r>
          </w:p>
        </w:tc>
        <w:tc>
          <w:tcPr>
            <w:tcW w:w="656" w:type="dxa"/>
          </w:tcPr>
          <w:p w14:paraId="4B9AA622" w14:textId="77777777" w:rsidR="00FA1108" w:rsidRPr="00616E11" w:rsidRDefault="00000000">
            <w:pPr>
              <w:pStyle w:val="ListParagraph"/>
              <w:spacing w:after="0" w:line="240" w:lineRule="auto"/>
              <w:ind w:left="0"/>
              <w:rPr>
                <w:lang w:val="en-GB"/>
              </w:rPr>
            </w:pPr>
            <w:r w:rsidRPr="00616E11">
              <w:rPr>
                <w:rFonts w:eastAsia="Malgun Gothic"/>
                <w:lang w:val="en-GB"/>
              </w:rPr>
              <w:t>1</w:t>
            </w:r>
          </w:p>
        </w:tc>
        <w:tc>
          <w:tcPr>
            <w:tcW w:w="2338" w:type="dxa"/>
          </w:tcPr>
          <w:p w14:paraId="06E445F7" w14:textId="77777777" w:rsidR="00FA1108" w:rsidRPr="00616E11" w:rsidRDefault="00000000">
            <w:pPr>
              <w:pStyle w:val="ListParagraph"/>
              <w:spacing w:after="0" w:line="240" w:lineRule="auto"/>
              <w:ind w:left="0"/>
              <w:rPr>
                <w:lang w:val="en-GB"/>
              </w:rPr>
            </w:pPr>
            <w:r w:rsidRPr="00616E11">
              <w:rPr>
                <w:rFonts w:eastAsia="Malgun Gothic"/>
                <w:lang w:val="en-GB"/>
              </w:rPr>
              <w:t>CharacterString</w:t>
            </w:r>
          </w:p>
        </w:tc>
      </w:tr>
      <w:tr w:rsidR="00FA1108" w:rsidRPr="00616E11" w14:paraId="3D964912" w14:textId="77777777">
        <w:tc>
          <w:tcPr>
            <w:tcW w:w="1615" w:type="dxa"/>
          </w:tcPr>
          <w:p w14:paraId="472BF9ED" w14:textId="77777777" w:rsidR="00FA1108" w:rsidRPr="00616E11" w:rsidRDefault="00000000">
            <w:pPr>
              <w:pStyle w:val="ListParagraph"/>
              <w:spacing w:after="0" w:line="240" w:lineRule="auto"/>
              <w:ind w:left="0"/>
              <w:rPr>
                <w:lang w:val="en-GB"/>
              </w:rPr>
            </w:pPr>
            <w:r w:rsidRPr="00616E11">
              <w:rPr>
                <w:rFonts w:eastAsia="Malgun Gothic"/>
                <w:lang w:val="en-GB"/>
              </w:rPr>
              <w:t>acronym</w:t>
            </w:r>
          </w:p>
        </w:tc>
        <w:tc>
          <w:tcPr>
            <w:tcW w:w="4819" w:type="dxa"/>
          </w:tcPr>
          <w:p w14:paraId="7D1FE451" w14:textId="77777777" w:rsidR="00FA1108" w:rsidRPr="00616E11" w:rsidRDefault="00000000">
            <w:pPr>
              <w:pStyle w:val="ListParagraph"/>
              <w:spacing w:after="0" w:line="240" w:lineRule="auto"/>
              <w:ind w:left="0"/>
              <w:rPr>
                <w:lang w:val="en-GB"/>
              </w:rPr>
            </w:pPr>
            <w:r w:rsidRPr="00616E11">
              <w:rPr>
                <w:rFonts w:eastAsia="Malgun Gothic"/>
                <w:lang w:val="en-GB"/>
              </w:rPr>
              <w:t>Any acronyms for the title of the data product</w:t>
            </w:r>
          </w:p>
        </w:tc>
        <w:tc>
          <w:tcPr>
            <w:tcW w:w="656" w:type="dxa"/>
          </w:tcPr>
          <w:p w14:paraId="4B86F4DB" w14:textId="77777777" w:rsidR="00FA1108" w:rsidRPr="00616E11" w:rsidRDefault="00000000">
            <w:pPr>
              <w:pStyle w:val="ListParagraph"/>
              <w:spacing w:after="0" w:line="240" w:lineRule="auto"/>
              <w:ind w:left="0"/>
              <w:rPr>
                <w:lang w:val="en-GB"/>
              </w:rPr>
            </w:pPr>
            <w:r w:rsidRPr="00616E11">
              <w:rPr>
                <w:rFonts w:eastAsia="Malgun Gothic"/>
                <w:lang w:val="en-GB"/>
              </w:rPr>
              <w:t>0..*</w:t>
            </w:r>
          </w:p>
        </w:tc>
        <w:tc>
          <w:tcPr>
            <w:tcW w:w="2338" w:type="dxa"/>
          </w:tcPr>
          <w:p w14:paraId="136C5219" w14:textId="77777777" w:rsidR="00FA1108" w:rsidRPr="00616E11" w:rsidRDefault="00000000">
            <w:pPr>
              <w:pStyle w:val="ListParagraph"/>
              <w:spacing w:after="0" w:line="240" w:lineRule="auto"/>
              <w:ind w:left="0"/>
              <w:rPr>
                <w:lang w:val="en-GB"/>
              </w:rPr>
            </w:pPr>
            <w:r w:rsidRPr="00616E11">
              <w:rPr>
                <w:rFonts w:eastAsia="Malgun Gothic"/>
                <w:lang w:val="en-GB"/>
              </w:rPr>
              <w:t>CharacterString</w:t>
            </w:r>
          </w:p>
        </w:tc>
      </w:tr>
      <w:tr w:rsidR="00FA1108" w:rsidRPr="00616E11" w14:paraId="68D2AEC4" w14:textId="77777777">
        <w:tc>
          <w:tcPr>
            <w:tcW w:w="1615" w:type="dxa"/>
          </w:tcPr>
          <w:p w14:paraId="497E1606" w14:textId="77777777" w:rsidR="00FA1108" w:rsidRPr="00616E11" w:rsidRDefault="00000000">
            <w:pPr>
              <w:pStyle w:val="ListParagraph"/>
              <w:spacing w:after="0" w:line="240" w:lineRule="auto"/>
              <w:ind w:left="0"/>
              <w:rPr>
                <w:lang w:val="en-GB"/>
              </w:rPr>
            </w:pPr>
            <w:r w:rsidRPr="00616E11">
              <w:rPr>
                <w:rFonts w:eastAsia="Malgun Gothic"/>
                <w:lang w:val="en-GB"/>
              </w:rPr>
              <w:t>content</w:t>
            </w:r>
          </w:p>
        </w:tc>
        <w:tc>
          <w:tcPr>
            <w:tcW w:w="4819" w:type="dxa"/>
          </w:tcPr>
          <w:p w14:paraId="051FBFE5" w14:textId="77777777" w:rsidR="00FA1108" w:rsidRPr="00616E11" w:rsidRDefault="00000000">
            <w:pPr>
              <w:pStyle w:val="ListParagraph"/>
              <w:spacing w:after="0" w:line="240" w:lineRule="auto"/>
              <w:ind w:left="0"/>
              <w:rPr>
                <w:lang w:val="en-GB"/>
              </w:rPr>
            </w:pPr>
            <w:r w:rsidRPr="00616E11">
              <w:rPr>
                <w:rFonts w:eastAsia="Malgun Gothic"/>
                <w:lang w:val="en-GB"/>
              </w:rPr>
              <w:t>Textual description of the content of any dataset which conform to the specification</w:t>
            </w:r>
          </w:p>
        </w:tc>
        <w:tc>
          <w:tcPr>
            <w:tcW w:w="656" w:type="dxa"/>
          </w:tcPr>
          <w:p w14:paraId="2E117442" w14:textId="77777777" w:rsidR="00FA1108" w:rsidRPr="00616E11" w:rsidRDefault="00000000">
            <w:pPr>
              <w:pStyle w:val="ListParagraph"/>
              <w:spacing w:after="0" w:line="240" w:lineRule="auto"/>
              <w:ind w:left="0"/>
              <w:rPr>
                <w:lang w:val="en-GB"/>
              </w:rPr>
            </w:pPr>
            <w:r w:rsidRPr="00616E11">
              <w:rPr>
                <w:rFonts w:eastAsia="Malgun Gothic"/>
                <w:lang w:val="en-GB"/>
              </w:rPr>
              <w:t>1</w:t>
            </w:r>
          </w:p>
        </w:tc>
        <w:tc>
          <w:tcPr>
            <w:tcW w:w="2338" w:type="dxa"/>
          </w:tcPr>
          <w:p w14:paraId="6EA5C710" w14:textId="77777777" w:rsidR="00FA1108" w:rsidRPr="00616E11" w:rsidRDefault="00000000">
            <w:pPr>
              <w:pStyle w:val="ListParagraph"/>
              <w:spacing w:after="0" w:line="240" w:lineRule="auto"/>
              <w:ind w:left="0"/>
              <w:rPr>
                <w:lang w:val="en-GB"/>
              </w:rPr>
            </w:pPr>
            <w:r w:rsidRPr="00616E11">
              <w:rPr>
                <w:rFonts w:eastAsia="Malgun Gothic"/>
                <w:lang w:val="en-GB"/>
              </w:rPr>
              <w:t>CharacterString</w:t>
            </w:r>
          </w:p>
        </w:tc>
      </w:tr>
      <w:tr w:rsidR="00FA1108" w:rsidRPr="00616E11" w14:paraId="01C5C5E3" w14:textId="77777777">
        <w:tc>
          <w:tcPr>
            <w:tcW w:w="1615" w:type="dxa"/>
          </w:tcPr>
          <w:p w14:paraId="75877C14" w14:textId="77777777" w:rsidR="00FA1108" w:rsidRPr="00616E11" w:rsidRDefault="00000000">
            <w:pPr>
              <w:pStyle w:val="ListParagraph"/>
              <w:spacing w:after="0" w:line="240" w:lineRule="auto"/>
              <w:ind w:left="0"/>
              <w:rPr>
                <w:lang w:val="en-GB"/>
              </w:rPr>
            </w:pPr>
            <w:r w:rsidRPr="00616E11">
              <w:rPr>
                <w:rFonts w:eastAsia="Malgun Gothic"/>
                <w:lang w:val="en-GB"/>
              </w:rPr>
              <w:t>spatialExtent</w:t>
            </w:r>
          </w:p>
        </w:tc>
        <w:tc>
          <w:tcPr>
            <w:tcW w:w="4819" w:type="dxa"/>
          </w:tcPr>
          <w:p w14:paraId="69AFF42A" w14:textId="77777777" w:rsidR="00FA1108" w:rsidRPr="00616E11" w:rsidRDefault="00000000">
            <w:pPr>
              <w:pStyle w:val="ListParagraph"/>
              <w:spacing w:after="0" w:line="240" w:lineRule="auto"/>
              <w:ind w:left="0"/>
              <w:rPr>
                <w:lang w:val="en-GB"/>
              </w:rPr>
            </w:pPr>
            <w:r w:rsidRPr="00616E11">
              <w:rPr>
                <w:rFonts w:eastAsia="Malgun Gothic"/>
                <w:lang w:val="en-GB"/>
              </w:rPr>
              <w:t>Description of the spatial extent covered by the data product</w:t>
            </w:r>
          </w:p>
        </w:tc>
        <w:tc>
          <w:tcPr>
            <w:tcW w:w="656" w:type="dxa"/>
          </w:tcPr>
          <w:p w14:paraId="1E36D47D" w14:textId="77777777" w:rsidR="00FA1108" w:rsidRPr="00616E11" w:rsidRDefault="00000000">
            <w:pPr>
              <w:pStyle w:val="ListParagraph"/>
              <w:spacing w:after="0" w:line="240" w:lineRule="auto"/>
              <w:ind w:left="0"/>
              <w:rPr>
                <w:lang w:val="en-GB"/>
              </w:rPr>
            </w:pPr>
            <w:r w:rsidRPr="00616E11">
              <w:rPr>
                <w:rFonts w:eastAsia="Malgun Gothic"/>
                <w:lang w:val="en-GB"/>
              </w:rPr>
              <w:t>1</w:t>
            </w:r>
          </w:p>
        </w:tc>
        <w:tc>
          <w:tcPr>
            <w:tcW w:w="2338" w:type="dxa"/>
          </w:tcPr>
          <w:p w14:paraId="38828219" w14:textId="77777777" w:rsidR="00FA1108" w:rsidRPr="00616E11" w:rsidRDefault="00000000">
            <w:pPr>
              <w:pStyle w:val="ListParagraph"/>
              <w:spacing w:after="0" w:line="240" w:lineRule="auto"/>
              <w:ind w:left="0"/>
              <w:rPr>
                <w:lang w:val="en-GB"/>
              </w:rPr>
            </w:pPr>
            <w:r w:rsidRPr="00616E11">
              <w:rPr>
                <w:rFonts w:eastAsia="Malgun Gothic"/>
                <w:lang w:val="en-GB"/>
              </w:rPr>
              <w:t>EX_Extent (ISO 19115-1)</w:t>
            </w:r>
          </w:p>
        </w:tc>
      </w:tr>
      <w:tr w:rsidR="00FA1108" w:rsidRPr="00616E11" w14:paraId="19BD0C34" w14:textId="77777777">
        <w:tc>
          <w:tcPr>
            <w:tcW w:w="1615" w:type="dxa"/>
          </w:tcPr>
          <w:p w14:paraId="1B454FE9" w14:textId="77777777" w:rsidR="00FA1108" w:rsidRPr="00616E11" w:rsidRDefault="00000000">
            <w:pPr>
              <w:pStyle w:val="ListParagraph"/>
              <w:spacing w:after="0" w:line="240" w:lineRule="auto"/>
              <w:ind w:left="0"/>
              <w:rPr>
                <w:lang w:val="en-GB"/>
              </w:rPr>
            </w:pPr>
            <w:r w:rsidRPr="00616E11">
              <w:rPr>
                <w:rFonts w:eastAsia="Malgun Gothic"/>
                <w:lang w:val="en-GB"/>
              </w:rPr>
              <w:t>temporalExtent</w:t>
            </w:r>
          </w:p>
        </w:tc>
        <w:tc>
          <w:tcPr>
            <w:tcW w:w="4819" w:type="dxa"/>
          </w:tcPr>
          <w:p w14:paraId="4D176B32" w14:textId="77777777" w:rsidR="00FA1108" w:rsidRPr="00616E11" w:rsidRDefault="00000000">
            <w:pPr>
              <w:pStyle w:val="ListParagraph"/>
              <w:spacing w:after="0" w:line="240" w:lineRule="auto"/>
              <w:ind w:left="0"/>
              <w:rPr>
                <w:lang w:val="en-GB"/>
              </w:rPr>
            </w:pPr>
            <w:r w:rsidRPr="00616E11">
              <w:rPr>
                <w:rFonts w:eastAsia="Malgun Gothic"/>
                <w:lang w:val="en-GB"/>
              </w:rPr>
              <w:t>Description of the temporal extent covered by the data product</w:t>
            </w:r>
          </w:p>
        </w:tc>
        <w:tc>
          <w:tcPr>
            <w:tcW w:w="656" w:type="dxa"/>
          </w:tcPr>
          <w:p w14:paraId="16784DEF" w14:textId="77777777" w:rsidR="00FA1108" w:rsidRPr="00616E11" w:rsidRDefault="00000000">
            <w:pPr>
              <w:pStyle w:val="ListParagraph"/>
              <w:spacing w:after="0" w:line="240" w:lineRule="auto"/>
              <w:ind w:left="0"/>
              <w:rPr>
                <w:lang w:val="en-GB"/>
              </w:rPr>
            </w:pPr>
            <w:r w:rsidRPr="00616E11">
              <w:rPr>
                <w:rFonts w:eastAsia="Malgun Gothic"/>
                <w:lang w:val="en-GB"/>
              </w:rPr>
              <w:t>0..1</w:t>
            </w:r>
          </w:p>
        </w:tc>
        <w:tc>
          <w:tcPr>
            <w:tcW w:w="2338" w:type="dxa"/>
          </w:tcPr>
          <w:p w14:paraId="20528B77" w14:textId="77777777" w:rsidR="00FA1108" w:rsidRPr="00616E11" w:rsidRDefault="00000000">
            <w:pPr>
              <w:pStyle w:val="ListParagraph"/>
              <w:spacing w:after="0" w:line="240" w:lineRule="auto"/>
              <w:ind w:left="0"/>
              <w:rPr>
                <w:lang w:val="en-GB"/>
              </w:rPr>
            </w:pPr>
            <w:r w:rsidRPr="00616E11">
              <w:rPr>
                <w:rFonts w:eastAsia="Malgun Gothic"/>
                <w:lang w:val="en-GB"/>
              </w:rPr>
              <w:t>EX_Extent (ISO 19115-1)</w:t>
            </w:r>
          </w:p>
        </w:tc>
      </w:tr>
      <w:tr w:rsidR="00FA1108" w:rsidRPr="00616E11" w14:paraId="2D02B1F5" w14:textId="77777777">
        <w:tc>
          <w:tcPr>
            <w:tcW w:w="1615" w:type="dxa"/>
          </w:tcPr>
          <w:p w14:paraId="0489F4AC" w14:textId="77777777" w:rsidR="00FA1108" w:rsidRPr="00616E11" w:rsidRDefault="00000000">
            <w:pPr>
              <w:pStyle w:val="ListParagraph"/>
              <w:spacing w:after="0" w:line="240" w:lineRule="auto"/>
              <w:ind w:left="0"/>
              <w:rPr>
                <w:lang w:val="en-GB"/>
              </w:rPr>
            </w:pPr>
            <w:r w:rsidRPr="00616E11">
              <w:rPr>
                <w:rFonts w:eastAsia="Malgun Gothic"/>
                <w:lang w:val="en-GB"/>
              </w:rPr>
              <w:t>specificPurpose</w:t>
            </w:r>
          </w:p>
        </w:tc>
        <w:tc>
          <w:tcPr>
            <w:tcW w:w="4819" w:type="dxa"/>
          </w:tcPr>
          <w:p w14:paraId="3B7C0C6D" w14:textId="77777777" w:rsidR="00FA1108" w:rsidRPr="00616E11" w:rsidRDefault="00000000">
            <w:pPr>
              <w:pStyle w:val="ListParagraph"/>
              <w:spacing w:after="0" w:line="240" w:lineRule="auto"/>
              <w:ind w:left="0"/>
              <w:rPr>
                <w:lang w:val="en-GB"/>
              </w:rPr>
            </w:pPr>
            <w:r w:rsidRPr="00616E11">
              <w:rPr>
                <w:rFonts w:eastAsia="Malgun Gothic"/>
                <w:lang w:val="en-GB"/>
              </w:rPr>
              <w:t>Specific purpose for which the data shall be or has been collected</w:t>
            </w:r>
          </w:p>
        </w:tc>
        <w:tc>
          <w:tcPr>
            <w:tcW w:w="656" w:type="dxa"/>
          </w:tcPr>
          <w:p w14:paraId="20F5964E" w14:textId="77777777" w:rsidR="00FA1108" w:rsidRPr="00616E11" w:rsidRDefault="00000000">
            <w:pPr>
              <w:pStyle w:val="ListParagraph"/>
              <w:spacing w:after="0" w:line="240" w:lineRule="auto"/>
              <w:ind w:left="0"/>
              <w:rPr>
                <w:lang w:val="en-GB"/>
              </w:rPr>
            </w:pPr>
            <w:r w:rsidRPr="00616E11">
              <w:rPr>
                <w:rFonts w:eastAsia="Malgun Gothic"/>
                <w:lang w:val="en-GB"/>
              </w:rPr>
              <w:t>1</w:t>
            </w:r>
          </w:p>
        </w:tc>
        <w:tc>
          <w:tcPr>
            <w:tcW w:w="2338" w:type="dxa"/>
          </w:tcPr>
          <w:p w14:paraId="0893E69C" w14:textId="77777777" w:rsidR="00FA1108" w:rsidRPr="00616E11" w:rsidRDefault="00000000">
            <w:pPr>
              <w:pStyle w:val="ListParagraph"/>
              <w:keepNext/>
              <w:spacing w:after="0" w:line="240" w:lineRule="auto"/>
              <w:ind w:left="0"/>
              <w:rPr>
                <w:lang w:val="en-GB"/>
              </w:rPr>
            </w:pPr>
            <w:r w:rsidRPr="00616E11">
              <w:rPr>
                <w:rFonts w:eastAsia="Malgun Gothic"/>
                <w:lang w:val="en-GB"/>
              </w:rPr>
              <w:t>CharacterString</w:t>
            </w:r>
          </w:p>
        </w:tc>
      </w:tr>
    </w:tbl>
    <w:p w14:paraId="5B71E230" w14:textId="77777777" w:rsidR="00FA1108" w:rsidRPr="00616E11" w:rsidRDefault="00000000">
      <w:pPr>
        <w:pStyle w:val="Caption"/>
        <w:spacing w:before="60"/>
        <w:rPr>
          <w:lang w:val="en-GB"/>
        </w:rPr>
      </w:pPr>
      <w:bookmarkStart w:id="254" w:name="_Ref3229041"/>
      <w:bookmarkStart w:id="255" w:name="_Ref523496012"/>
      <w:r w:rsidRPr="00616E11">
        <w:rPr>
          <w:lang w:val="en-GB"/>
        </w:rPr>
        <w:t>Table A-6</w:t>
      </w:r>
      <w:r w:rsidRPr="00616E11">
        <w:rPr>
          <w:lang w:val="en-GB"/>
        </w:rPr>
        <w:noBreakHyphen/>
      </w:r>
      <w:bookmarkEnd w:id="254"/>
      <w:r w:rsidRPr="00616E11">
        <w:rPr>
          <w:lang w:val="en-GB"/>
        </w:rPr>
        <w:t>1 – Example of S-100 table (Informal Description of the Data Product, S-100 Table 11-1)</w:t>
      </w:r>
      <w:bookmarkEnd w:id="255"/>
    </w:p>
    <w:p w14:paraId="3AFF31A4" w14:textId="77777777" w:rsidR="00FA1108" w:rsidRPr="00616E11" w:rsidRDefault="00000000">
      <w:pPr>
        <w:pStyle w:val="ListParagraph"/>
        <w:spacing w:after="0" w:line="240" w:lineRule="auto"/>
        <w:ind w:left="0"/>
        <w:rPr>
          <w:lang w:val="en-GB"/>
        </w:rPr>
      </w:pPr>
      <w:r w:rsidRPr="00616E11">
        <w:rPr>
          <w:lang w:val="en-GB"/>
        </w:rPr>
        <w:t>In the above example, the Mult (short for “Multiplicity”) column indicates which elements are mandatory and which are optional. S-100 uses the following notation to indicate types of multiplicity:</w:t>
      </w:r>
    </w:p>
    <w:p w14:paraId="6B203120" w14:textId="77777777" w:rsidR="00FA1108" w:rsidRPr="00616E11" w:rsidRDefault="00000000">
      <w:pPr>
        <w:pStyle w:val="ListParagraph"/>
        <w:numPr>
          <w:ilvl w:val="0"/>
          <w:numId w:val="24"/>
        </w:numPr>
        <w:spacing w:after="0" w:line="240" w:lineRule="auto"/>
        <w:rPr>
          <w:lang w:val="en-GB"/>
        </w:rPr>
      </w:pPr>
      <w:r w:rsidRPr="00616E11">
        <w:rPr>
          <w:lang w:val="en-GB"/>
        </w:rPr>
        <w:t>1 – Mandatory</w:t>
      </w:r>
    </w:p>
    <w:p w14:paraId="4D097C94" w14:textId="77777777" w:rsidR="00FA1108" w:rsidRPr="00616E11" w:rsidRDefault="00000000">
      <w:pPr>
        <w:pStyle w:val="ListParagraph"/>
        <w:numPr>
          <w:ilvl w:val="0"/>
          <w:numId w:val="24"/>
        </w:numPr>
        <w:spacing w:after="0" w:line="240" w:lineRule="auto"/>
        <w:rPr>
          <w:lang w:val="en-GB"/>
        </w:rPr>
      </w:pPr>
      <w:r w:rsidRPr="00616E11">
        <w:rPr>
          <w:lang w:val="en-GB"/>
        </w:rPr>
        <w:t>1..* – At least one or many</w:t>
      </w:r>
    </w:p>
    <w:p w14:paraId="7FFD1F97" w14:textId="77777777" w:rsidR="00FA1108" w:rsidRPr="00616E11" w:rsidRDefault="00000000">
      <w:pPr>
        <w:pStyle w:val="ListParagraph"/>
        <w:numPr>
          <w:ilvl w:val="0"/>
          <w:numId w:val="24"/>
        </w:numPr>
        <w:spacing w:after="0" w:line="240" w:lineRule="auto"/>
        <w:rPr>
          <w:lang w:val="en-GB"/>
        </w:rPr>
      </w:pPr>
      <w:r w:rsidRPr="00616E11">
        <w:rPr>
          <w:lang w:val="en-GB"/>
        </w:rPr>
        <w:t>0..1 – Either optional or only one</w:t>
      </w:r>
    </w:p>
    <w:p w14:paraId="2CB1DE4A" w14:textId="77777777" w:rsidR="00FA1108" w:rsidRPr="00616E11" w:rsidRDefault="00000000">
      <w:pPr>
        <w:pStyle w:val="ListParagraph"/>
        <w:numPr>
          <w:ilvl w:val="0"/>
          <w:numId w:val="24"/>
        </w:numPr>
        <w:spacing w:line="240" w:lineRule="auto"/>
        <w:rPr>
          <w:lang w:val="en-GB"/>
        </w:rPr>
      </w:pPr>
      <w:r w:rsidRPr="00616E11">
        <w:rPr>
          <w:lang w:val="en-GB"/>
        </w:rPr>
        <w:t>0..* – Either optional or many</w:t>
      </w:r>
    </w:p>
    <w:p w14:paraId="3EA98F3B" w14:textId="77777777" w:rsidR="00FA1108" w:rsidRPr="00616E11" w:rsidRDefault="00000000" w:rsidP="000E765E">
      <w:pPr>
        <w:pStyle w:val="HeadingA3"/>
      </w:pPr>
      <w:bookmarkStart w:id="256" w:name="_Toc502540918"/>
      <w:bookmarkStart w:id="257" w:name="_Toc206156448"/>
      <w:r w:rsidRPr="00616E11">
        <w:t>CamelCase and its use in S-100</w:t>
      </w:r>
      <w:bookmarkEnd w:id="256"/>
      <w:bookmarkEnd w:id="257"/>
    </w:p>
    <w:p w14:paraId="09E895D1" w14:textId="77777777" w:rsidR="00FA1108" w:rsidRPr="00616E11" w:rsidRDefault="00000000">
      <w:pPr>
        <w:pStyle w:val="ListParagraph"/>
        <w:spacing w:line="240" w:lineRule="auto"/>
        <w:ind w:left="0"/>
        <w:rPr>
          <w:lang w:val="en-GB"/>
        </w:rPr>
      </w:pPr>
      <w:r w:rsidRPr="00616E11">
        <w:rPr>
          <w:lang w:val="en-GB"/>
        </w:rPr>
        <w:t xml:space="preserve">S-100 uses camelCase extensively, and is based on principles from ISO 19103. Camel case (stylized as camelCase or CamelCase) is the practice of writing compound words or phrases such that each word or abbreviation in the middle of the phrase begins with a capital letter, with no intervening spaces or punctuation. Common examples include "iPhone ", "eBay", "FedEx", "DreamWorks", "HarperCollins", "iCarly", "WordWorld", and "WordGirl". S-100 makes use of camelCase as a method to construct distinct identifiers or names of elements used within S-100 and the IHO Geospatial Information (GI) Registry. </w:t>
      </w:r>
    </w:p>
    <w:p w14:paraId="3AC81C10" w14:textId="77777777" w:rsidR="00FA1108" w:rsidRPr="00616E11" w:rsidRDefault="00000000">
      <w:pPr>
        <w:spacing w:after="0"/>
      </w:pPr>
      <w:r w:rsidRPr="00616E11">
        <w:t>According to S-100 clause 2a-4.2.3, the camelCaseIdentifier must meet the following specifications:</w:t>
      </w:r>
    </w:p>
    <w:p w14:paraId="29E960F0" w14:textId="77777777" w:rsidR="00FA1108" w:rsidRPr="00616E11" w:rsidRDefault="00000000">
      <w:pPr>
        <w:pStyle w:val="ListParagraph"/>
        <w:numPr>
          <w:ilvl w:val="0"/>
          <w:numId w:val="7"/>
        </w:numPr>
        <w:spacing w:after="0" w:line="240" w:lineRule="auto"/>
        <w:rPr>
          <w:lang w:val="en-GB"/>
        </w:rPr>
      </w:pPr>
      <w:r w:rsidRPr="00616E11">
        <w:rPr>
          <w:lang w:val="en-GB"/>
        </w:rPr>
        <w:t>Be compound words in which the words are joined without spaces and are capitalized within the compound;</w:t>
      </w:r>
    </w:p>
    <w:p w14:paraId="7938A9D5" w14:textId="77777777" w:rsidR="00FA1108" w:rsidRPr="00616E11" w:rsidRDefault="00000000">
      <w:pPr>
        <w:pStyle w:val="ListParagraph"/>
        <w:numPr>
          <w:ilvl w:val="0"/>
          <w:numId w:val="7"/>
        </w:numPr>
        <w:spacing w:after="0" w:line="240" w:lineRule="auto"/>
        <w:rPr>
          <w:lang w:val="en-GB"/>
        </w:rPr>
      </w:pPr>
      <w:r w:rsidRPr="00616E11">
        <w:rPr>
          <w:lang w:val="en-GB"/>
        </w:rPr>
        <w:t>Be unique within the Registry; and</w:t>
      </w:r>
    </w:p>
    <w:p w14:paraId="0DD837A2" w14:textId="77777777" w:rsidR="00FA1108" w:rsidRPr="00616E11" w:rsidRDefault="00000000">
      <w:pPr>
        <w:pStyle w:val="ListParagraph"/>
        <w:numPr>
          <w:ilvl w:val="0"/>
          <w:numId w:val="7"/>
        </w:numPr>
        <w:spacing w:after="0" w:line="240" w:lineRule="auto"/>
        <w:rPr>
          <w:lang w:val="en-GB"/>
        </w:rPr>
      </w:pPr>
      <w:r w:rsidRPr="00616E11">
        <w:rPr>
          <w:lang w:val="en-GB"/>
        </w:rPr>
        <w:t>Conform to ISO 10646</w:t>
      </w:r>
      <w:r w:rsidRPr="004425C5">
        <w:rPr>
          <w:rStyle w:val="FootnoteReference"/>
          <w:noProof w:val="0"/>
          <w:lang w:val="en-GB"/>
        </w:rPr>
        <w:footnoteReference w:id="1"/>
      </w:r>
      <w:r w:rsidRPr="00616E11">
        <w:rPr>
          <w:lang w:val="en-GB"/>
        </w:rPr>
        <w:t xml:space="preserve"> with uppercase characters A-Z, 0-9, ”_”, and lowercase characters a-z.</w:t>
      </w:r>
    </w:p>
    <w:p w14:paraId="3ADB0104" w14:textId="77777777" w:rsidR="00FA1108" w:rsidRPr="00616E11" w:rsidRDefault="00000000">
      <w:pPr>
        <w:spacing w:after="0"/>
      </w:pPr>
      <w:r w:rsidRPr="00616E11">
        <w:t>In addition:</w:t>
      </w:r>
    </w:p>
    <w:p w14:paraId="7EC2D502" w14:textId="77777777" w:rsidR="00FA1108" w:rsidRPr="00616E11" w:rsidRDefault="00000000">
      <w:pPr>
        <w:pStyle w:val="ListParagraph"/>
        <w:numPr>
          <w:ilvl w:val="0"/>
          <w:numId w:val="7"/>
        </w:numPr>
        <w:spacing w:after="0" w:line="240" w:lineRule="auto"/>
        <w:rPr>
          <w:lang w:val="en-GB"/>
        </w:rPr>
      </w:pPr>
      <w:r w:rsidRPr="00616E11">
        <w:rPr>
          <w:lang w:val="en-GB"/>
        </w:rPr>
        <w:t>Features and Information types must begin with uppercase A-Z; and</w:t>
      </w:r>
    </w:p>
    <w:p w14:paraId="1372B6C6" w14:textId="77777777" w:rsidR="00FA1108" w:rsidRPr="00616E11" w:rsidRDefault="00000000">
      <w:pPr>
        <w:pStyle w:val="ListParagraph"/>
        <w:numPr>
          <w:ilvl w:val="0"/>
          <w:numId w:val="7"/>
        </w:numPr>
        <w:spacing w:line="240" w:lineRule="auto"/>
        <w:ind w:left="714" w:hanging="357"/>
        <w:rPr>
          <w:lang w:val="en-GB"/>
        </w:rPr>
      </w:pPr>
      <w:r w:rsidRPr="00616E11">
        <w:rPr>
          <w:lang w:val="en-GB"/>
        </w:rPr>
        <w:t>Complex and Simple Attributes, Codelists, Enumerated and Codelist values must begin with lowercase a-z.</w:t>
      </w:r>
    </w:p>
    <w:p w14:paraId="32DA85F3" w14:textId="39B13EDD" w:rsidR="00FA1108" w:rsidRPr="00616E11" w:rsidRDefault="00000000">
      <w:pPr>
        <w:spacing w:after="60"/>
      </w:pPr>
      <w:r w:rsidRPr="00616E11">
        <w:t xml:space="preserve">EXAMPLE 1: </w:t>
      </w:r>
      <w:del w:id="258" w:author="Raphael Malyankar" w:date="2025-08-12T06:54:00Z" w16du:dateUtc="2025-08-12T13:54:00Z">
        <w:r w:rsidRPr="00616E11" w:rsidDel="005E3CB4">
          <w:delText>Beacon</w:delText>
        </w:r>
      </w:del>
      <w:r w:rsidRPr="00616E11">
        <w:t>Cardinal</w:t>
      </w:r>
      <w:ins w:id="259" w:author="Raphael Malyankar" w:date="2025-08-12T06:54:00Z" w16du:dateUtc="2025-08-12T13:54:00Z">
        <w:r w:rsidR="005E3CB4" w:rsidRPr="00616E11">
          <w:t>Beacon</w:t>
        </w:r>
      </w:ins>
      <w:r w:rsidRPr="00616E11">
        <w:t xml:space="preserve"> is the Camel Case identifier for the feature </w:t>
      </w:r>
      <w:ins w:id="260" w:author="Raphael Malyankar" w:date="2025-08-12T06:54:00Z" w16du:dateUtc="2025-08-12T13:54:00Z">
        <w:r w:rsidR="005E3CB4" w:rsidRPr="00616E11">
          <w:t xml:space="preserve">“Cardinal </w:t>
        </w:r>
      </w:ins>
      <w:r w:rsidRPr="00616E11">
        <w:t>Beacon</w:t>
      </w:r>
      <w:ins w:id="261" w:author="Raphael Malyankar" w:date="2025-08-12T06:54:00Z" w16du:dateUtc="2025-08-12T13:54:00Z">
        <w:r w:rsidR="005E3CB4" w:rsidRPr="00616E11">
          <w:t>”.</w:t>
        </w:r>
      </w:ins>
      <w:del w:id="262" w:author="Raphael Malyankar" w:date="2025-08-12T06:54:00Z" w16du:dateUtc="2025-08-12T13:54:00Z">
        <w:r w:rsidRPr="00616E11" w:rsidDel="005E3CB4">
          <w:delText xml:space="preserve"> Cardinal</w:delText>
        </w:r>
      </w:del>
    </w:p>
    <w:p w14:paraId="045181B7" w14:textId="63E8B65D" w:rsidR="00FA1108" w:rsidRPr="00616E11" w:rsidRDefault="00000000">
      <w:pPr>
        <w:pStyle w:val="ListParagraph"/>
        <w:spacing w:line="240" w:lineRule="auto"/>
        <w:ind w:left="0"/>
        <w:rPr>
          <w:lang w:val="en-GB"/>
        </w:rPr>
      </w:pPr>
      <w:r w:rsidRPr="00616E11">
        <w:rPr>
          <w:lang w:val="en-GB"/>
        </w:rPr>
        <w:t xml:space="preserve">EXAMPLE 2: categoryOfLandmark is the Camel Case identifier for the attribute </w:t>
      </w:r>
      <w:ins w:id="263" w:author="Raphael Malyankar" w:date="2025-08-12T06:54:00Z" w16du:dateUtc="2025-08-12T13:54:00Z">
        <w:r w:rsidR="005E3CB4" w:rsidRPr="00616E11">
          <w:rPr>
            <w:lang w:val="en-GB"/>
          </w:rPr>
          <w:t>“</w:t>
        </w:r>
      </w:ins>
      <w:r w:rsidRPr="00616E11">
        <w:rPr>
          <w:lang w:val="en-GB"/>
        </w:rPr>
        <w:t>Category of Landmark</w:t>
      </w:r>
      <w:ins w:id="264" w:author="Raphael Malyankar" w:date="2025-08-12T06:54:00Z" w16du:dateUtc="2025-08-12T13:54:00Z">
        <w:r w:rsidR="005E3CB4" w:rsidRPr="00616E11">
          <w:rPr>
            <w:lang w:val="en-GB"/>
          </w:rPr>
          <w:t>”.</w:t>
        </w:r>
      </w:ins>
    </w:p>
    <w:p w14:paraId="45E9F311" w14:textId="77777777" w:rsidR="00FA1108" w:rsidRPr="00616E11" w:rsidRDefault="00000000" w:rsidP="000E765E">
      <w:pPr>
        <w:pStyle w:val="HeadingA2"/>
      </w:pPr>
      <w:bookmarkStart w:id="265" w:name="_Toc40911202"/>
      <w:bookmarkStart w:id="266" w:name="_Toc41312934"/>
      <w:bookmarkStart w:id="267" w:name="_Toc40911203"/>
      <w:bookmarkStart w:id="268" w:name="_Toc41312935"/>
      <w:bookmarkStart w:id="269" w:name="_Toc502540920"/>
      <w:bookmarkStart w:id="270" w:name="_Toc206156449"/>
      <w:bookmarkEnd w:id="265"/>
      <w:bookmarkEnd w:id="266"/>
      <w:bookmarkEnd w:id="267"/>
      <w:bookmarkEnd w:id="268"/>
      <w:r w:rsidRPr="00616E11">
        <w:lastRenderedPageBreak/>
        <w:t xml:space="preserve">Main parts of an S-100 </w:t>
      </w:r>
      <w:bookmarkEnd w:id="269"/>
      <w:r w:rsidRPr="00616E11">
        <w:t>Product Specification</w:t>
      </w:r>
      <w:bookmarkEnd w:id="270"/>
    </w:p>
    <w:p w14:paraId="3B1EA5BF" w14:textId="77777777" w:rsidR="00FA1108" w:rsidRPr="00616E11" w:rsidRDefault="00000000">
      <w:pPr>
        <w:rPr>
          <w:lang w:eastAsia="ja-JP"/>
        </w:rPr>
      </w:pPr>
      <w:r w:rsidRPr="00616E11">
        <w:rPr>
          <w:lang w:eastAsia="ja-JP"/>
        </w:rPr>
        <w:t>This section provides a highlight of the parts that make up an S-100 Product Specification.</w:t>
      </w:r>
    </w:p>
    <w:p w14:paraId="21C970AC" w14:textId="77777777" w:rsidR="00FA1108" w:rsidRPr="00616E11" w:rsidRDefault="00000000" w:rsidP="000E765E">
      <w:pPr>
        <w:pStyle w:val="HeadingA3"/>
      </w:pPr>
      <w:bookmarkStart w:id="271" w:name="_Toc502540921"/>
      <w:bookmarkStart w:id="272" w:name="_Toc206156450"/>
      <w:r w:rsidRPr="00616E11">
        <w:t>The overview section and its sub-elements</w:t>
      </w:r>
      <w:bookmarkEnd w:id="271"/>
      <w:bookmarkEnd w:id="272"/>
    </w:p>
    <w:p w14:paraId="47F4399F" w14:textId="77777777" w:rsidR="00FA1108" w:rsidRPr="00616E11" w:rsidRDefault="00000000">
      <w:pPr>
        <w:pStyle w:val="ListParagraph"/>
        <w:spacing w:line="240" w:lineRule="auto"/>
        <w:ind w:left="0"/>
        <w:rPr>
          <w:lang w:val="en-GB"/>
        </w:rPr>
      </w:pPr>
      <w:r w:rsidRPr="00616E11">
        <w:rPr>
          <w:lang w:val="en-GB"/>
        </w:rPr>
        <w:t>The Overview section of a Product Specification provides a reader with general introductory information about the data product together with Product Specification metadata. S-100 states that the Overview shall include the following parts (except “References” and “Use of Language” but this guidance recommends inclusion of these sections too):</w:t>
      </w:r>
    </w:p>
    <w:p w14:paraId="7F535902" w14:textId="77777777" w:rsidR="00FA1108" w:rsidRPr="00616E11" w:rsidRDefault="00000000">
      <w:pPr>
        <w:pStyle w:val="ListParagraph"/>
        <w:numPr>
          <w:ilvl w:val="0"/>
          <w:numId w:val="19"/>
        </w:numPr>
        <w:spacing w:line="240" w:lineRule="auto"/>
        <w:rPr>
          <w:lang w:val="en-GB"/>
        </w:rPr>
      </w:pPr>
      <w:r w:rsidRPr="00616E11">
        <w:rPr>
          <w:lang w:val="en-GB"/>
        </w:rPr>
        <w:t>Introduction</w:t>
      </w:r>
    </w:p>
    <w:p w14:paraId="3B8A902C" w14:textId="77777777" w:rsidR="00FA1108" w:rsidRPr="00616E11" w:rsidRDefault="00000000">
      <w:pPr>
        <w:pStyle w:val="ListParagraph"/>
        <w:numPr>
          <w:ilvl w:val="0"/>
          <w:numId w:val="19"/>
        </w:numPr>
        <w:spacing w:line="240" w:lineRule="auto"/>
        <w:rPr>
          <w:lang w:val="en-GB"/>
        </w:rPr>
      </w:pPr>
      <w:r w:rsidRPr="00616E11">
        <w:rPr>
          <w:lang w:val="en-GB"/>
        </w:rPr>
        <w:t>References</w:t>
      </w:r>
    </w:p>
    <w:p w14:paraId="4DC9B7EF" w14:textId="77777777" w:rsidR="00FA1108" w:rsidRPr="00616E11" w:rsidRDefault="00000000">
      <w:pPr>
        <w:pStyle w:val="ListParagraph"/>
        <w:numPr>
          <w:ilvl w:val="0"/>
          <w:numId w:val="19"/>
        </w:numPr>
        <w:spacing w:line="240" w:lineRule="auto"/>
        <w:rPr>
          <w:lang w:val="en-GB"/>
        </w:rPr>
      </w:pPr>
      <w:r w:rsidRPr="00616E11">
        <w:rPr>
          <w:lang w:val="en-GB"/>
        </w:rPr>
        <w:t>Terms, definitions and abbreviations</w:t>
      </w:r>
    </w:p>
    <w:p w14:paraId="4EA21E65" w14:textId="77777777" w:rsidR="00FA1108" w:rsidRPr="00616E11" w:rsidRDefault="00000000">
      <w:pPr>
        <w:pStyle w:val="ListParagraph"/>
        <w:numPr>
          <w:ilvl w:val="1"/>
          <w:numId w:val="19"/>
        </w:numPr>
        <w:spacing w:line="240" w:lineRule="auto"/>
        <w:rPr>
          <w:lang w:val="en-GB"/>
        </w:rPr>
      </w:pPr>
      <w:r w:rsidRPr="00616E11">
        <w:rPr>
          <w:lang w:val="en-GB"/>
        </w:rPr>
        <w:t>Use of Language</w:t>
      </w:r>
    </w:p>
    <w:p w14:paraId="3C74E8FA" w14:textId="77777777" w:rsidR="00FA1108" w:rsidRPr="00616E11" w:rsidRDefault="00000000">
      <w:pPr>
        <w:pStyle w:val="ListParagraph"/>
        <w:numPr>
          <w:ilvl w:val="1"/>
          <w:numId w:val="19"/>
        </w:numPr>
        <w:spacing w:line="240" w:lineRule="auto"/>
        <w:rPr>
          <w:lang w:val="en-GB"/>
        </w:rPr>
      </w:pPr>
      <w:r w:rsidRPr="00616E11">
        <w:rPr>
          <w:lang w:val="en-GB"/>
        </w:rPr>
        <w:t>Terms and Definitions</w:t>
      </w:r>
    </w:p>
    <w:p w14:paraId="6C1A81F4" w14:textId="77777777" w:rsidR="00FA1108" w:rsidRPr="00616E11" w:rsidRDefault="00000000">
      <w:pPr>
        <w:pStyle w:val="ListParagraph"/>
        <w:numPr>
          <w:ilvl w:val="1"/>
          <w:numId w:val="19"/>
        </w:numPr>
        <w:spacing w:line="240" w:lineRule="auto"/>
        <w:rPr>
          <w:lang w:val="en-GB"/>
        </w:rPr>
      </w:pPr>
      <w:r w:rsidRPr="00616E11">
        <w:rPr>
          <w:lang w:val="en-GB"/>
        </w:rPr>
        <w:t>Abbreviations</w:t>
      </w:r>
    </w:p>
    <w:p w14:paraId="4FF86440" w14:textId="77777777" w:rsidR="00FA1108" w:rsidRPr="00616E11" w:rsidRDefault="00000000">
      <w:pPr>
        <w:pStyle w:val="ListParagraph"/>
        <w:numPr>
          <w:ilvl w:val="0"/>
          <w:numId w:val="19"/>
        </w:numPr>
        <w:spacing w:line="240" w:lineRule="auto"/>
        <w:rPr>
          <w:lang w:val="en-GB"/>
        </w:rPr>
      </w:pPr>
      <w:r w:rsidRPr="00616E11">
        <w:rPr>
          <w:lang w:val="en-GB"/>
        </w:rPr>
        <w:t>General data product description</w:t>
      </w:r>
    </w:p>
    <w:p w14:paraId="072AD9C6" w14:textId="77777777" w:rsidR="00FA1108" w:rsidRPr="00616E11" w:rsidRDefault="00000000">
      <w:pPr>
        <w:pStyle w:val="ListParagraph"/>
        <w:numPr>
          <w:ilvl w:val="0"/>
          <w:numId w:val="19"/>
        </w:numPr>
        <w:spacing w:line="240" w:lineRule="auto"/>
        <w:rPr>
          <w:lang w:val="en-GB"/>
        </w:rPr>
      </w:pPr>
      <w:r w:rsidRPr="00616E11">
        <w:rPr>
          <w:lang w:val="en-GB"/>
        </w:rPr>
        <w:t>Data Product Specification metadata</w:t>
      </w:r>
    </w:p>
    <w:p w14:paraId="11F13156" w14:textId="77777777" w:rsidR="00FA1108" w:rsidRPr="00616E11" w:rsidRDefault="00000000">
      <w:pPr>
        <w:pStyle w:val="ListParagraph"/>
        <w:numPr>
          <w:ilvl w:val="0"/>
          <w:numId w:val="19"/>
        </w:numPr>
        <w:spacing w:line="240" w:lineRule="auto"/>
        <w:ind w:left="714" w:hanging="357"/>
        <w:rPr>
          <w:lang w:val="en-GB"/>
        </w:rPr>
      </w:pPr>
      <w:r w:rsidRPr="00616E11">
        <w:rPr>
          <w:lang w:val="en-GB"/>
        </w:rPr>
        <w:t>Product Specification maintenance</w:t>
      </w:r>
    </w:p>
    <w:p w14:paraId="6CFE70C1" w14:textId="77777777" w:rsidR="00FA1108" w:rsidRPr="00616E11" w:rsidRDefault="00000000" w:rsidP="00E424C0">
      <w:pPr>
        <w:pStyle w:val="HeadingA4"/>
      </w:pPr>
      <w:r w:rsidRPr="00616E11">
        <w:t>Introduction</w:t>
      </w:r>
    </w:p>
    <w:p w14:paraId="78388503" w14:textId="77777777" w:rsidR="00FA1108" w:rsidRPr="00616E11" w:rsidRDefault="00000000">
      <w:pPr>
        <w:pStyle w:val="ListParagraph"/>
        <w:spacing w:line="240" w:lineRule="auto"/>
        <w:ind w:left="0"/>
        <w:rPr>
          <w:lang w:val="en-GB"/>
        </w:rPr>
      </w:pPr>
      <w:r w:rsidRPr="00616E11">
        <w:rPr>
          <w:lang w:val="en-GB"/>
        </w:rPr>
        <w:t xml:space="preserve">This section gives information about the </w:t>
      </w:r>
      <w:bookmarkStart w:id="273" w:name="_Hlk502267413"/>
      <w:r w:rsidRPr="00616E11">
        <w:rPr>
          <w:lang w:val="en-GB"/>
        </w:rPr>
        <w:t xml:space="preserve">creation of the Product </w:t>
      </w:r>
      <w:bookmarkEnd w:id="273"/>
      <w:r w:rsidRPr="00616E11">
        <w:rPr>
          <w:lang w:val="en-GB"/>
        </w:rPr>
        <w:t>Specification, which includes the subject matter and intent of the Product Specification.</w:t>
      </w:r>
    </w:p>
    <w:p w14:paraId="2B53A952" w14:textId="77777777" w:rsidR="00FA1108" w:rsidRPr="00616E11" w:rsidRDefault="00000000" w:rsidP="000E765E">
      <w:pPr>
        <w:pStyle w:val="HeadingA4"/>
      </w:pPr>
      <w:r w:rsidRPr="00616E11">
        <w:t>References</w:t>
      </w:r>
    </w:p>
    <w:p w14:paraId="4393718D" w14:textId="77777777" w:rsidR="00FA1108" w:rsidRPr="00616E11" w:rsidRDefault="00000000">
      <w:pPr>
        <w:rPr>
          <w:lang w:eastAsia="ja-JP"/>
        </w:rPr>
      </w:pPr>
      <w:r w:rsidRPr="00616E11">
        <w:rPr>
          <w:lang w:eastAsia="ja-JP"/>
        </w:rPr>
        <w:t>This section should list standards which define integral elements of the Product Specification; or on which implementations depend, such as normative ISO or other standards. Other standards or documents containing useful information which is not an integral part of the Product Specification may be listed as informative references.</w:t>
      </w:r>
    </w:p>
    <w:p w14:paraId="0A7801FF" w14:textId="77777777" w:rsidR="00FA1108" w:rsidRPr="00616E11" w:rsidRDefault="00000000" w:rsidP="000E765E">
      <w:pPr>
        <w:pStyle w:val="HeadingA4"/>
      </w:pPr>
      <w:r w:rsidRPr="00616E11">
        <w:t>Use of language</w:t>
      </w:r>
    </w:p>
    <w:p w14:paraId="38F149F6" w14:textId="77777777" w:rsidR="00FA1108" w:rsidRPr="00616E11" w:rsidRDefault="00000000">
      <w:pPr>
        <w:spacing w:after="0"/>
      </w:pPr>
      <w:r w:rsidRPr="00616E11">
        <w:t>Although optional, it can be beneficial to add a Use of Language section to elaborate the intended meaning of specific words used within the Product Specification documentation, including appendices and annexes. The purpose is to remove as much ambiguity as possible so that the Specification is clear regarding what is a mandatory requirement, what is highly recommended and what is optional. Within S-100, the following has been adopted for use of language:</w:t>
      </w:r>
    </w:p>
    <w:p w14:paraId="1BAF304C" w14:textId="77777777" w:rsidR="00FA1108" w:rsidRPr="00616E11" w:rsidRDefault="00000000">
      <w:pPr>
        <w:pStyle w:val="ListParagraph"/>
        <w:numPr>
          <w:ilvl w:val="0"/>
          <w:numId w:val="2"/>
        </w:numPr>
        <w:spacing w:after="0" w:line="240" w:lineRule="auto"/>
        <w:rPr>
          <w:lang w:val="en-GB"/>
        </w:rPr>
      </w:pPr>
      <w:r w:rsidRPr="00616E11">
        <w:rPr>
          <w:lang w:val="en-GB"/>
        </w:rPr>
        <w:t>“Must” indicates a mandatory requirement.</w:t>
      </w:r>
    </w:p>
    <w:p w14:paraId="2ADC837D" w14:textId="77777777" w:rsidR="00FA1108" w:rsidRPr="00616E11" w:rsidRDefault="00000000">
      <w:pPr>
        <w:pStyle w:val="ListParagraph"/>
        <w:numPr>
          <w:ilvl w:val="0"/>
          <w:numId w:val="2"/>
        </w:numPr>
        <w:spacing w:after="0" w:line="240" w:lineRule="auto"/>
        <w:rPr>
          <w:lang w:val="en-GB"/>
        </w:rPr>
      </w:pPr>
      <w:r w:rsidRPr="00616E11">
        <w:rPr>
          <w:lang w:val="en-GB"/>
        </w:rPr>
        <w:t>“Should” indicates an optional requirement that is the recommended process to be followed, but is not mandatory.</w:t>
      </w:r>
    </w:p>
    <w:p w14:paraId="68AD2EDF" w14:textId="77777777" w:rsidR="00FA1108" w:rsidRPr="00616E11" w:rsidRDefault="00000000">
      <w:pPr>
        <w:pStyle w:val="ListParagraph"/>
        <w:numPr>
          <w:ilvl w:val="0"/>
          <w:numId w:val="2"/>
        </w:numPr>
        <w:spacing w:line="240" w:lineRule="auto"/>
        <w:ind w:left="1077"/>
        <w:rPr>
          <w:lang w:val="en-GB"/>
        </w:rPr>
      </w:pPr>
      <w:r w:rsidRPr="00616E11">
        <w:rPr>
          <w:lang w:val="en-GB"/>
        </w:rPr>
        <w:t>“May” means “allowed to” or “could possibly”, and is not mandatory.</w:t>
      </w:r>
    </w:p>
    <w:p w14:paraId="56EC0065" w14:textId="77777777" w:rsidR="00FA1108" w:rsidRPr="00616E11" w:rsidRDefault="00000000" w:rsidP="000E765E">
      <w:pPr>
        <w:pStyle w:val="HeadingA4"/>
      </w:pPr>
      <w:bookmarkStart w:id="274" w:name="_Toc40911210"/>
      <w:bookmarkStart w:id="275" w:name="_Toc41312942"/>
      <w:bookmarkStart w:id="276" w:name="_Toc502540923"/>
      <w:bookmarkEnd w:id="274"/>
      <w:bookmarkEnd w:id="275"/>
      <w:r w:rsidRPr="00616E11">
        <w:t xml:space="preserve">Terms and </w:t>
      </w:r>
      <w:bookmarkEnd w:id="276"/>
      <w:r w:rsidRPr="00616E11">
        <w:t>definitions</w:t>
      </w:r>
    </w:p>
    <w:p w14:paraId="36D8054C" w14:textId="77777777" w:rsidR="00FA1108" w:rsidRPr="00616E11" w:rsidRDefault="00000000">
      <w:pPr>
        <w:pStyle w:val="ListParagraph"/>
        <w:spacing w:line="240" w:lineRule="auto"/>
        <w:ind w:left="0"/>
        <w:rPr>
          <w:lang w:val="en-GB"/>
        </w:rPr>
      </w:pPr>
      <w:r w:rsidRPr="00616E11">
        <w:rPr>
          <w:lang w:val="en-GB"/>
        </w:rPr>
        <w:t>Terms and definitions are useful references that reflect the content of the Specification as well as the context for its intended use.</w:t>
      </w:r>
    </w:p>
    <w:p w14:paraId="18500FF3" w14:textId="77777777" w:rsidR="00FA1108" w:rsidRPr="00616E11" w:rsidRDefault="00000000" w:rsidP="00CA6C57">
      <w:pPr>
        <w:pStyle w:val="HeadingA4"/>
      </w:pPr>
      <w:bookmarkStart w:id="277" w:name="_Toc502540924"/>
      <w:r w:rsidRPr="00616E11">
        <w:lastRenderedPageBreak/>
        <w:t>Abbreviations</w:t>
      </w:r>
      <w:bookmarkEnd w:id="277"/>
    </w:p>
    <w:p w14:paraId="5280A0DD" w14:textId="77777777" w:rsidR="00FA1108" w:rsidRPr="00616E11" w:rsidRDefault="00000000">
      <w:pPr>
        <w:pStyle w:val="ListParagraph"/>
        <w:spacing w:line="240" w:lineRule="auto"/>
        <w:ind w:left="0"/>
        <w:rPr>
          <w:lang w:val="en-GB"/>
        </w:rPr>
      </w:pPr>
      <w:r w:rsidRPr="00616E11">
        <w:rPr>
          <w:lang w:val="en-GB"/>
        </w:rPr>
        <w:t>Any abbreviations used in the Specification should be listed with their full meaning in a separate abbreviations section within the introductory parts of the Product Specification.</w:t>
      </w:r>
    </w:p>
    <w:p w14:paraId="2BA811FB" w14:textId="77777777" w:rsidR="00FA1108" w:rsidRPr="00616E11" w:rsidRDefault="00000000" w:rsidP="00CA6C57">
      <w:pPr>
        <w:pStyle w:val="HeadingA5"/>
      </w:pPr>
      <w:bookmarkStart w:id="278" w:name="_Toc502540925"/>
      <w:r w:rsidRPr="00616E11">
        <w:t>Acronyms</w:t>
      </w:r>
      <w:bookmarkEnd w:id="278"/>
    </w:p>
    <w:p w14:paraId="69C69FE6" w14:textId="77777777" w:rsidR="00FA1108" w:rsidRPr="00616E11" w:rsidRDefault="00000000">
      <w:pPr>
        <w:pStyle w:val="ListParagraph"/>
        <w:spacing w:line="240" w:lineRule="auto"/>
        <w:ind w:left="0"/>
        <w:rPr>
          <w:lang w:val="en-GB"/>
        </w:rPr>
      </w:pPr>
      <w:r w:rsidRPr="00616E11">
        <w:rPr>
          <w:lang w:val="en-GB"/>
        </w:rPr>
        <w:t>It is customary to give an acronym for the name of the data product; for example AML (Additional Military Layer) or ENC (Electronic Navigational Chart). Acronyms may also be used throughout the Specification for a variety of reasons; these should be collected in an acronym paragraph at the beginning of the document to serve as a quick reference for the reader.</w:t>
      </w:r>
    </w:p>
    <w:p w14:paraId="03F132F8" w14:textId="77777777" w:rsidR="00FA1108" w:rsidRPr="00616E11" w:rsidRDefault="00000000" w:rsidP="000E765E">
      <w:pPr>
        <w:pStyle w:val="HeadingA4"/>
      </w:pPr>
      <w:bookmarkStart w:id="279" w:name="_Toc502540926"/>
      <w:r w:rsidRPr="00616E11">
        <w:t xml:space="preserve">General data product </w:t>
      </w:r>
      <w:bookmarkEnd w:id="279"/>
      <w:r w:rsidRPr="00616E11">
        <w:t xml:space="preserve">description </w:t>
      </w:r>
    </w:p>
    <w:p w14:paraId="573D0399" w14:textId="77777777" w:rsidR="00FA1108" w:rsidRDefault="00000000">
      <w:pPr>
        <w:pStyle w:val="ListParagraph"/>
        <w:spacing w:line="240" w:lineRule="auto"/>
        <w:ind w:left="0"/>
        <w:rPr>
          <w:ins w:id="280" w:author="Raphael Malyankar" w:date="2025-08-14T06:59:00Z" w16du:dateUtc="2025-08-14T13:59:00Z"/>
          <w:lang w:val="en-GB"/>
        </w:rPr>
      </w:pPr>
      <w:bookmarkStart w:id="281" w:name="_Ref502067736"/>
      <w:r w:rsidRPr="00616E11">
        <w:rPr>
          <w:lang w:val="en-GB"/>
        </w:rPr>
        <w:t>This section is an informal description of the data product, which can read like an abstract of the Specification, its purpose and intended use context. See also clause A-6.2.4.</w:t>
      </w:r>
      <w:bookmarkEnd w:id="281"/>
    </w:p>
    <w:p w14:paraId="4BBBEF9F" w14:textId="5BF915C0" w:rsidR="005C7E01" w:rsidRDefault="005C7E01" w:rsidP="0060403E">
      <w:pPr>
        <w:pStyle w:val="HeadingA4"/>
        <w:rPr>
          <w:ins w:id="282" w:author="Raphael Malyankar" w:date="2025-08-14T07:01:00Z" w16du:dateUtc="2025-08-14T14:01:00Z"/>
        </w:rPr>
      </w:pPr>
      <w:ins w:id="283" w:author="Raphael Malyankar" w:date="2025-08-14T06:59:00Z" w16du:dateUtc="2025-08-14T13:59:00Z">
        <w:r>
          <w:t>Product</w:t>
        </w:r>
      </w:ins>
      <w:ins w:id="284" w:author="Raphael Malyankar" w:date="2025-08-14T07:00:00Z" w16du:dateUtc="2025-08-14T14:00:00Z">
        <w:r>
          <w:t xml:space="preserve"> specification metadata</w:t>
        </w:r>
      </w:ins>
    </w:p>
    <w:p w14:paraId="7E6DB4E2" w14:textId="63AAA0A3" w:rsidR="000C62BF" w:rsidRDefault="005C7E01" w:rsidP="005C7E01">
      <w:pPr>
        <w:rPr>
          <w:ins w:id="285" w:author="Raphael Malyankar" w:date="2025-08-14T07:08:00Z" w16du:dateUtc="2025-08-14T14:08:00Z"/>
        </w:rPr>
      </w:pPr>
      <w:ins w:id="286" w:author="Raphael Malyankar" w:date="2025-08-14T07:02:00Z" w16du:dateUtc="2025-08-14T14:02:00Z">
        <w:r w:rsidRPr="005C7E01">
          <w:t xml:space="preserve">The data product specification metadata shall provide information to uniquely identify the data product </w:t>
        </w:r>
        <w:r>
          <w:t xml:space="preserve"> </w:t>
        </w:r>
        <w:r w:rsidRPr="005C7E01">
          <w:t>specification</w:t>
        </w:r>
      </w:ins>
      <w:ins w:id="287" w:author="Raphael Malyankar" w:date="2025-08-14T07:03:00Z" w16du:dateUtc="2025-08-14T14:03:00Z">
        <w:r>
          <w:t>. The metadata for S-100 based Product Specifications is defined in S-100 Table 11-2</w:t>
        </w:r>
      </w:ins>
      <w:ins w:id="288" w:author="Raphael Malyankar" w:date="2025-08-14T07:04:00Z" w16du:dateUtc="2025-08-14T14:04:00Z">
        <w:r>
          <w:t>.</w:t>
        </w:r>
      </w:ins>
    </w:p>
    <w:p w14:paraId="079EEFBC" w14:textId="53AE5A0F" w:rsidR="000C62BF" w:rsidRPr="00616E11" w:rsidRDefault="000C62BF" w:rsidP="00BE0BB8">
      <w:ins w:id="289" w:author="Raphael Malyankar" w:date="2025-08-14T07:08:00Z" w16du:dateUtc="2025-08-14T14:08:00Z">
        <w:r>
          <w:t xml:space="preserve">The </w:t>
        </w:r>
      </w:ins>
      <w:ins w:id="290" w:author="Raphael Malyankar" w:date="2025-08-14T07:09:00Z" w16du:dateUtc="2025-08-14T14:09:00Z">
        <w:r>
          <w:t xml:space="preserve">fields in S-100 Table 11-2 do not provide for </w:t>
        </w:r>
      </w:ins>
      <w:ins w:id="291" w:author="Raphael Malyankar" w:date="2025-08-14T07:10:00Z" w16du:dateUtc="2025-08-14T14:10:00Z">
        <w:r>
          <w:t xml:space="preserve">spatial representation, geographic </w:t>
        </w:r>
      </w:ins>
      <w:ins w:id="292" w:author="Raphael Malyankar" w:date="2025-08-14T07:11:00Z" w16du:dateUtc="2025-08-14T14:11:00Z">
        <w:r>
          <w:t>description</w:t>
        </w:r>
      </w:ins>
      <w:ins w:id="293" w:author="Raphael Malyankar" w:date="2025-08-14T07:10:00Z" w16du:dateUtc="2025-08-14T14:10:00Z">
        <w:r>
          <w:t>, topic ca</w:t>
        </w:r>
      </w:ins>
      <w:ins w:id="294" w:author="Raphael Malyankar" w:date="2025-08-14T07:11:00Z" w16du:dateUtc="2025-08-14T14:11:00Z">
        <w:r>
          <w:t>tegory</w:t>
        </w:r>
      </w:ins>
      <w:ins w:id="295" w:author="Raphael Malyankar" w:date="2025-08-14T07:12:00Z" w16du:dateUtc="2025-08-14T14:12:00Z">
        <w:r>
          <w:t>, or supplem</w:t>
        </w:r>
      </w:ins>
      <w:ins w:id="296" w:author="Raphael Malyankar" w:date="2025-08-14T07:17:00Z" w16du:dateUtc="2025-08-14T14:17:00Z">
        <w:r w:rsidR="00F44281">
          <w:t>en</w:t>
        </w:r>
      </w:ins>
      <w:ins w:id="297" w:author="Raphael Malyankar" w:date="2025-08-14T07:12:00Z" w16du:dateUtc="2025-08-14T14:12:00Z">
        <w:r>
          <w:t xml:space="preserve">tal information, </w:t>
        </w:r>
      </w:ins>
      <w:ins w:id="298" w:author="Raphael Malyankar" w:date="2025-08-14T07:14:00Z" w16du:dateUtc="2025-08-14T14:14:00Z">
        <w:r w:rsidR="00F44281">
          <w:t xml:space="preserve">thereby </w:t>
        </w:r>
      </w:ins>
      <w:ins w:id="299" w:author="Raphael Malyankar" w:date="2025-08-14T07:12:00Z" w16du:dateUtc="2025-08-14T14:12:00Z">
        <w:r>
          <w:t>diverging from the ISO 19131</w:t>
        </w:r>
      </w:ins>
      <w:ins w:id="300" w:author="Raphael Malyankar" w:date="2025-08-14T07:13:00Z" w16du:dateUtc="2025-08-14T14:13:00Z">
        <w:r>
          <w:t xml:space="preserve"> model.</w:t>
        </w:r>
      </w:ins>
      <w:ins w:id="301" w:author="Raphael Malyankar" w:date="2025-08-14T07:14:00Z" w16du:dateUtc="2025-08-14T14:14:00Z">
        <w:r w:rsidR="00F44281">
          <w:t xml:space="preserve"> The absence of geographicDescription in particular makes it </w:t>
        </w:r>
      </w:ins>
      <w:ins w:id="302" w:author="Raphael Malyankar" w:date="2025-08-14T07:17:00Z" w16du:dateUtc="2025-08-14T14:17:00Z">
        <w:r w:rsidR="00F44281">
          <w:t>impossible</w:t>
        </w:r>
      </w:ins>
      <w:ins w:id="303" w:author="Raphael Malyankar" w:date="2025-08-14T07:15:00Z" w16du:dateUtc="2025-08-14T14:15:00Z">
        <w:r w:rsidR="00F44281">
          <w:t xml:space="preserve"> to </w:t>
        </w:r>
      </w:ins>
      <w:ins w:id="304" w:author="Raphael Malyankar" w:date="2025-08-14T07:17:00Z" w16du:dateUtc="2025-08-14T14:17:00Z">
        <w:r w:rsidR="00F44281">
          <w:t>specify</w:t>
        </w:r>
      </w:ins>
      <w:ins w:id="305" w:author="Raphael Malyankar" w:date="2025-08-14T07:15:00Z" w16du:dateUtc="2025-08-14T14:15:00Z">
        <w:r w:rsidR="00F44281">
          <w:t xml:space="preserve"> any geographic limits for the Product Specification </w:t>
        </w:r>
      </w:ins>
      <w:ins w:id="306" w:author="Raphael Malyankar" w:date="2025-08-14T07:16:00Z" w16du:dateUtc="2025-08-14T14:16:00Z">
        <w:r w:rsidR="00F44281">
          <w:t>as a whole</w:t>
        </w:r>
      </w:ins>
      <w:ins w:id="307" w:author="Raphael Malyankar" w:date="2025-08-14T07:15:00Z" w16du:dateUtc="2025-08-14T14:15:00Z">
        <w:r w:rsidR="00F44281">
          <w:t xml:space="preserve"> (as </w:t>
        </w:r>
      </w:ins>
      <w:ins w:id="308" w:author="Raphael Malyankar" w:date="2025-08-14T07:16:00Z" w16du:dateUtc="2025-08-14T14:16:00Z">
        <w:r w:rsidR="00F44281">
          <w:t>opposed to the scopes of designated portions of the Product Specification).</w:t>
        </w:r>
      </w:ins>
      <w:ins w:id="309" w:author="Raphael Malyankar" w:date="2025-08-14T07:19:00Z" w16du:dateUtc="2025-08-14T14:19:00Z">
        <w:r w:rsidR="00F44281">
          <w:t xml:space="preserve"> A workaround to this is to describe the general scope</w:t>
        </w:r>
      </w:ins>
      <w:ins w:id="310" w:author="Raphael Malyankar" w:date="2025-08-14T07:20:00Z" w16du:dateUtc="2025-08-14T14:20:00Z">
        <w:r w:rsidR="00F44281">
          <w:t xml:space="preserve"> (as well as other scopes, if any)</w:t>
        </w:r>
      </w:ins>
      <w:ins w:id="311" w:author="Raphael Malyankar" w:date="2025-08-14T07:19:00Z" w16du:dateUtc="2025-08-14T14:19:00Z">
        <w:r w:rsidR="00F44281">
          <w:t xml:space="preserve"> </w:t>
        </w:r>
      </w:ins>
      <w:ins w:id="312" w:author="Raphael Malyankar" w:date="2025-08-14T07:20:00Z" w16du:dateUtc="2025-08-14T14:20:00Z">
        <w:r w:rsidR="00F44281">
          <w:t xml:space="preserve">with a restricted area of applicability, which has the effect </w:t>
        </w:r>
      </w:ins>
      <w:ins w:id="313" w:author="Raphael Malyankar" w:date="2025-08-14T07:21:00Z" w16du:dateUtc="2025-08-14T14:21:00Z">
        <w:r w:rsidR="00856896">
          <w:t xml:space="preserve">that the Product Specification has nothing to say about areas outside </w:t>
        </w:r>
      </w:ins>
      <w:ins w:id="314" w:author="Raphael Malyankar" w:date="2025-08-14T07:22:00Z" w16du:dateUtc="2025-08-14T14:22:00Z">
        <w:r w:rsidR="00856896">
          <w:t>the extent of its general scope.Approaches to</w:t>
        </w:r>
      </w:ins>
      <w:ins w:id="315" w:author="Raphael Malyankar" w:date="2025-08-14T07:23:00Z" w16du:dateUtc="2025-08-14T14:23:00Z">
        <w:r w:rsidR="00856896">
          <w:t xml:space="preserve"> geographically</w:t>
        </w:r>
      </w:ins>
      <w:ins w:id="316" w:author="Raphael Malyankar" w:date="2025-08-14T07:22:00Z" w16du:dateUtc="2025-08-14T14:22:00Z">
        <w:r w:rsidR="00856896">
          <w:t xml:space="preserve"> limiting s</w:t>
        </w:r>
      </w:ins>
      <w:ins w:id="317" w:author="Raphael Malyankar" w:date="2025-08-14T07:23:00Z" w16du:dateUtc="2025-08-14T14:23:00Z">
        <w:r w:rsidR="00856896">
          <w:t>copes are described in A-6.2.3.</w:t>
        </w:r>
      </w:ins>
    </w:p>
    <w:p w14:paraId="5ABFE490" w14:textId="77777777" w:rsidR="00FA1108" w:rsidRPr="00616E11" w:rsidRDefault="00000000" w:rsidP="000E765E">
      <w:pPr>
        <w:pStyle w:val="HeadingA4"/>
      </w:pPr>
      <w:bookmarkStart w:id="318" w:name="_Toc40911215"/>
      <w:bookmarkStart w:id="319" w:name="_Toc41312947"/>
      <w:bookmarkStart w:id="320" w:name="_Toc40911216"/>
      <w:bookmarkStart w:id="321" w:name="_Toc41312948"/>
      <w:bookmarkStart w:id="322" w:name="_Toc502540928"/>
      <w:bookmarkEnd w:id="318"/>
      <w:bookmarkEnd w:id="319"/>
      <w:bookmarkEnd w:id="320"/>
      <w:bookmarkEnd w:id="321"/>
      <w:r w:rsidRPr="00616E11">
        <w:t xml:space="preserve">Product specification </w:t>
      </w:r>
      <w:bookmarkEnd w:id="322"/>
      <w:r w:rsidRPr="00616E11">
        <w:t>maintenance</w:t>
      </w:r>
    </w:p>
    <w:p w14:paraId="0EB05C4E" w14:textId="77777777" w:rsidR="00FA1108" w:rsidRPr="00616E11" w:rsidRDefault="00000000">
      <w:r w:rsidRPr="00616E11">
        <w:t>Changes to a Product Specification issued by the IHO will be released as a New Edition, a Revision, or as a document that includes Clarifications. Which level is used depends on the nature of the change. It is likely that other issuing authorities will follow IHOs example. Generally, this text follows the guidance given in S-100 Part 12, where three types of change are described: New Edition, Revision and Clarification. These changes are defined in the following sub-clauses.</w:t>
      </w:r>
    </w:p>
    <w:p w14:paraId="1ED1D6B5" w14:textId="77777777" w:rsidR="00FA1108" w:rsidRPr="00616E11" w:rsidRDefault="00000000" w:rsidP="00CA6C57">
      <w:pPr>
        <w:pStyle w:val="HeadingA5"/>
      </w:pPr>
      <w:bookmarkStart w:id="323" w:name="_Toc502540929"/>
      <w:r w:rsidRPr="00616E11">
        <w:t xml:space="preserve">New </w:t>
      </w:r>
      <w:bookmarkEnd w:id="323"/>
      <w:r w:rsidRPr="00616E11">
        <w:t>Editions</w:t>
      </w:r>
    </w:p>
    <w:p w14:paraId="7326A455" w14:textId="77777777" w:rsidR="00FA1108" w:rsidRPr="00616E11" w:rsidRDefault="00000000">
      <w:r w:rsidRPr="00616E11">
        <w:t>New Editions introduce significant changes. New Editions enable new concepts, such as the ability to support new functions or applications, or the introduction of new constructs or data types. New Editions are likely to have a significant impact on either existing users or future users of a Product Specification.</w:t>
      </w:r>
    </w:p>
    <w:p w14:paraId="2C7B5521" w14:textId="77777777" w:rsidR="00FA1108" w:rsidRPr="00616E11" w:rsidRDefault="00000000" w:rsidP="00CA6C57">
      <w:pPr>
        <w:pStyle w:val="HeadingA5"/>
      </w:pPr>
      <w:bookmarkStart w:id="324" w:name="_Toc502540930"/>
      <w:r w:rsidRPr="00616E11">
        <w:t>Revisions</w:t>
      </w:r>
      <w:bookmarkEnd w:id="324"/>
    </w:p>
    <w:p w14:paraId="127D9D65" w14:textId="77777777" w:rsidR="00FA1108" w:rsidRPr="00616E11" w:rsidRDefault="00000000">
      <w:r w:rsidRPr="00616E11">
        <w:t xml:space="preserve">Revisions are defined as substantive semantic changes. Typically, Revisions will introduce changes to correct factual errors or introduce necessary changes that have become evident as a result of practical experience or changing circumstances. A Revision must not also be classified as a Clarification. Revisions could have an impact on either existing users or future users of the Specification. All accumulated Clarifications will be included with the release of approved Revisions. </w:t>
      </w:r>
    </w:p>
    <w:p w14:paraId="780BED53" w14:textId="77777777" w:rsidR="00FA1108" w:rsidRPr="00616E11" w:rsidRDefault="00000000">
      <w:r w:rsidRPr="00616E11">
        <w:t>Changes in a Revision ensure backward compatibility with the previous versions within the same Edition. Newer Revisions, for example, introduce new features and attributes. Within the same Edition, a dataset of one version could always be processed with a later version of the Feature and Portrayal Catalogues. In most cases a new Feature or Portrayal Catalogue will result in a Revision of the Specification.</w:t>
      </w:r>
    </w:p>
    <w:p w14:paraId="7C9C8DD9" w14:textId="77777777" w:rsidR="00FA1108" w:rsidRPr="00616E11" w:rsidRDefault="00000000" w:rsidP="00CA6C57">
      <w:pPr>
        <w:pStyle w:val="HeadingA5"/>
      </w:pPr>
      <w:bookmarkStart w:id="325" w:name="_Toc502540931"/>
      <w:r w:rsidRPr="00616E11">
        <w:lastRenderedPageBreak/>
        <w:t>Clarification</w:t>
      </w:r>
      <w:bookmarkEnd w:id="325"/>
      <w:r w:rsidRPr="00616E11">
        <w:t>s</w:t>
      </w:r>
    </w:p>
    <w:p w14:paraId="1CFAB20C" w14:textId="77777777" w:rsidR="00FA1108" w:rsidRPr="00616E11" w:rsidRDefault="00000000">
      <w:r w:rsidRPr="00616E11">
        <w:t xml:space="preserve">Clarifications are non-substantive changes. Typically, Clarifications remove ambiguity; correct grammatical and spelling errors; amend or update cross references; and/or insert improved graphics, spelling, punctuation and grammar. Clarifications must not cause any substantive semantic changes. </w:t>
      </w:r>
    </w:p>
    <w:p w14:paraId="588D45B5" w14:textId="77777777" w:rsidR="00FA1108" w:rsidRPr="00616E11" w:rsidRDefault="00000000">
      <w:r w:rsidRPr="00616E11">
        <w:t>Changes in a Clarification are minor and ensure backward compatibility with the previous versions within the same Edition. Within the same Edition, a dataset of one Clarification version could always be processed with a later version of the Feature and Portrayal Catalogues; and a Portrayal Catalogue can always rely on earlier versions of the Feature Catalogue.</w:t>
      </w:r>
    </w:p>
    <w:p w14:paraId="3EB8184E" w14:textId="77777777" w:rsidR="00FA1108" w:rsidRPr="00616E11" w:rsidRDefault="00000000" w:rsidP="000E765E">
      <w:pPr>
        <w:pStyle w:val="HeadingA3"/>
      </w:pPr>
      <w:bookmarkStart w:id="326" w:name="_Toc502540932"/>
      <w:bookmarkStart w:id="327" w:name="_Toc206156451"/>
      <w:r w:rsidRPr="00616E11">
        <w:t xml:space="preserve">Version </w:t>
      </w:r>
      <w:bookmarkEnd w:id="326"/>
      <w:r w:rsidRPr="00616E11">
        <w:t>numbers</w:t>
      </w:r>
      <w:bookmarkEnd w:id="327"/>
    </w:p>
    <w:p w14:paraId="3789433A" w14:textId="77777777" w:rsidR="00FA1108" w:rsidRPr="00616E11" w:rsidRDefault="00000000">
      <w:pPr>
        <w:spacing w:after="0"/>
      </w:pPr>
      <w:r w:rsidRPr="00616E11">
        <w:t>The associated version control numbering to identify changes (n) in S-100 and derived Product Specifications generally follow this format:</w:t>
      </w:r>
    </w:p>
    <w:p w14:paraId="27E4C836" w14:textId="77777777" w:rsidR="00FA1108" w:rsidRPr="00616E11" w:rsidRDefault="00000000">
      <w:pPr>
        <w:pStyle w:val="ListParagraph"/>
        <w:numPr>
          <w:ilvl w:val="0"/>
          <w:numId w:val="25"/>
        </w:numPr>
        <w:spacing w:after="0" w:line="240" w:lineRule="auto"/>
        <w:rPr>
          <w:lang w:val="en-GB"/>
        </w:rPr>
      </w:pPr>
      <w:r w:rsidRPr="00616E11">
        <w:rPr>
          <w:lang w:val="en-GB"/>
        </w:rPr>
        <w:t>New Editions denoted as n.0.0</w:t>
      </w:r>
    </w:p>
    <w:p w14:paraId="0EE185AE" w14:textId="77777777" w:rsidR="00FA1108" w:rsidRPr="00616E11" w:rsidRDefault="00000000">
      <w:pPr>
        <w:pStyle w:val="ListParagraph"/>
        <w:numPr>
          <w:ilvl w:val="0"/>
          <w:numId w:val="25"/>
        </w:numPr>
        <w:spacing w:after="0" w:line="240" w:lineRule="auto"/>
        <w:rPr>
          <w:lang w:val="en-GB"/>
        </w:rPr>
      </w:pPr>
      <w:r w:rsidRPr="00616E11">
        <w:rPr>
          <w:lang w:val="en-GB"/>
        </w:rPr>
        <w:t>Revisions denoted as n.n.0</w:t>
      </w:r>
    </w:p>
    <w:p w14:paraId="7CD21150" w14:textId="77777777" w:rsidR="00FA1108" w:rsidRPr="00616E11" w:rsidRDefault="00000000">
      <w:pPr>
        <w:pStyle w:val="ListParagraph"/>
        <w:numPr>
          <w:ilvl w:val="0"/>
          <w:numId w:val="25"/>
        </w:numPr>
        <w:spacing w:line="240" w:lineRule="auto"/>
        <w:rPr>
          <w:lang w:val="en-GB"/>
        </w:rPr>
      </w:pPr>
      <w:r w:rsidRPr="00616E11">
        <w:rPr>
          <w:lang w:val="en-GB"/>
        </w:rPr>
        <w:t>Clarifications denoted as n.n.n</w:t>
      </w:r>
    </w:p>
    <w:p w14:paraId="21EF379B" w14:textId="59AA915F" w:rsidR="00FA1108" w:rsidRDefault="00000000">
      <w:pPr>
        <w:rPr>
          <w:ins w:id="328" w:author="Raphael Malyankar" w:date="2025-08-14T12:15:00Z" w16du:dateUtc="2025-08-14T19:15:00Z"/>
        </w:rPr>
      </w:pPr>
      <w:r w:rsidRPr="00616E11">
        <w:t>The same format for versioning has also be</w:t>
      </w:r>
      <w:ins w:id="329" w:author="Raphael Malyankar" w:date="2025-08-14T12:15:00Z" w16du:dateUtc="2025-08-14T19:15:00Z">
        <w:r w:rsidR="005D6274">
          <w:t>en</w:t>
        </w:r>
      </w:ins>
      <w:del w:id="330" w:author="Raphael Malyankar" w:date="2025-08-14T12:15:00Z" w16du:dateUtc="2025-08-14T19:15:00Z">
        <w:r w:rsidRPr="00616E11" w:rsidDel="005D6274">
          <w:delText>ing</w:delText>
        </w:r>
      </w:del>
      <w:r w:rsidRPr="00616E11">
        <w:t xml:space="preserve"> adopted for </w:t>
      </w:r>
      <w:del w:id="331" w:author="Raphael Malyankar" w:date="2025-08-14T12:49:00Z" w16du:dateUtc="2025-08-14T19:49:00Z">
        <w:r w:rsidRPr="00616E11" w:rsidDel="00EA69BA">
          <w:delText>most of IHOs other Standards</w:delText>
        </w:r>
      </w:del>
      <w:ins w:id="332" w:author="Raphael Malyankar" w:date="2025-08-14T12:49:00Z" w16du:dateUtc="2025-08-14T19:49:00Z">
        <w:r w:rsidR="00EA69BA">
          <w:t xml:space="preserve">other </w:t>
        </w:r>
      </w:ins>
      <w:ins w:id="333" w:author="Raphael Malyankar" w:date="2025-08-14T12:50:00Z" w16du:dateUtc="2025-08-14T19:50:00Z">
        <w:r w:rsidR="00EA69BA">
          <w:t xml:space="preserve">IHO </w:t>
        </w:r>
      </w:ins>
      <w:ins w:id="334" w:author="Raphael Malyankar" w:date="2025-08-14T12:49:00Z" w16du:dateUtc="2025-08-14T19:49:00Z">
        <w:r w:rsidR="00EA69BA">
          <w:t>S-100 related publi</w:t>
        </w:r>
      </w:ins>
      <w:ins w:id="335" w:author="Raphael Malyankar" w:date="2025-08-14T12:50:00Z" w16du:dateUtc="2025-08-14T19:50:00Z">
        <w:r w:rsidR="00EA69BA">
          <w:t>cations</w:t>
        </w:r>
      </w:ins>
      <w:r w:rsidRPr="00616E11">
        <w:t>.</w:t>
      </w:r>
    </w:p>
    <w:p w14:paraId="738A5105" w14:textId="29ACC4D4" w:rsidR="005D6274" w:rsidRDefault="005D6274" w:rsidP="005D6274">
      <w:pPr>
        <w:rPr>
          <w:ins w:id="336" w:author="Raphael Malyankar" w:date="2025-08-14T12:15:00Z" w16du:dateUtc="2025-08-14T19:15:00Z"/>
        </w:rPr>
      </w:pPr>
      <w:ins w:id="337" w:author="Raphael Malyankar" w:date="2025-08-14T12:15:00Z" w16du:dateUtc="2025-08-14T19:15:00Z">
        <w:r>
          <w:t>The first two components of the version number must remain the same in all P</w:t>
        </w:r>
      </w:ins>
      <w:ins w:id="338" w:author="Raphael Malyankar" w:date="2025-08-14T12:16:00Z" w16du:dateUtc="2025-08-14T19:16:00Z">
        <w:r w:rsidR="008E6FFE">
          <w:t>roduct Specification</w:t>
        </w:r>
      </w:ins>
      <w:ins w:id="339" w:author="Raphael Malyankar" w:date="2025-08-14T12:15:00Z" w16du:dateUtc="2025-08-14T19:15:00Z">
        <w:r>
          <w:t xml:space="preserve"> components </w:t>
        </w:r>
      </w:ins>
      <w:ins w:id="340" w:author="Raphael Malyankar" w:date="2025-08-14T12:16:00Z" w16du:dateUtc="2025-08-14T19:16:00Z">
        <w:r w:rsidR="008E6FFE">
          <w:t>(documents, FC, PC, and schema</w:t>
        </w:r>
      </w:ins>
      <w:ins w:id="341" w:author="Raphael Malyankar" w:date="2025-08-14T12:17:00Z" w16du:dateUtc="2025-08-14T19:17:00Z">
        <w:r w:rsidR="008E6FFE">
          <w:t xml:space="preserve">) </w:t>
        </w:r>
      </w:ins>
      <w:ins w:id="342" w:author="Raphael Malyankar" w:date="2025-08-14T12:15:00Z" w16du:dateUtc="2025-08-14T19:15:00Z">
        <w:r>
          <w:t>until a new Edition or Revision of the Product Specification is created.</w:t>
        </w:r>
      </w:ins>
    </w:p>
    <w:p w14:paraId="5C332155" w14:textId="301FDDF6" w:rsidR="005D6274" w:rsidRDefault="008E6FFE" w:rsidP="005D6274">
      <w:pPr>
        <w:rPr>
          <w:ins w:id="343" w:author="Raphael Malyankar" w:date="2025-08-14T12:53:00Z" w16du:dateUtc="2025-08-14T19:53:00Z"/>
        </w:rPr>
      </w:pPr>
      <w:ins w:id="344" w:author="Raphael Malyankar" w:date="2025-08-14T12:18:00Z" w16du:dateUtc="2025-08-14T19:18:00Z">
        <w:r>
          <w:t xml:space="preserve">FC/PC </w:t>
        </w:r>
        <w:r w:rsidRPr="00D500DB">
          <w:rPr>
            <w:u w:val="single"/>
          </w:rPr>
          <w:t>clarifications</w:t>
        </w:r>
        <w:r>
          <w:t xml:space="preserve"> must always be backwards compatible with </w:t>
        </w:r>
      </w:ins>
      <w:ins w:id="345" w:author="Raphael Malyankar" w:date="2025-08-14T12:19:00Z" w16du:dateUtc="2025-08-14T19:19:00Z">
        <w:r>
          <w:t xml:space="preserve">all datasets having the same edition and revision numbers. </w:t>
        </w:r>
      </w:ins>
      <w:ins w:id="346" w:author="Raphael Malyankar" w:date="2025-08-14T12:15:00Z" w16du:dateUtc="2025-08-14T19:15:00Z">
        <w:r w:rsidR="005D6274">
          <w:t>For catalogue (FC</w:t>
        </w:r>
      </w:ins>
      <w:ins w:id="347" w:author="Raphael Malyankar" w:date="2025-08-14T12:17:00Z" w16du:dateUtc="2025-08-14T19:17:00Z">
        <w:r>
          <w:t xml:space="preserve"> or </w:t>
        </w:r>
      </w:ins>
      <w:ins w:id="348" w:author="Raphael Malyankar" w:date="2025-08-14T12:15:00Z" w16du:dateUtc="2025-08-14T19:15:00Z">
        <w:r w:rsidR="005D6274">
          <w:t>PC) clarifications (2.1.1, 2.1.2 and so on) it is always the latest available clarification version with matching editio</w:t>
        </w:r>
      </w:ins>
      <w:ins w:id="349" w:author="Raphael Malyankar" w:date="2025-08-14T12:16:00Z" w16du:dateUtc="2025-08-14T19:16:00Z">
        <w:r w:rsidR="005D6274">
          <w:t>n and revision</w:t>
        </w:r>
        <w:r>
          <w:t xml:space="preserve"> numbers</w:t>
        </w:r>
      </w:ins>
      <w:ins w:id="350" w:author="Raphael Malyankar" w:date="2025-08-14T12:15:00Z" w16du:dateUtc="2025-08-14T19:15:00Z">
        <w:r w:rsidR="005D6274">
          <w:t xml:space="preserve"> that should be used</w:t>
        </w:r>
      </w:ins>
      <w:ins w:id="351" w:author="Raphael Malyankar" w:date="2025-08-14T12:19:00Z" w16du:dateUtc="2025-08-14T19:19:00Z">
        <w:r>
          <w:t xml:space="preserve"> by application software</w:t>
        </w:r>
      </w:ins>
      <w:ins w:id="352" w:author="Raphael Malyankar" w:date="2025-08-14T12:15:00Z" w16du:dateUtc="2025-08-14T19:15:00Z">
        <w:r w:rsidR="005D6274">
          <w:t>, as the clarifications will always be backwards compatible.</w:t>
        </w:r>
      </w:ins>
    </w:p>
    <w:p w14:paraId="4DA21C68" w14:textId="3040779E" w:rsidR="00A722B5" w:rsidRDefault="00A722B5" w:rsidP="005D6274">
      <w:pPr>
        <w:rPr>
          <w:ins w:id="353" w:author="Raphael Malyankar" w:date="2025-08-14T12:25:00Z" w16du:dateUtc="2025-08-14T19:25:00Z"/>
        </w:rPr>
      </w:pPr>
      <w:ins w:id="354" w:author="Raphael Malyankar" w:date="2025-08-14T12:53:00Z" w16du:dateUtc="2025-08-14T19:53:00Z">
        <w:r>
          <w:t xml:space="preserve">The </w:t>
        </w:r>
      </w:ins>
      <w:ins w:id="355" w:author="Raphael Malyankar" w:date="2025-08-14T12:55:00Z" w16du:dateUtc="2025-08-14T19:55:00Z">
        <w:r>
          <w:t xml:space="preserve">“schema </w:t>
        </w:r>
      </w:ins>
      <w:ins w:id="356" w:author="Raphael Malyankar" w:date="2025-08-14T12:53:00Z" w16du:dateUtc="2025-08-14T19:53:00Z">
        <w:r>
          <w:t>version</w:t>
        </w:r>
      </w:ins>
      <w:ins w:id="357" w:author="Raphael Malyankar" w:date="2025-08-14T12:55:00Z" w16du:dateUtc="2025-08-14T19:55:00Z">
        <w:r>
          <w:t>”</w:t>
        </w:r>
      </w:ins>
      <w:ins w:id="358" w:author="Raphael Malyankar" w:date="2025-08-14T12:53:00Z" w16du:dateUtc="2025-08-14T19:53:00Z">
        <w:r>
          <w:t xml:space="preserve"> in a</w:t>
        </w:r>
      </w:ins>
      <w:ins w:id="359" w:author="Raphael Malyankar" w:date="2025-08-14T12:54:00Z" w16du:dateUtc="2025-08-14T19:54:00Z">
        <w:r>
          <w:t xml:space="preserve"> GML schema is the </w:t>
        </w:r>
        <w:r w:rsidRPr="00A722B5">
          <w:rPr>
            <w:i/>
            <w:iCs/>
          </w:rPr>
          <w:t>version</w:t>
        </w:r>
        <w:r>
          <w:t xml:space="preserve"> attribute of the root schema element, this is distinct from the namespace which i</w:t>
        </w:r>
      </w:ins>
      <w:ins w:id="360" w:author="Raphael Malyankar" w:date="2025-08-14T12:55:00Z" w16du:dateUtc="2025-08-14T19:55:00Z">
        <w:r>
          <w:t xml:space="preserve">s indicated in the </w:t>
        </w:r>
        <w:r w:rsidRPr="00A722B5">
          <w:rPr>
            <w:i/>
            <w:iCs/>
          </w:rPr>
          <w:t>targetNamespace</w:t>
        </w:r>
        <w:r>
          <w:t xml:space="preserve"> attribute.</w:t>
        </w:r>
      </w:ins>
    </w:p>
    <w:p w14:paraId="004639A4" w14:textId="39891494" w:rsidR="00BC6FC3" w:rsidRDefault="00BC6FC3" w:rsidP="002A2F80">
      <w:pPr>
        <w:pStyle w:val="Caption"/>
        <w:keepNext/>
        <w:rPr>
          <w:ins w:id="361" w:author="Raphael Malyankar" w:date="2025-08-14T12:42:00Z" w16du:dateUtc="2025-08-14T19:42:00Z"/>
        </w:rPr>
      </w:pPr>
      <w:ins w:id="362" w:author="Raphael Malyankar" w:date="2025-08-14T12:42:00Z" w16du:dateUtc="2025-08-14T19:42:00Z">
        <w:r>
          <w:t>Table A-6-2 - Version numbering for changes</w:t>
        </w:r>
      </w:ins>
    </w:p>
    <w:tbl>
      <w:tblPr>
        <w:tblStyle w:val="TableGrid"/>
        <w:tblW w:w="0" w:type="auto"/>
        <w:tblLook w:val="04A0" w:firstRow="1" w:lastRow="0" w:firstColumn="1" w:lastColumn="0" w:noHBand="0" w:noVBand="1"/>
      </w:tblPr>
      <w:tblGrid>
        <w:gridCol w:w="1705"/>
        <w:gridCol w:w="1620"/>
        <w:gridCol w:w="990"/>
        <w:gridCol w:w="900"/>
        <w:gridCol w:w="900"/>
        <w:gridCol w:w="1350"/>
        <w:gridCol w:w="1965"/>
      </w:tblGrid>
      <w:tr w:rsidR="002A2F80" w:rsidRPr="003F5913" w14:paraId="631E4229" w14:textId="77777777" w:rsidTr="002A2F80">
        <w:trPr>
          <w:trHeight w:val="244"/>
          <w:ins w:id="363" w:author="Raphael Malyankar" w:date="2025-08-14T12:25:00Z"/>
        </w:trPr>
        <w:tc>
          <w:tcPr>
            <w:tcW w:w="1705" w:type="dxa"/>
            <w:vMerge w:val="restart"/>
            <w:shd w:val="clear" w:color="auto" w:fill="D9D9D9" w:themeFill="background1" w:themeFillShade="D9"/>
          </w:tcPr>
          <w:p w14:paraId="17DB39EE" w14:textId="77777777" w:rsidR="00D500DB" w:rsidRPr="003F5913" w:rsidRDefault="00D500DB" w:rsidP="002A2F80">
            <w:pPr>
              <w:spacing w:after="0"/>
              <w:jc w:val="center"/>
              <w:rPr>
                <w:ins w:id="364" w:author="Raphael Malyankar" w:date="2025-08-14T12:25:00Z" w16du:dateUtc="2025-08-14T19:25:00Z"/>
              </w:rPr>
            </w:pPr>
            <w:ins w:id="365" w:author="Raphael Malyankar" w:date="2025-08-14T12:25:00Z" w16du:dateUtc="2025-08-14T19:25:00Z">
              <w:r w:rsidRPr="003F5913">
                <w:t>Type of Change</w:t>
              </w:r>
            </w:ins>
          </w:p>
        </w:tc>
        <w:tc>
          <w:tcPr>
            <w:tcW w:w="1620" w:type="dxa"/>
            <w:vMerge w:val="restart"/>
            <w:shd w:val="clear" w:color="auto" w:fill="D9D9D9" w:themeFill="background1" w:themeFillShade="D9"/>
          </w:tcPr>
          <w:p w14:paraId="504A2405" w14:textId="77777777" w:rsidR="00D500DB" w:rsidRPr="003F5913" w:rsidRDefault="00D500DB" w:rsidP="002A2F80">
            <w:pPr>
              <w:spacing w:after="0"/>
              <w:jc w:val="center"/>
              <w:rPr>
                <w:ins w:id="366" w:author="Raphael Malyankar" w:date="2025-08-14T12:25:00Z" w16du:dateUtc="2025-08-14T19:25:00Z"/>
              </w:rPr>
            </w:pPr>
            <w:ins w:id="367" w:author="Raphael Malyankar" w:date="2025-08-14T12:25:00Z" w16du:dateUtc="2025-08-14T19:25:00Z">
              <w:r w:rsidRPr="003F5913">
                <w:t>Example</w:t>
              </w:r>
            </w:ins>
          </w:p>
        </w:tc>
        <w:tc>
          <w:tcPr>
            <w:tcW w:w="990" w:type="dxa"/>
            <w:vMerge w:val="restart"/>
            <w:shd w:val="clear" w:color="auto" w:fill="D9D9D9" w:themeFill="background1" w:themeFillShade="D9"/>
          </w:tcPr>
          <w:p w14:paraId="4754B55F" w14:textId="77777777" w:rsidR="00D500DB" w:rsidRPr="003F5913" w:rsidRDefault="00D500DB" w:rsidP="002A2F80">
            <w:pPr>
              <w:spacing w:after="0"/>
              <w:jc w:val="center"/>
              <w:rPr>
                <w:ins w:id="368" w:author="Raphael Malyankar" w:date="2025-08-14T12:25:00Z" w16du:dateUtc="2025-08-14T19:25:00Z"/>
              </w:rPr>
            </w:pPr>
            <w:ins w:id="369" w:author="Raphael Malyankar" w:date="2025-08-14T12:25:00Z" w16du:dateUtc="2025-08-14T19:25:00Z">
              <w:r w:rsidRPr="003F5913">
                <w:t>DPS</w:t>
              </w:r>
            </w:ins>
          </w:p>
        </w:tc>
        <w:tc>
          <w:tcPr>
            <w:tcW w:w="900" w:type="dxa"/>
            <w:vMerge w:val="restart"/>
            <w:shd w:val="clear" w:color="auto" w:fill="D9D9D9" w:themeFill="background1" w:themeFillShade="D9"/>
          </w:tcPr>
          <w:p w14:paraId="17BEEA63" w14:textId="77777777" w:rsidR="00D500DB" w:rsidRPr="003F5913" w:rsidRDefault="00D500DB" w:rsidP="002A2F80">
            <w:pPr>
              <w:spacing w:after="0"/>
              <w:jc w:val="center"/>
              <w:rPr>
                <w:ins w:id="370" w:author="Raphael Malyankar" w:date="2025-08-14T12:25:00Z" w16du:dateUtc="2025-08-14T19:25:00Z"/>
              </w:rPr>
            </w:pPr>
            <w:ins w:id="371" w:author="Raphael Malyankar" w:date="2025-08-14T12:25:00Z" w16du:dateUtc="2025-08-14T19:25:00Z">
              <w:r w:rsidRPr="003F5913">
                <w:t>FC</w:t>
              </w:r>
            </w:ins>
          </w:p>
        </w:tc>
        <w:tc>
          <w:tcPr>
            <w:tcW w:w="900" w:type="dxa"/>
            <w:vMerge w:val="restart"/>
            <w:shd w:val="clear" w:color="auto" w:fill="D9D9D9" w:themeFill="background1" w:themeFillShade="D9"/>
          </w:tcPr>
          <w:p w14:paraId="12328886" w14:textId="77777777" w:rsidR="00D500DB" w:rsidRPr="003F5913" w:rsidRDefault="00D500DB" w:rsidP="002A2F80">
            <w:pPr>
              <w:spacing w:after="0"/>
              <w:jc w:val="center"/>
              <w:rPr>
                <w:ins w:id="372" w:author="Raphael Malyankar" w:date="2025-08-14T12:25:00Z" w16du:dateUtc="2025-08-14T19:25:00Z"/>
              </w:rPr>
            </w:pPr>
            <w:ins w:id="373" w:author="Raphael Malyankar" w:date="2025-08-14T12:25:00Z" w16du:dateUtc="2025-08-14T19:25:00Z">
              <w:r w:rsidRPr="003F5913">
                <w:t>PC</w:t>
              </w:r>
            </w:ins>
          </w:p>
        </w:tc>
        <w:tc>
          <w:tcPr>
            <w:tcW w:w="3315" w:type="dxa"/>
            <w:gridSpan w:val="2"/>
            <w:shd w:val="clear" w:color="auto" w:fill="D9D9D9" w:themeFill="background1" w:themeFillShade="D9"/>
          </w:tcPr>
          <w:p w14:paraId="4481413A" w14:textId="1A5DDB14" w:rsidR="00D500DB" w:rsidRPr="003F5913" w:rsidRDefault="00D500DB" w:rsidP="002A2F80">
            <w:pPr>
              <w:spacing w:after="0"/>
              <w:jc w:val="center"/>
              <w:rPr>
                <w:ins w:id="374" w:author="Raphael Malyankar" w:date="2025-08-14T12:26:00Z" w16du:dateUtc="2025-08-14T19:26:00Z"/>
              </w:rPr>
            </w:pPr>
            <w:ins w:id="375" w:author="Raphael Malyankar" w:date="2025-08-14T12:34:00Z" w16du:dateUtc="2025-08-14T19:34:00Z">
              <w:r>
                <w:t>Schema</w:t>
              </w:r>
            </w:ins>
          </w:p>
        </w:tc>
      </w:tr>
      <w:tr w:rsidR="002A2F80" w:rsidRPr="003F5913" w14:paraId="41DBF45B" w14:textId="77777777" w:rsidTr="002A2F80">
        <w:trPr>
          <w:trHeight w:val="244"/>
          <w:ins w:id="376" w:author="Raphael Malyankar" w:date="2025-08-14T12:25:00Z"/>
        </w:trPr>
        <w:tc>
          <w:tcPr>
            <w:tcW w:w="1705" w:type="dxa"/>
            <w:vMerge/>
            <w:shd w:val="clear" w:color="auto" w:fill="D9D9D9" w:themeFill="background1" w:themeFillShade="D9"/>
          </w:tcPr>
          <w:p w14:paraId="423DB289" w14:textId="77777777" w:rsidR="00D500DB" w:rsidRPr="003F5913" w:rsidRDefault="00D500DB">
            <w:pPr>
              <w:spacing w:after="0"/>
              <w:rPr>
                <w:ins w:id="377" w:author="Raphael Malyankar" w:date="2025-08-14T12:25:00Z" w16du:dateUtc="2025-08-14T19:25:00Z"/>
              </w:rPr>
              <w:pPrChange w:id="378" w:author="Raphael Malyankar" w:date="2025-08-14T12:45:00Z" w16du:dateUtc="2025-08-14T19:45:00Z">
                <w:pPr/>
              </w:pPrChange>
            </w:pPr>
          </w:p>
        </w:tc>
        <w:tc>
          <w:tcPr>
            <w:tcW w:w="1620" w:type="dxa"/>
            <w:vMerge/>
            <w:shd w:val="clear" w:color="auto" w:fill="D9D9D9" w:themeFill="background1" w:themeFillShade="D9"/>
          </w:tcPr>
          <w:p w14:paraId="53F70EC1" w14:textId="77777777" w:rsidR="00D500DB" w:rsidRPr="003F5913" w:rsidRDefault="00D500DB">
            <w:pPr>
              <w:spacing w:after="0"/>
              <w:rPr>
                <w:ins w:id="379" w:author="Raphael Malyankar" w:date="2025-08-14T12:25:00Z" w16du:dateUtc="2025-08-14T19:25:00Z"/>
              </w:rPr>
              <w:pPrChange w:id="380" w:author="Raphael Malyankar" w:date="2025-08-14T12:45:00Z" w16du:dateUtc="2025-08-14T19:45:00Z">
                <w:pPr/>
              </w:pPrChange>
            </w:pPr>
          </w:p>
        </w:tc>
        <w:tc>
          <w:tcPr>
            <w:tcW w:w="990" w:type="dxa"/>
            <w:vMerge/>
            <w:shd w:val="clear" w:color="auto" w:fill="D9D9D9" w:themeFill="background1" w:themeFillShade="D9"/>
          </w:tcPr>
          <w:p w14:paraId="47FDEBE9" w14:textId="77777777" w:rsidR="00D500DB" w:rsidRPr="003F5913" w:rsidRDefault="00D500DB">
            <w:pPr>
              <w:spacing w:after="0"/>
              <w:rPr>
                <w:ins w:id="381" w:author="Raphael Malyankar" w:date="2025-08-14T12:25:00Z" w16du:dateUtc="2025-08-14T19:25:00Z"/>
              </w:rPr>
              <w:pPrChange w:id="382" w:author="Raphael Malyankar" w:date="2025-08-14T12:45:00Z" w16du:dateUtc="2025-08-14T19:45:00Z">
                <w:pPr/>
              </w:pPrChange>
            </w:pPr>
          </w:p>
        </w:tc>
        <w:tc>
          <w:tcPr>
            <w:tcW w:w="900" w:type="dxa"/>
            <w:vMerge/>
            <w:shd w:val="clear" w:color="auto" w:fill="D9D9D9" w:themeFill="background1" w:themeFillShade="D9"/>
          </w:tcPr>
          <w:p w14:paraId="735035C3" w14:textId="77777777" w:rsidR="00D500DB" w:rsidRPr="003F5913" w:rsidRDefault="00D500DB">
            <w:pPr>
              <w:spacing w:after="0"/>
              <w:rPr>
                <w:ins w:id="383" w:author="Raphael Malyankar" w:date="2025-08-14T12:25:00Z" w16du:dateUtc="2025-08-14T19:25:00Z"/>
              </w:rPr>
              <w:pPrChange w:id="384" w:author="Raphael Malyankar" w:date="2025-08-14T12:45:00Z" w16du:dateUtc="2025-08-14T19:45:00Z">
                <w:pPr/>
              </w:pPrChange>
            </w:pPr>
          </w:p>
        </w:tc>
        <w:tc>
          <w:tcPr>
            <w:tcW w:w="900" w:type="dxa"/>
            <w:vMerge/>
            <w:shd w:val="clear" w:color="auto" w:fill="D9D9D9" w:themeFill="background1" w:themeFillShade="D9"/>
          </w:tcPr>
          <w:p w14:paraId="672B7E29" w14:textId="77777777" w:rsidR="00D500DB" w:rsidRPr="003F5913" w:rsidRDefault="00D500DB">
            <w:pPr>
              <w:spacing w:after="0"/>
              <w:rPr>
                <w:ins w:id="385" w:author="Raphael Malyankar" w:date="2025-08-14T12:25:00Z" w16du:dateUtc="2025-08-14T19:25:00Z"/>
              </w:rPr>
              <w:pPrChange w:id="386" w:author="Raphael Malyankar" w:date="2025-08-14T12:45:00Z" w16du:dateUtc="2025-08-14T19:45:00Z">
                <w:pPr/>
              </w:pPrChange>
            </w:pPr>
          </w:p>
        </w:tc>
        <w:tc>
          <w:tcPr>
            <w:tcW w:w="1350" w:type="dxa"/>
            <w:shd w:val="clear" w:color="auto" w:fill="D9D9D9" w:themeFill="background1" w:themeFillShade="D9"/>
          </w:tcPr>
          <w:p w14:paraId="0A93E2B5" w14:textId="1906172E" w:rsidR="00D500DB" w:rsidRDefault="00D500DB" w:rsidP="00054B41">
            <w:pPr>
              <w:spacing w:after="0"/>
              <w:jc w:val="center"/>
              <w:rPr>
                <w:ins w:id="387" w:author="Raphael Malyankar" w:date="2025-08-14T12:34:00Z" w16du:dateUtc="2025-08-14T19:34:00Z"/>
              </w:rPr>
            </w:pPr>
            <w:ins w:id="388" w:author="Raphael Malyankar" w:date="2025-08-14T12:37:00Z" w16du:dateUtc="2025-08-14T19:37:00Z">
              <w:r>
                <w:t>N</w:t>
              </w:r>
              <w:r w:rsidRPr="00D500DB">
                <w:t>amespace</w:t>
              </w:r>
            </w:ins>
          </w:p>
        </w:tc>
        <w:tc>
          <w:tcPr>
            <w:tcW w:w="1965" w:type="dxa"/>
            <w:shd w:val="clear" w:color="auto" w:fill="D9D9D9" w:themeFill="background1" w:themeFillShade="D9"/>
          </w:tcPr>
          <w:p w14:paraId="666CFE3D" w14:textId="04C40B93" w:rsidR="00D500DB" w:rsidRDefault="00054B41" w:rsidP="00054B41">
            <w:pPr>
              <w:spacing w:after="0"/>
              <w:jc w:val="center"/>
              <w:rPr>
                <w:ins w:id="389" w:author="Raphael Malyankar" w:date="2025-08-14T12:26:00Z" w16du:dateUtc="2025-08-14T19:26:00Z"/>
              </w:rPr>
            </w:pPr>
            <w:ins w:id="390" w:author="Raphael Malyankar" w:date="2025-08-14T12:52:00Z" w16du:dateUtc="2025-08-14T19:52:00Z">
              <w:r>
                <w:t>Schema v</w:t>
              </w:r>
            </w:ins>
            <w:ins w:id="391" w:author="Raphael Malyankar" w:date="2025-08-14T12:37:00Z" w16du:dateUtc="2025-08-14T19:37:00Z">
              <w:r w:rsidR="00D500DB" w:rsidRPr="00D500DB">
                <w:t>ersion</w:t>
              </w:r>
            </w:ins>
          </w:p>
        </w:tc>
      </w:tr>
      <w:tr w:rsidR="002A2F80" w:rsidRPr="003F5913" w14:paraId="533A24AC" w14:textId="2DB02AE8" w:rsidTr="002A2F80">
        <w:trPr>
          <w:ins w:id="392" w:author="Raphael Malyankar" w:date="2025-08-14T12:25:00Z"/>
        </w:trPr>
        <w:tc>
          <w:tcPr>
            <w:tcW w:w="1705" w:type="dxa"/>
          </w:tcPr>
          <w:p w14:paraId="620B53DC" w14:textId="77777777" w:rsidR="00D500DB" w:rsidRPr="003F5913" w:rsidRDefault="00D500DB" w:rsidP="002A2F80">
            <w:pPr>
              <w:spacing w:after="0"/>
              <w:jc w:val="left"/>
              <w:rPr>
                <w:ins w:id="393" w:author="Raphael Malyankar" w:date="2025-08-14T12:25:00Z" w16du:dateUtc="2025-08-14T19:25:00Z"/>
              </w:rPr>
            </w:pPr>
            <w:ins w:id="394" w:author="Raphael Malyankar" w:date="2025-08-14T12:25:00Z" w16du:dateUtc="2025-08-14T19:25:00Z">
              <w:r w:rsidRPr="003F5913">
                <w:t>Major Change including an S-100 version change</w:t>
              </w:r>
            </w:ins>
          </w:p>
        </w:tc>
        <w:tc>
          <w:tcPr>
            <w:tcW w:w="1620" w:type="dxa"/>
          </w:tcPr>
          <w:p w14:paraId="679D04E6" w14:textId="1392C97F" w:rsidR="00D500DB" w:rsidRPr="003F5913" w:rsidRDefault="00D500DB" w:rsidP="002A2F80">
            <w:pPr>
              <w:spacing w:after="0"/>
              <w:jc w:val="left"/>
              <w:rPr>
                <w:ins w:id="395" w:author="Raphael Malyankar" w:date="2025-08-14T12:25:00Z" w16du:dateUtc="2025-08-14T19:25:00Z"/>
              </w:rPr>
            </w:pPr>
            <w:ins w:id="396" w:author="Raphael Malyankar" w:date="2025-08-14T12:25:00Z" w16du:dateUtc="2025-08-14T19:25:00Z">
              <w:r w:rsidRPr="003F5913">
                <w:t>New Concept in S-100, used in S-1</w:t>
              </w:r>
            </w:ins>
            <w:ins w:id="397" w:author="Raphael Malyankar" w:date="2025-08-14T12:53:00Z" w16du:dateUtc="2025-08-14T19:53:00Z">
              <w:r w:rsidR="00A722B5">
                <w:t>XX</w:t>
              </w:r>
            </w:ins>
          </w:p>
        </w:tc>
        <w:tc>
          <w:tcPr>
            <w:tcW w:w="990" w:type="dxa"/>
          </w:tcPr>
          <w:p w14:paraId="0DD1CD90" w14:textId="7221EFBD" w:rsidR="00D500DB" w:rsidRPr="003F5913" w:rsidRDefault="00D500DB" w:rsidP="002A2F80">
            <w:pPr>
              <w:spacing w:after="0"/>
              <w:rPr>
                <w:ins w:id="398" w:author="Raphael Malyankar" w:date="2025-08-14T12:25:00Z" w16du:dateUtc="2025-08-14T19:25:00Z"/>
              </w:rPr>
            </w:pPr>
            <w:ins w:id="399" w:author="Raphael Malyankar" w:date="2025-08-14T12:26:00Z" w16du:dateUtc="2025-08-14T19:26:00Z">
              <w:r w:rsidRPr="00D500DB">
                <w:rPr>
                  <w:b/>
                  <w:bCs/>
                  <w:color w:val="EE0000"/>
                </w:rPr>
                <w:t>X</w:t>
              </w:r>
            </w:ins>
            <w:ins w:id="400" w:author="Raphael Malyankar" w:date="2025-08-14T12:25:00Z" w16du:dateUtc="2025-08-14T19:25:00Z">
              <w:r w:rsidRPr="003F5913">
                <w:t>.0.0</w:t>
              </w:r>
            </w:ins>
          </w:p>
        </w:tc>
        <w:tc>
          <w:tcPr>
            <w:tcW w:w="900" w:type="dxa"/>
          </w:tcPr>
          <w:p w14:paraId="44C7D744" w14:textId="76082010" w:rsidR="00D500DB" w:rsidRPr="003F5913" w:rsidRDefault="00D500DB" w:rsidP="002A2F80">
            <w:pPr>
              <w:spacing w:after="0"/>
              <w:rPr>
                <w:ins w:id="401" w:author="Raphael Malyankar" w:date="2025-08-14T12:25:00Z" w16du:dateUtc="2025-08-14T19:25:00Z"/>
              </w:rPr>
            </w:pPr>
            <w:ins w:id="402" w:author="Raphael Malyankar" w:date="2025-08-14T12:26:00Z" w16du:dateUtc="2025-08-14T19:26:00Z">
              <w:r w:rsidRPr="00D500DB">
                <w:rPr>
                  <w:b/>
                  <w:bCs/>
                  <w:color w:val="EE0000"/>
                </w:rPr>
                <w:t>X</w:t>
              </w:r>
            </w:ins>
            <w:ins w:id="403" w:author="Raphael Malyankar" w:date="2025-08-14T12:25:00Z" w16du:dateUtc="2025-08-14T19:25:00Z">
              <w:r w:rsidRPr="003F5913">
                <w:t>.0.0</w:t>
              </w:r>
            </w:ins>
          </w:p>
        </w:tc>
        <w:tc>
          <w:tcPr>
            <w:tcW w:w="900" w:type="dxa"/>
          </w:tcPr>
          <w:p w14:paraId="419A3042" w14:textId="26FEFF7C" w:rsidR="00D500DB" w:rsidRPr="003F5913" w:rsidRDefault="00D500DB" w:rsidP="002A2F80">
            <w:pPr>
              <w:spacing w:after="0"/>
              <w:rPr>
                <w:ins w:id="404" w:author="Raphael Malyankar" w:date="2025-08-14T12:25:00Z" w16du:dateUtc="2025-08-14T19:25:00Z"/>
              </w:rPr>
            </w:pPr>
            <w:ins w:id="405" w:author="Raphael Malyankar" w:date="2025-08-14T12:26:00Z" w16du:dateUtc="2025-08-14T19:26:00Z">
              <w:r w:rsidRPr="00D500DB">
                <w:rPr>
                  <w:b/>
                  <w:bCs/>
                  <w:color w:val="EE0000"/>
                </w:rPr>
                <w:t>X</w:t>
              </w:r>
            </w:ins>
            <w:ins w:id="406" w:author="Raphael Malyankar" w:date="2025-08-14T12:25:00Z" w16du:dateUtc="2025-08-14T19:25:00Z">
              <w:r w:rsidRPr="003F5913">
                <w:t>.0.0</w:t>
              </w:r>
            </w:ins>
          </w:p>
        </w:tc>
        <w:tc>
          <w:tcPr>
            <w:tcW w:w="1350" w:type="dxa"/>
          </w:tcPr>
          <w:p w14:paraId="4DCEA3C6" w14:textId="45D8770F" w:rsidR="00D500DB" w:rsidRPr="00D500DB" w:rsidRDefault="00D500DB" w:rsidP="002A2F80">
            <w:pPr>
              <w:spacing w:after="0"/>
              <w:rPr>
                <w:ins w:id="407" w:author="Raphael Malyankar" w:date="2025-08-14T12:34:00Z" w16du:dateUtc="2025-08-14T19:34:00Z"/>
                <w:b/>
                <w:bCs/>
                <w:color w:val="EE0000"/>
              </w:rPr>
            </w:pPr>
            <w:ins w:id="408" w:author="Raphael Malyankar" w:date="2025-08-14T12:34:00Z" w16du:dateUtc="2025-08-14T19:34:00Z">
              <w:r>
                <w:rPr>
                  <w:b/>
                  <w:bCs/>
                  <w:color w:val="EE0000"/>
                </w:rPr>
                <w:t>update</w:t>
              </w:r>
            </w:ins>
          </w:p>
        </w:tc>
        <w:tc>
          <w:tcPr>
            <w:tcW w:w="1965" w:type="dxa"/>
          </w:tcPr>
          <w:p w14:paraId="5A6AE224" w14:textId="0AE0200E" w:rsidR="00D500DB" w:rsidRDefault="00D500DB" w:rsidP="002A2F80">
            <w:pPr>
              <w:spacing w:after="0"/>
              <w:rPr>
                <w:ins w:id="409" w:author="Raphael Malyankar" w:date="2025-08-14T12:26:00Z" w16du:dateUtc="2025-08-14T19:26:00Z"/>
              </w:rPr>
            </w:pPr>
            <w:ins w:id="410" w:author="Raphael Malyankar" w:date="2025-08-14T12:27:00Z" w16du:dateUtc="2025-08-14T19:27:00Z">
              <w:r w:rsidRPr="00D500DB">
                <w:rPr>
                  <w:b/>
                  <w:bCs/>
                  <w:color w:val="EE0000"/>
                </w:rPr>
                <w:t>X</w:t>
              </w:r>
              <w:r>
                <w:t>.0.0</w:t>
              </w:r>
            </w:ins>
            <w:ins w:id="411" w:author="Raphael Malyankar" w:date="2025-08-14T12:56:00Z" w16du:dateUtc="2025-08-14T19:56:00Z">
              <w:r w:rsidR="00A722B5">
                <w:t>-</w:t>
              </w:r>
            </w:ins>
            <w:ins w:id="412" w:author="Raphael Malyankar" w:date="2025-08-14T12:27:00Z" w16du:dateUtc="2025-08-14T19:27:00Z">
              <w:r w:rsidRPr="00D500DB">
                <w:rPr>
                  <w:b/>
                  <w:bCs/>
                  <w:color w:val="EE0000"/>
                </w:rPr>
                <w:t>YYYYMMDD</w:t>
              </w:r>
            </w:ins>
          </w:p>
        </w:tc>
      </w:tr>
      <w:tr w:rsidR="002A2F80" w:rsidRPr="003F5913" w14:paraId="46B90F04" w14:textId="51727371" w:rsidTr="002A2F80">
        <w:trPr>
          <w:ins w:id="413" w:author="Raphael Malyankar" w:date="2025-08-14T12:25:00Z"/>
        </w:trPr>
        <w:tc>
          <w:tcPr>
            <w:tcW w:w="1705" w:type="dxa"/>
          </w:tcPr>
          <w:p w14:paraId="789DCC5F" w14:textId="77777777" w:rsidR="00D500DB" w:rsidRPr="003F5913" w:rsidRDefault="00D500DB" w:rsidP="002A2F80">
            <w:pPr>
              <w:spacing w:after="0"/>
              <w:jc w:val="left"/>
              <w:rPr>
                <w:ins w:id="414" w:author="Raphael Malyankar" w:date="2025-08-14T12:25:00Z" w16du:dateUtc="2025-08-14T19:25:00Z"/>
              </w:rPr>
            </w:pPr>
            <w:ins w:id="415" w:author="Raphael Malyankar" w:date="2025-08-14T12:25:00Z" w16du:dateUtc="2025-08-14T19:25:00Z">
              <w:r w:rsidRPr="003F5913">
                <w:t>New content</w:t>
              </w:r>
            </w:ins>
          </w:p>
        </w:tc>
        <w:tc>
          <w:tcPr>
            <w:tcW w:w="1620" w:type="dxa"/>
          </w:tcPr>
          <w:p w14:paraId="58B65C4F" w14:textId="77777777" w:rsidR="00D500DB" w:rsidRPr="003F5913" w:rsidRDefault="00D500DB" w:rsidP="002A2F80">
            <w:pPr>
              <w:spacing w:after="0"/>
              <w:jc w:val="left"/>
              <w:rPr>
                <w:ins w:id="416" w:author="Raphael Malyankar" w:date="2025-08-14T12:25:00Z" w16du:dateUtc="2025-08-14T19:25:00Z"/>
              </w:rPr>
            </w:pPr>
            <w:ins w:id="417" w:author="Raphael Malyankar" w:date="2025-08-14T12:25:00Z" w16du:dateUtc="2025-08-14T19:25:00Z">
              <w:r w:rsidRPr="003F5913">
                <w:t>Attribute value / Feature added or removed</w:t>
              </w:r>
            </w:ins>
          </w:p>
        </w:tc>
        <w:tc>
          <w:tcPr>
            <w:tcW w:w="990" w:type="dxa"/>
          </w:tcPr>
          <w:p w14:paraId="67003004" w14:textId="7B8237EE" w:rsidR="00D500DB" w:rsidRPr="003F5913" w:rsidRDefault="00D500DB" w:rsidP="002A2F80">
            <w:pPr>
              <w:spacing w:after="0"/>
              <w:rPr>
                <w:ins w:id="418" w:author="Raphael Malyankar" w:date="2025-08-14T12:25:00Z" w16du:dateUtc="2025-08-14T19:25:00Z"/>
              </w:rPr>
            </w:pPr>
            <w:ins w:id="419" w:author="Raphael Malyankar" w:date="2025-08-14T12:25:00Z" w16du:dateUtc="2025-08-14T19:25:00Z">
              <w:r w:rsidRPr="003F5913">
                <w:t>A.</w:t>
              </w:r>
            </w:ins>
            <w:ins w:id="420" w:author="Raphael Malyankar" w:date="2025-08-14T12:26:00Z" w16du:dateUtc="2025-08-14T19:26:00Z">
              <w:r w:rsidRPr="00D500DB">
                <w:rPr>
                  <w:b/>
                  <w:bCs/>
                  <w:color w:val="EE0000"/>
                </w:rPr>
                <w:t>X</w:t>
              </w:r>
            </w:ins>
            <w:ins w:id="421" w:author="Raphael Malyankar" w:date="2025-08-14T12:25:00Z" w16du:dateUtc="2025-08-14T19:25:00Z">
              <w:r w:rsidRPr="003F5913">
                <w:t>.0</w:t>
              </w:r>
            </w:ins>
          </w:p>
        </w:tc>
        <w:tc>
          <w:tcPr>
            <w:tcW w:w="900" w:type="dxa"/>
          </w:tcPr>
          <w:p w14:paraId="0D3F0A2F" w14:textId="67D64021" w:rsidR="00D500DB" w:rsidRPr="003F5913" w:rsidRDefault="00D500DB" w:rsidP="002A2F80">
            <w:pPr>
              <w:spacing w:after="0"/>
              <w:rPr>
                <w:ins w:id="422" w:author="Raphael Malyankar" w:date="2025-08-14T12:25:00Z" w16du:dateUtc="2025-08-14T19:25:00Z"/>
              </w:rPr>
            </w:pPr>
            <w:ins w:id="423" w:author="Raphael Malyankar" w:date="2025-08-14T12:25:00Z" w16du:dateUtc="2025-08-14T19:25:00Z">
              <w:r w:rsidRPr="003F5913">
                <w:t>A.</w:t>
              </w:r>
            </w:ins>
            <w:ins w:id="424" w:author="Raphael Malyankar" w:date="2025-08-14T12:26:00Z" w16du:dateUtc="2025-08-14T19:26:00Z">
              <w:r w:rsidRPr="00D500DB">
                <w:rPr>
                  <w:b/>
                  <w:bCs/>
                  <w:color w:val="EE0000"/>
                </w:rPr>
                <w:t>X</w:t>
              </w:r>
            </w:ins>
            <w:ins w:id="425" w:author="Raphael Malyankar" w:date="2025-08-14T12:25:00Z" w16du:dateUtc="2025-08-14T19:25:00Z">
              <w:r w:rsidRPr="003F5913">
                <w:t>.0</w:t>
              </w:r>
            </w:ins>
          </w:p>
        </w:tc>
        <w:tc>
          <w:tcPr>
            <w:tcW w:w="900" w:type="dxa"/>
          </w:tcPr>
          <w:p w14:paraId="467662CC" w14:textId="6FC0E782" w:rsidR="00D500DB" w:rsidRPr="003F5913" w:rsidRDefault="00D500DB" w:rsidP="002A2F80">
            <w:pPr>
              <w:spacing w:after="0"/>
              <w:rPr>
                <w:ins w:id="426" w:author="Raphael Malyankar" w:date="2025-08-14T12:25:00Z" w16du:dateUtc="2025-08-14T19:25:00Z"/>
              </w:rPr>
            </w:pPr>
            <w:ins w:id="427" w:author="Raphael Malyankar" w:date="2025-08-14T12:25:00Z" w16du:dateUtc="2025-08-14T19:25:00Z">
              <w:r w:rsidRPr="003F5913">
                <w:t>A.</w:t>
              </w:r>
            </w:ins>
            <w:ins w:id="428" w:author="Raphael Malyankar" w:date="2025-08-14T12:26:00Z" w16du:dateUtc="2025-08-14T19:26:00Z">
              <w:r w:rsidRPr="00D500DB">
                <w:rPr>
                  <w:b/>
                  <w:bCs/>
                  <w:color w:val="EE0000"/>
                </w:rPr>
                <w:t>X</w:t>
              </w:r>
            </w:ins>
            <w:ins w:id="429" w:author="Raphael Malyankar" w:date="2025-08-14T12:25:00Z" w16du:dateUtc="2025-08-14T19:25:00Z">
              <w:r w:rsidRPr="003F5913">
                <w:t>.0</w:t>
              </w:r>
            </w:ins>
          </w:p>
        </w:tc>
        <w:tc>
          <w:tcPr>
            <w:tcW w:w="1350" w:type="dxa"/>
          </w:tcPr>
          <w:p w14:paraId="0E0EEACD" w14:textId="2414EB75" w:rsidR="00D500DB" w:rsidRPr="00D500DB" w:rsidRDefault="00D500DB" w:rsidP="002A2F80">
            <w:pPr>
              <w:spacing w:after="0"/>
              <w:rPr>
                <w:ins w:id="430" w:author="Raphael Malyankar" w:date="2025-08-14T12:34:00Z" w16du:dateUtc="2025-08-14T19:34:00Z"/>
                <w:b/>
                <w:bCs/>
              </w:rPr>
            </w:pPr>
            <w:ins w:id="431" w:author="Raphael Malyankar" w:date="2025-08-14T12:34:00Z" w16du:dateUtc="2025-08-14T19:34:00Z">
              <w:r w:rsidRPr="00D500DB">
                <w:rPr>
                  <w:b/>
                  <w:bCs/>
                  <w:color w:val="EE0000"/>
                </w:rPr>
                <w:t>update</w:t>
              </w:r>
            </w:ins>
          </w:p>
        </w:tc>
        <w:tc>
          <w:tcPr>
            <w:tcW w:w="1965" w:type="dxa"/>
          </w:tcPr>
          <w:p w14:paraId="2EC39343" w14:textId="0B6DCAEF" w:rsidR="00D500DB" w:rsidRPr="003F5913" w:rsidRDefault="00D500DB" w:rsidP="002A2F80">
            <w:pPr>
              <w:spacing w:after="0"/>
              <w:rPr>
                <w:ins w:id="432" w:author="Raphael Malyankar" w:date="2025-08-14T12:26:00Z" w16du:dateUtc="2025-08-14T19:26:00Z"/>
              </w:rPr>
            </w:pPr>
            <w:ins w:id="433" w:author="Raphael Malyankar" w:date="2025-08-14T12:27:00Z" w16du:dateUtc="2025-08-14T19:27:00Z">
              <w:r>
                <w:t>A.</w:t>
              </w:r>
              <w:r w:rsidRPr="00D500DB">
                <w:rPr>
                  <w:b/>
                  <w:bCs/>
                  <w:color w:val="EE0000"/>
                </w:rPr>
                <w:t>X</w:t>
              </w:r>
              <w:r>
                <w:t>.0-</w:t>
              </w:r>
              <w:r w:rsidRPr="00D500DB">
                <w:rPr>
                  <w:b/>
                  <w:bCs/>
                  <w:color w:val="EE0000"/>
                </w:rPr>
                <w:t>YYYYMMDD</w:t>
              </w:r>
            </w:ins>
          </w:p>
        </w:tc>
      </w:tr>
      <w:tr w:rsidR="002A2F80" w:rsidRPr="003F5913" w14:paraId="50C7DFBD" w14:textId="1FF549AF" w:rsidTr="002A2F80">
        <w:trPr>
          <w:ins w:id="434" w:author="Raphael Malyankar" w:date="2025-08-14T12:25:00Z"/>
        </w:trPr>
        <w:tc>
          <w:tcPr>
            <w:tcW w:w="1705" w:type="dxa"/>
          </w:tcPr>
          <w:p w14:paraId="4481DD4D" w14:textId="080B6C4E" w:rsidR="00D500DB" w:rsidRPr="003F5913" w:rsidRDefault="00D500DB" w:rsidP="002A2F80">
            <w:pPr>
              <w:spacing w:after="0"/>
              <w:jc w:val="left"/>
              <w:rPr>
                <w:ins w:id="435" w:author="Raphael Malyankar" w:date="2025-08-14T12:25:00Z" w16du:dateUtc="2025-08-14T19:25:00Z"/>
              </w:rPr>
            </w:pPr>
            <w:ins w:id="436" w:author="Raphael Malyankar" w:date="2025-08-14T12:25:00Z" w16du:dateUtc="2025-08-14T19:25:00Z">
              <w:r w:rsidRPr="003F5913">
                <w:t>FC correction, no content or portrayal impact</w:t>
              </w:r>
            </w:ins>
            <w:ins w:id="437" w:author="Raphael Malyankar" w:date="2025-08-14T12:38:00Z" w16du:dateUtc="2025-08-14T19:38:00Z">
              <w:r w:rsidR="00BC6FC3">
                <w:t>, compatible schema change</w:t>
              </w:r>
            </w:ins>
          </w:p>
        </w:tc>
        <w:tc>
          <w:tcPr>
            <w:tcW w:w="1620" w:type="dxa"/>
          </w:tcPr>
          <w:p w14:paraId="4513AC70" w14:textId="77777777" w:rsidR="00D500DB" w:rsidRPr="003F5913" w:rsidRDefault="00D500DB" w:rsidP="002A2F80">
            <w:pPr>
              <w:spacing w:after="0"/>
              <w:jc w:val="left"/>
              <w:rPr>
                <w:ins w:id="438" w:author="Raphael Malyankar" w:date="2025-08-14T12:25:00Z" w16du:dateUtc="2025-08-14T19:25:00Z"/>
              </w:rPr>
            </w:pPr>
            <w:ins w:id="439" w:author="Raphael Malyankar" w:date="2025-08-14T12:25:00Z" w16du:dateUtc="2025-08-14T19:25:00Z">
              <w:r w:rsidRPr="003F5913">
                <w:t>Clarification of definition</w:t>
              </w:r>
            </w:ins>
          </w:p>
        </w:tc>
        <w:tc>
          <w:tcPr>
            <w:tcW w:w="990" w:type="dxa"/>
          </w:tcPr>
          <w:p w14:paraId="1ECB19E2" w14:textId="1ABC4949" w:rsidR="00D500DB" w:rsidRPr="003F5913" w:rsidRDefault="00D500DB" w:rsidP="002A2F80">
            <w:pPr>
              <w:spacing w:after="0"/>
              <w:rPr>
                <w:ins w:id="440" w:author="Raphael Malyankar" w:date="2025-08-14T12:25:00Z" w16du:dateUtc="2025-08-14T19:25:00Z"/>
              </w:rPr>
            </w:pPr>
            <w:ins w:id="441" w:author="Raphael Malyankar" w:date="2025-08-14T12:25:00Z" w16du:dateUtc="2025-08-14T19:25:00Z">
              <w:r w:rsidRPr="003F5913">
                <w:t>A.B.</w:t>
              </w:r>
            </w:ins>
            <w:ins w:id="442" w:author="Raphael Malyankar" w:date="2025-08-14T12:40:00Z" w16du:dateUtc="2025-08-14T19:40:00Z">
              <w:r w:rsidR="00BC6FC3">
                <w:t>C</w:t>
              </w:r>
            </w:ins>
          </w:p>
        </w:tc>
        <w:tc>
          <w:tcPr>
            <w:tcW w:w="900" w:type="dxa"/>
          </w:tcPr>
          <w:p w14:paraId="70ACBABB" w14:textId="32AC0248" w:rsidR="00D500DB" w:rsidRPr="003F5913" w:rsidRDefault="00D500DB" w:rsidP="002A2F80">
            <w:pPr>
              <w:spacing w:after="0"/>
              <w:rPr>
                <w:ins w:id="443" w:author="Raphael Malyankar" w:date="2025-08-14T12:25:00Z" w16du:dateUtc="2025-08-14T19:25:00Z"/>
              </w:rPr>
            </w:pPr>
            <w:ins w:id="444" w:author="Raphael Malyankar" w:date="2025-08-14T12:25:00Z" w16du:dateUtc="2025-08-14T19:25:00Z">
              <w:r w:rsidRPr="003F5913">
                <w:t>A.B.</w:t>
              </w:r>
            </w:ins>
            <w:ins w:id="445" w:author="Raphael Malyankar" w:date="2025-08-14T12:26:00Z" w16du:dateUtc="2025-08-14T19:26:00Z">
              <w:r w:rsidRPr="00D500DB">
                <w:rPr>
                  <w:b/>
                  <w:bCs/>
                  <w:color w:val="EE0000"/>
                </w:rPr>
                <w:t>X</w:t>
              </w:r>
            </w:ins>
          </w:p>
        </w:tc>
        <w:tc>
          <w:tcPr>
            <w:tcW w:w="900" w:type="dxa"/>
          </w:tcPr>
          <w:p w14:paraId="2D848AA6" w14:textId="28F2EC4C" w:rsidR="00D500DB" w:rsidRPr="003F5913" w:rsidRDefault="00D500DB" w:rsidP="002A2F80">
            <w:pPr>
              <w:spacing w:after="0"/>
              <w:rPr>
                <w:ins w:id="446" w:author="Raphael Malyankar" w:date="2025-08-14T12:25:00Z" w16du:dateUtc="2025-08-14T19:25:00Z"/>
              </w:rPr>
            </w:pPr>
            <w:ins w:id="447" w:author="Raphael Malyankar" w:date="2025-08-14T12:25:00Z" w16du:dateUtc="2025-08-14T19:25:00Z">
              <w:r w:rsidRPr="003F5913">
                <w:t>A.B.</w:t>
              </w:r>
            </w:ins>
            <w:ins w:id="448" w:author="Raphael Malyankar" w:date="2025-08-14T12:40:00Z" w16du:dateUtc="2025-08-14T19:40:00Z">
              <w:r w:rsidR="00BC6FC3">
                <w:t>C</w:t>
              </w:r>
            </w:ins>
          </w:p>
        </w:tc>
        <w:tc>
          <w:tcPr>
            <w:tcW w:w="1350" w:type="dxa"/>
          </w:tcPr>
          <w:p w14:paraId="0C8209C6" w14:textId="2BE406A7" w:rsidR="00D500DB" w:rsidRDefault="00D500DB" w:rsidP="002A2F80">
            <w:pPr>
              <w:spacing w:after="0"/>
              <w:rPr>
                <w:ins w:id="449" w:author="Raphael Malyankar" w:date="2025-08-14T12:34:00Z" w16du:dateUtc="2025-08-14T19:34:00Z"/>
              </w:rPr>
            </w:pPr>
            <w:ins w:id="450" w:author="Raphael Malyankar" w:date="2025-08-14T12:34:00Z" w16du:dateUtc="2025-08-14T19:34:00Z">
              <w:r>
                <w:t>no update</w:t>
              </w:r>
            </w:ins>
          </w:p>
        </w:tc>
        <w:tc>
          <w:tcPr>
            <w:tcW w:w="1965" w:type="dxa"/>
          </w:tcPr>
          <w:p w14:paraId="201877F9" w14:textId="0C611DB2" w:rsidR="00D500DB" w:rsidRPr="003F5913" w:rsidRDefault="00D500DB" w:rsidP="002A2F80">
            <w:pPr>
              <w:spacing w:after="0"/>
              <w:rPr>
                <w:ins w:id="451" w:author="Raphael Malyankar" w:date="2025-08-14T12:26:00Z" w16du:dateUtc="2025-08-14T19:26:00Z"/>
              </w:rPr>
            </w:pPr>
            <w:ins w:id="452" w:author="Raphael Malyankar" w:date="2025-08-14T12:27:00Z" w16du:dateUtc="2025-08-14T19:27:00Z">
              <w:r>
                <w:t>A.</w:t>
              </w:r>
            </w:ins>
            <w:ins w:id="453" w:author="Raphael Malyankar" w:date="2025-08-14T12:28:00Z" w16du:dateUtc="2025-08-14T19:28:00Z">
              <w:r>
                <w:t>B.</w:t>
              </w:r>
            </w:ins>
            <w:ins w:id="454" w:author="Raphael Malyankar" w:date="2025-08-14T12:39:00Z" w16du:dateUtc="2025-08-14T19:39:00Z">
              <w:r w:rsidR="00BC6FC3">
                <w:t>C</w:t>
              </w:r>
            </w:ins>
            <w:ins w:id="455" w:author="Raphael Malyankar" w:date="2025-08-14T12:28:00Z" w16du:dateUtc="2025-08-14T19:28:00Z">
              <w:r>
                <w:t>-</w:t>
              </w:r>
              <w:r w:rsidRPr="00D500DB">
                <w:rPr>
                  <w:b/>
                  <w:bCs/>
                  <w:color w:val="EE0000"/>
                </w:rPr>
                <w:t>YYYYMMDD</w:t>
              </w:r>
            </w:ins>
          </w:p>
        </w:tc>
      </w:tr>
      <w:tr w:rsidR="002A2F80" w:rsidRPr="003F5913" w14:paraId="7F1A0FD8" w14:textId="77777777" w:rsidTr="002A2F80">
        <w:trPr>
          <w:ins w:id="456" w:author="Raphael Malyankar" w:date="2025-08-14T12:28:00Z"/>
        </w:trPr>
        <w:tc>
          <w:tcPr>
            <w:tcW w:w="1705" w:type="dxa"/>
          </w:tcPr>
          <w:p w14:paraId="540724E4" w14:textId="2238EB6A" w:rsidR="00D500DB" w:rsidRPr="003F5913" w:rsidRDefault="00D500DB" w:rsidP="002A2F80">
            <w:pPr>
              <w:spacing w:after="0"/>
              <w:jc w:val="left"/>
              <w:rPr>
                <w:ins w:id="457" w:author="Raphael Malyankar" w:date="2025-08-14T12:28:00Z" w16du:dateUtc="2025-08-14T19:28:00Z"/>
              </w:rPr>
            </w:pPr>
            <w:ins w:id="458" w:author="Raphael Malyankar" w:date="2025-08-14T12:28:00Z" w16du:dateUtc="2025-08-14T19:28:00Z">
              <w:r>
                <w:t>Schema correction</w:t>
              </w:r>
            </w:ins>
          </w:p>
        </w:tc>
        <w:tc>
          <w:tcPr>
            <w:tcW w:w="1620" w:type="dxa"/>
          </w:tcPr>
          <w:p w14:paraId="311F32AB" w14:textId="4CB04BC3" w:rsidR="00D500DB" w:rsidRPr="003F5913" w:rsidRDefault="00D500DB" w:rsidP="002A2F80">
            <w:pPr>
              <w:spacing w:after="0"/>
              <w:jc w:val="left"/>
              <w:rPr>
                <w:ins w:id="459" w:author="Raphael Malyankar" w:date="2025-08-14T12:28:00Z" w16du:dateUtc="2025-08-14T19:28:00Z"/>
              </w:rPr>
            </w:pPr>
            <w:ins w:id="460" w:author="Raphael Malyankar" w:date="2025-08-14T12:28:00Z" w16du:dateUtc="2025-08-14T19:28:00Z">
              <w:r>
                <w:t>Correct discrepancy with FC</w:t>
              </w:r>
            </w:ins>
          </w:p>
        </w:tc>
        <w:tc>
          <w:tcPr>
            <w:tcW w:w="990" w:type="dxa"/>
          </w:tcPr>
          <w:p w14:paraId="14E79CEB" w14:textId="15292993" w:rsidR="00D500DB" w:rsidRPr="003F5913" w:rsidRDefault="00D500DB" w:rsidP="002A2F80">
            <w:pPr>
              <w:spacing w:after="0"/>
              <w:rPr>
                <w:ins w:id="461" w:author="Raphael Malyankar" w:date="2025-08-14T12:28:00Z" w16du:dateUtc="2025-08-14T19:28:00Z"/>
              </w:rPr>
            </w:pPr>
            <w:ins w:id="462" w:author="Raphael Malyankar" w:date="2025-08-14T12:28:00Z" w16du:dateUtc="2025-08-14T19:28:00Z">
              <w:r>
                <w:t>A.B.</w:t>
              </w:r>
            </w:ins>
            <w:ins w:id="463" w:author="Raphael Malyankar" w:date="2025-08-14T12:40:00Z" w16du:dateUtc="2025-08-14T19:40:00Z">
              <w:r w:rsidR="00BC6FC3">
                <w:t>C</w:t>
              </w:r>
            </w:ins>
          </w:p>
        </w:tc>
        <w:tc>
          <w:tcPr>
            <w:tcW w:w="900" w:type="dxa"/>
          </w:tcPr>
          <w:p w14:paraId="147BB233" w14:textId="385E0674" w:rsidR="00D500DB" w:rsidRPr="003F5913" w:rsidRDefault="00D500DB" w:rsidP="002A2F80">
            <w:pPr>
              <w:spacing w:after="0"/>
              <w:rPr>
                <w:ins w:id="464" w:author="Raphael Malyankar" w:date="2025-08-14T12:28:00Z" w16du:dateUtc="2025-08-14T19:28:00Z"/>
              </w:rPr>
            </w:pPr>
            <w:ins w:id="465" w:author="Raphael Malyankar" w:date="2025-08-14T12:29:00Z" w16du:dateUtc="2025-08-14T19:29:00Z">
              <w:r>
                <w:t>A.B.</w:t>
              </w:r>
            </w:ins>
            <w:ins w:id="466" w:author="Raphael Malyankar" w:date="2025-08-14T12:40:00Z" w16du:dateUtc="2025-08-14T19:40:00Z">
              <w:r w:rsidR="00BC6FC3">
                <w:t>C</w:t>
              </w:r>
            </w:ins>
          </w:p>
        </w:tc>
        <w:tc>
          <w:tcPr>
            <w:tcW w:w="900" w:type="dxa"/>
          </w:tcPr>
          <w:p w14:paraId="6870054C" w14:textId="66BE80C8" w:rsidR="00D500DB" w:rsidRPr="003F5913" w:rsidRDefault="00D500DB" w:rsidP="002A2F80">
            <w:pPr>
              <w:spacing w:after="0"/>
              <w:rPr>
                <w:ins w:id="467" w:author="Raphael Malyankar" w:date="2025-08-14T12:28:00Z" w16du:dateUtc="2025-08-14T19:28:00Z"/>
              </w:rPr>
            </w:pPr>
            <w:ins w:id="468" w:author="Raphael Malyankar" w:date="2025-08-14T12:29:00Z" w16du:dateUtc="2025-08-14T19:29:00Z">
              <w:r>
                <w:t>A.B.</w:t>
              </w:r>
            </w:ins>
            <w:ins w:id="469" w:author="Raphael Malyankar" w:date="2025-08-14T12:40:00Z" w16du:dateUtc="2025-08-14T19:40:00Z">
              <w:r w:rsidR="00BC6FC3">
                <w:t>C</w:t>
              </w:r>
            </w:ins>
          </w:p>
        </w:tc>
        <w:tc>
          <w:tcPr>
            <w:tcW w:w="1350" w:type="dxa"/>
          </w:tcPr>
          <w:p w14:paraId="4EFCA892" w14:textId="7CB7E95B" w:rsidR="00D500DB" w:rsidRDefault="00D500DB" w:rsidP="002A2F80">
            <w:pPr>
              <w:spacing w:after="0"/>
              <w:rPr>
                <w:ins w:id="470" w:author="Raphael Malyankar" w:date="2025-08-14T12:34:00Z" w16du:dateUtc="2025-08-14T19:34:00Z"/>
              </w:rPr>
            </w:pPr>
            <w:ins w:id="471" w:author="Raphael Malyankar" w:date="2025-08-14T12:35:00Z" w16du:dateUtc="2025-08-14T19:35:00Z">
              <w:r>
                <w:t xml:space="preserve">no </w:t>
              </w:r>
            </w:ins>
            <w:ins w:id="472" w:author="Raphael Malyankar" w:date="2025-08-14T12:34:00Z" w16du:dateUtc="2025-08-14T19:34:00Z">
              <w:r>
                <w:t>update</w:t>
              </w:r>
            </w:ins>
          </w:p>
        </w:tc>
        <w:tc>
          <w:tcPr>
            <w:tcW w:w="1965" w:type="dxa"/>
          </w:tcPr>
          <w:p w14:paraId="2C882C59" w14:textId="73BDAF58" w:rsidR="00D500DB" w:rsidRDefault="00D500DB" w:rsidP="002A2F80">
            <w:pPr>
              <w:spacing w:after="0"/>
              <w:rPr>
                <w:ins w:id="473" w:author="Raphael Malyankar" w:date="2025-08-14T12:28:00Z" w16du:dateUtc="2025-08-14T19:28:00Z"/>
              </w:rPr>
            </w:pPr>
            <w:ins w:id="474" w:author="Raphael Malyankar" w:date="2025-08-14T12:29:00Z" w16du:dateUtc="2025-08-14T19:29:00Z">
              <w:r>
                <w:t>A.B.</w:t>
              </w:r>
              <w:r w:rsidRPr="00D500DB">
                <w:rPr>
                  <w:b/>
                  <w:bCs/>
                  <w:color w:val="EE0000"/>
                </w:rPr>
                <w:t>X</w:t>
              </w:r>
              <w:r>
                <w:t>-</w:t>
              </w:r>
              <w:r w:rsidRPr="00D500DB">
                <w:rPr>
                  <w:b/>
                  <w:bCs/>
                  <w:color w:val="EE0000"/>
                </w:rPr>
                <w:t>YYYYMMDD</w:t>
              </w:r>
            </w:ins>
          </w:p>
        </w:tc>
      </w:tr>
    </w:tbl>
    <w:p w14:paraId="3BD32728" w14:textId="7A011DA5" w:rsidR="00A27C0B" w:rsidRPr="00A27C0B" w:rsidRDefault="00A27C0B" w:rsidP="00A27C0B"/>
    <w:p w14:paraId="7134ED6D" w14:textId="77777777" w:rsidR="00FA1108" w:rsidRPr="00616E11" w:rsidRDefault="00000000" w:rsidP="000E765E">
      <w:pPr>
        <w:pStyle w:val="HeadingA3"/>
      </w:pPr>
      <w:bookmarkStart w:id="475" w:name="_Toc502540933"/>
      <w:bookmarkStart w:id="476" w:name="_Toc206156452"/>
      <w:r w:rsidRPr="00616E11">
        <w:t xml:space="preserve">Specification </w:t>
      </w:r>
      <w:bookmarkEnd w:id="475"/>
      <w:r w:rsidRPr="00616E11">
        <w:t>scopes</w:t>
      </w:r>
      <w:bookmarkEnd w:id="476"/>
      <w:r w:rsidRPr="00616E11">
        <w:t xml:space="preserve"> </w:t>
      </w:r>
    </w:p>
    <w:p w14:paraId="168570AD" w14:textId="76D3F3B1" w:rsidR="00FA1108" w:rsidRPr="00616E11" w:rsidRDefault="00000000">
      <w:pPr>
        <w:pStyle w:val="ListParagraph"/>
        <w:spacing w:line="240" w:lineRule="auto"/>
        <w:ind w:left="0"/>
        <w:rPr>
          <w:lang w:val="en-GB"/>
        </w:rPr>
      </w:pPr>
      <w:r w:rsidRPr="00616E11">
        <w:rPr>
          <w:lang w:val="en-GB"/>
        </w:rPr>
        <w:t xml:space="preserve">Specification scopes indicate the applicability of designated portions of the Product Specification to either the entire product or to parts of the product. For example, a coordinate reference system will generally apply </w:t>
      </w:r>
      <w:r w:rsidRPr="00616E11">
        <w:rPr>
          <w:lang w:val="en-GB"/>
        </w:rPr>
        <w:lastRenderedPageBreak/>
        <w:t>to the complete product, while maintenance regimes may be different for navigational features versus contextual features. This difference would be described using specification scopes. Depending on the type of Product Specification, the scope may include items in Table A-6-</w:t>
      </w:r>
      <w:ins w:id="477" w:author="Raphael Malyankar" w:date="2025-08-14T12:43:00Z" w16du:dateUtc="2025-08-14T19:43:00Z">
        <w:r w:rsidR="00BC6FC3">
          <w:rPr>
            <w:lang w:val="en-GB"/>
          </w:rPr>
          <w:t>3</w:t>
        </w:r>
      </w:ins>
      <w:del w:id="478" w:author="Raphael Malyankar" w:date="2025-08-14T12:43:00Z" w16du:dateUtc="2025-08-14T19:43:00Z">
        <w:r w:rsidRPr="00616E11" w:rsidDel="00BC6FC3">
          <w:rPr>
            <w:lang w:val="en-GB"/>
          </w:rPr>
          <w:delText>2</w:delText>
        </w:r>
      </w:del>
      <w:r w:rsidRPr="00616E11">
        <w:rPr>
          <w:lang w:val="en-GB"/>
        </w:rPr>
        <w:t xml:space="preserve">. </w:t>
      </w:r>
    </w:p>
    <w:tbl>
      <w:tblPr>
        <w:tblStyle w:val="TableGrid"/>
        <w:tblW w:w="9369" w:type="dxa"/>
        <w:tblLayout w:type="fixed"/>
        <w:tblLook w:val="04A0" w:firstRow="1" w:lastRow="0" w:firstColumn="1" w:lastColumn="0" w:noHBand="0" w:noVBand="1"/>
        <w:tblPrChange w:id="479" w:author="Raphael Malyankar" w:date="2025-08-14T12:45:00Z" w16du:dateUtc="2025-08-14T19:45:00Z">
          <w:tblPr>
            <w:tblStyle w:val="TableGrid"/>
            <w:tblW w:w="9369" w:type="dxa"/>
            <w:tblLayout w:type="fixed"/>
            <w:tblLook w:val="04A0" w:firstRow="1" w:lastRow="0" w:firstColumn="1" w:lastColumn="0" w:noHBand="0" w:noVBand="1"/>
          </w:tblPr>
        </w:tblPrChange>
      </w:tblPr>
      <w:tblGrid>
        <w:gridCol w:w="1975"/>
        <w:gridCol w:w="3690"/>
        <w:gridCol w:w="810"/>
        <w:gridCol w:w="2894"/>
        <w:tblGridChange w:id="480">
          <w:tblGrid>
            <w:gridCol w:w="1975"/>
            <w:gridCol w:w="362"/>
            <w:gridCol w:w="3328"/>
            <w:gridCol w:w="709"/>
            <w:gridCol w:w="101"/>
            <w:gridCol w:w="557"/>
            <w:gridCol w:w="2337"/>
          </w:tblGrid>
        </w:tblGridChange>
      </w:tblGrid>
      <w:tr w:rsidR="00FA1108" w:rsidRPr="00616E11" w14:paraId="22977D53" w14:textId="77777777" w:rsidTr="00BC6FC3">
        <w:tc>
          <w:tcPr>
            <w:tcW w:w="1975" w:type="dxa"/>
            <w:shd w:val="clear" w:color="auto" w:fill="D9D9D9" w:themeFill="background1" w:themeFillShade="D9"/>
            <w:tcPrChange w:id="481" w:author="Raphael Malyankar" w:date="2025-08-14T12:45:00Z" w16du:dateUtc="2025-08-14T19:45:00Z">
              <w:tcPr>
                <w:tcW w:w="2336" w:type="dxa"/>
                <w:gridSpan w:val="2"/>
              </w:tcPr>
            </w:tcPrChange>
          </w:tcPr>
          <w:p w14:paraId="18405CEA" w14:textId="77777777" w:rsidR="00FA1108" w:rsidRPr="00616E11" w:rsidRDefault="00000000">
            <w:pPr>
              <w:pStyle w:val="ListParagraph"/>
              <w:spacing w:after="0" w:line="240" w:lineRule="auto"/>
              <w:ind w:left="0"/>
              <w:rPr>
                <w:b/>
                <w:lang w:val="en-GB"/>
              </w:rPr>
            </w:pPr>
            <w:r w:rsidRPr="00616E11">
              <w:rPr>
                <w:rFonts w:eastAsia="Malgun Gothic"/>
                <w:b/>
                <w:lang w:val="en-GB"/>
              </w:rPr>
              <w:t>Name</w:t>
            </w:r>
          </w:p>
        </w:tc>
        <w:tc>
          <w:tcPr>
            <w:tcW w:w="3690" w:type="dxa"/>
            <w:shd w:val="clear" w:color="auto" w:fill="D9D9D9" w:themeFill="background1" w:themeFillShade="D9"/>
            <w:tcPrChange w:id="482" w:author="Raphael Malyankar" w:date="2025-08-14T12:45:00Z" w16du:dateUtc="2025-08-14T19:45:00Z">
              <w:tcPr>
                <w:tcW w:w="4037" w:type="dxa"/>
                <w:gridSpan w:val="2"/>
              </w:tcPr>
            </w:tcPrChange>
          </w:tcPr>
          <w:p w14:paraId="78393C18" w14:textId="77777777" w:rsidR="00FA1108" w:rsidRPr="00616E11" w:rsidRDefault="00000000">
            <w:pPr>
              <w:pStyle w:val="ListParagraph"/>
              <w:spacing w:after="0" w:line="240" w:lineRule="auto"/>
              <w:ind w:left="0"/>
              <w:rPr>
                <w:b/>
                <w:lang w:val="en-GB"/>
              </w:rPr>
            </w:pPr>
            <w:r w:rsidRPr="00616E11">
              <w:rPr>
                <w:rFonts w:eastAsia="Malgun Gothic"/>
                <w:b/>
                <w:lang w:val="en-GB"/>
              </w:rPr>
              <w:t>Description</w:t>
            </w:r>
          </w:p>
        </w:tc>
        <w:tc>
          <w:tcPr>
            <w:tcW w:w="810" w:type="dxa"/>
            <w:shd w:val="clear" w:color="auto" w:fill="D9D9D9" w:themeFill="background1" w:themeFillShade="D9"/>
            <w:tcPrChange w:id="483" w:author="Raphael Malyankar" w:date="2025-08-14T12:45:00Z" w16du:dateUtc="2025-08-14T19:45:00Z">
              <w:tcPr>
                <w:tcW w:w="658" w:type="dxa"/>
                <w:gridSpan w:val="2"/>
              </w:tcPr>
            </w:tcPrChange>
          </w:tcPr>
          <w:p w14:paraId="46C362AC" w14:textId="77777777" w:rsidR="00FA1108" w:rsidRPr="00616E11" w:rsidRDefault="00000000">
            <w:pPr>
              <w:pStyle w:val="ListParagraph"/>
              <w:spacing w:after="0" w:line="240" w:lineRule="auto"/>
              <w:ind w:left="0"/>
              <w:rPr>
                <w:b/>
                <w:lang w:val="en-GB"/>
              </w:rPr>
            </w:pPr>
            <w:r w:rsidRPr="00616E11">
              <w:rPr>
                <w:rFonts w:eastAsia="Malgun Gothic"/>
                <w:b/>
                <w:lang w:val="en-GB"/>
              </w:rPr>
              <w:t>Mult</w:t>
            </w:r>
          </w:p>
        </w:tc>
        <w:tc>
          <w:tcPr>
            <w:tcW w:w="2894" w:type="dxa"/>
            <w:shd w:val="clear" w:color="auto" w:fill="D9D9D9" w:themeFill="background1" w:themeFillShade="D9"/>
            <w:tcPrChange w:id="484" w:author="Raphael Malyankar" w:date="2025-08-14T12:45:00Z" w16du:dateUtc="2025-08-14T19:45:00Z">
              <w:tcPr>
                <w:tcW w:w="2337" w:type="dxa"/>
              </w:tcPr>
            </w:tcPrChange>
          </w:tcPr>
          <w:p w14:paraId="50AD475C" w14:textId="77777777" w:rsidR="00FA1108" w:rsidRPr="00616E11" w:rsidRDefault="00000000">
            <w:pPr>
              <w:pStyle w:val="ListParagraph"/>
              <w:spacing w:after="0" w:line="240" w:lineRule="auto"/>
              <w:ind w:left="0"/>
              <w:rPr>
                <w:b/>
                <w:lang w:val="en-GB"/>
              </w:rPr>
            </w:pPr>
            <w:r w:rsidRPr="00616E11">
              <w:rPr>
                <w:rFonts w:eastAsia="Malgun Gothic"/>
                <w:b/>
                <w:lang w:val="en-GB"/>
              </w:rPr>
              <w:t>Type</w:t>
            </w:r>
          </w:p>
        </w:tc>
      </w:tr>
      <w:tr w:rsidR="00FA1108" w:rsidRPr="00616E11" w14:paraId="655DA52C" w14:textId="77777777" w:rsidTr="004C7140">
        <w:tc>
          <w:tcPr>
            <w:tcW w:w="1975" w:type="dxa"/>
            <w:tcPrChange w:id="485" w:author="Raphael Malyankar" w:date="2025-08-14T04:24:00Z" w16du:dateUtc="2025-08-14T11:24:00Z">
              <w:tcPr>
                <w:tcW w:w="2336" w:type="dxa"/>
                <w:gridSpan w:val="2"/>
              </w:tcPr>
            </w:tcPrChange>
          </w:tcPr>
          <w:p w14:paraId="28AF9805" w14:textId="77777777" w:rsidR="00FA1108" w:rsidRPr="00616E11" w:rsidRDefault="00000000">
            <w:pPr>
              <w:pStyle w:val="ListParagraph"/>
              <w:spacing w:after="0" w:line="240" w:lineRule="auto"/>
              <w:ind w:left="0"/>
              <w:rPr>
                <w:lang w:val="en-GB"/>
              </w:rPr>
            </w:pPr>
            <w:r w:rsidRPr="00616E11">
              <w:rPr>
                <w:rFonts w:eastAsia="Malgun Gothic"/>
                <w:lang w:val="en-GB"/>
              </w:rPr>
              <w:t>scopeIdentification</w:t>
            </w:r>
          </w:p>
        </w:tc>
        <w:tc>
          <w:tcPr>
            <w:tcW w:w="3690" w:type="dxa"/>
            <w:tcPrChange w:id="486" w:author="Raphael Malyankar" w:date="2025-08-14T04:24:00Z" w16du:dateUtc="2025-08-14T11:24:00Z">
              <w:tcPr>
                <w:tcW w:w="4037" w:type="dxa"/>
                <w:gridSpan w:val="2"/>
              </w:tcPr>
            </w:tcPrChange>
          </w:tcPr>
          <w:p w14:paraId="7367BA80" w14:textId="77777777" w:rsidR="00FA1108" w:rsidRPr="00616E11" w:rsidRDefault="00000000">
            <w:pPr>
              <w:pStyle w:val="ListParagraph"/>
              <w:spacing w:after="0" w:line="240" w:lineRule="auto"/>
              <w:ind w:left="0"/>
              <w:rPr>
                <w:lang w:val="en-GB"/>
              </w:rPr>
            </w:pPr>
            <w:r w:rsidRPr="00616E11">
              <w:rPr>
                <w:rFonts w:eastAsia="Malgun Gothic"/>
                <w:lang w:val="en-GB"/>
              </w:rPr>
              <w:t>Specific identification of the scope</w:t>
            </w:r>
          </w:p>
        </w:tc>
        <w:tc>
          <w:tcPr>
            <w:tcW w:w="810" w:type="dxa"/>
            <w:tcPrChange w:id="487" w:author="Raphael Malyankar" w:date="2025-08-14T04:24:00Z" w16du:dateUtc="2025-08-14T11:24:00Z">
              <w:tcPr>
                <w:tcW w:w="658" w:type="dxa"/>
                <w:gridSpan w:val="2"/>
              </w:tcPr>
            </w:tcPrChange>
          </w:tcPr>
          <w:p w14:paraId="6D6AB3AA" w14:textId="77777777" w:rsidR="00FA1108" w:rsidRPr="00616E11" w:rsidRDefault="00000000">
            <w:pPr>
              <w:pStyle w:val="ListParagraph"/>
              <w:spacing w:after="0" w:line="240" w:lineRule="auto"/>
              <w:ind w:left="0"/>
              <w:rPr>
                <w:lang w:val="en-GB"/>
              </w:rPr>
            </w:pPr>
            <w:r w:rsidRPr="00616E11">
              <w:rPr>
                <w:rFonts w:eastAsia="Malgun Gothic"/>
                <w:lang w:val="en-GB"/>
              </w:rPr>
              <w:t>1</w:t>
            </w:r>
          </w:p>
        </w:tc>
        <w:tc>
          <w:tcPr>
            <w:tcW w:w="2894" w:type="dxa"/>
            <w:tcPrChange w:id="488" w:author="Raphael Malyankar" w:date="2025-08-14T04:24:00Z" w16du:dateUtc="2025-08-14T11:24:00Z">
              <w:tcPr>
                <w:tcW w:w="2337" w:type="dxa"/>
              </w:tcPr>
            </w:tcPrChange>
          </w:tcPr>
          <w:p w14:paraId="317B61A4" w14:textId="77777777" w:rsidR="00FA1108" w:rsidRPr="00616E11" w:rsidRDefault="00000000">
            <w:pPr>
              <w:pStyle w:val="ListParagraph"/>
              <w:spacing w:after="0" w:line="240" w:lineRule="auto"/>
              <w:ind w:left="0"/>
              <w:rPr>
                <w:lang w:val="en-GB"/>
              </w:rPr>
            </w:pPr>
            <w:r w:rsidRPr="00616E11">
              <w:rPr>
                <w:rFonts w:eastAsia="Malgun Gothic"/>
                <w:lang w:val="en-GB"/>
              </w:rPr>
              <w:t>CharacterString</w:t>
            </w:r>
          </w:p>
        </w:tc>
      </w:tr>
      <w:tr w:rsidR="00FA1108" w:rsidRPr="00616E11" w14:paraId="31FD029D" w14:textId="77777777" w:rsidTr="004C7140">
        <w:tc>
          <w:tcPr>
            <w:tcW w:w="1975" w:type="dxa"/>
            <w:tcPrChange w:id="489" w:author="Raphael Malyankar" w:date="2025-08-14T04:24:00Z" w16du:dateUtc="2025-08-14T11:24:00Z">
              <w:tcPr>
                <w:tcW w:w="2336" w:type="dxa"/>
                <w:gridSpan w:val="2"/>
              </w:tcPr>
            </w:tcPrChange>
          </w:tcPr>
          <w:p w14:paraId="54966598" w14:textId="77777777" w:rsidR="00FA1108" w:rsidRPr="00616E11" w:rsidRDefault="00000000">
            <w:pPr>
              <w:pStyle w:val="ListParagraph"/>
              <w:spacing w:after="0" w:line="240" w:lineRule="auto"/>
              <w:ind w:left="0"/>
              <w:rPr>
                <w:lang w:val="en-GB"/>
              </w:rPr>
            </w:pPr>
            <w:r w:rsidRPr="00616E11">
              <w:rPr>
                <w:rFonts w:eastAsia="Malgun Gothic"/>
                <w:lang w:val="en-GB"/>
              </w:rPr>
              <w:t>Level</w:t>
            </w:r>
          </w:p>
        </w:tc>
        <w:tc>
          <w:tcPr>
            <w:tcW w:w="3690" w:type="dxa"/>
            <w:tcPrChange w:id="490" w:author="Raphael Malyankar" w:date="2025-08-14T04:24:00Z" w16du:dateUtc="2025-08-14T11:24:00Z">
              <w:tcPr>
                <w:tcW w:w="4037" w:type="dxa"/>
                <w:gridSpan w:val="2"/>
              </w:tcPr>
            </w:tcPrChange>
          </w:tcPr>
          <w:p w14:paraId="28C4658A" w14:textId="77777777" w:rsidR="00FA1108" w:rsidRPr="00616E11" w:rsidRDefault="00000000">
            <w:pPr>
              <w:pStyle w:val="ListParagraph"/>
              <w:spacing w:after="0" w:line="240" w:lineRule="auto"/>
              <w:ind w:left="0"/>
              <w:rPr>
                <w:lang w:val="en-GB"/>
              </w:rPr>
            </w:pPr>
            <w:r w:rsidRPr="00616E11">
              <w:rPr>
                <w:rFonts w:eastAsia="Malgun Gothic"/>
                <w:lang w:val="en-GB"/>
              </w:rPr>
              <w:t>Hierarchical level of the data specified by the scope</w:t>
            </w:r>
          </w:p>
        </w:tc>
        <w:tc>
          <w:tcPr>
            <w:tcW w:w="810" w:type="dxa"/>
            <w:tcPrChange w:id="491" w:author="Raphael Malyankar" w:date="2025-08-14T04:24:00Z" w16du:dateUtc="2025-08-14T11:24:00Z">
              <w:tcPr>
                <w:tcW w:w="658" w:type="dxa"/>
                <w:gridSpan w:val="2"/>
              </w:tcPr>
            </w:tcPrChange>
          </w:tcPr>
          <w:p w14:paraId="11783980" w14:textId="77777777" w:rsidR="00FA1108" w:rsidRPr="00616E11" w:rsidRDefault="00000000">
            <w:pPr>
              <w:pStyle w:val="ListParagraph"/>
              <w:spacing w:after="0" w:line="240" w:lineRule="auto"/>
              <w:ind w:left="0"/>
              <w:rPr>
                <w:lang w:val="en-GB"/>
              </w:rPr>
            </w:pPr>
            <w:r w:rsidRPr="00616E11">
              <w:rPr>
                <w:rFonts w:eastAsia="Malgun Gothic"/>
                <w:lang w:val="en-GB"/>
              </w:rPr>
              <w:t>0..1</w:t>
            </w:r>
          </w:p>
        </w:tc>
        <w:tc>
          <w:tcPr>
            <w:tcW w:w="2894" w:type="dxa"/>
            <w:tcPrChange w:id="492" w:author="Raphael Malyankar" w:date="2025-08-14T04:24:00Z" w16du:dateUtc="2025-08-14T11:24:00Z">
              <w:tcPr>
                <w:tcW w:w="2337" w:type="dxa"/>
              </w:tcPr>
            </w:tcPrChange>
          </w:tcPr>
          <w:p w14:paraId="4C429939" w14:textId="77777777" w:rsidR="00FA1108" w:rsidRPr="00616E11" w:rsidRDefault="00000000">
            <w:pPr>
              <w:pStyle w:val="ListParagraph"/>
              <w:spacing w:after="0" w:line="240" w:lineRule="auto"/>
              <w:ind w:left="0"/>
              <w:rPr>
                <w:lang w:val="en-GB"/>
              </w:rPr>
            </w:pPr>
            <w:r w:rsidRPr="00616E11">
              <w:rPr>
                <w:rFonts w:eastAsia="Malgun Gothic"/>
                <w:lang w:val="en-GB"/>
              </w:rPr>
              <w:t>MD_ScopeCode (ISO 19115-1)</w:t>
            </w:r>
          </w:p>
        </w:tc>
      </w:tr>
      <w:tr w:rsidR="00FA1108" w:rsidRPr="00616E11" w14:paraId="4D4F6B4B" w14:textId="77777777" w:rsidTr="004C7140">
        <w:tc>
          <w:tcPr>
            <w:tcW w:w="1975" w:type="dxa"/>
            <w:tcPrChange w:id="493" w:author="Raphael Malyankar" w:date="2025-08-14T04:24:00Z" w16du:dateUtc="2025-08-14T11:24:00Z">
              <w:tcPr>
                <w:tcW w:w="2336" w:type="dxa"/>
                <w:gridSpan w:val="2"/>
              </w:tcPr>
            </w:tcPrChange>
          </w:tcPr>
          <w:p w14:paraId="525A11E2" w14:textId="77777777" w:rsidR="00FA1108" w:rsidRPr="00616E11" w:rsidRDefault="00000000">
            <w:pPr>
              <w:pStyle w:val="ListParagraph"/>
              <w:spacing w:after="0" w:line="240" w:lineRule="auto"/>
              <w:ind w:left="0"/>
              <w:rPr>
                <w:lang w:val="en-GB"/>
              </w:rPr>
            </w:pPr>
            <w:r w:rsidRPr="00616E11">
              <w:rPr>
                <w:rFonts w:eastAsia="Malgun Gothic"/>
                <w:lang w:val="en-GB"/>
              </w:rPr>
              <w:t>levelName</w:t>
            </w:r>
          </w:p>
        </w:tc>
        <w:tc>
          <w:tcPr>
            <w:tcW w:w="3690" w:type="dxa"/>
            <w:tcPrChange w:id="494" w:author="Raphael Malyankar" w:date="2025-08-14T04:24:00Z" w16du:dateUtc="2025-08-14T11:24:00Z">
              <w:tcPr>
                <w:tcW w:w="4037" w:type="dxa"/>
                <w:gridSpan w:val="2"/>
              </w:tcPr>
            </w:tcPrChange>
          </w:tcPr>
          <w:p w14:paraId="646CE490" w14:textId="77777777" w:rsidR="00FA1108" w:rsidRPr="00616E11" w:rsidRDefault="00000000">
            <w:pPr>
              <w:pStyle w:val="ListParagraph"/>
              <w:spacing w:after="0" w:line="240" w:lineRule="auto"/>
              <w:ind w:left="0"/>
              <w:rPr>
                <w:lang w:val="en-GB"/>
              </w:rPr>
            </w:pPr>
            <w:r w:rsidRPr="00616E11">
              <w:rPr>
                <w:rFonts w:eastAsia="Malgun Gothic"/>
                <w:lang w:val="en-GB"/>
              </w:rPr>
              <w:t>Name of the hierarchy level</w:t>
            </w:r>
          </w:p>
        </w:tc>
        <w:tc>
          <w:tcPr>
            <w:tcW w:w="810" w:type="dxa"/>
            <w:tcPrChange w:id="495" w:author="Raphael Malyankar" w:date="2025-08-14T04:24:00Z" w16du:dateUtc="2025-08-14T11:24:00Z">
              <w:tcPr>
                <w:tcW w:w="658" w:type="dxa"/>
                <w:gridSpan w:val="2"/>
              </w:tcPr>
            </w:tcPrChange>
          </w:tcPr>
          <w:p w14:paraId="408963DF" w14:textId="77777777" w:rsidR="00FA1108" w:rsidRPr="00616E11" w:rsidRDefault="00000000">
            <w:pPr>
              <w:pStyle w:val="ListParagraph"/>
              <w:spacing w:after="0" w:line="240" w:lineRule="auto"/>
              <w:ind w:left="0"/>
              <w:rPr>
                <w:lang w:val="en-GB"/>
              </w:rPr>
            </w:pPr>
            <w:r w:rsidRPr="00616E11">
              <w:rPr>
                <w:rFonts w:eastAsia="Malgun Gothic"/>
                <w:lang w:val="en-GB"/>
              </w:rPr>
              <w:t>0..1</w:t>
            </w:r>
          </w:p>
        </w:tc>
        <w:tc>
          <w:tcPr>
            <w:tcW w:w="2894" w:type="dxa"/>
            <w:tcPrChange w:id="496" w:author="Raphael Malyankar" w:date="2025-08-14T04:24:00Z" w16du:dateUtc="2025-08-14T11:24:00Z">
              <w:tcPr>
                <w:tcW w:w="2337" w:type="dxa"/>
              </w:tcPr>
            </w:tcPrChange>
          </w:tcPr>
          <w:p w14:paraId="71C929A4" w14:textId="77777777" w:rsidR="00FA1108" w:rsidRPr="00616E11" w:rsidRDefault="00000000">
            <w:pPr>
              <w:pStyle w:val="ListParagraph"/>
              <w:spacing w:after="0" w:line="240" w:lineRule="auto"/>
              <w:ind w:left="0"/>
              <w:rPr>
                <w:lang w:val="en-GB"/>
              </w:rPr>
            </w:pPr>
            <w:r w:rsidRPr="00616E11">
              <w:rPr>
                <w:rFonts w:eastAsia="Malgun Gothic"/>
                <w:lang w:val="en-GB"/>
              </w:rPr>
              <w:t>CharacterString</w:t>
            </w:r>
          </w:p>
        </w:tc>
      </w:tr>
      <w:tr w:rsidR="00FA1108" w:rsidRPr="00616E11" w14:paraId="27D8464E" w14:textId="77777777" w:rsidTr="004C7140">
        <w:tc>
          <w:tcPr>
            <w:tcW w:w="1975" w:type="dxa"/>
            <w:tcPrChange w:id="497" w:author="Raphael Malyankar" w:date="2025-08-14T04:24:00Z" w16du:dateUtc="2025-08-14T11:24:00Z">
              <w:tcPr>
                <w:tcW w:w="2336" w:type="dxa"/>
                <w:gridSpan w:val="2"/>
              </w:tcPr>
            </w:tcPrChange>
          </w:tcPr>
          <w:p w14:paraId="7AD3F9AE" w14:textId="77777777" w:rsidR="00FA1108" w:rsidRPr="00616E11" w:rsidRDefault="00000000">
            <w:pPr>
              <w:pStyle w:val="ListParagraph"/>
              <w:spacing w:after="0" w:line="240" w:lineRule="auto"/>
              <w:ind w:left="0"/>
              <w:rPr>
                <w:lang w:val="en-GB"/>
              </w:rPr>
            </w:pPr>
            <w:r w:rsidRPr="00616E11">
              <w:rPr>
                <w:rFonts w:eastAsia="Malgun Gothic"/>
                <w:lang w:val="en-GB"/>
              </w:rPr>
              <w:t>levelDescription</w:t>
            </w:r>
          </w:p>
        </w:tc>
        <w:tc>
          <w:tcPr>
            <w:tcW w:w="3690" w:type="dxa"/>
            <w:tcPrChange w:id="498" w:author="Raphael Malyankar" w:date="2025-08-14T04:24:00Z" w16du:dateUtc="2025-08-14T11:24:00Z">
              <w:tcPr>
                <w:tcW w:w="4037" w:type="dxa"/>
                <w:gridSpan w:val="2"/>
              </w:tcPr>
            </w:tcPrChange>
          </w:tcPr>
          <w:p w14:paraId="311E7575" w14:textId="77777777" w:rsidR="00FA1108" w:rsidRPr="00616E11" w:rsidRDefault="00000000">
            <w:pPr>
              <w:pStyle w:val="ListParagraph"/>
              <w:spacing w:after="0" w:line="240" w:lineRule="auto"/>
              <w:ind w:left="0"/>
              <w:rPr>
                <w:lang w:val="en-GB"/>
              </w:rPr>
            </w:pPr>
            <w:r w:rsidRPr="00616E11">
              <w:rPr>
                <w:rFonts w:eastAsia="Malgun Gothic"/>
                <w:lang w:val="en-GB"/>
              </w:rPr>
              <w:t>Detailed description about the level of the data specified by the scope</w:t>
            </w:r>
          </w:p>
        </w:tc>
        <w:tc>
          <w:tcPr>
            <w:tcW w:w="810" w:type="dxa"/>
            <w:tcPrChange w:id="499" w:author="Raphael Malyankar" w:date="2025-08-14T04:24:00Z" w16du:dateUtc="2025-08-14T11:24:00Z">
              <w:tcPr>
                <w:tcW w:w="658" w:type="dxa"/>
                <w:gridSpan w:val="2"/>
              </w:tcPr>
            </w:tcPrChange>
          </w:tcPr>
          <w:p w14:paraId="788CDD0C" w14:textId="77777777" w:rsidR="00FA1108" w:rsidRPr="00616E11" w:rsidRDefault="00000000">
            <w:pPr>
              <w:pStyle w:val="ListParagraph"/>
              <w:spacing w:after="0" w:line="240" w:lineRule="auto"/>
              <w:ind w:left="0"/>
              <w:rPr>
                <w:lang w:val="en-GB"/>
              </w:rPr>
            </w:pPr>
            <w:r w:rsidRPr="00616E11">
              <w:rPr>
                <w:rFonts w:eastAsia="Malgun Gothic"/>
                <w:lang w:val="en-GB"/>
              </w:rPr>
              <w:t>0..1</w:t>
            </w:r>
          </w:p>
        </w:tc>
        <w:tc>
          <w:tcPr>
            <w:tcW w:w="2894" w:type="dxa"/>
            <w:tcPrChange w:id="500" w:author="Raphael Malyankar" w:date="2025-08-14T04:24:00Z" w16du:dateUtc="2025-08-14T11:24:00Z">
              <w:tcPr>
                <w:tcW w:w="2337" w:type="dxa"/>
              </w:tcPr>
            </w:tcPrChange>
          </w:tcPr>
          <w:p w14:paraId="4F090381" w14:textId="77777777" w:rsidR="00FA1108" w:rsidRPr="00616E11" w:rsidRDefault="00000000">
            <w:pPr>
              <w:pStyle w:val="ListParagraph"/>
              <w:spacing w:after="0" w:line="240" w:lineRule="auto"/>
              <w:ind w:left="0"/>
              <w:rPr>
                <w:lang w:val="en-GB"/>
              </w:rPr>
            </w:pPr>
            <w:r w:rsidRPr="00616E11">
              <w:rPr>
                <w:rFonts w:eastAsia="Malgun Gothic"/>
                <w:lang w:val="en-GB"/>
              </w:rPr>
              <w:t>CharacterString</w:t>
            </w:r>
          </w:p>
        </w:tc>
      </w:tr>
      <w:tr w:rsidR="00FA1108" w:rsidRPr="00616E11" w14:paraId="6B4EC3E5" w14:textId="77777777" w:rsidTr="004C7140">
        <w:tc>
          <w:tcPr>
            <w:tcW w:w="1975" w:type="dxa"/>
            <w:tcPrChange w:id="501" w:author="Raphael Malyankar" w:date="2025-08-14T04:24:00Z" w16du:dateUtc="2025-08-14T11:24:00Z">
              <w:tcPr>
                <w:tcW w:w="2336" w:type="dxa"/>
                <w:gridSpan w:val="2"/>
              </w:tcPr>
            </w:tcPrChange>
          </w:tcPr>
          <w:p w14:paraId="2F0DDB07" w14:textId="74BF98FD" w:rsidR="00FA1108" w:rsidRPr="00616E11" w:rsidRDefault="0028034B">
            <w:pPr>
              <w:pStyle w:val="ListParagraph"/>
              <w:spacing w:after="0" w:line="240" w:lineRule="auto"/>
              <w:ind w:left="0"/>
              <w:rPr>
                <w:lang w:val="en-GB"/>
              </w:rPr>
            </w:pPr>
            <w:ins w:id="502" w:author="Raphael Malyankar" w:date="2025-08-14T03:55:00Z" w16du:dateUtc="2025-08-14T10:55:00Z">
              <w:r>
                <w:rPr>
                  <w:rFonts w:eastAsia="Malgun Gothic"/>
                  <w:lang w:val="en-GB"/>
                </w:rPr>
                <w:t>c</w:t>
              </w:r>
            </w:ins>
            <w:del w:id="503" w:author="Raphael Malyankar" w:date="2025-08-14T03:55:00Z" w16du:dateUtc="2025-08-14T10:55:00Z">
              <w:r w:rsidRPr="00616E11" w:rsidDel="0028034B">
                <w:rPr>
                  <w:rFonts w:eastAsia="Malgun Gothic"/>
                  <w:lang w:val="en-GB"/>
                </w:rPr>
                <w:delText>C</w:delText>
              </w:r>
            </w:del>
            <w:r w:rsidRPr="00616E11">
              <w:rPr>
                <w:rFonts w:eastAsia="Malgun Gothic"/>
                <w:lang w:val="en-GB"/>
              </w:rPr>
              <w:t>overage</w:t>
            </w:r>
          </w:p>
        </w:tc>
        <w:tc>
          <w:tcPr>
            <w:tcW w:w="3690" w:type="dxa"/>
            <w:tcPrChange w:id="504" w:author="Raphael Malyankar" w:date="2025-08-14T04:24:00Z" w16du:dateUtc="2025-08-14T11:24:00Z">
              <w:tcPr>
                <w:tcW w:w="4037" w:type="dxa"/>
                <w:gridSpan w:val="2"/>
              </w:tcPr>
            </w:tcPrChange>
          </w:tcPr>
          <w:p w14:paraId="41987A54" w14:textId="77777777" w:rsidR="00FA1108" w:rsidRPr="00616E11" w:rsidRDefault="00000000">
            <w:pPr>
              <w:pStyle w:val="ListParagraph"/>
              <w:spacing w:after="0" w:line="240" w:lineRule="auto"/>
              <w:ind w:left="0"/>
              <w:rPr>
                <w:lang w:val="en-GB"/>
              </w:rPr>
            </w:pPr>
            <w:r w:rsidRPr="00616E11">
              <w:rPr>
                <w:rFonts w:eastAsia="Malgun Gothic"/>
                <w:lang w:val="en-GB"/>
              </w:rPr>
              <w:t>Subtype of a feature that represents real world phenomena as a set of attributes</w:t>
            </w:r>
          </w:p>
        </w:tc>
        <w:tc>
          <w:tcPr>
            <w:tcW w:w="810" w:type="dxa"/>
            <w:tcPrChange w:id="505" w:author="Raphael Malyankar" w:date="2025-08-14T04:24:00Z" w16du:dateUtc="2025-08-14T11:24:00Z">
              <w:tcPr>
                <w:tcW w:w="658" w:type="dxa"/>
                <w:gridSpan w:val="2"/>
              </w:tcPr>
            </w:tcPrChange>
          </w:tcPr>
          <w:p w14:paraId="1199B9BE" w14:textId="77777777" w:rsidR="00FA1108" w:rsidRPr="00616E11" w:rsidRDefault="00000000">
            <w:pPr>
              <w:pStyle w:val="ListParagraph"/>
              <w:spacing w:after="0" w:line="240" w:lineRule="auto"/>
              <w:ind w:left="0"/>
              <w:rPr>
                <w:lang w:val="en-GB"/>
              </w:rPr>
            </w:pPr>
            <w:r w:rsidRPr="00616E11">
              <w:rPr>
                <w:rFonts w:eastAsia="Malgun Gothic"/>
                <w:lang w:val="en-GB"/>
              </w:rPr>
              <w:t>0..1</w:t>
            </w:r>
          </w:p>
        </w:tc>
        <w:tc>
          <w:tcPr>
            <w:tcW w:w="2894" w:type="dxa"/>
            <w:tcPrChange w:id="506" w:author="Raphael Malyankar" w:date="2025-08-14T04:24:00Z" w16du:dateUtc="2025-08-14T11:24:00Z">
              <w:tcPr>
                <w:tcW w:w="2337" w:type="dxa"/>
              </w:tcPr>
            </w:tcPrChange>
          </w:tcPr>
          <w:p w14:paraId="51775D9A" w14:textId="77777777" w:rsidR="00FA1108" w:rsidRPr="00616E11" w:rsidRDefault="00000000">
            <w:pPr>
              <w:pStyle w:val="ListParagraph"/>
              <w:spacing w:after="0" w:line="240" w:lineRule="auto"/>
              <w:ind w:left="0"/>
              <w:rPr>
                <w:lang w:val="en-GB"/>
              </w:rPr>
            </w:pPr>
            <w:r w:rsidRPr="00616E11">
              <w:rPr>
                <w:rFonts w:eastAsia="Malgun Gothic"/>
                <w:lang w:val="en-GB"/>
              </w:rPr>
              <w:t>CharacterString</w:t>
            </w:r>
          </w:p>
        </w:tc>
      </w:tr>
      <w:tr w:rsidR="00FA1108" w:rsidRPr="00616E11" w14:paraId="4A48D5EB" w14:textId="77777777" w:rsidTr="004C7140">
        <w:tc>
          <w:tcPr>
            <w:tcW w:w="1975" w:type="dxa"/>
            <w:tcPrChange w:id="507" w:author="Raphael Malyankar" w:date="2025-08-14T04:24:00Z" w16du:dateUtc="2025-08-14T11:24:00Z">
              <w:tcPr>
                <w:tcW w:w="2336" w:type="dxa"/>
                <w:gridSpan w:val="2"/>
              </w:tcPr>
            </w:tcPrChange>
          </w:tcPr>
          <w:p w14:paraId="47BE180F" w14:textId="0F2DBE60" w:rsidR="00FA1108" w:rsidRPr="00616E11" w:rsidRDefault="0028034B">
            <w:pPr>
              <w:pStyle w:val="ListParagraph"/>
              <w:spacing w:after="0" w:line="240" w:lineRule="auto"/>
              <w:ind w:left="0"/>
              <w:rPr>
                <w:lang w:val="en-GB"/>
              </w:rPr>
            </w:pPr>
            <w:ins w:id="508" w:author="Raphael Malyankar" w:date="2025-08-14T03:55:00Z" w16du:dateUtc="2025-08-14T10:55:00Z">
              <w:r>
                <w:rPr>
                  <w:rFonts w:eastAsia="Malgun Gothic"/>
                  <w:lang w:val="en-GB"/>
                </w:rPr>
                <w:t>e</w:t>
              </w:r>
            </w:ins>
            <w:del w:id="509" w:author="Raphael Malyankar" w:date="2025-08-14T03:55:00Z" w16du:dateUtc="2025-08-14T10:55:00Z">
              <w:r w:rsidRPr="00616E11" w:rsidDel="0028034B">
                <w:rPr>
                  <w:rFonts w:eastAsia="Malgun Gothic"/>
                  <w:lang w:val="en-GB"/>
                </w:rPr>
                <w:delText>E</w:delText>
              </w:r>
            </w:del>
            <w:r w:rsidRPr="00616E11">
              <w:rPr>
                <w:rFonts w:eastAsia="Malgun Gothic"/>
                <w:lang w:val="en-GB"/>
              </w:rPr>
              <w:t>xtent</w:t>
            </w:r>
          </w:p>
        </w:tc>
        <w:tc>
          <w:tcPr>
            <w:tcW w:w="3690" w:type="dxa"/>
            <w:tcPrChange w:id="510" w:author="Raphael Malyankar" w:date="2025-08-14T04:24:00Z" w16du:dateUtc="2025-08-14T11:24:00Z">
              <w:tcPr>
                <w:tcW w:w="4037" w:type="dxa"/>
                <w:gridSpan w:val="2"/>
              </w:tcPr>
            </w:tcPrChange>
          </w:tcPr>
          <w:p w14:paraId="62ADD8A1" w14:textId="77777777" w:rsidR="00FA1108" w:rsidRPr="00616E11" w:rsidRDefault="00000000">
            <w:pPr>
              <w:pStyle w:val="ListParagraph"/>
              <w:spacing w:after="0" w:line="240" w:lineRule="auto"/>
              <w:ind w:left="0"/>
              <w:rPr>
                <w:lang w:val="en-GB"/>
              </w:rPr>
            </w:pPr>
            <w:r w:rsidRPr="00616E11">
              <w:rPr>
                <w:rFonts w:eastAsia="Malgun Gothic"/>
                <w:lang w:val="en-GB"/>
              </w:rPr>
              <w:t>Spatial, vertical and temporal extent of the data</w:t>
            </w:r>
          </w:p>
        </w:tc>
        <w:tc>
          <w:tcPr>
            <w:tcW w:w="810" w:type="dxa"/>
            <w:tcPrChange w:id="511" w:author="Raphael Malyankar" w:date="2025-08-14T04:24:00Z" w16du:dateUtc="2025-08-14T11:24:00Z">
              <w:tcPr>
                <w:tcW w:w="658" w:type="dxa"/>
                <w:gridSpan w:val="2"/>
              </w:tcPr>
            </w:tcPrChange>
          </w:tcPr>
          <w:p w14:paraId="425C88E2" w14:textId="77777777" w:rsidR="00FA1108" w:rsidRPr="00616E11" w:rsidRDefault="00000000">
            <w:pPr>
              <w:pStyle w:val="ListParagraph"/>
              <w:spacing w:after="0" w:line="240" w:lineRule="auto"/>
              <w:ind w:left="0"/>
              <w:rPr>
                <w:lang w:val="en-GB"/>
              </w:rPr>
            </w:pPr>
            <w:r w:rsidRPr="00616E11">
              <w:rPr>
                <w:rFonts w:eastAsia="Malgun Gothic"/>
                <w:lang w:val="en-GB"/>
              </w:rPr>
              <w:t>0..1</w:t>
            </w:r>
          </w:p>
        </w:tc>
        <w:tc>
          <w:tcPr>
            <w:tcW w:w="2894" w:type="dxa"/>
            <w:tcPrChange w:id="512" w:author="Raphael Malyankar" w:date="2025-08-14T04:24:00Z" w16du:dateUtc="2025-08-14T11:24:00Z">
              <w:tcPr>
                <w:tcW w:w="2337" w:type="dxa"/>
              </w:tcPr>
            </w:tcPrChange>
          </w:tcPr>
          <w:p w14:paraId="26955E31" w14:textId="77777777" w:rsidR="00FA1108" w:rsidRDefault="00000000">
            <w:pPr>
              <w:pStyle w:val="ListParagraph"/>
              <w:keepNext/>
              <w:spacing w:after="0" w:line="240" w:lineRule="auto"/>
              <w:ind w:left="0"/>
              <w:rPr>
                <w:ins w:id="513" w:author="Raphael Malyankar" w:date="2025-08-14T04:22:00Z" w16du:dateUtc="2025-08-14T11:22:00Z"/>
                <w:rFonts w:eastAsia="Malgun Gothic"/>
                <w:lang w:val="en-GB"/>
              </w:rPr>
            </w:pPr>
            <w:r w:rsidRPr="00616E11">
              <w:rPr>
                <w:rFonts w:eastAsia="Malgun Gothic"/>
                <w:lang w:val="en-GB"/>
              </w:rPr>
              <w:t>EX_Extent (ISO 19115-1)</w:t>
            </w:r>
          </w:p>
          <w:p w14:paraId="72FC0B42" w14:textId="563E0F38" w:rsidR="004C7140" w:rsidRPr="00616E11" w:rsidRDefault="004C7140" w:rsidP="0043274B">
            <w:pPr>
              <w:pStyle w:val="ListParagraph"/>
              <w:keepNext/>
              <w:spacing w:after="0" w:line="240" w:lineRule="auto"/>
              <w:ind w:left="0"/>
              <w:jc w:val="left"/>
              <w:rPr>
                <w:lang w:val="en-GB"/>
              </w:rPr>
            </w:pPr>
            <w:ins w:id="514" w:author="Raphael Malyankar" w:date="2025-08-14T04:22:00Z" w16du:dateUtc="2025-08-14T11:22:00Z">
              <w:r>
                <w:rPr>
                  <w:rFonts w:eastAsia="Malgun Gothic"/>
                  <w:lang w:val="en-GB"/>
                </w:rPr>
                <w:t xml:space="preserve">EX_GeographicBoundingBox or </w:t>
              </w:r>
            </w:ins>
            <w:ins w:id="515" w:author="Raphael Malyankar" w:date="2025-08-14T04:23:00Z" w16du:dateUtc="2025-08-14T11:23:00Z">
              <w:r>
                <w:rPr>
                  <w:rFonts w:eastAsia="Malgun Gothic"/>
                  <w:lang w:val="en-GB"/>
                </w:rPr>
                <w:t xml:space="preserve">EX_BoundingPolygon or </w:t>
              </w:r>
            </w:ins>
            <w:ins w:id="516" w:author="Raphael Malyankar" w:date="2025-08-14T04:24:00Z" w16du:dateUtc="2025-08-14T11:24:00Z">
              <w:r>
                <w:rPr>
                  <w:rFonts w:eastAsia="Malgun Gothic"/>
                  <w:lang w:val="en-GB"/>
                </w:rPr>
                <w:t>EX_GeographicDescription</w:t>
              </w:r>
            </w:ins>
          </w:p>
        </w:tc>
      </w:tr>
    </w:tbl>
    <w:p w14:paraId="6743646C" w14:textId="3F286C9A" w:rsidR="00FA1108" w:rsidRPr="00616E11" w:rsidRDefault="00000000">
      <w:pPr>
        <w:pStyle w:val="Caption"/>
        <w:spacing w:before="60"/>
        <w:rPr>
          <w:lang w:val="en-GB"/>
        </w:rPr>
      </w:pPr>
      <w:bookmarkStart w:id="517" w:name="_Ref3229779"/>
      <w:bookmarkStart w:id="518" w:name="_Ref523495943"/>
      <w:r w:rsidRPr="00616E11">
        <w:rPr>
          <w:lang w:val="en-GB"/>
        </w:rPr>
        <w:t>Table A-6</w:t>
      </w:r>
      <w:r w:rsidRPr="00616E11">
        <w:rPr>
          <w:lang w:val="en-GB"/>
        </w:rPr>
        <w:noBreakHyphen/>
      </w:r>
      <w:bookmarkEnd w:id="517"/>
      <w:ins w:id="519" w:author="Raphael Malyankar" w:date="2025-08-14T12:43:00Z" w16du:dateUtc="2025-08-14T19:43:00Z">
        <w:r w:rsidR="00BC6FC3">
          <w:rPr>
            <w:lang w:val="en-GB"/>
          </w:rPr>
          <w:t>3</w:t>
        </w:r>
      </w:ins>
      <w:del w:id="520" w:author="Raphael Malyankar" w:date="2025-08-14T12:43:00Z" w16du:dateUtc="2025-08-14T19:43:00Z">
        <w:r w:rsidRPr="00616E11" w:rsidDel="00BC6FC3">
          <w:rPr>
            <w:lang w:val="en-GB"/>
          </w:rPr>
          <w:delText>2</w:delText>
        </w:r>
      </w:del>
      <w:r w:rsidRPr="00616E11">
        <w:rPr>
          <w:lang w:val="en-GB"/>
        </w:rPr>
        <w:t xml:space="preserve"> - Specification Scope Information (S-100 Table 11-3)</w:t>
      </w:r>
      <w:bookmarkEnd w:id="518"/>
    </w:p>
    <w:p w14:paraId="1F706B16" w14:textId="77777777" w:rsidR="00FA1108" w:rsidRPr="00616E11" w:rsidRDefault="00000000">
      <w:pPr>
        <w:pStyle w:val="ListParagraph"/>
        <w:spacing w:line="240" w:lineRule="auto"/>
        <w:ind w:left="0"/>
        <w:rPr>
          <w:lang w:val="en-GB"/>
        </w:rPr>
      </w:pPr>
      <w:r w:rsidRPr="00616E11">
        <w:rPr>
          <w:lang w:val="en-GB"/>
        </w:rPr>
        <w:t>If a Specification is homogeneous across the whole data product, it is only necessary to define a general scope (root scope) to which each section of the Product Specification applies. This general scope may look something like the following example:</w:t>
      </w:r>
    </w:p>
    <w:p w14:paraId="36C8FB64" w14:textId="77777777" w:rsidR="00FA1108" w:rsidRPr="00616E11" w:rsidRDefault="00000000" w:rsidP="004425C5">
      <w:pPr>
        <w:pStyle w:val="ListParagraph"/>
        <w:spacing w:after="0" w:line="240" w:lineRule="auto"/>
        <w:ind w:left="0"/>
        <w:jc w:val="left"/>
        <w:rPr>
          <w:lang w:val="en-GB"/>
        </w:rPr>
      </w:pPr>
      <w:r w:rsidRPr="00616E11">
        <w:rPr>
          <w:lang w:val="en-GB"/>
        </w:rPr>
        <w:t xml:space="preserve">Scope identification: </w:t>
      </w:r>
      <w:r w:rsidRPr="00616E11">
        <w:rPr>
          <w:lang w:val="en-GB"/>
        </w:rPr>
        <w:tab/>
      </w:r>
      <w:r w:rsidRPr="00616E11">
        <w:rPr>
          <w:lang w:val="en-GB"/>
        </w:rPr>
        <w:tab/>
        <w:t>Global scope</w:t>
      </w:r>
      <w:r w:rsidRPr="00616E11">
        <w:rPr>
          <w:lang w:val="en-GB"/>
        </w:rPr>
        <w:br/>
        <w:t>Level:</w:t>
      </w:r>
      <w:r w:rsidRPr="00616E11">
        <w:rPr>
          <w:lang w:val="en-GB"/>
        </w:rPr>
        <w:tab/>
      </w:r>
      <w:r w:rsidRPr="00616E11">
        <w:rPr>
          <w:lang w:val="en-GB"/>
        </w:rPr>
        <w:tab/>
      </w:r>
      <w:r w:rsidRPr="00616E11">
        <w:rPr>
          <w:lang w:val="en-GB"/>
        </w:rPr>
        <w:tab/>
      </w:r>
      <w:r w:rsidRPr="00616E11">
        <w:rPr>
          <w:lang w:val="en-GB"/>
        </w:rPr>
        <w:tab/>
        <w:t>006- series</w:t>
      </w:r>
      <w:r w:rsidRPr="00616E11">
        <w:rPr>
          <w:lang w:val="en-GB"/>
        </w:rPr>
        <w:tab/>
      </w:r>
      <w:r w:rsidRPr="00616E11">
        <w:rPr>
          <w:lang w:val="en-GB"/>
        </w:rPr>
        <w:tab/>
      </w:r>
      <w:r w:rsidRPr="00616E11">
        <w:rPr>
          <w:lang w:val="en-GB"/>
        </w:rPr>
        <w:tab/>
      </w:r>
      <w:r w:rsidRPr="00616E11">
        <w:rPr>
          <w:lang w:val="en-GB"/>
        </w:rPr>
        <w:tab/>
      </w:r>
    </w:p>
    <w:p w14:paraId="57610158" w14:textId="77777777" w:rsidR="00FA1108" w:rsidRPr="00616E11" w:rsidRDefault="00000000">
      <w:pPr>
        <w:pStyle w:val="ListParagraph"/>
        <w:spacing w:after="0" w:line="240" w:lineRule="auto"/>
        <w:ind w:left="0"/>
        <w:rPr>
          <w:lang w:val="en-GB"/>
        </w:rPr>
      </w:pPr>
      <w:r w:rsidRPr="00616E11">
        <w:rPr>
          <w:lang w:val="en-GB"/>
        </w:rPr>
        <w:t>Level name:</w:t>
      </w:r>
      <w:r w:rsidRPr="00616E11">
        <w:rPr>
          <w:lang w:val="en-GB"/>
        </w:rPr>
        <w:tab/>
      </w:r>
      <w:r w:rsidRPr="00616E11">
        <w:rPr>
          <w:lang w:val="en-GB"/>
        </w:rPr>
        <w:tab/>
      </w:r>
      <w:r w:rsidRPr="00616E11">
        <w:rPr>
          <w:lang w:val="en-GB"/>
        </w:rPr>
        <w:tab/>
        <w:t>Dataset</w:t>
      </w:r>
    </w:p>
    <w:p w14:paraId="3F7D7AE4" w14:textId="77777777" w:rsidR="00FA1108" w:rsidRPr="00616E11" w:rsidRDefault="00000000">
      <w:pPr>
        <w:pStyle w:val="ListParagraph"/>
        <w:spacing w:after="0" w:line="240" w:lineRule="auto"/>
        <w:ind w:left="0"/>
        <w:rPr>
          <w:lang w:val="en-GB"/>
        </w:rPr>
      </w:pPr>
      <w:r w:rsidRPr="00616E11">
        <w:rPr>
          <w:lang w:val="en-GB"/>
        </w:rPr>
        <w:t>Level description:</w:t>
      </w:r>
      <w:r w:rsidRPr="00616E11">
        <w:rPr>
          <w:lang w:val="en-GB"/>
        </w:rPr>
        <w:tab/>
      </w:r>
      <w:r w:rsidRPr="00616E11">
        <w:rPr>
          <w:lang w:val="en-GB"/>
        </w:rPr>
        <w:tab/>
        <w:t xml:space="preserve">Level applies globally to all ENC datasets  </w:t>
      </w:r>
    </w:p>
    <w:p w14:paraId="4BE04236" w14:textId="77777777" w:rsidR="00FA1108" w:rsidRPr="00616E11" w:rsidRDefault="00000000">
      <w:pPr>
        <w:pStyle w:val="ListParagraph"/>
        <w:spacing w:after="0" w:line="240" w:lineRule="auto"/>
        <w:ind w:left="0"/>
        <w:rPr>
          <w:lang w:val="en-GB"/>
        </w:rPr>
      </w:pPr>
      <w:r w:rsidRPr="00616E11">
        <w:rPr>
          <w:lang w:val="en-GB"/>
        </w:rPr>
        <w:t>Coverage:</w:t>
      </w:r>
      <w:r w:rsidRPr="00616E11">
        <w:rPr>
          <w:lang w:val="en-GB"/>
        </w:rPr>
        <w:tab/>
      </w:r>
      <w:r w:rsidRPr="00616E11">
        <w:rPr>
          <w:lang w:val="en-GB"/>
        </w:rPr>
        <w:tab/>
      </w:r>
      <w:r w:rsidRPr="00616E11">
        <w:rPr>
          <w:lang w:val="en-GB"/>
        </w:rPr>
        <w:tab/>
        <w:t>All features in the ENC Feature Catalogue</w:t>
      </w:r>
    </w:p>
    <w:p w14:paraId="7558F319" w14:textId="77777777" w:rsidR="00FA1108" w:rsidRPr="00616E11" w:rsidRDefault="00000000">
      <w:pPr>
        <w:pStyle w:val="ListParagraph"/>
        <w:spacing w:after="0" w:line="240" w:lineRule="auto"/>
        <w:ind w:left="0"/>
        <w:rPr>
          <w:lang w:val="en-GB"/>
        </w:rPr>
      </w:pPr>
      <w:r w:rsidRPr="00616E11">
        <w:rPr>
          <w:lang w:val="en-GB"/>
        </w:rPr>
        <w:t>Extent:</w:t>
      </w:r>
      <w:r w:rsidRPr="00616E11">
        <w:rPr>
          <w:lang w:val="en-GB"/>
        </w:rPr>
        <w:tab/>
      </w:r>
      <w:r w:rsidRPr="00616E11">
        <w:rPr>
          <w:lang w:val="en-GB"/>
        </w:rPr>
        <w:tab/>
      </w:r>
      <w:r w:rsidRPr="00616E11">
        <w:rPr>
          <w:lang w:val="en-GB"/>
        </w:rPr>
        <w:tab/>
      </w:r>
      <w:r w:rsidRPr="00616E11">
        <w:rPr>
          <w:lang w:val="en-GB"/>
        </w:rPr>
        <w:tab/>
        <w:t>EX_GeographicBoundingBox</w:t>
      </w:r>
    </w:p>
    <w:p w14:paraId="7072EBFB" w14:textId="77777777" w:rsidR="00FA1108" w:rsidRPr="00616E11" w:rsidRDefault="00000000">
      <w:pPr>
        <w:pStyle w:val="ListParagraph"/>
        <w:spacing w:after="0" w:line="240" w:lineRule="auto"/>
        <w:ind w:left="0"/>
        <w:rPr>
          <w:lang w:val="en-GB"/>
        </w:rPr>
      </w:pPr>
      <w:r w:rsidRPr="00616E11">
        <w:rPr>
          <w:lang w:val="en-GB"/>
        </w:rPr>
        <w:tab/>
      </w:r>
      <w:r w:rsidRPr="00616E11">
        <w:rPr>
          <w:lang w:val="en-GB"/>
        </w:rPr>
        <w:tab/>
      </w:r>
      <w:r w:rsidRPr="00616E11">
        <w:rPr>
          <w:lang w:val="en-GB"/>
        </w:rPr>
        <w:tab/>
      </w:r>
      <w:r w:rsidRPr="00616E11">
        <w:rPr>
          <w:lang w:val="en-GB"/>
        </w:rPr>
        <w:tab/>
        <w:t>westBoundLongitude: -180</w:t>
      </w:r>
    </w:p>
    <w:p w14:paraId="03D3FD97" w14:textId="77777777" w:rsidR="00FA1108" w:rsidRPr="00616E11" w:rsidRDefault="00000000">
      <w:pPr>
        <w:pStyle w:val="ListParagraph"/>
        <w:spacing w:after="0" w:line="240" w:lineRule="auto"/>
        <w:ind w:left="0"/>
        <w:rPr>
          <w:lang w:val="en-GB"/>
        </w:rPr>
      </w:pPr>
      <w:r w:rsidRPr="00616E11">
        <w:rPr>
          <w:lang w:val="en-GB"/>
        </w:rPr>
        <w:tab/>
      </w:r>
      <w:r w:rsidRPr="00616E11">
        <w:rPr>
          <w:lang w:val="en-GB"/>
        </w:rPr>
        <w:tab/>
      </w:r>
      <w:r w:rsidRPr="00616E11">
        <w:rPr>
          <w:lang w:val="en-GB"/>
        </w:rPr>
        <w:tab/>
      </w:r>
      <w:r w:rsidRPr="00616E11">
        <w:rPr>
          <w:lang w:val="en-GB"/>
        </w:rPr>
        <w:tab/>
        <w:t>eastBoundLongitude: 180</w:t>
      </w:r>
    </w:p>
    <w:p w14:paraId="76B431A4" w14:textId="77777777" w:rsidR="00FA1108" w:rsidRPr="00616E11" w:rsidRDefault="00000000">
      <w:pPr>
        <w:pStyle w:val="ListParagraph"/>
        <w:spacing w:after="0" w:line="240" w:lineRule="auto"/>
        <w:ind w:left="0"/>
        <w:rPr>
          <w:lang w:val="en-GB"/>
        </w:rPr>
      </w:pPr>
      <w:r w:rsidRPr="00616E11">
        <w:rPr>
          <w:lang w:val="en-GB"/>
        </w:rPr>
        <w:tab/>
      </w:r>
      <w:r w:rsidRPr="00616E11">
        <w:rPr>
          <w:lang w:val="en-GB"/>
        </w:rPr>
        <w:tab/>
      </w:r>
      <w:r w:rsidRPr="00616E11">
        <w:rPr>
          <w:lang w:val="en-GB"/>
        </w:rPr>
        <w:tab/>
      </w:r>
      <w:r w:rsidRPr="00616E11">
        <w:rPr>
          <w:lang w:val="en-GB"/>
        </w:rPr>
        <w:tab/>
        <w:t>southBoundLatitude: -90</w:t>
      </w:r>
    </w:p>
    <w:p w14:paraId="79E14BB9" w14:textId="77777777" w:rsidR="00FA1108" w:rsidRPr="00616E11" w:rsidRDefault="00000000">
      <w:pPr>
        <w:pStyle w:val="ListParagraph"/>
        <w:spacing w:line="240" w:lineRule="auto"/>
        <w:ind w:left="0"/>
        <w:rPr>
          <w:lang w:val="en-GB"/>
        </w:rPr>
      </w:pPr>
      <w:r w:rsidRPr="00616E11">
        <w:rPr>
          <w:lang w:val="en-GB"/>
        </w:rPr>
        <w:tab/>
      </w:r>
      <w:r w:rsidRPr="00616E11">
        <w:rPr>
          <w:lang w:val="en-GB"/>
        </w:rPr>
        <w:tab/>
      </w:r>
      <w:r w:rsidRPr="00616E11">
        <w:rPr>
          <w:lang w:val="en-GB"/>
        </w:rPr>
        <w:tab/>
      </w:r>
      <w:r w:rsidRPr="00616E11">
        <w:rPr>
          <w:lang w:val="en-GB"/>
        </w:rPr>
        <w:tab/>
        <w:t>northBoundLatitude: 90</w:t>
      </w:r>
    </w:p>
    <w:p w14:paraId="5322EED1" w14:textId="77777777" w:rsidR="00FA1108" w:rsidRPr="00616E11" w:rsidRDefault="00000000" w:rsidP="0028034B">
      <w:r w:rsidRPr="00616E11">
        <w:t>The Level attribute is a codelist found in ISO 19115-1 called MD_ScopeCode comprising the major components of a Specification. The Extent attribute is a class that can be any combination of the following: description string; a geographical extent (like in the example above); vertical extent; or temporal extent.</w:t>
      </w:r>
    </w:p>
    <w:p w14:paraId="7E30B671" w14:textId="77777777" w:rsidR="00FA1108" w:rsidRPr="00616E11" w:rsidRDefault="00000000">
      <w:pPr>
        <w:pStyle w:val="ListParagraph"/>
        <w:spacing w:line="240" w:lineRule="auto"/>
        <w:ind w:left="0"/>
        <w:rPr>
          <w:lang w:val="en-GB"/>
        </w:rPr>
      </w:pPr>
      <w:r w:rsidRPr="00616E11">
        <w:rPr>
          <w:lang w:val="en-GB"/>
        </w:rPr>
        <w:t>The Product Specification may specify a partitioning of the data content of the product on the basis of one or more criteria. Such partitioning may be different for different parts of the Product Specification. Each such part of the data content is described by a specification scope that may inherit or override the general scope specification. In principle, any or all of the remaining sections of the Product Specification may have variants that apply to the scopes within the product. Each variant must identify the scope(s) to which it applies.</w:t>
      </w:r>
    </w:p>
    <w:p w14:paraId="2DD40A2F" w14:textId="77777777" w:rsidR="00FA1108" w:rsidRDefault="00000000" w:rsidP="00087F7E">
      <w:pPr>
        <w:rPr>
          <w:ins w:id="521" w:author="Raphael Malyankar" w:date="2025-08-14T05:10:00Z" w16du:dateUtc="2025-08-14T12:10:00Z"/>
        </w:rPr>
      </w:pPr>
      <w:r w:rsidRPr="00616E11">
        <w:t>EXAMPLE: Data products to support navigation often contain two sets of feature types: those that provide navigation information that changes rapidly and the presence of which is essential for safety of navigation; and those that provide background reference information. Maintenance and delivery information would be partitioned on the basis of these groupings; essential information would be maintained and delivered whereas reference system information would not.</w:t>
      </w:r>
    </w:p>
    <w:p w14:paraId="4EBD7A54" w14:textId="25D1C74F" w:rsidR="00C506C9" w:rsidRDefault="00616C8D">
      <w:pPr>
        <w:pStyle w:val="HeadingA4"/>
        <w:rPr>
          <w:ins w:id="522" w:author="Raphael Malyankar" w:date="2025-08-14T03:53:00Z" w16du:dateUtc="2025-08-14T10:53:00Z"/>
        </w:rPr>
        <w:pPrChange w:id="523" w:author="Raphael Malyankar" w:date="2025-08-14T05:11:00Z" w16du:dateUtc="2025-08-14T12:11:00Z">
          <w:pPr/>
        </w:pPrChange>
      </w:pPr>
      <w:ins w:id="524" w:author="Raphael Malyankar" w:date="2025-08-14T05:11:00Z" w16du:dateUtc="2025-08-14T12:11:00Z">
        <w:r>
          <w:t>Scope with l</w:t>
        </w:r>
      </w:ins>
      <w:ins w:id="525" w:author="Raphael Malyankar" w:date="2025-08-14T05:10:00Z" w16du:dateUtc="2025-08-14T12:10:00Z">
        <w:r w:rsidR="00C506C9">
          <w:t>imited extent</w:t>
        </w:r>
      </w:ins>
    </w:p>
    <w:p w14:paraId="4CB3DD1C" w14:textId="2762E01E" w:rsidR="007F5C51" w:rsidRDefault="00616C8D">
      <w:pPr>
        <w:pStyle w:val="ListParagraph"/>
        <w:spacing w:line="240" w:lineRule="auto"/>
        <w:ind w:left="0"/>
        <w:rPr>
          <w:ins w:id="526" w:author="Raphael Malyankar" w:date="2025-08-14T04:12:00Z" w16du:dateUtc="2025-08-14T11:12:00Z"/>
          <w:lang w:val="en-GB"/>
        </w:rPr>
      </w:pPr>
      <w:ins w:id="527" w:author="Raphael Malyankar" w:date="2025-08-14T05:13:00Z" w16du:dateUtc="2025-08-14T12:13:00Z">
        <w:r>
          <w:rPr>
            <w:lang w:val="en-GB"/>
          </w:rPr>
          <w:t>Scopes</w:t>
        </w:r>
      </w:ins>
      <w:ins w:id="528" w:author="Raphael Malyankar" w:date="2025-08-14T03:58:00Z" w16du:dateUtc="2025-08-14T10:58:00Z">
        <w:r w:rsidR="0028034B">
          <w:rPr>
            <w:lang w:val="en-GB"/>
          </w:rPr>
          <w:t xml:space="preserve"> limited</w:t>
        </w:r>
        <w:r w:rsidR="008843EC">
          <w:rPr>
            <w:lang w:val="en-GB"/>
          </w:rPr>
          <w:t xml:space="preserve"> to a particula</w:t>
        </w:r>
      </w:ins>
      <w:ins w:id="529" w:author="Raphael Malyankar" w:date="2025-08-14T03:59:00Z" w16du:dateUtc="2025-08-14T10:59:00Z">
        <w:r w:rsidR="008843EC">
          <w:rPr>
            <w:lang w:val="en-GB"/>
          </w:rPr>
          <w:t xml:space="preserve">r area must define </w:t>
        </w:r>
      </w:ins>
      <w:ins w:id="530" w:author="Raphael Malyankar" w:date="2025-08-14T04:25:00Z" w16du:dateUtc="2025-08-14T11:25:00Z">
        <w:r w:rsidR="004C7140">
          <w:rPr>
            <w:lang w:val="en-GB"/>
          </w:rPr>
          <w:t>the</w:t>
        </w:r>
      </w:ins>
      <w:ins w:id="531" w:author="Raphael Malyankar" w:date="2025-08-14T03:59:00Z" w16du:dateUtc="2025-08-14T10:59:00Z">
        <w:r w:rsidR="008843EC">
          <w:rPr>
            <w:lang w:val="en-GB"/>
          </w:rPr>
          <w:t xml:space="preserve"> extent using the extent field in Ta</w:t>
        </w:r>
      </w:ins>
      <w:ins w:id="532" w:author="Raphael Malyankar" w:date="2025-08-14T04:00:00Z" w16du:dateUtc="2025-08-14T11:00:00Z">
        <w:r w:rsidR="008843EC">
          <w:rPr>
            <w:lang w:val="en-GB"/>
          </w:rPr>
          <w:t>ble A-6-</w:t>
        </w:r>
      </w:ins>
      <w:ins w:id="533" w:author="Raphael Malyankar" w:date="2025-08-14T12:43:00Z" w16du:dateUtc="2025-08-14T19:43:00Z">
        <w:r w:rsidR="00BC6FC3">
          <w:rPr>
            <w:lang w:val="en-GB"/>
          </w:rPr>
          <w:t>3</w:t>
        </w:r>
      </w:ins>
      <w:ins w:id="534" w:author="Raphael Malyankar" w:date="2025-08-14T04:00:00Z" w16du:dateUtc="2025-08-14T11:00:00Z">
        <w:r w:rsidR="008843EC">
          <w:rPr>
            <w:lang w:val="en-GB"/>
          </w:rPr>
          <w:t>.</w:t>
        </w:r>
      </w:ins>
      <w:ins w:id="535" w:author="Raphael Malyankar" w:date="2025-08-14T04:02:00Z" w16du:dateUtc="2025-08-14T11:02:00Z">
        <w:r w:rsidR="008843EC">
          <w:rPr>
            <w:lang w:val="en-GB"/>
          </w:rPr>
          <w:t xml:space="preserve"> The type is the ISO type EX_Extent</w:t>
        </w:r>
      </w:ins>
      <w:ins w:id="536" w:author="Raphael Malyankar" w:date="2025-08-14T04:04:00Z" w16du:dateUtc="2025-08-14T11:04:00Z">
        <w:r w:rsidR="008843EC">
          <w:rPr>
            <w:lang w:val="en-GB"/>
          </w:rPr>
          <w:t>, which allows</w:t>
        </w:r>
      </w:ins>
      <w:ins w:id="537" w:author="Raphael Malyankar" w:date="2025-08-14T04:05:00Z" w16du:dateUtc="2025-08-14T11:05:00Z">
        <w:r w:rsidR="008843EC">
          <w:rPr>
            <w:lang w:val="en-GB"/>
          </w:rPr>
          <w:t xml:space="preserve"> </w:t>
        </w:r>
      </w:ins>
      <w:ins w:id="538" w:author="Raphael Malyankar" w:date="2025-08-14T04:08:00Z" w16du:dateUtc="2025-08-14T11:08:00Z">
        <w:r w:rsidR="007F5C51">
          <w:rPr>
            <w:lang w:val="en-GB"/>
          </w:rPr>
          <w:t xml:space="preserve">specification of geographic, vertical, and temporal </w:t>
        </w:r>
      </w:ins>
      <w:ins w:id="539" w:author="Raphael Malyankar" w:date="2025-08-14T04:09:00Z" w16du:dateUtc="2025-08-14T11:09:00Z">
        <w:r w:rsidR="007F5C51">
          <w:rPr>
            <w:lang w:val="en-GB"/>
          </w:rPr>
          <w:t>information abou</w:t>
        </w:r>
      </w:ins>
      <w:ins w:id="540" w:author="Raphael Malyankar" w:date="2025-08-14T04:10:00Z" w16du:dateUtc="2025-08-14T11:10:00Z">
        <w:r w:rsidR="007F5C51">
          <w:rPr>
            <w:lang w:val="en-GB"/>
          </w:rPr>
          <w:t>t extents</w:t>
        </w:r>
      </w:ins>
      <w:ins w:id="541" w:author="Raphael Malyankar" w:date="2025-08-14T04:09:00Z" w16du:dateUtc="2025-08-14T11:09:00Z">
        <w:r w:rsidR="007F5C51">
          <w:rPr>
            <w:lang w:val="en-GB"/>
          </w:rPr>
          <w:t>.</w:t>
        </w:r>
      </w:ins>
      <w:ins w:id="542" w:author="Raphael Malyankar" w:date="2025-08-14T04:10:00Z" w16du:dateUtc="2025-08-14T11:10:00Z">
        <w:r w:rsidR="007F5C51">
          <w:rPr>
            <w:lang w:val="en-GB"/>
          </w:rPr>
          <w:t xml:space="preserve"> To limit the </w:t>
        </w:r>
      </w:ins>
      <w:ins w:id="543" w:author="Raphael Malyankar" w:date="2025-08-14T04:25:00Z" w16du:dateUtc="2025-08-14T11:25:00Z">
        <w:r w:rsidR="004C7140">
          <w:rPr>
            <w:lang w:val="en-GB"/>
          </w:rPr>
          <w:t xml:space="preserve">geographic </w:t>
        </w:r>
      </w:ins>
      <w:ins w:id="544" w:author="Raphael Malyankar" w:date="2025-08-14T04:11:00Z" w16du:dateUtc="2025-08-14T11:11:00Z">
        <w:r w:rsidR="007F5C51">
          <w:rPr>
            <w:lang w:val="en-GB"/>
          </w:rPr>
          <w:t>scope</w:t>
        </w:r>
      </w:ins>
      <w:ins w:id="545" w:author="Raphael Malyankar" w:date="2025-08-14T04:10:00Z" w16du:dateUtc="2025-08-14T11:10:00Z">
        <w:r w:rsidR="007F5C51">
          <w:rPr>
            <w:lang w:val="en-GB"/>
          </w:rPr>
          <w:t xml:space="preserve"> to less than worldwide</w:t>
        </w:r>
      </w:ins>
      <w:ins w:id="546" w:author="Raphael Malyankar" w:date="2025-08-14T04:11:00Z" w16du:dateUtc="2025-08-14T11:11:00Z">
        <w:r w:rsidR="007F5C51">
          <w:rPr>
            <w:lang w:val="en-GB"/>
          </w:rPr>
          <w:t xml:space="preserve"> extent, </w:t>
        </w:r>
      </w:ins>
      <w:ins w:id="547" w:author="Raphael Malyankar" w:date="2025-08-14T04:12:00Z" w16du:dateUtc="2025-08-14T11:12:00Z">
        <w:r w:rsidR="007F5C51">
          <w:rPr>
            <w:lang w:val="en-GB"/>
          </w:rPr>
          <w:t xml:space="preserve">one of the following methods </w:t>
        </w:r>
      </w:ins>
      <w:ins w:id="548" w:author="Raphael Malyankar" w:date="2025-08-14T04:25:00Z" w16du:dateUtc="2025-08-14T11:25:00Z">
        <w:r w:rsidR="004C7140">
          <w:rPr>
            <w:lang w:val="en-GB"/>
          </w:rPr>
          <w:t>must</w:t>
        </w:r>
      </w:ins>
      <w:ins w:id="549" w:author="Raphael Malyankar" w:date="2025-08-14T04:12:00Z" w16du:dateUtc="2025-08-14T11:12:00Z">
        <w:r w:rsidR="007F5C51">
          <w:rPr>
            <w:lang w:val="en-GB"/>
          </w:rPr>
          <w:t xml:space="preserve"> be used:</w:t>
        </w:r>
      </w:ins>
    </w:p>
    <w:p w14:paraId="5B00F1A0" w14:textId="50BC256C" w:rsidR="00087F7E" w:rsidRDefault="00087F7E" w:rsidP="0043274B">
      <w:pPr>
        <w:pStyle w:val="ListParagraph"/>
        <w:numPr>
          <w:ilvl w:val="0"/>
          <w:numId w:val="257"/>
        </w:numPr>
        <w:rPr>
          <w:ins w:id="550" w:author="Raphael Malyankar" w:date="2025-08-14T04:14:00Z" w16du:dateUtc="2025-08-14T11:14:00Z"/>
        </w:rPr>
      </w:pPr>
      <w:ins w:id="551" w:author="Raphael Malyankar" w:date="2025-08-14T04:14:00Z" w16du:dateUtc="2025-08-14T11:14:00Z">
        <w:r>
          <w:lastRenderedPageBreak/>
          <w:t xml:space="preserve">If the smaller extent </w:t>
        </w:r>
      </w:ins>
      <w:ins w:id="552" w:author="Raphael Malyankar" w:date="2025-08-14T04:17:00Z" w16du:dateUtc="2025-08-14T11:17:00Z">
        <w:r>
          <w:t>is</w:t>
        </w:r>
      </w:ins>
      <w:ins w:id="553" w:author="Raphael Malyankar" w:date="2025-08-14T04:14:00Z" w16du:dateUtc="2025-08-14T11:14:00Z">
        <w:r>
          <w:t xml:space="preserve"> described by a polygon, use EX_BoundingPolygon </w:t>
        </w:r>
      </w:ins>
      <w:ins w:id="554" w:author="Raphael Malyankar" w:date="2025-08-14T04:15:00Z" w16du:dateUtc="2025-08-14T11:15:00Z">
        <w:r>
          <w:t>instead of EX_GeographicBoundingBox</w:t>
        </w:r>
      </w:ins>
      <w:ins w:id="555" w:author="Raphael Malyankar" w:date="2025-08-14T04:16:00Z" w16du:dateUtc="2025-08-14T11:16:00Z">
        <w:r>
          <w:t xml:space="preserve"> and </w:t>
        </w:r>
      </w:ins>
      <w:ins w:id="556" w:author="Raphael Malyankar" w:date="2025-08-14T04:17:00Z" w16du:dateUtc="2025-08-14T11:17:00Z">
        <w:r>
          <w:t>specify the polygon</w:t>
        </w:r>
      </w:ins>
      <w:ins w:id="557" w:author="Raphael Malyankar" w:date="2025-08-14T04:18:00Z" w16du:dateUtc="2025-08-14T11:18:00Z">
        <w:r>
          <w:t xml:space="preserve"> as a polygon object conforming to the rules for polygons in S-100 Part 7.</w:t>
        </w:r>
      </w:ins>
    </w:p>
    <w:p w14:paraId="29E090F5" w14:textId="44F4E3E0" w:rsidR="007F5C51" w:rsidRDefault="007F5C51" w:rsidP="0043274B">
      <w:pPr>
        <w:pStyle w:val="ListParagraph"/>
        <w:numPr>
          <w:ilvl w:val="0"/>
          <w:numId w:val="257"/>
        </w:numPr>
        <w:rPr>
          <w:ins w:id="558" w:author="Raphael Malyankar" w:date="2025-08-14T04:19:00Z" w16du:dateUtc="2025-08-14T11:19:00Z"/>
        </w:rPr>
      </w:pPr>
      <w:ins w:id="559" w:author="Raphael Malyankar" w:date="2025-08-14T04:12:00Z" w16du:dateUtc="2025-08-14T11:12:00Z">
        <w:r>
          <w:t xml:space="preserve">If the </w:t>
        </w:r>
      </w:ins>
      <w:ins w:id="560" w:author="Raphael Malyankar" w:date="2025-08-14T04:13:00Z" w16du:dateUtc="2025-08-14T11:13:00Z">
        <w:r>
          <w:t>smaller extent can be described by</w:t>
        </w:r>
      </w:ins>
      <w:ins w:id="561" w:author="Raphael Malyankar" w:date="2025-08-14T04:12:00Z" w16du:dateUtc="2025-08-14T11:12:00Z">
        <w:r>
          <w:t xml:space="preserve"> a bounding box</w:t>
        </w:r>
      </w:ins>
      <w:ins w:id="562" w:author="Raphael Malyankar" w:date="2025-08-14T04:13:00Z" w16du:dateUtc="2025-08-14T11:13:00Z">
        <w:r>
          <w:t xml:space="preserve">, specify the </w:t>
        </w:r>
        <w:r w:rsidR="00087F7E">
          <w:t xml:space="preserve">extent as a bounding box with the appropriate </w:t>
        </w:r>
      </w:ins>
      <w:ins w:id="563" w:author="Raphael Malyankar" w:date="2025-08-14T04:26:00Z" w16du:dateUtc="2025-08-14T11:26:00Z">
        <w:r w:rsidR="004C7140">
          <w:t>bounding latitudes and longitudes</w:t>
        </w:r>
      </w:ins>
      <w:ins w:id="564" w:author="Raphael Malyankar" w:date="2025-08-14T04:14:00Z" w16du:dateUtc="2025-08-14T11:14:00Z">
        <w:r w:rsidR="00087F7E">
          <w:t>.</w:t>
        </w:r>
      </w:ins>
    </w:p>
    <w:p w14:paraId="012FA125" w14:textId="1E74FC74" w:rsidR="00E3404B" w:rsidRDefault="00087F7E" w:rsidP="0043274B">
      <w:pPr>
        <w:pStyle w:val="ListParagraph"/>
        <w:numPr>
          <w:ilvl w:val="0"/>
          <w:numId w:val="257"/>
        </w:numPr>
        <w:rPr>
          <w:ins w:id="565" w:author="Raphael Malyankar" w:date="2025-08-14T04:43:00Z" w16du:dateUtc="2025-08-14T11:43:00Z"/>
        </w:rPr>
      </w:pPr>
      <w:ins w:id="566" w:author="Raphael Malyankar" w:date="2025-08-14T04:19:00Z" w16du:dateUtc="2025-08-14T11:19:00Z">
        <w:r>
          <w:t xml:space="preserve">If the only (or best?) specification of the extent is an identifier from a </w:t>
        </w:r>
      </w:ins>
      <w:ins w:id="567" w:author="Raphael Malyankar" w:date="2025-08-14T04:21:00Z" w16du:dateUtc="2025-08-14T11:21:00Z">
        <w:r w:rsidR="004C7140">
          <w:t>widely disseminated</w:t>
        </w:r>
      </w:ins>
      <w:ins w:id="568" w:author="Raphael Malyankar" w:date="2025-08-14T04:19:00Z" w16du:dateUtc="2025-08-14T11:19:00Z">
        <w:r>
          <w:t xml:space="preserve"> </w:t>
        </w:r>
      </w:ins>
      <w:ins w:id="569" w:author="Raphael Malyankar" w:date="2025-08-14T04:21:00Z" w16du:dateUtc="2025-08-14T11:21:00Z">
        <w:r w:rsidR="004C7140">
          <w:t xml:space="preserve">controlled </w:t>
        </w:r>
      </w:ins>
      <w:ins w:id="570" w:author="Raphael Malyankar" w:date="2025-08-14T04:19:00Z" w16du:dateUtc="2025-08-14T11:19:00Z">
        <w:r>
          <w:t>list of geographic identifiers</w:t>
        </w:r>
      </w:ins>
      <w:ins w:id="571" w:author="Raphael Malyankar" w:date="2025-08-14T04:20:00Z" w16du:dateUtc="2025-08-14T11:20:00Z">
        <w:r>
          <w:t xml:space="preserve"> (</w:t>
        </w:r>
      </w:ins>
      <w:ins w:id="572" w:author="Raphael Malyankar" w:date="2025-08-14T04:43:00Z" w16du:dateUtc="2025-08-14T11:43:00Z">
        <w:r w:rsidR="0043274B">
          <w:t>such as</w:t>
        </w:r>
      </w:ins>
      <w:ins w:id="573" w:author="Raphael Malyankar" w:date="2025-08-14T04:20:00Z" w16du:dateUtc="2025-08-14T11:20:00Z">
        <w:r>
          <w:t xml:space="preserve"> METAREAs</w:t>
        </w:r>
        <w:r w:rsidR="004C7140">
          <w:t xml:space="preserve"> or NAVAREAs</w:t>
        </w:r>
      </w:ins>
      <w:ins w:id="574" w:author="Raphael Malyankar" w:date="2025-08-14T04:46:00Z" w16du:dateUtc="2025-08-14T11:46:00Z">
        <w:r w:rsidR="0043274B">
          <w:t xml:space="preserve">, or </w:t>
        </w:r>
      </w:ins>
      <w:ins w:id="575" w:author="Raphael Malyankar" w:date="2025-08-14T04:47:00Z" w16du:dateUtc="2025-08-14T11:47:00Z">
        <w:r w:rsidR="0043274B">
          <w:t>ISO 3166</w:t>
        </w:r>
      </w:ins>
      <w:ins w:id="576" w:author="Raphael Malyankar" w:date="2025-08-14T04:48:00Z" w16du:dateUtc="2025-08-14T11:48:00Z">
        <w:r w:rsidR="0043274B">
          <w:t>-</w:t>
        </w:r>
      </w:ins>
      <w:ins w:id="577" w:author="Raphael Malyankar" w:date="2025-08-14T04:50:00Z" w16du:dateUtc="2025-08-14T11:50:00Z">
        <w:r w:rsidR="0001234D">
          <w:t>1/</w:t>
        </w:r>
      </w:ins>
      <w:ins w:id="578" w:author="Raphael Malyankar" w:date="2025-08-14T04:48:00Z" w16du:dateUtc="2025-08-14T11:48:00Z">
        <w:r w:rsidR="0043274B">
          <w:t>2</w:t>
        </w:r>
      </w:ins>
      <w:ins w:id="579" w:author="Raphael Malyankar" w:date="2025-08-14T04:20:00Z" w16du:dateUtc="2025-08-14T11:20:00Z">
        <w:r>
          <w:t>)</w:t>
        </w:r>
      </w:ins>
      <w:ins w:id="580" w:author="Raphael Malyankar" w:date="2025-08-14T04:43:00Z" w16du:dateUtc="2025-08-14T11:43:00Z">
        <w:r w:rsidR="0043274B">
          <w:t>,</w:t>
        </w:r>
      </w:ins>
      <w:ins w:id="581" w:author="Raphael Malyankar" w:date="2025-08-14T04:20:00Z" w16du:dateUtc="2025-08-14T11:20:00Z">
        <w:r>
          <w:t xml:space="preserve"> </w:t>
        </w:r>
        <w:r w:rsidR="004C7140">
          <w:t xml:space="preserve">specify it </w:t>
        </w:r>
      </w:ins>
      <w:ins w:id="582" w:author="Raphael Malyankar" w:date="2025-08-14T04:21:00Z" w16du:dateUtc="2025-08-14T11:21:00Z">
        <w:r w:rsidR="004C7140">
          <w:t>using EX_Ge</w:t>
        </w:r>
      </w:ins>
      <w:ins w:id="583" w:author="Raphael Malyankar" w:date="2025-08-14T04:22:00Z" w16du:dateUtc="2025-08-14T11:22:00Z">
        <w:r w:rsidR="004C7140">
          <w:t xml:space="preserve">ographicDescription instead of </w:t>
        </w:r>
      </w:ins>
      <w:ins w:id="584" w:author="Raphael Malyankar" w:date="2025-08-14T04:26:00Z" w16du:dateUtc="2025-08-14T11:26:00Z">
        <w:r w:rsidR="004C7140">
          <w:t>EX_GeographicBoundingBox.</w:t>
        </w:r>
      </w:ins>
      <w:ins w:id="585" w:author="Raphael Malyankar" w:date="2025-08-14T04:33:00Z" w16du:dateUtc="2025-08-14T11:33:00Z">
        <w:r w:rsidR="00FF205B">
          <w:t xml:space="preserve"> In this case the </w:t>
        </w:r>
      </w:ins>
      <w:ins w:id="586" w:author="Raphael Malyankar" w:date="2025-08-14T04:34:00Z" w16du:dateUtc="2025-08-14T11:34:00Z">
        <w:r w:rsidR="00FF205B">
          <w:t xml:space="preserve">alphanumeric code in the controlled list must be provided if it is defined, and </w:t>
        </w:r>
        <w:r w:rsidR="00E3404B">
          <w:t xml:space="preserve">the authority </w:t>
        </w:r>
      </w:ins>
      <w:ins w:id="587" w:author="Raphael Malyankar" w:date="2025-08-14T04:35:00Z" w16du:dateUtc="2025-08-14T11:35:00Z">
        <w:r w:rsidR="00E3404B">
          <w:t>responsible for the codelist, an ident</w:t>
        </w:r>
      </w:ins>
      <w:ins w:id="588" w:author="Raphael Malyankar" w:date="2025-08-14T04:36:00Z" w16du:dateUtc="2025-08-14T11:36:00Z">
        <w:r w:rsidR="00E3404B">
          <w:t>ifier for the list itself, and a natural language description</w:t>
        </w:r>
      </w:ins>
      <w:ins w:id="589" w:author="Raphael Malyankar" w:date="2025-08-14T04:35:00Z" w16du:dateUtc="2025-08-14T11:35:00Z">
        <w:r w:rsidR="00E3404B">
          <w:t xml:space="preserve"> should be provided</w:t>
        </w:r>
      </w:ins>
      <w:ins w:id="590" w:author="Raphael Malyankar" w:date="2025-08-14T04:36:00Z" w16du:dateUtc="2025-08-14T11:36:00Z">
        <w:r w:rsidR="00E3404B">
          <w:t xml:space="preserve"> if available. Since not all </w:t>
        </w:r>
      </w:ins>
      <w:ins w:id="591" w:author="Raphael Malyankar" w:date="2025-08-14T04:37:00Z" w16du:dateUtc="2025-08-14T11:37:00Z">
        <w:r w:rsidR="00E3404B">
          <w:t xml:space="preserve">gazetteers or </w:t>
        </w:r>
      </w:ins>
      <w:ins w:id="592" w:author="Raphael Malyankar" w:date="2025-08-14T04:38:00Z" w16du:dateUtc="2025-08-14T11:38:00Z">
        <w:r w:rsidR="00E3404B">
          <w:t xml:space="preserve">similar lists make all this information available </w:t>
        </w:r>
      </w:ins>
      <w:ins w:id="593" w:author="Raphael Malyankar" w:date="2025-08-14T04:39:00Z" w16du:dateUtc="2025-08-14T11:39:00Z">
        <w:r w:rsidR="00E3404B">
          <w:t xml:space="preserve">in ISO 19115-1 format </w:t>
        </w:r>
      </w:ins>
      <w:ins w:id="594" w:author="Raphael Malyankar" w:date="2025-08-14T04:38:00Z" w16du:dateUtc="2025-08-14T11:38:00Z">
        <w:r w:rsidR="00E3404B">
          <w:t>or clear</w:t>
        </w:r>
      </w:ins>
      <w:ins w:id="595" w:author="Raphael Malyankar" w:date="2025-08-14T04:39:00Z" w16du:dateUtc="2025-08-14T11:39:00Z">
        <w:r w:rsidR="00E3404B">
          <w:t xml:space="preserve"> mappings to the ISO format</w:t>
        </w:r>
      </w:ins>
      <w:ins w:id="596" w:author="Raphael Malyankar" w:date="2025-08-14T04:38:00Z" w16du:dateUtc="2025-08-14T11:38:00Z">
        <w:r w:rsidR="00E3404B">
          <w:t xml:space="preserve">, improvisations </w:t>
        </w:r>
      </w:ins>
      <w:ins w:id="597" w:author="Raphael Malyankar" w:date="2025-08-14T04:39:00Z" w16du:dateUtc="2025-08-14T11:39:00Z">
        <w:r w:rsidR="00E3404B">
          <w:t xml:space="preserve">or omissions as to these fields </w:t>
        </w:r>
      </w:ins>
      <w:ins w:id="598" w:author="Raphael Malyankar" w:date="2025-08-14T04:38:00Z" w16du:dateUtc="2025-08-14T11:38:00Z">
        <w:r w:rsidR="00E3404B">
          <w:t>are permitted i</w:t>
        </w:r>
      </w:ins>
      <w:ins w:id="599" w:author="Raphael Malyankar" w:date="2025-08-14T04:40:00Z" w16du:dateUtc="2025-08-14T11:40:00Z">
        <w:r w:rsidR="00E3404B">
          <w:t>f equivalent cannot be determined from the source of the controlled list.</w:t>
        </w:r>
      </w:ins>
    </w:p>
    <w:p w14:paraId="01BA85DB" w14:textId="77777777" w:rsidR="00C506C9" w:rsidRDefault="0043274B" w:rsidP="00C506C9">
      <w:pPr>
        <w:pStyle w:val="ListParagraph"/>
        <w:spacing w:after="0" w:line="240" w:lineRule="auto"/>
        <w:rPr>
          <w:ins w:id="600" w:author="Raphael Malyankar" w:date="2025-08-14T05:08:00Z" w16du:dateUtc="2025-08-14T12:08:00Z"/>
        </w:rPr>
      </w:pPr>
      <w:ins w:id="601" w:author="Raphael Malyankar" w:date="2025-08-14T04:43:00Z" w16du:dateUtc="2025-08-14T11:43:00Z">
        <w:r>
          <w:t>EXAMPLE:</w:t>
        </w:r>
      </w:ins>
    </w:p>
    <w:p w14:paraId="3843004D" w14:textId="2A83444D" w:rsidR="00C506C9" w:rsidRDefault="0043274B" w:rsidP="00C506C9">
      <w:pPr>
        <w:pStyle w:val="ListParagraph"/>
        <w:spacing w:after="0" w:line="240" w:lineRule="auto"/>
        <w:rPr>
          <w:ins w:id="602" w:author="Raphael Malyankar" w:date="2025-08-14T05:08:00Z" w16du:dateUtc="2025-08-14T12:08:00Z"/>
        </w:rPr>
      </w:pPr>
      <w:ins w:id="603" w:author="Raphael Malyankar" w:date="2025-08-14T04:43:00Z" w16du:dateUtc="2025-08-14T11:43:00Z">
        <w:r>
          <w:t>EX_Geographic</w:t>
        </w:r>
      </w:ins>
      <w:ins w:id="604" w:author="Raphael Malyankar" w:date="2025-08-14T05:00:00Z" w16du:dateUtc="2025-08-14T12:00:00Z">
        <w:r w:rsidR="001A1C83">
          <w:t>Description&gt;geographicIdentifier</w:t>
        </w:r>
      </w:ins>
      <w:ins w:id="605" w:author="Raphael Malyankar" w:date="2025-08-14T05:01:00Z" w16du:dateUtc="2025-08-14T12:01:00Z">
        <w:r w:rsidR="001A1C83">
          <w:t>&gt;</w:t>
        </w:r>
      </w:ins>
      <w:ins w:id="606" w:author="Raphael Malyankar" w:date="2025-08-14T05:08:00Z" w16du:dateUtc="2025-08-14T12:08:00Z">
        <w:r w:rsidR="00C506C9">
          <w:t>MD_Identifier&gt;</w:t>
        </w:r>
      </w:ins>
    </w:p>
    <w:p w14:paraId="2DE70157" w14:textId="020A87BF" w:rsidR="00C506C9" w:rsidRDefault="001A1C83" w:rsidP="00C506C9">
      <w:pPr>
        <w:pStyle w:val="ListParagraph"/>
        <w:spacing w:after="0" w:line="240" w:lineRule="auto"/>
        <w:ind w:firstLine="720"/>
        <w:rPr>
          <w:ins w:id="607" w:author="Raphael Malyankar" w:date="2025-08-14T05:08:00Z" w16du:dateUtc="2025-08-14T12:08:00Z"/>
        </w:rPr>
      </w:pPr>
      <w:ins w:id="608" w:author="Raphael Malyankar" w:date="2025-08-14T05:01:00Z" w16du:dateUtc="2025-08-14T12:01:00Z">
        <w:r>
          <w:t>code=</w:t>
        </w:r>
      </w:ins>
      <w:ins w:id="609" w:author="Raphael Malyankar" w:date="2025-08-14T05:07:00Z" w16du:dateUtc="2025-08-14T12:07:00Z">
        <w:r w:rsidR="00C506C9">
          <w:t xml:space="preserve"> ...</w:t>
        </w:r>
      </w:ins>
    </w:p>
    <w:p w14:paraId="59618BDA" w14:textId="77777777" w:rsidR="00C506C9" w:rsidRDefault="00C506C9" w:rsidP="00C506C9">
      <w:pPr>
        <w:pStyle w:val="ListParagraph"/>
        <w:spacing w:after="0" w:line="240" w:lineRule="auto"/>
        <w:ind w:firstLine="720"/>
        <w:rPr>
          <w:ins w:id="610" w:author="Raphael Malyankar" w:date="2025-08-14T05:08:00Z" w16du:dateUtc="2025-08-14T12:08:00Z"/>
        </w:rPr>
      </w:pPr>
      <w:ins w:id="611" w:author="Raphael Malyankar" w:date="2025-08-14T05:07:00Z" w16du:dateUtc="2025-08-14T12:07:00Z">
        <w:r>
          <w:t>authority= ...</w:t>
        </w:r>
      </w:ins>
    </w:p>
    <w:p w14:paraId="6D5F1BD2" w14:textId="77777777" w:rsidR="00C506C9" w:rsidRDefault="00C506C9" w:rsidP="00C506C9">
      <w:pPr>
        <w:pStyle w:val="ListParagraph"/>
        <w:spacing w:after="0" w:line="240" w:lineRule="auto"/>
        <w:ind w:firstLine="720"/>
        <w:rPr>
          <w:ins w:id="612" w:author="Raphael Malyankar" w:date="2025-08-14T05:09:00Z" w16du:dateUtc="2025-08-14T12:09:00Z"/>
        </w:rPr>
      </w:pPr>
      <w:ins w:id="613" w:author="Raphael Malyankar" w:date="2025-08-14T05:07:00Z" w16du:dateUtc="2025-08-14T12:07:00Z">
        <w:r>
          <w:t>namespace=...</w:t>
        </w:r>
      </w:ins>
    </w:p>
    <w:p w14:paraId="4C2C9B29" w14:textId="36C2E1D9" w:rsidR="0043274B" w:rsidRDefault="00C506C9">
      <w:pPr>
        <w:pStyle w:val="ListParagraph"/>
        <w:ind w:firstLine="720"/>
        <w:rPr>
          <w:ins w:id="614" w:author="Raphael Malyankar" w:date="2025-08-14T04:43:00Z" w16du:dateUtc="2025-08-14T11:43:00Z"/>
        </w:rPr>
        <w:pPrChange w:id="615" w:author="Raphael Malyankar" w:date="2025-08-14T05:08:00Z" w16du:dateUtc="2025-08-14T12:08:00Z">
          <w:pPr>
            <w:pStyle w:val="ListParagraph"/>
          </w:pPr>
        </w:pPrChange>
      </w:pPr>
      <w:ins w:id="616" w:author="Raphael Malyankar" w:date="2025-08-14T05:08:00Z" w16du:dateUtc="2025-08-14T12:08:00Z">
        <w:r>
          <w:t>description=...</w:t>
        </w:r>
      </w:ins>
    </w:p>
    <w:p w14:paraId="2C622D35" w14:textId="6B7C5AA6" w:rsidR="0043274B" w:rsidRDefault="0043274B" w:rsidP="0043274B">
      <w:pPr>
        <w:rPr>
          <w:ins w:id="617" w:author="Raphael Malyankar" w:date="2025-08-14T04:55:00Z" w16du:dateUtc="2025-08-14T11:55:00Z"/>
        </w:rPr>
      </w:pPr>
      <w:ins w:id="618" w:author="Raphael Malyankar" w:date="2025-08-14T04:44:00Z" w16du:dateUtc="2025-08-14T11:44:00Z">
        <w:r>
          <w:t>EX_Extent also provides for</w:t>
        </w:r>
      </w:ins>
      <w:ins w:id="619" w:author="Raphael Malyankar" w:date="2025-08-14T04:54:00Z" w16du:dateUtc="2025-08-14T11:54:00Z">
        <w:r w:rsidR="0001234D">
          <w:t xml:space="preserve"> specifying an extent by excluding </w:t>
        </w:r>
      </w:ins>
      <w:ins w:id="620" w:author="Raphael Malyankar" w:date="2025-08-14T04:55:00Z" w16du:dateUtc="2025-08-14T11:55:00Z">
        <w:r w:rsidR="0001234D">
          <w:t>a specified area</w:t>
        </w:r>
      </w:ins>
      <w:ins w:id="621" w:author="Raphael Malyankar" w:date="2025-08-14T04:44:00Z" w16du:dateUtc="2025-08-14T11:44:00Z">
        <w:r>
          <w:t xml:space="preserve"> </w:t>
        </w:r>
      </w:ins>
      <w:ins w:id="622" w:author="Raphael Malyankar" w:date="2025-08-14T04:55:00Z" w16du:dateUtc="2025-08-14T11:55:00Z">
        <w:r w:rsidR="0001234D">
          <w:t>thereby</w:t>
        </w:r>
      </w:ins>
      <w:ins w:id="623" w:author="Raphael Malyankar" w:date="2025-08-14T04:44:00Z" w16du:dateUtc="2025-08-14T11:44:00Z">
        <w:r>
          <w:t xml:space="preserve"> describing the extent in terms of </w:t>
        </w:r>
      </w:ins>
      <w:ins w:id="624" w:author="Raphael Malyankar" w:date="2025-08-14T04:55:00Z" w16du:dateUtc="2025-08-14T11:55:00Z">
        <w:r w:rsidR="0001234D">
          <w:t xml:space="preserve">only </w:t>
        </w:r>
      </w:ins>
      <w:ins w:id="625" w:author="Raphael Malyankar" w:date="2025-08-14T04:44:00Z" w16du:dateUtc="2025-08-14T11:44:00Z">
        <w:r>
          <w:t xml:space="preserve">where the </w:t>
        </w:r>
      </w:ins>
      <w:ins w:id="626" w:author="Raphael Malyankar" w:date="2025-08-14T04:45:00Z" w16du:dateUtc="2025-08-14T11:45:00Z">
        <w:r>
          <w:t xml:space="preserve">Product Specification does </w:t>
        </w:r>
        <w:r w:rsidRPr="0043274B">
          <w:rPr>
            <w:u w:val="single"/>
          </w:rPr>
          <w:t>not</w:t>
        </w:r>
        <w:r>
          <w:t xml:space="preserve"> apply; this can be done by adding extentTypeCode</w:t>
        </w:r>
      </w:ins>
      <w:ins w:id="627" w:author="Raphael Malyankar" w:date="2025-08-14T04:54:00Z" w16du:dateUtc="2025-08-14T11:54:00Z">
        <w:r w:rsidR="0001234D">
          <w:t>= 0 (exclusion)</w:t>
        </w:r>
      </w:ins>
      <w:ins w:id="628" w:author="Raphael Malyankar" w:date="2025-08-14T04:55:00Z" w16du:dateUtc="2025-08-14T11:55:00Z">
        <w:r w:rsidR="0001234D">
          <w:t xml:space="preserve"> to the extent field.</w:t>
        </w:r>
      </w:ins>
    </w:p>
    <w:p w14:paraId="79660FA2" w14:textId="7D5A6D91" w:rsidR="0001234D" w:rsidRPr="00616E11" w:rsidRDefault="0001234D" w:rsidP="0043274B">
      <w:ins w:id="629" w:author="Raphael Malyankar" w:date="2025-08-14T04:56:00Z" w16du:dateUtc="2025-08-14T11:56:00Z">
        <w:r>
          <w:t xml:space="preserve">The </w:t>
        </w:r>
      </w:ins>
      <w:ins w:id="630" w:author="Raphael Malyankar" w:date="2025-08-14T04:59:00Z" w16du:dateUtc="2025-08-14T11:59:00Z">
        <w:r w:rsidR="001A1C83">
          <w:t>full model</w:t>
        </w:r>
      </w:ins>
      <w:ins w:id="631" w:author="Raphael Malyankar" w:date="2025-08-14T04:56:00Z" w16du:dateUtc="2025-08-14T11:56:00Z">
        <w:r>
          <w:t xml:space="preserve"> of EX_Extent</w:t>
        </w:r>
      </w:ins>
      <w:ins w:id="632" w:author="Raphael Malyankar" w:date="2025-08-14T04:59:00Z" w16du:dateUtc="2025-08-14T11:59:00Z">
        <w:r w:rsidR="001A1C83">
          <w:t xml:space="preserve"> specified by ISO TC211</w:t>
        </w:r>
      </w:ins>
      <w:ins w:id="633" w:author="Raphael Malyankar" w:date="2025-08-14T04:56:00Z" w16du:dateUtc="2025-08-14T11:56:00Z">
        <w:r>
          <w:t xml:space="preserve"> is moderately complex and </w:t>
        </w:r>
        <w:r w:rsidR="001A1C83">
          <w:t>if t</w:t>
        </w:r>
      </w:ins>
      <w:ins w:id="634" w:author="Raphael Malyankar" w:date="2025-08-14T04:57:00Z" w16du:dateUtc="2025-08-14T11:57:00Z">
        <w:r w:rsidR="001A1C83">
          <w:t>he extent</w:t>
        </w:r>
      </w:ins>
      <w:ins w:id="635" w:author="Raphael Malyankar" w:date="2025-08-14T04:56:00Z" w16du:dateUtc="2025-08-14T11:56:00Z">
        <w:r w:rsidR="001A1C83">
          <w:t xml:space="preserve"> needs to be encoded in</w:t>
        </w:r>
      </w:ins>
      <w:ins w:id="636" w:author="Raphael Malyankar" w:date="2025-08-14T04:57:00Z" w16du:dateUtc="2025-08-14T11:57:00Z">
        <w:r w:rsidR="001A1C83">
          <w:t xml:space="preserve"> machine-readable format the ISO </w:t>
        </w:r>
      </w:ins>
      <w:ins w:id="637" w:author="Raphael Malyankar" w:date="2025-08-14T04:58:00Z" w16du:dateUtc="2025-08-14T11:58:00Z">
        <w:r w:rsidR="001A1C83">
          <w:t xml:space="preserve">standard describing EX_Extent (ISO 19115-1) and the ISO XML </w:t>
        </w:r>
      </w:ins>
      <w:ins w:id="638" w:author="Raphael Malyankar" w:date="2025-08-14T04:57:00Z" w16du:dateUtc="2025-08-14T11:57:00Z">
        <w:r w:rsidR="001A1C83">
          <w:t xml:space="preserve">schema </w:t>
        </w:r>
      </w:ins>
      <w:ins w:id="639" w:author="Raphael Malyankar" w:date="2025-08-14T04:58:00Z" w16du:dateUtc="2025-08-14T11:58:00Z">
        <w:r w:rsidR="001A1C83">
          <w:t xml:space="preserve">specifying the structure should be </w:t>
        </w:r>
      </w:ins>
      <w:ins w:id="640" w:author="Raphael Malyankar" w:date="2025-08-14T04:59:00Z" w16du:dateUtc="2025-08-14T11:59:00Z">
        <w:r w:rsidR="001A1C83">
          <w:t>used.</w:t>
        </w:r>
      </w:ins>
      <w:ins w:id="641" w:author="Raphael Malyankar" w:date="2025-08-14T05:00:00Z" w16du:dateUtc="2025-08-14T12:00:00Z">
        <w:r w:rsidR="001A1C83">
          <w:t xml:space="preserve"> The</w:t>
        </w:r>
      </w:ins>
      <w:ins w:id="642" w:author="Raphael Malyankar" w:date="2025-08-14T05:01:00Z" w16du:dateUtc="2025-08-14T12:01:00Z">
        <w:r w:rsidR="001A1C83">
          <w:t xml:space="preserve"> example above elides intermediate tags for simplicity.</w:t>
        </w:r>
      </w:ins>
    </w:p>
    <w:p w14:paraId="3A976DBD" w14:textId="77777777" w:rsidR="00FA1108" w:rsidRPr="00616E11" w:rsidRDefault="00000000" w:rsidP="000E765E">
      <w:pPr>
        <w:pStyle w:val="HeadingA3"/>
      </w:pPr>
      <w:bookmarkStart w:id="643" w:name="_Ref502067619"/>
      <w:bookmarkStart w:id="644" w:name="_Toc502540934"/>
      <w:bookmarkStart w:id="645" w:name="_Toc206156453"/>
      <w:r w:rsidRPr="00616E11">
        <w:t xml:space="preserve">Dataset </w:t>
      </w:r>
      <w:bookmarkEnd w:id="643"/>
      <w:bookmarkEnd w:id="644"/>
      <w:r w:rsidRPr="00616E11">
        <w:t>identification</w:t>
      </w:r>
      <w:bookmarkEnd w:id="645"/>
    </w:p>
    <w:p w14:paraId="5E59BC22" w14:textId="77777777" w:rsidR="00FA1108" w:rsidRPr="00616E11" w:rsidRDefault="00000000">
      <w:pPr>
        <w:pStyle w:val="ListParagraph"/>
        <w:ind w:left="0"/>
        <w:rPr>
          <w:lang w:val="en-GB"/>
        </w:rPr>
      </w:pPr>
      <w:r w:rsidRPr="00616E11">
        <w:rPr>
          <w:lang w:val="en-GB"/>
        </w:rPr>
        <w:t>In addition to the informal description of the data product (see also clause A-6.2.1.6), S-100 also calls for a section that describes information that uniquely identifies any dataset as being created in accordance with a specific Product Specification series.</w:t>
      </w:r>
    </w:p>
    <w:p w14:paraId="33934157" w14:textId="77777777" w:rsidR="00FA1108" w:rsidRPr="00616E11" w:rsidRDefault="00000000">
      <w:pPr>
        <w:pStyle w:val="ListParagraph"/>
        <w:ind w:left="0"/>
        <w:rPr>
          <w:highlight w:val="yellow"/>
          <w:lang w:val="en-GB"/>
        </w:rPr>
      </w:pPr>
      <w:r w:rsidRPr="00616E11">
        <w:rPr>
          <w:lang w:val="en-GB"/>
        </w:rPr>
        <w:t xml:space="preserve">Different from the general information about the data product, the dataset identification is for the individual dataset. For example, the value contained in the Purpose attribute may be common among all datasets created from a particular Specification. Other attributes may benefit from following a common model or schema, while other attributes are codelist types that are defined elsewhere, such as in ISO 19115-1. These attributes are limited to the values given in those codelists and there may be cases where it is beneficial to restrict the given codelists to a subset of values. </w:t>
      </w:r>
    </w:p>
    <w:p w14:paraId="333E6A0B" w14:textId="77777777" w:rsidR="00FA1108" w:rsidRPr="00616E11" w:rsidRDefault="00000000">
      <w:pPr>
        <w:pStyle w:val="ListParagraph"/>
        <w:spacing w:line="240" w:lineRule="auto"/>
        <w:ind w:left="0"/>
        <w:rPr>
          <w:lang w:val="en-GB"/>
        </w:rPr>
      </w:pPr>
      <w:r w:rsidRPr="00616E11">
        <w:rPr>
          <w:lang w:val="en-GB"/>
        </w:rPr>
        <w:t>This information is stored in the metadata that is associated with the dataset. Therefore, it is important to ensure that appropriate metadata attributes are available; and to harmonize this section with the metadata section.</w:t>
      </w:r>
    </w:p>
    <w:p w14:paraId="7C76EDC0" w14:textId="77777777" w:rsidR="00FA1108" w:rsidRPr="00616E11" w:rsidRDefault="00000000">
      <w:pPr>
        <w:pStyle w:val="ListParagraph"/>
        <w:spacing w:line="240" w:lineRule="auto"/>
        <w:ind w:left="0"/>
        <w:rPr>
          <w:lang w:val="en-GB"/>
        </w:rPr>
      </w:pPr>
      <w:r w:rsidRPr="00616E11">
        <w:rPr>
          <w:lang w:val="en-GB"/>
        </w:rPr>
        <w:t xml:space="preserve">Some Product Specifications have merged the informal description of the data product with the dataset identification section, into a common section. This is an allowed option. </w:t>
      </w:r>
    </w:p>
    <w:p w14:paraId="798BE312" w14:textId="77777777" w:rsidR="00FA1108" w:rsidRPr="00616E11" w:rsidRDefault="00000000" w:rsidP="000E765E">
      <w:pPr>
        <w:pStyle w:val="HeadingA3"/>
      </w:pPr>
      <w:bookmarkStart w:id="646" w:name="_Toc502540935"/>
      <w:bookmarkStart w:id="647" w:name="_Hlk500967620"/>
      <w:bookmarkStart w:id="648" w:name="_Toc206156454"/>
      <w:r w:rsidRPr="00616E11">
        <w:t xml:space="preserve">Data content and </w:t>
      </w:r>
      <w:bookmarkEnd w:id="646"/>
      <w:r w:rsidRPr="00616E11">
        <w:t>structure (Application Schema)</w:t>
      </w:r>
      <w:bookmarkEnd w:id="647"/>
      <w:bookmarkEnd w:id="648"/>
    </w:p>
    <w:p w14:paraId="0693215A" w14:textId="77777777" w:rsidR="00FA1108" w:rsidRPr="00616E11" w:rsidRDefault="00000000">
      <w:pPr>
        <w:pStyle w:val="ListParagraph"/>
        <w:spacing w:line="240" w:lineRule="auto"/>
        <w:ind w:left="0"/>
        <w:rPr>
          <w:lang w:val="en-GB"/>
        </w:rPr>
      </w:pPr>
      <w:r w:rsidRPr="00616E11">
        <w:rPr>
          <w:lang w:val="en-GB"/>
        </w:rPr>
        <w:t xml:space="preserve">An Application Schema defines the data content and structure of products under S-100. Application Schemas are expressed using the Unified Modelling Language (UML) as described in S-100 Part 1 (Conceptual Schema Language) and allow developers to implement S-100 Product Specifications in a consistent and maintainable way. The General Feature Model of S-100 (Part 3) specifies the rules for </w:t>
      </w:r>
      <w:r w:rsidRPr="00616E11">
        <w:rPr>
          <w:lang w:val="en-GB"/>
        </w:rPr>
        <w:lastRenderedPageBreak/>
        <w:t>developing an Application Schema, which includes the conceptual model for features and their characteristics and associations.</w:t>
      </w:r>
    </w:p>
    <w:p w14:paraId="55733E41" w14:textId="77777777" w:rsidR="00FA1108" w:rsidRPr="00616E11" w:rsidRDefault="00000000">
      <w:pPr>
        <w:pStyle w:val="ListParagraph"/>
        <w:spacing w:line="240" w:lineRule="auto"/>
        <w:ind w:left="0"/>
        <w:rPr>
          <w:lang w:val="en-GB"/>
        </w:rPr>
      </w:pPr>
      <w:r w:rsidRPr="00616E11">
        <w:rPr>
          <w:lang w:val="en-GB"/>
        </w:rPr>
        <w:t>The S-100 Product Specification Template stipulates that specifications that have large Application Schemas need contain only specific examples in UML in the Specification document, since the Application Schema is realized in full in the Feature Catalogue. Because Application Schemas generally become too big to remain easily readable in one page, it may be beneficial for overall readability to split up the Application Schema into sections based on functions and elements.</w:t>
      </w:r>
    </w:p>
    <w:p w14:paraId="4128252C" w14:textId="77777777" w:rsidR="00FA1108" w:rsidRPr="00616E11" w:rsidRDefault="00000000" w:rsidP="000E765E">
      <w:pPr>
        <w:pStyle w:val="HeadingA4"/>
      </w:pPr>
      <w:bookmarkStart w:id="649" w:name="_Toc502540936"/>
      <w:r w:rsidRPr="00616E11">
        <w:t xml:space="preserve">Feature based data content </w:t>
      </w:r>
      <w:bookmarkEnd w:id="649"/>
      <w:r w:rsidRPr="00616E11">
        <w:t>structure</w:t>
      </w:r>
    </w:p>
    <w:p w14:paraId="3C26CF7E" w14:textId="77777777" w:rsidR="00FA1108" w:rsidRPr="00616E11" w:rsidRDefault="00000000">
      <w:pPr>
        <w:pStyle w:val="ListParagraph"/>
        <w:spacing w:line="240" w:lineRule="auto"/>
        <w:ind w:left="0"/>
        <w:rPr>
          <w:lang w:val="en-GB"/>
        </w:rPr>
      </w:pPr>
      <w:r w:rsidRPr="00616E11">
        <w:rPr>
          <w:lang w:val="en-GB"/>
        </w:rPr>
        <w:t>The data content of a geographic application is defined with a view of real world features and the requirements of a particular application. The content is structured in terms of objects. S-100 considers two types of objects or features, which are defined in S-100 Part 3, clause 5.1. They are defined as follows:</w:t>
      </w:r>
    </w:p>
    <w:p w14:paraId="37F2EBB1" w14:textId="77777777" w:rsidR="00FA1108" w:rsidRPr="00616E11" w:rsidRDefault="00000000">
      <w:pPr>
        <w:pStyle w:val="ListParagraph"/>
        <w:numPr>
          <w:ilvl w:val="0"/>
          <w:numId w:val="4"/>
        </w:numPr>
        <w:spacing w:line="240" w:lineRule="auto"/>
        <w:rPr>
          <w:lang w:val="en-GB"/>
        </w:rPr>
      </w:pPr>
      <w:r w:rsidRPr="00616E11">
        <w:rPr>
          <w:lang w:val="en-GB"/>
        </w:rPr>
        <w:t>Features – Features are defined together with their properties. Features are abstract representations of real world phenomena. The word ‘feature’ can be used in two senses: feature type and feature instance. A feature type is a class and is defined in the Feature Catalogue. A feature instance is a single occurrence of the feature type and is represented as an object in a data set.</w:t>
      </w:r>
    </w:p>
    <w:p w14:paraId="7D48B3BF" w14:textId="77777777" w:rsidR="00FA1108" w:rsidRPr="00616E11" w:rsidRDefault="00000000">
      <w:pPr>
        <w:pStyle w:val="ListParagraph"/>
        <w:numPr>
          <w:ilvl w:val="0"/>
          <w:numId w:val="4"/>
        </w:numPr>
        <w:spacing w:line="240" w:lineRule="auto"/>
        <w:rPr>
          <w:lang w:val="en-GB"/>
        </w:rPr>
      </w:pPr>
      <w:r w:rsidRPr="00616E11">
        <w:rPr>
          <w:lang w:val="en-GB"/>
        </w:rPr>
        <w:t>Information – Information types are used to share information among features and other information types. An information type is a class of object that is defined in the Feature Catalogue. An instance of an information type is an identifiable unit of information in a data set. Information types have only thematic attribute properties. An instance of an information type may be associated with one or more feature instances or one or more instances of other information types. Information types can be thought of as shared attributes.</w:t>
      </w:r>
    </w:p>
    <w:p w14:paraId="6924AD68" w14:textId="77777777" w:rsidR="00FA1108" w:rsidRPr="00616E11" w:rsidRDefault="00000000">
      <w:pPr>
        <w:pStyle w:val="ListParagraph"/>
        <w:spacing w:line="240" w:lineRule="auto"/>
        <w:ind w:left="0"/>
        <w:rPr>
          <w:lang w:val="en-GB"/>
        </w:rPr>
      </w:pPr>
      <w:r w:rsidRPr="00616E11">
        <w:rPr>
          <w:lang w:val="en-GB"/>
        </w:rPr>
        <w:t>The General Feature Model (GFM) provides a conceptual model for these objects. The definitions for feature types are held in the Feature Catalogue. The GFM also acts as a conceptual model for the Feature Catalogue. Spatial information is defined in S-100 Part 7, Spatial Schema, and consists of simple geometry which can be expressed in multiple configurations. The Application Schema must define the spatial components used in a Product Specification and the relationship to the feature classes.</w:t>
      </w:r>
    </w:p>
    <w:p w14:paraId="3F1D54E9" w14:textId="77777777" w:rsidR="00FA1108" w:rsidRPr="00616E11" w:rsidRDefault="00000000" w:rsidP="000E765E">
      <w:pPr>
        <w:pStyle w:val="HeadingA4"/>
      </w:pPr>
      <w:bookmarkStart w:id="650" w:name="_Toc502540937"/>
      <w:r w:rsidRPr="00616E11">
        <w:t xml:space="preserve">Coverage-based data content </w:t>
      </w:r>
      <w:bookmarkEnd w:id="650"/>
      <w:r w:rsidRPr="00616E11">
        <w:t>structure</w:t>
      </w:r>
    </w:p>
    <w:p w14:paraId="51679889" w14:textId="77777777" w:rsidR="00A64E40" w:rsidRDefault="00000000">
      <w:pPr>
        <w:pStyle w:val="ListParagraph"/>
        <w:spacing w:line="240" w:lineRule="auto"/>
        <w:ind w:left="0"/>
        <w:rPr>
          <w:ins w:id="651" w:author="Raphael Malyankar" w:date="2025-08-14T13:24:00Z" w16du:dateUtc="2025-08-14T20:24:00Z"/>
          <w:lang w:val="en-GB"/>
        </w:rPr>
      </w:pPr>
      <w:r w:rsidRPr="00616E11">
        <w:rPr>
          <w:lang w:val="en-GB"/>
        </w:rPr>
        <w:t xml:space="preserve">S-100 also defines imagery, gridded and coverage data as feature-oriented data. In the simplest form, an image or any set of gridded data can be considered as a single feature. Thus, Application Schema rules for feature data also apply to imagery and gridded data. However, care must be taken to ensure that the Application Schema </w:t>
      </w:r>
      <w:del w:id="652" w:author="Raphael Malyankar" w:date="2025-08-14T13:22:00Z" w16du:dateUtc="2025-08-14T20:22:00Z">
        <w:r w:rsidRPr="00616E11" w:rsidDel="00A64E40">
          <w:rPr>
            <w:lang w:val="en-GB"/>
          </w:rPr>
          <w:delText xml:space="preserve">accurately </w:delText>
        </w:r>
      </w:del>
      <w:r w:rsidRPr="00616E11">
        <w:rPr>
          <w:lang w:val="en-GB"/>
        </w:rPr>
        <w:t xml:space="preserve">defines the </w:t>
      </w:r>
      <w:del w:id="653" w:author="Raphael Malyankar" w:date="2025-08-14T13:21:00Z" w16du:dateUtc="2025-08-14T20:21:00Z">
        <w:r w:rsidRPr="00616E11" w:rsidDel="007808E5">
          <w:rPr>
            <w:lang w:val="en-GB"/>
          </w:rPr>
          <w:delText>Imagery and Gridded Data Spatial Schema</w:delText>
        </w:r>
      </w:del>
      <w:ins w:id="654" w:author="Raphael Malyankar" w:date="2025-08-14T13:21:00Z" w16du:dateUtc="2025-08-14T20:21:00Z">
        <w:r w:rsidR="007808E5">
          <w:rPr>
            <w:lang w:val="en-GB"/>
          </w:rPr>
          <w:t>coverage types</w:t>
        </w:r>
      </w:ins>
      <w:r w:rsidRPr="00616E11">
        <w:rPr>
          <w:lang w:val="en-GB"/>
        </w:rPr>
        <w:t xml:space="preserve"> in accordance with S-100 Part </w:t>
      </w:r>
      <w:del w:id="655" w:author="Raphael Malyankar" w:date="2025-08-14T13:23:00Z" w16du:dateUtc="2025-08-14T20:23:00Z">
        <w:r w:rsidRPr="00616E11" w:rsidDel="00A64E40">
          <w:rPr>
            <w:lang w:val="en-GB"/>
          </w:rPr>
          <w:delText>8, clause 8-</w:delText>
        </w:r>
      </w:del>
      <w:ins w:id="656" w:author="Raphael Malyankar" w:date="2025-08-14T13:23:00Z" w16du:dateUtc="2025-08-14T20:23:00Z">
        <w:r w:rsidR="00A64E40">
          <w:rPr>
            <w:lang w:val="en-GB"/>
          </w:rPr>
          <w:t>10c (‘data coding formats”)</w:t>
        </w:r>
      </w:ins>
      <w:ins w:id="657" w:author="Raphael Malyankar" w:date="2025-08-14T13:22:00Z" w16du:dateUtc="2025-08-14T20:22:00Z">
        <w:r w:rsidR="00A64E40">
          <w:rPr>
            <w:lang w:val="en-GB"/>
          </w:rPr>
          <w:t xml:space="preserve">, which limits the </w:t>
        </w:r>
      </w:ins>
      <w:ins w:id="658" w:author="Raphael Malyankar" w:date="2025-08-14T13:23:00Z" w16du:dateUtc="2025-08-14T20:23:00Z">
        <w:r w:rsidR="00A64E40">
          <w:rPr>
            <w:lang w:val="en-GB"/>
          </w:rPr>
          <w:t xml:space="preserve">permitted </w:t>
        </w:r>
      </w:ins>
      <w:ins w:id="659" w:author="Raphael Malyankar" w:date="2025-08-14T13:22:00Z" w16du:dateUtc="2025-08-14T20:22:00Z">
        <w:r w:rsidR="00A64E40">
          <w:rPr>
            <w:lang w:val="en-GB"/>
          </w:rPr>
          <w:t>coverage types to a subset of those de</w:t>
        </w:r>
      </w:ins>
      <w:ins w:id="660" w:author="Raphael Malyankar" w:date="2025-08-14T13:23:00Z" w16du:dateUtc="2025-08-14T20:23:00Z">
        <w:r w:rsidR="00A64E40">
          <w:rPr>
            <w:lang w:val="en-GB"/>
          </w:rPr>
          <w:t>fined in the underlying ISO standard</w:t>
        </w:r>
      </w:ins>
      <w:del w:id="661" w:author="Raphael Malyankar" w:date="2025-08-14T13:21:00Z" w16du:dateUtc="2025-08-14T20:21:00Z">
        <w:r w:rsidRPr="00616E11" w:rsidDel="007808E5">
          <w:rPr>
            <w:lang w:val="en-GB"/>
          </w:rPr>
          <w:delText>6</w:delText>
        </w:r>
      </w:del>
      <w:del w:id="662" w:author="Raphael Malyankar" w:date="2025-08-14T13:22:00Z" w16du:dateUtc="2025-08-14T20:22:00Z">
        <w:r w:rsidRPr="00616E11" w:rsidDel="00A64E40">
          <w:rPr>
            <w:lang w:val="en-GB"/>
          </w:rPr>
          <w:delText>; and the Gridded Data Spatial Referencing as defined in clause 8-8</w:delText>
        </w:r>
      </w:del>
      <w:r w:rsidRPr="00616E11">
        <w:rPr>
          <w:lang w:val="en-GB"/>
        </w:rPr>
        <w:t>.</w:t>
      </w:r>
    </w:p>
    <w:p w14:paraId="5395B3CD" w14:textId="77777777" w:rsidR="00A64E40" w:rsidRDefault="00A64E40">
      <w:pPr>
        <w:pStyle w:val="ListParagraph"/>
        <w:spacing w:line="240" w:lineRule="auto"/>
        <w:ind w:left="0"/>
        <w:rPr>
          <w:ins w:id="663" w:author="Raphael Malyankar" w:date="2025-08-14T13:27:00Z" w16du:dateUtc="2025-08-14T20:27:00Z"/>
          <w:lang w:val="en-GB"/>
        </w:rPr>
      </w:pPr>
      <w:ins w:id="664" w:author="Raphael Malyankar" w:date="2025-08-14T13:24:00Z" w16du:dateUtc="2025-08-14T20:24:00Z">
        <w:r>
          <w:rPr>
            <w:lang w:val="en-GB"/>
          </w:rPr>
          <w:t xml:space="preserve">For coverage data products, </w:t>
        </w:r>
      </w:ins>
      <w:ins w:id="665" w:author="Raphael Malyankar" w:date="2025-08-14T13:25:00Z" w16du:dateUtc="2025-08-14T20:25:00Z">
        <w:r>
          <w:rPr>
            <w:lang w:val="en-GB"/>
          </w:rPr>
          <w:t>the</w:t>
        </w:r>
      </w:ins>
      <w:ins w:id="666" w:author="Raphael Malyankar" w:date="2025-08-14T13:24:00Z" w16du:dateUtc="2025-08-14T20:24:00Z">
        <w:r>
          <w:rPr>
            <w:lang w:val="en-GB"/>
          </w:rPr>
          <w:t xml:space="preserve"> </w:t>
        </w:r>
      </w:ins>
      <w:ins w:id="667" w:author="Raphael Malyankar" w:date="2025-08-14T13:26:00Z" w16du:dateUtc="2025-08-14T20:26:00Z">
        <w:r>
          <w:rPr>
            <w:lang w:val="en-GB"/>
          </w:rPr>
          <w:t xml:space="preserve">attributes of </w:t>
        </w:r>
      </w:ins>
      <w:ins w:id="668" w:author="Raphael Malyankar" w:date="2025-08-14T13:25:00Z" w16du:dateUtc="2025-08-14T20:25:00Z">
        <w:r>
          <w:rPr>
            <w:lang w:val="en-GB"/>
          </w:rPr>
          <w:t xml:space="preserve">geographic </w:t>
        </w:r>
      </w:ins>
      <w:ins w:id="669" w:author="Raphael Malyankar" w:date="2025-08-14T13:24:00Z" w16du:dateUtc="2025-08-14T20:24:00Z">
        <w:r>
          <w:rPr>
            <w:lang w:val="en-GB"/>
          </w:rPr>
          <w:t xml:space="preserve">feature </w:t>
        </w:r>
      </w:ins>
      <w:ins w:id="670" w:author="Raphael Malyankar" w:date="2025-08-14T13:26:00Z" w16du:dateUtc="2025-08-14T20:26:00Z">
        <w:r>
          <w:rPr>
            <w:lang w:val="en-GB"/>
          </w:rPr>
          <w:t>classes</w:t>
        </w:r>
      </w:ins>
      <w:ins w:id="671" w:author="Raphael Malyankar" w:date="2025-08-14T13:25:00Z" w16du:dateUtc="2025-08-14T20:25:00Z">
        <w:r>
          <w:rPr>
            <w:lang w:val="en-GB"/>
          </w:rPr>
          <w:t xml:space="preserve"> defined in the Application schema </w:t>
        </w:r>
      </w:ins>
      <w:ins w:id="672" w:author="Raphael Malyankar" w:date="2025-08-14T13:26:00Z" w16du:dateUtc="2025-08-14T20:26:00Z">
        <w:r>
          <w:rPr>
            <w:lang w:val="en-GB"/>
          </w:rPr>
          <w:t>are mapped to values records in the coverage encoding described in Part 10c.</w:t>
        </w:r>
      </w:ins>
    </w:p>
    <w:p w14:paraId="47275E2B" w14:textId="77777777" w:rsidR="00FE78DD" w:rsidRDefault="00A64E40">
      <w:pPr>
        <w:pStyle w:val="ListParagraph"/>
        <w:spacing w:line="240" w:lineRule="auto"/>
        <w:ind w:left="0"/>
        <w:rPr>
          <w:ins w:id="673" w:author="Raphael Malyankar" w:date="2025-08-14T13:33:00Z" w16du:dateUtc="2025-08-14T20:33:00Z"/>
          <w:lang w:val="en-GB"/>
        </w:rPr>
      </w:pPr>
      <w:ins w:id="674" w:author="Raphael Malyankar" w:date="2025-08-14T13:27:00Z" w16du:dateUtc="2025-08-14T20:27:00Z">
        <w:r>
          <w:rPr>
            <w:lang w:val="en-GB"/>
          </w:rPr>
          <w:t xml:space="preserve">Information types and associations are not used in application schemas for </w:t>
        </w:r>
      </w:ins>
      <w:ins w:id="675" w:author="Raphael Malyankar" w:date="2025-08-14T13:28:00Z" w16du:dateUtc="2025-08-14T20:28:00Z">
        <w:r>
          <w:rPr>
            <w:lang w:val="en-GB"/>
          </w:rPr>
          <w:t xml:space="preserve">coverage data products. </w:t>
        </w:r>
      </w:ins>
    </w:p>
    <w:p w14:paraId="634F3839" w14:textId="1AABAD63" w:rsidR="00FA1108" w:rsidRPr="00616E11" w:rsidRDefault="00A64E40">
      <w:pPr>
        <w:pStyle w:val="ListParagraph"/>
        <w:spacing w:line="240" w:lineRule="auto"/>
        <w:ind w:left="0"/>
        <w:rPr>
          <w:lang w:val="en-GB"/>
        </w:rPr>
      </w:pPr>
      <w:ins w:id="676" w:author="Raphael Malyankar" w:date="2025-08-14T13:28:00Z" w16du:dateUtc="2025-08-14T20:28:00Z">
        <w:r>
          <w:rPr>
            <w:lang w:val="en-GB"/>
          </w:rPr>
          <w:t xml:space="preserve">Complex attributes are not used except </w:t>
        </w:r>
      </w:ins>
      <w:ins w:id="677" w:author="Raphael Malyankar" w:date="2025-08-14T13:31:00Z" w16du:dateUtc="2025-08-14T20:31:00Z">
        <w:r w:rsidR="00FE78DD">
          <w:rPr>
            <w:lang w:val="en-GB"/>
          </w:rPr>
          <w:t xml:space="preserve">potentially </w:t>
        </w:r>
      </w:ins>
      <w:ins w:id="678" w:author="Raphael Malyankar" w:date="2025-08-14T13:28:00Z" w16du:dateUtc="2025-08-14T20:28:00Z">
        <w:r>
          <w:rPr>
            <w:lang w:val="en-GB"/>
          </w:rPr>
          <w:t>w</w:t>
        </w:r>
      </w:ins>
      <w:ins w:id="679" w:author="Raphael Malyankar" w:date="2025-08-14T13:29:00Z" w16du:dateUtc="2025-08-14T20:29:00Z">
        <w:r>
          <w:rPr>
            <w:lang w:val="en-GB"/>
          </w:rPr>
          <w:t>ith</w:t>
        </w:r>
      </w:ins>
      <w:ins w:id="680" w:author="Raphael Malyankar" w:date="2025-08-14T13:28:00Z" w16du:dateUtc="2025-08-14T20:28:00Z">
        <w:r>
          <w:rPr>
            <w:lang w:val="en-GB"/>
          </w:rPr>
          <w:t xml:space="preserve"> a single </w:t>
        </w:r>
      </w:ins>
      <w:ins w:id="681" w:author="Raphael Malyankar" w:date="2025-08-14T13:29:00Z" w16du:dateUtc="2025-08-14T20:29:00Z">
        <w:r w:rsidR="00FE78DD">
          <w:rPr>
            <w:lang w:val="en-GB"/>
          </w:rPr>
          <w:t>coverage type</w:t>
        </w:r>
      </w:ins>
      <w:ins w:id="682" w:author="Raphael Malyankar" w:date="2025-08-14T13:28:00Z" w16du:dateUtc="2025-08-14T20:28:00Z">
        <w:r>
          <w:rPr>
            <w:lang w:val="en-GB"/>
          </w:rPr>
          <w:t xml:space="preserve"> (</w:t>
        </w:r>
      </w:ins>
      <w:ins w:id="683" w:author="Raphael Malyankar" w:date="2025-08-14T13:29:00Z" w16du:dateUtc="2025-08-14T20:29:00Z">
        <w:r w:rsidR="00FE78DD">
          <w:rPr>
            <w:lang w:val="en-GB"/>
          </w:rPr>
          <w:t>“feature oriented regular grid”) and then only to</w:t>
        </w:r>
      </w:ins>
      <w:ins w:id="684" w:author="Raphael Malyankar" w:date="2025-08-14T13:32:00Z" w16du:dateUtc="2025-08-14T20:32:00Z">
        <w:r w:rsidR="00FE78DD">
          <w:rPr>
            <w:lang w:val="en-GB"/>
          </w:rPr>
          <w:t xml:space="preserve"> describe the “feature attribute table” (</w:t>
        </w:r>
      </w:ins>
      <w:ins w:id="685" w:author="Raphael Malyankar" w:date="2025-08-14T13:33:00Z" w16du:dateUtc="2025-08-14T20:33:00Z">
        <w:r w:rsidR="00FE78DD">
          <w:rPr>
            <w:lang w:val="en-GB"/>
          </w:rPr>
          <w:t>this</w:t>
        </w:r>
      </w:ins>
      <w:ins w:id="686" w:author="Raphael Malyankar" w:date="2025-08-14T13:32:00Z" w16du:dateUtc="2025-08-14T20:32:00Z">
        <w:r w:rsidR="00FE78DD">
          <w:rPr>
            <w:lang w:val="en-GB"/>
          </w:rPr>
          <w:t xml:space="preserve"> is </w:t>
        </w:r>
      </w:ins>
      <w:ins w:id="687" w:author="Raphael Malyankar" w:date="2025-08-14T13:33:00Z" w16du:dateUtc="2025-08-14T20:33:00Z">
        <w:r w:rsidR="00FE78DD">
          <w:rPr>
            <w:lang w:val="en-GB"/>
          </w:rPr>
          <w:t>still being discussed</w:t>
        </w:r>
      </w:ins>
      <w:ins w:id="688" w:author="Raphael Malyankar" w:date="2025-08-14T13:32:00Z" w16du:dateUtc="2025-08-14T20:32:00Z">
        <w:r w:rsidR="00FE78DD">
          <w:rPr>
            <w:lang w:val="en-GB"/>
          </w:rPr>
          <w:t xml:space="preserve"> as of August 2025).</w:t>
        </w:r>
      </w:ins>
      <w:ins w:id="689" w:author="Raphael Malyankar" w:date="2025-08-14T13:29:00Z" w16du:dateUtc="2025-08-14T20:29:00Z">
        <w:r w:rsidR="00FE78DD">
          <w:rPr>
            <w:lang w:val="en-GB"/>
          </w:rPr>
          <w:t xml:space="preserve"> </w:t>
        </w:r>
      </w:ins>
      <w:del w:id="690" w:author="Raphael Malyankar" w:date="2025-08-14T13:24:00Z" w16du:dateUtc="2025-08-14T20:24:00Z">
        <w:r w:rsidRPr="00616E11" w:rsidDel="00A64E40">
          <w:rPr>
            <w:lang w:val="en-GB"/>
          </w:rPr>
          <w:delText xml:space="preserve"> If the product contains a series or set of images or gridded data sets, then the Application Schema defining the spatial relationships should be defined as specified in S-100 Part 8, clause 8-7. </w:delText>
        </w:r>
      </w:del>
    </w:p>
    <w:p w14:paraId="712CCAC8" w14:textId="77777777" w:rsidR="00FA1108" w:rsidRPr="00616E11" w:rsidRDefault="00000000" w:rsidP="000E765E">
      <w:pPr>
        <w:pStyle w:val="HeadingA3"/>
      </w:pPr>
      <w:bookmarkStart w:id="691" w:name="_Toc502540938"/>
      <w:bookmarkStart w:id="692" w:name="_Toc206156455"/>
      <w:r w:rsidRPr="00616E11">
        <w:t xml:space="preserve">Data product </w:t>
      </w:r>
      <w:bookmarkEnd w:id="691"/>
      <w:r w:rsidRPr="00616E11">
        <w:t>format</w:t>
      </w:r>
      <w:bookmarkEnd w:id="692"/>
    </w:p>
    <w:p w14:paraId="5E6C3FF5" w14:textId="77777777" w:rsidR="00FA1108" w:rsidRPr="00616E11" w:rsidRDefault="00000000">
      <w:pPr>
        <w:pStyle w:val="ListParagraph"/>
        <w:spacing w:line="240" w:lineRule="auto"/>
        <w:ind w:left="0"/>
        <w:rPr>
          <w:lang w:val="en-GB"/>
        </w:rPr>
      </w:pPr>
      <w:r w:rsidRPr="00616E11">
        <w:rPr>
          <w:lang w:val="en-GB"/>
        </w:rPr>
        <w:t xml:space="preserve">S-100-based Product Specifications shall define the format (encoding) in which each scope within the data product is delivered. This includes a description of file structures and formats where applicable, or the format of a data stream if so applicable. The encoding structure could be specified completely in the Specification, or by reference to a separate profile or standard. Currently, S-100 includes profiles of three encodings: ISO 8211 binary encoding; GML (ISO 19136) encoding; and HDF5 encoding. A Product Specification may reference these profiles along with a description of how to use them within the specific Product Specification. </w:t>
      </w:r>
      <w:r w:rsidRPr="00616E11">
        <w:rPr>
          <w:lang w:val="en-GB"/>
        </w:rPr>
        <w:lastRenderedPageBreak/>
        <w:t xml:space="preserve">For example, a given product would have a specific GML Application Schema, expressed in one or more XML Schema Definition Language files. </w:t>
      </w:r>
    </w:p>
    <w:p w14:paraId="79DE8A05" w14:textId="726EC27C" w:rsidR="00FA1108" w:rsidRPr="00616E11" w:rsidRDefault="00000000">
      <w:pPr>
        <w:pStyle w:val="ListParagraph"/>
        <w:spacing w:line="240" w:lineRule="auto"/>
        <w:ind w:left="0"/>
        <w:rPr>
          <w:lang w:val="en-GB"/>
        </w:rPr>
      </w:pPr>
      <w:r w:rsidRPr="00616E11">
        <w:rPr>
          <w:lang w:val="en-GB"/>
        </w:rPr>
        <w:t>Specialized products may use other encodings by specifying the whole encoding within the Product Specification (or by referencing an established external standard, or an appropriate combination of the two). It should be noted that in such cases, implementation costs may be higher than for systems using the standard S-100 encodings.</w:t>
      </w:r>
      <w:ins w:id="693" w:author="Raphael Malyankar" w:date="2025-08-14T13:34:00Z" w16du:dateUtc="2025-08-14T20:34:00Z">
        <w:r w:rsidR="00A573A4">
          <w:rPr>
            <w:lang w:val="en-GB"/>
          </w:rPr>
          <w:t xml:space="preserve"> Products that use encod</w:t>
        </w:r>
      </w:ins>
      <w:ins w:id="694" w:author="Raphael Malyankar" w:date="2025-08-14T13:35:00Z" w16du:dateUtc="2025-08-14T20:35:00Z">
        <w:r w:rsidR="00A573A4">
          <w:rPr>
            <w:lang w:val="en-GB"/>
          </w:rPr>
          <w:t>ings not defined in S-100 must set the compliancyCategory metadata attribute in metadata to the appropriate value.</w:t>
        </w:r>
      </w:ins>
    </w:p>
    <w:p w14:paraId="6961D0DC" w14:textId="77777777" w:rsidR="00FA1108" w:rsidRPr="00616E11" w:rsidRDefault="00000000">
      <w:pPr>
        <w:pStyle w:val="ListParagraph"/>
        <w:spacing w:line="240" w:lineRule="auto"/>
        <w:ind w:left="0"/>
        <w:rPr>
          <w:lang w:val="en-GB"/>
        </w:rPr>
      </w:pPr>
      <w:r w:rsidRPr="00616E11">
        <w:rPr>
          <w:lang w:val="en-GB"/>
        </w:rPr>
        <w:t>A brief description of the S-100 profiled encodings is provided in the following clauses.</w:t>
      </w:r>
    </w:p>
    <w:p w14:paraId="68966940" w14:textId="77777777" w:rsidR="00FA1108" w:rsidRPr="00616E11" w:rsidRDefault="00000000" w:rsidP="000E765E">
      <w:pPr>
        <w:pStyle w:val="HeadingA4"/>
      </w:pPr>
      <w:bookmarkStart w:id="695" w:name="_Toc502540939"/>
      <w:r w:rsidRPr="00616E11">
        <w:rPr>
          <w:rFonts w:eastAsiaTheme="minorEastAsia"/>
          <w:lang w:eastAsia="ko-KR"/>
        </w:rPr>
        <w:t xml:space="preserve">ISO </w:t>
      </w:r>
      <w:r w:rsidRPr="00616E11">
        <w:t>8211</w:t>
      </w:r>
      <w:bookmarkEnd w:id="695"/>
    </w:p>
    <w:p w14:paraId="6D50BA94" w14:textId="77777777" w:rsidR="00FA1108" w:rsidRPr="00616E11" w:rsidRDefault="00000000">
      <w:pPr>
        <w:rPr>
          <w:lang w:eastAsia="ja-JP"/>
        </w:rPr>
      </w:pPr>
      <w:r w:rsidRPr="00616E11">
        <w:rPr>
          <w:lang w:eastAsia="ja-JP"/>
        </w:rPr>
        <w:t>The ISO/IEC 8211 Specification is a data descriptive file format for information interchange. S-100 Part 10a specifies the structure of an exchange set at the record and field levels. It further specifies the contents of the physical constructs required for their implementation as ISO/IEC 8211 data records, fields, and subfields. The grouping of records into ISO/IEC 8211 files is considered application specific and, therefore, must be described in the relevant Product Specification. Figure A-6-1 below depicts an example of such a description. In S-100 only the binary ISO/IEC 8211 format is used.</w:t>
      </w:r>
    </w:p>
    <w:p w14:paraId="4D12A30C" w14:textId="77777777" w:rsidR="00FA1108" w:rsidRPr="00616E11" w:rsidRDefault="00000000">
      <w:pPr>
        <w:keepNext/>
        <w:jc w:val="center"/>
      </w:pPr>
      <w:r w:rsidRPr="000353AC">
        <w:rPr>
          <w:noProof/>
        </w:rPr>
        <w:drawing>
          <wp:inline distT="0" distB="0" distL="0" distR="0" wp14:anchorId="6B487785" wp14:editId="561E1FDA">
            <wp:extent cx="5761355" cy="3076575"/>
            <wp:effectExtent l="0" t="0" r="0" b="0"/>
            <wp:docPr id="8"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그림 3"/>
                    <pic:cNvPicPr>
                      <a:picLocks noChangeAspect="1" noChangeArrowheads="1"/>
                    </pic:cNvPicPr>
                  </pic:nvPicPr>
                  <pic:blipFill>
                    <a:blip r:embed="rId26"/>
                    <a:stretch>
                      <a:fillRect/>
                    </a:stretch>
                  </pic:blipFill>
                  <pic:spPr bwMode="auto">
                    <a:xfrm>
                      <a:off x="0" y="0"/>
                      <a:ext cx="5761355" cy="3076575"/>
                    </a:xfrm>
                    <a:prstGeom prst="rect">
                      <a:avLst/>
                    </a:prstGeom>
                    <a:noFill/>
                  </pic:spPr>
                </pic:pic>
              </a:graphicData>
            </a:graphic>
          </wp:inline>
        </w:drawing>
      </w:r>
    </w:p>
    <w:p w14:paraId="5F05D0C2" w14:textId="42BE9CCB" w:rsidR="00FA1108" w:rsidRPr="00616E11" w:rsidRDefault="00000000">
      <w:pPr>
        <w:pStyle w:val="Caption"/>
        <w:rPr>
          <w:lang w:val="en-GB"/>
        </w:rPr>
      </w:pPr>
      <w:r w:rsidRPr="00616E11">
        <w:rPr>
          <w:lang w:val="en-GB"/>
        </w:rPr>
        <w:t>Figure A-6-1 – Example of Field Tables</w:t>
      </w:r>
    </w:p>
    <w:p w14:paraId="7D2694AA" w14:textId="77777777" w:rsidR="00FA1108" w:rsidRPr="00616E11" w:rsidRDefault="00000000" w:rsidP="000E765E">
      <w:pPr>
        <w:pStyle w:val="HeadingA4"/>
      </w:pPr>
      <w:bookmarkStart w:id="696" w:name="_Toc502540940"/>
      <w:r w:rsidRPr="00616E11">
        <w:t>GML</w:t>
      </w:r>
      <w:bookmarkEnd w:id="696"/>
    </w:p>
    <w:p w14:paraId="4C223711" w14:textId="77777777" w:rsidR="00FA1108" w:rsidRPr="00616E11" w:rsidRDefault="00000000">
      <w:pPr>
        <w:rPr>
          <w:lang w:eastAsia="ja-JP"/>
        </w:rPr>
      </w:pPr>
      <w:r w:rsidRPr="00616E11">
        <w:rPr>
          <w:lang w:eastAsia="ja-JP"/>
        </w:rPr>
        <w:t>The Geography Markup Language (GML) is an XML grammar defined by the Open Geospatial Consortium (OGC)/ISO 19136 to express geographical features. GML serves as a modelling language for geographic systems as well as an open interchange format for geographic transactions on the Internet. It should be noted that the concept of feature in GML is a very general one and includes not only conventional "vector" or discrete objects, but also coverages and sensor data. The ability to integrate all forms of geographic information is the key to the utility of GML.</w:t>
      </w:r>
    </w:p>
    <w:p w14:paraId="57A76403" w14:textId="77777777" w:rsidR="00FA1108" w:rsidRPr="00616E11" w:rsidRDefault="00000000">
      <w:pPr>
        <w:rPr>
          <w:lang w:eastAsia="ja-JP"/>
        </w:rPr>
      </w:pPr>
      <w:r w:rsidRPr="00616E11">
        <w:rPr>
          <w:lang w:eastAsia="ja-JP"/>
        </w:rPr>
        <w:t>S-100 Part 10b specifies a profile of GML that is used as a basis for the development of GML application schemas for S-100</w:t>
      </w:r>
      <w:r w:rsidRPr="00616E11">
        <w:rPr>
          <w:lang w:eastAsia="ko-KR"/>
        </w:rPr>
        <w:t>-based</w:t>
      </w:r>
      <w:r w:rsidRPr="00616E11">
        <w:rPr>
          <w:lang w:eastAsia="ja-JP"/>
        </w:rPr>
        <w:t xml:space="preserve"> data products. The GML Application Schema for each data product defines a file format for the machine-to-machine exchange of information structured in conformance with the Application Schema for the data product, as defined in the appropriate Product Specification.</w:t>
      </w:r>
    </w:p>
    <w:p w14:paraId="4BB4A2F4" w14:textId="77777777" w:rsidR="00FA1108" w:rsidRPr="00616E11" w:rsidRDefault="00000000">
      <w:pPr>
        <w:rPr>
          <w:lang w:eastAsia="ja-JP"/>
        </w:rPr>
      </w:pPr>
      <w:r w:rsidRPr="00616E11">
        <w:rPr>
          <w:lang w:eastAsia="ja-JP"/>
        </w:rPr>
        <w:lastRenderedPageBreak/>
        <w:t>The S-100 GML profile defines the core GML components that are used in GML encodings for S-100-</w:t>
      </w:r>
      <w:r w:rsidRPr="00616E11">
        <w:rPr>
          <w:lang w:eastAsia="ko-KR"/>
        </w:rPr>
        <w:t xml:space="preserve">based </w:t>
      </w:r>
      <w:r w:rsidRPr="00616E11">
        <w:rPr>
          <w:lang w:eastAsia="ja-JP"/>
        </w:rPr>
        <w:t>data products. This profile defines a restricted subset of XML and GML types that excludes GML features not required by S-100 GML datasets. This subset of GML is then used to create the specific GML encoding for a Product Specification. This approach is described in Figure A-6-2 below.</w:t>
      </w:r>
    </w:p>
    <w:p w14:paraId="6BDC38A3" w14:textId="77777777" w:rsidR="00FA1108" w:rsidRPr="00616E11" w:rsidRDefault="00000000">
      <w:pPr>
        <w:keepNext/>
        <w:jc w:val="center"/>
      </w:pPr>
      <w:r w:rsidRPr="000353AC">
        <w:rPr>
          <w:noProof/>
        </w:rPr>
        <w:drawing>
          <wp:inline distT="0" distB="0" distL="0" distR="0" wp14:anchorId="5CB8D5D2" wp14:editId="4E8423B1">
            <wp:extent cx="6057900" cy="3588829"/>
            <wp:effectExtent l="0" t="0" r="0" b="0"/>
            <wp:docPr id="9"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2"/>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6057900" cy="3588829"/>
                    </a:xfrm>
                    <a:prstGeom prst="rect">
                      <a:avLst/>
                    </a:prstGeom>
                    <a:noFill/>
                  </pic:spPr>
                </pic:pic>
              </a:graphicData>
            </a:graphic>
          </wp:inline>
        </w:drawing>
      </w:r>
    </w:p>
    <w:p w14:paraId="7A75C8C9" w14:textId="77777777" w:rsidR="00FA1108" w:rsidRDefault="00000000">
      <w:pPr>
        <w:pStyle w:val="Caption"/>
        <w:rPr>
          <w:ins w:id="697" w:author="Raphael Malyankar" w:date="2025-08-14T23:09:00Z" w16du:dateUtc="2025-08-15T06:09:00Z"/>
          <w:lang w:val="en-GB"/>
        </w:rPr>
      </w:pPr>
      <w:bookmarkStart w:id="698" w:name="_Ref502176082"/>
      <w:r w:rsidRPr="00616E11">
        <w:rPr>
          <w:lang w:val="en-GB"/>
        </w:rPr>
        <w:t>Figure A-</w:t>
      </w:r>
      <w:bookmarkEnd w:id="698"/>
      <w:r w:rsidRPr="00616E11">
        <w:rPr>
          <w:lang w:val="en-GB"/>
        </w:rPr>
        <w:t>6-2 – Derivation of the GML profile and its use by a data product</w:t>
      </w:r>
    </w:p>
    <w:p w14:paraId="2BA4C848" w14:textId="455C062D" w:rsidR="00012BC4" w:rsidRDefault="00012BC4" w:rsidP="00012BC4">
      <w:pPr>
        <w:pStyle w:val="HeadingA5"/>
        <w:rPr>
          <w:ins w:id="699" w:author="Raphael Malyankar" w:date="2025-08-14T23:09:00Z" w16du:dateUtc="2025-08-15T06:09:00Z"/>
        </w:rPr>
      </w:pPr>
      <w:ins w:id="700" w:author="Raphael Malyankar" w:date="2025-08-14T23:09:00Z" w16du:dateUtc="2025-08-15T06:09:00Z">
        <w:r>
          <w:t>Schema locations and XML catalogs</w:t>
        </w:r>
      </w:ins>
    </w:p>
    <w:p w14:paraId="3DA3E752" w14:textId="43989C37" w:rsidR="00012BC4" w:rsidRDefault="00012BC4" w:rsidP="00012BC4">
      <w:pPr>
        <w:rPr>
          <w:ins w:id="701" w:author="Raphael Malyankar" w:date="2025-08-15T08:26:00Z" w16du:dateUtc="2025-08-15T15:26:00Z"/>
        </w:rPr>
      </w:pPr>
      <w:ins w:id="702" w:author="Raphael Malyankar" w:date="2025-08-14T23:09:00Z" w16du:dateUtc="2025-08-15T06:09:00Z">
        <w:r>
          <w:t xml:space="preserve">GML </w:t>
        </w:r>
      </w:ins>
      <w:ins w:id="703" w:author="Raphael Malyankar" w:date="2025-08-14T23:23:00Z" w16du:dateUtc="2025-08-15T06:23:00Z">
        <w:r w:rsidR="00CC69EB">
          <w:t>Product Specifications</w:t>
        </w:r>
      </w:ins>
      <w:ins w:id="704" w:author="Raphael Malyankar" w:date="2025-08-14T23:09:00Z" w16du:dateUtc="2025-08-15T06:09:00Z">
        <w:r>
          <w:t xml:space="preserve"> should</w:t>
        </w:r>
      </w:ins>
      <w:ins w:id="705" w:author="Raphael Malyankar" w:date="2025-08-14T23:10:00Z" w16du:dateUtc="2025-08-15T06:10:00Z">
        <w:r>
          <w:t xml:space="preserve"> require or at least encourage </w:t>
        </w:r>
      </w:ins>
      <w:ins w:id="706" w:author="Raphael Malyankar" w:date="2025-08-14T23:21:00Z" w16du:dateUtc="2025-08-15T06:21:00Z">
        <w:r w:rsidR="00D46EF0">
          <w:t xml:space="preserve">producers of </w:t>
        </w:r>
      </w:ins>
      <w:ins w:id="707" w:author="Raphael Malyankar" w:date="2025-08-14T23:10:00Z" w16du:dateUtc="2025-08-15T06:10:00Z">
        <w:r>
          <w:t xml:space="preserve">GML datasets to include </w:t>
        </w:r>
      </w:ins>
      <w:ins w:id="708" w:author="Raphael Malyankar" w:date="2025-08-14T23:11:00Z" w16du:dateUtc="2025-08-15T06:11:00Z">
        <w:r>
          <w:t xml:space="preserve">the XML schema </w:t>
        </w:r>
        <w:r w:rsidRPr="00D46EF0">
          <w:rPr>
            <w:i/>
            <w:iCs/>
          </w:rPr>
          <w:t>schemaLocation</w:t>
        </w:r>
        <w:r>
          <w:t xml:space="preserve"> attribute in the root element</w:t>
        </w:r>
      </w:ins>
      <w:ins w:id="709" w:author="Raphael Malyankar" w:date="2025-08-14T23:21:00Z" w16du:dateUtc="2025-08-15T06:21:00Z">
        <w:r w:rsidR="00D46EF0">
          <w:t xml:space="preserve"> of the dataset</w:t>
        </w:r>
      </w:ins>
      <w:ins w:id="710" w:author="Raphael Malyankar" w:date="2025-08-14T23:11:00Z" w16du:dateUtc="2025-08-15T06:11:00Z">
        <w:r>
          <w:t xml:space="preserve">. </w:t>
        </w:r>
      </w:ins>
      <w:ins w:id="711" w:author="Raphael Malyankar" w:date="2025-08-14T23:12:00Z" w16du:dateUtc="2025-08-15T06:12:00Z">
        <w:r>
          <w:t>Experience to date has been that misunderstandings about t</w:t>
        </w:r>
      </w:ins>
      <w:ins w:id="712" w:author="Raphael Malyankar" w:date="2025-08-14T23:13:00Z" w16du:dateUtc="2025-08-15T06:13:00Z">
        <w:r>
          <w:t xml:space="preserve">he </w:t>
        </w:r>
      </w:ins>
      <w:ins w:id="713" w:author="Raphael Malyankar" w:date="2025-08-14T23:18:00Z" w16du:dateUtc="2025-08-15T06:18:00Z">
        <w:r w:rsidR="00D46EF0">
          <w:t xml:space="preserve">the use of XML schemas in </w:t>
        </w:r>
      </w:ins>
      <w:ins w:id="714" w:author="Raphael Malyankar" w:date="2025-08-14T23:19:00Z" w16du:dateUtc="2025-08-15T06:19:00Z">
        <w:r w:rsidR="00D46EF0">
          <w:t>GML datasets</w:t>
        </w:r>
      </w:ins>
      <w:ins w:id="715" w:author="Raphael Malyankar" w:date="2025-08-14T23:13:00Z" w16du:dateUtc="2025-08-15T06:13:00Z">
        <w:r>
          <w:t xml:space="preserve"> are frequent</w:t>
        </w:r>
      </w:ins>
      <w:ins w:id="716" w:author="Raphael Malyankar" w:date="2025-08-14T23:14:00Z" w16du:dateUtc="2025-08-15T06:14:00Z">
        <w:r>
          <w:t xml:space="preserve"> and </w:t>
        </w:r>
      </w:ins>
      <w:ins w:id="717" w:author="Raphael Malyankar" w:date="2025-08-14T23:19:00Z" w16du:dateUtc="2025-08-15T06:19:00Z">
        <w:r w:rsidR="00D46EF0">
          <w:t>made worse</w:t>
        </w:r>
      </w:ins>
      <w:ins w:id="718" w:author="Raphael Malyankar" w:date="2025-08-14T23:14:00Z" w16du:dateUtc="2025-08-15T06:14:00Z">
        <w:r>
          <w:t xml:space="preserve"> by</w:t>
        </w:r>
      </w:ins>
      <w:ins w:id="719" w:author="Raphael Malyankar" w:date="2025-08-14T23:15:00Z" w16du:dateUtc="2025-08-15T06:15:00Z">
        <w:r w:rsidR="00D46EF0">
          <w:t xml:space="preserve"> the complexity of the XML and XML Schema specifications</w:t>
        </w:r>
      </w:ins>
      <w:ins w:id="720" w:author="Raphael Malyankar" w:date="2025-08-14T23:17:00Z" w16du:dateUtc="2025-08-15T06:17:00Z">
        <w:r w:rsidR="00D46EF0">
          <w:t xml:space="preserve">, </w:t>
        </w:r>
      </w:ins>
      <w:ins w:id="721" w:author="Raphael Malyankar" w:date="2025-08-14T23:14:00Z" w16du:dateUtc="2025-08-15T06:14:00Z">
        <w:r>
          <w:t>shortcuts</w:t>
        </w:r>
      </w:ins>
      <w:ins w:id="722" w:author="Raphael Malyankar" w:date="2025-08-14T23:20:00Z" w16du:dateUtc="2025-08-15T06:20:00Z">
        <w:r w:rsidR="00D46EF0">
          <w:t xml:space="preserve"> taken</w:t>
        </w:r>
      </w:ins>
      <w:ins w:id="723" w:author="Raphael Malyankar" w:date="2025-08-14T23:14:00Z" w16du:dateUtc="2025-08-15T06:14:00Z">
        <w:r>
          <w:t xml:space="preserve"> in off-the-shelf </w:t>
        </w:r>
      </w:ins>
      <w:ins w:id="724" w:author="Raphael Malyankar" w:date="2025-08-14T23:19:00Z" w16du:dateUtc="2025-08-15T06:19:00Z">
        <w:r w:rsidR="00D46EF0">
          <w:t xml:space="preserve">XML </w:t>
        </w:r>
      </w:ins>
      <w:ins w:id="725" w:author="Raphael Malyankar" w:date="2025-08-14T23:14:00Z" w16du:dateUtc="2025-08-15T06:14:00Z">
        <w:r>
          <w:t>software</w:t>
        </w:r>
      </w:ins>
      <w:ins w:id="726" w:author="Raphael Malyankar" w:date="2025-08-14T23:20:00Z" w16du:dateUtc="2025-08-15T06:20:00Z">
        <w:r w:rsidR="00D46EF0">
          <w:t xml:space="preserve"> tools</w:t>
        </w:r>
      </w:ins>
      <w:ins w:id="727" w:author="Raphael Malyankar" w:date="2025-08-14T23:19:00Z" w16du:dateUtc="2025-08-15T06:19:00Z">
        <w:r w:rsidR="00D46EF0">
          <w:t xml:space="preserve"> a</w:t>
        </w:r>
      </w:ins>
      <w:ins w:id="728" w:author="Raphael Malyankar" w:date="2025-08-14T23:20:00Z" w16du:dateUtc="2025-08-15T06:20:00Z">
        <w:r w:rsidR="00D46EF0">
          <w:t>nd libraries</w:t>
        </w:r>
      </w:ins>
      <w:ins w:id="729" w:author="Raphael Malyankar" w:date="2025-08-14T23:15:00Z" w16du:dateUtc="2025-08-15T06:15:00Z">
        <w:r w:rsidR="00D46EF0">
          <w:t xml:space="preserve">, </w:t>
        </w:r>
      </w:ins>
      <w:ins w:id="730" w:author="Raphael Malyankar" w:date="2025-08-14T23:17:00Z" w16du:dateUtc="2025-08-15T06:17:00Z">
        <w:r w:rsidR="00D46EF0">
          <w:t xml:space="preserve">and dependency chains in </w:t>
        </w:r>
      </w:ins>
      <w:ins w:id="731" w:author="Raphael Malyankar" w:date="2025-08-14T23:18:00Z" w16du:dateUtc="2025-08-15T06:18:00Z">
        <w:r w:rsidR="00D46EF0">
          <w:t>XML schemas</w:t>
        </w:r>
      </w:ins>
      <w:ins w:id="732" w:author="Raphael Malyankar" w:date="2025-08-14T23:20:00Z" w16du:dateUtc="2025-08-15T06:20:00Z">
        <w:r w:rsidR="00D46EF0">
          <w:t>,</w:t>
        </w:r>
      </w:ins>
      <w:ins w:id="733" w:author="Raphael Malyankar" w:date="2025-08-14T23:18:00Z" w16du:dateUtc="2025-08-15T06:18:00Z">
        <w:r w:rsidR="00D46EF0">
          <w:t xml:space="preserve"> especially the ISO </w:t>
        </w:r>
      </w:ins>
      <w:ins w:id="734" w:author="Raphael Malyankar" w:date="2025-08-14T23:20:00Z" w16du:dateUtc="2025-08-15T06:20:00Z">
        <w:r w:rsidR="00D46EF0">
          <w:t xml:space="preserve">metadata </w:t>
        </w:r>
      </w:ins>
      <w:ins w:id="735" w:author="Raphael Malyankar" w:date="2025-08-14T23:18:00Z" w16du:dateUtc="2025-08-15T06:18:00Z">
        <w:r w:rsidR="00D46EF0">
          <w:t>schemas.</w:t>
        </w:r>
      </w:ins>
    </w:p>
    <w:p w14:paraId="4E291C7D" w14:textId="18DCC641" w:rsidR="00002DA0" w:rsidRDefault="00002DA0" w:rsidP="00012BC4">
      <w:pPr>
        <w:rPr>
          <w:ins w:id="736" w:author="Raphael Malyankar" w:date="2025-08-14T23:23:00Z" w16du:dateUtc="2025-08-15T06:23:00Z"/>
        </w:rPr>
      </w:pPr>
      <w:ins w:id="737" w:author="Raphael Malyankar" w:date="2025-08-15T08:26:00Z" w16du:dateUtc="2025-08-15T15:26:00Z">
        <w:r>
          <w:t>Product specifications sho</w:t>
        </w:r>
      </w:ins>
      <w:ins w:id="738" w:author="Raphael Malyankar" w:date="2025-08-15T08:27:00Z" w16du:dateUtc="2025-08-15T15:27:00Z">
        <w:r>
          <w:t xml:space="preserve">uld also remind implementers that schemaLocation values can be overridden by </w:t>
        </w:r>
      </w:ins>
      <w:ins w:id="739" w:author="Raphael Malyankar" w:date="2025-08-15T08:28:00Z" w16du:dateUtc="2025-08-15T15:28:00Z">
        <w:r>
          <w:t>application software including validators, which means that a local co</w:t>
        </w:r>
      </w:ins>
      <w:ins w:id="740" w:author="Raphael Malyankar" w:date="2025-08-15T08:29:00Z" w16du:dateUtc="2025-08-15T15:29:00Z">
        <w:r>
          <w:t xml:space="preserve">py of the schema </w:t>
        </w:r>
      </w:ins>
      <w:ins w:id="741" w:author="Raphael Malyankar" w:date="2025-08-15T08:32:00Z" w16du:dateUtc="2025-08-15T15:32:00Z">
        <w:r>
          <w:t xml:space="preserve">file </w:t>
        </w:r>
      </w:ins>
      <w:ins w:id="742" w:author="Raphael Malyankar" w:date="2025-08-15T08:29:00Z" w16du:dateUtc="2025-08-15T15:29:00Z">
        <w:r>
          <w:t>can be used to validate or process the dataset</w:t>
        </w:r>
      </w:ins>
      <w:ins w:id="743" w:author="Raphael Malyankar" w:date="2025-08-15T08:32:00Z" w16du:dateUtc="2025-08-15T15:32:00Z">
        <w:r>
          <w:t>.</w:t>
        </w:r>
      </w:ins>
    </w:p>
    <w:p w14:paraId="1B54752F" w14:textId="5B463AB8" w:rsidR="00CC69EB" w:rsidRDefault="00CC69EB" w:rsidP="00012BC4">
      <w:pPr>
        <w:rPr>
          <w:ins w:id="744" w:author="Raphael Malyankar" w:date="2025-08-14T23:36:00Z" w16du:dateUtc="2025-08-15T06:36:00Z"/>
        </w:rPr>
      </w:pPr>
      <w:ins w:id="745" w:author="Raphael Malyankar" w:date="2025-08-14T23:23:00Z" w16du:dateUtc="2025-08-15T06:23:00Z">
        <w:r>
          <w:t xml:space="preserve">Product Specification authors </w:t>
        </w:r>
      </w:ins>
      <w:ins w:id="746" w:author="Raphael Malyankar" w:date="2025-08-14T23:24:00Z" w16du:dateUtc="2025-08-15T06:24:00Z">
        <w:r>
          <w:t>are recommended to also refer implementers to the OASIS XML Catalogs specifcation</w:t>
        </w:r>
      </w:ins>
      <w:ins w:id="747" w:author="Raphael Malyankar" w:date="2025-08-14T23:25:00Z" w16du:dateUtc="2025-08-15T06:25:00Z">
        <w:r>
          <w:t xml:space="preserve"> listed in the references.</w:t>
        </w:r>
      </w:ins>
    </w:p>
    <w:p w14:paraId="5F706753" w14:textId="77777777" w:rsidR="00ED5151" w:rsidRDefault="00814AA8" w:rsidP="00012BC4">
      <w:pPr>
        <w:rPr>
          <w:ins w:id="748" w:author="Raphael Malyankar" w:date="2025-08-14T23:49:00Z" w16du:dateUtc="2025-08-15T06:49:00Z"/>
        </w:rPr>
      </w:pPr>
      <w:ins w:id="749" w:author="Raphael Malyankar" w:date="2025-08-14T23:37:00Z" w16du:dateUtc="2025-08-15T06:37:00Z">
        <w:r>
          <w:t xml:space="preserve">Adding the </w:t>
        </w:r>
        <w:r w:rsidRPr="00814AA8">
          <w:rPr>
            <w:i/>
            <w:iCs/>
          </w:rPr>
          <w:t>schemaLocation</w:t>
        </w:r>
        <w:r>
          <w:t xml:space="preserve"> attribute allows XML software</w:t>
        </w:r>
      </w:ins>
      <w:ins w:id="750" w:author="Raphael Malyankar" w:date="2025-08-14T23:38:00Z" w16du:dateUtc="2025-08-15T06:38:00Z">
        <w:r>
          <w:t xml:space="preserve"> that needs </w:t>
        </w:r>
      </w:ins>
      <w:ins w:id="751" w:author="Raphael Malyankar" w:date="2025-08-14T23:40:00Z" w16du:dateUtc="2025-08-15T06:40:00Z">
        <w:r>
          <w:t xml:space="preserve">run-time </w:t>
        </w:r>
      </w:ins>
      <w:ins w:id="752" w:author="Raphael Malyankar" w:date="2025-08-14T23:38:00Z" w16du:dateUtc="2025-08-15T06:38:00Z">
        <w:r>
          <w:t>access to the schema</w:t>
        </w:r>
      </w:ins>
      <w:ins w:id="753" w:author="Raphael Malyankar" w:date="2025-08-14T23:37:00Z" w16du:dateUtc="2025-08-15T06:37:00Z">
        <w:r>
          <w:t xml:space="preserve"> </w:t>
        </w:r>
      </w:ins>
      <w:ins w:id="754" w:author="Raphael Malyankar" w:date="2025-08-14T23:40:00Z" w16du:dateUtc="2025-08-15T06:40:00Z">
        <w:r>
          <w:t xml:space="preserve">(XML validators and some types of applications) </w:t>
        </w:r>
      </w:ins>
      <w:ins w:id="755" w:author="Raphael Malyankar" w:date="2025-08-14T23:37:00Z" w16du:dateUtc="2025-08-15T06:37:00Z">
        <w:r>
          <w:t>to know where</w:t>
        </w:r>
      </w:ins>
      <w:ins w:id="756" w:author="Raphael Malyankar" w:date="2025-08-14T23:38:00Z" w16du:dateUtc="2025-08-15T06:38:00Z">
        <w:r>
          <w:t xml:space="preserve"> the </w:t>
        </w:r>
      </w:ins>
      <w:ins w:id="757" w:author="Raphael Malyankar" w:date="2025-08-14T23:40:00Z" w16du:dateUtc="2025-08-15T06:40:00Z">
        <w:r>
          <w:t xml:space="preserve">XML </w:t>
        </w:r>
      </w:ins>
      <w:ins w:id="758" w:author="Raphael Malyankar" w:date="2025-08-14T23:38:00Z" w16du:dateUtc="2025-08-15T06:38:00Z">
        <w:r>
          <w:t xml:space="preserve">schema can be obtained. In the absence of </w:t>
        </w:r>
      </w:ins>
      <w:ins w:id="759" w:author="Raphael Malyankar" w:date="2025-08-14T23:39:00Z" w16du:dateUtc="2025-08-15T06:39:00Z">
        <w:r w:rsidRPr="00814AA8">
          <w:rPr>
            <w:i/>
            <w:iCs/>
          </w:rPr>
          <w:t>schemaLocation</w:t>
        </w:r>
        <w:r>
          <w:t xml:space="preserve"> (or if the wrong location is provided in that attribute)</w:t>
        </w:r>
      </w:ins>
      <w:ins w:id="760" w:author="Raphael Malyankar" w:date="2025-08-14T23:41:00Z" w16du:dateUtc="2025-08-15T06:41:00Z">
        <w:r>
          <w:t>, XML libraries frequently attempt to use heuristics like</w:t>
        </w:r>
      </w:ins>
      <w:ins w:id="761" w:author="Raphael Malyankar" w:date="2025-08-14T23:49:00Z" w16du:dateUtc="2025-08-15T06:49:00Z">
        <w:r w:rsidR="00ED5151">
          <w:t>:</w:t>
        </w:r>
      </w:ins>
    </w:p>
    <w:p w14:paraId="305F3868" w14:textId="1FE48D6B" w:rsidR="00ED5151" w:rsidRDefault="00BE1486" w:rsidP="00BE1486">
      <w:pPr>
        <w:pStyle w:val="ListParagraph"/>
        <w:numPr>
          <w:ilvl w:val="0"/>
          <w:numId w:val="281"/>
        </w:numPr>
        <w:rPr>
          <w:ins w:id="762" w:author="Raphael Malyankar" w:date="2025-08-14T23:49:00Z" w16du:dateUtc="2025-08-15T06:49:00Z"/>
        </w:rPr>
      </w:pPr>
      <w:ins w:id="763" w:author="Raphael Malyankar" w:date="2025-08-14T23:54:00Z" w16du:dateUtc="2025-08-15T06:54:00Z">
        <w:r>
          <w:t>T</w:t>
        </w:r>
      </w:ins>
      <w:ins w:id="764" w:author="Raphael Malyankar" w:date="2025-08-14T23:42:00Z" w16du:dateUtc="2025-08-15T06:42:00Z">
        <w:r w:rsidR="00814AA8">
          <w:t>reating the namespace as the actual location of the schema</w:t>
        </w:r>
      </w:ins>
      <w:ins w:id="765" w:author="Raphael Malyankar" w:date="2025-08-14T23:54:00Z" w16du:dateUtc="2025-08-15T06:54:00Z">
        <w:r>
          <w:t xml:space="preserve">, </w:t>
        </w:r>
      </w:ins>
      <w:ins w:id="766" w:author="Raphael Malyankar" w:date="2025-08-14T23:42:00Z" w16du:dateUtc="2025-08-15T06:42:00Z">
        <w:r w:rsidR="00814AA8">
          <w:t xml:space="preserve">which </w:t>
        </w:r>
      </w:ins>
      <w:ins w:id="767" w:author="Raphael Malyankar" w:date="2025-08-14T23:43:00Z" w16du:dateUtc="2025-08-15T06:43:00Z">
        <w:r w:rsidR="00814AA8">
          <w:t>is frequently the wrong guess</w:t>
        </w:r>
      </w:ins>
      <w:ins w:id="768" w:author="Raphael Malyankar" w:date="2025-08-14T23:54:00Z" w16du:dateUtc="2025-08-15T06:54:00Z">
        <w:r>
          <w:t>, and leads to a failure to locate the schema at all.</w:t>
        </w:r>
      </w:ins>
    </w:p>
    <w:p w14:paraId="3D65DAC2" w14:textId="6074CD3B" w:rsidR="00BE1486" w:rsidRDefault="00BE1486" w:rsidP="00BE1486">
      <w:pPr>
        <w:pStyle w:val="ListParagraph"/>
        <w:numPr>
          <w:ilvl w:val="0"/>
          <w:numId w:val="281"/>
        </w:numPr>
        <w:rPr>
          <w:ins w:id="769" w:author="Raphael Malyankar" w:date="2025-08-14T23:52:00Z" w16du:dateUtc="2025-08-15T06:52:00Z"/>
        </w:rPr>
      </w:pPr>
      <w:ins w:id="770" w:author="Raphael Malyankar" w:date="2025-08-14T23:55:00Z" w16du:dateUtc="2025-08-15T06:55:00Z">
        <w:r>
          <w:t>U</w:t>
        </w:r>
      </w:ins>
      <w:ins w:id="771" w:author="Raphael Malyankar" w:date="2025-08-14T23:44:00Z" w16du:dateUtc="2025-08-15T06:44:00Z">
        <w:r w:rsidR="00ED5151">
          <w:t>sing a “standard” location</w:t>
        </w:r>
      </w:ins>
      <w:ins w:id="772" w:author="Raphael Malyankar" w:date="2025-08-14T23:51:00Z" w16du:dateUtc="2025-08-15T06:51:00Z">
        <w:r>
          <w:t xml:space="preserve">, </w:t>
        </w:r>
      </w:ins>
      <w:ins w:id="773" w:author="Raphael Malyankar" w:date="2025-08-14T23:52:00Z" w16du:dateUtc="2025-08-15T06:52:00Z">
        <w:r>
          <w:t xml:space="preserve">which </w:t>
        </w:r>
      </w:ins>
      <w:ins w:id="774" w:author="Raphael Malyankar" w:date="2025-08-14T23:45:00Z" w16du:dateUtc="2025-08-15T06:45:00Z">
        <w:r w:rsidR="00ED5151">
          <w:t xml:space="preserve">results in </w:t>
        </w:r>
      </w:ins>
      <w:ins w:id="775" w:author="Raphael Malyankar" w:date="2025-08-14T23:50:00Z" w16du:dateUtc="2025-08-15T06:50:00Z">
        <w:r w:rsidR="00ED5151">
          <w:t xml:space="preserve">a cascade of errors </w:t>
        </w:r>
      </w:ins>
      <w:ins w:id="776" w:author="Raphael Malyankar" w:date="2025-08-14T23:52:00Z" w16du:dateUtc="2025-08-15T06:52:00Z">
        <w:r>
          <w:t xml:space="preserve">and misunderstandings </w:t>
        </w:r>
      </w:ins>
      <w:ins w:id="777" w:author="Raphael Malyankar" w:date="2025-08-14T23:50:00Z" w16du:dateUtc="2025-08-15T06:50:00Z">
        <w:r w:rsidR="00ED5151">
          <w:t>detect</w:t>
        </w:r>
      </w:ins>
      <w:ins w:id="778" w:author="Raphael Malyankar" w:date="2025-08-14T23:52:00Z" w16du:dateUtc="2025-08-15T06:52:00Z">
        <w:r>
          <w:t>ed</w:t>
        </w:r>
      </w:ins>
      <w:ins w:id="779" w:author="Raphael Malyankar" w:date="2025-08-14T23:50:00Z" w16du:dateUtc="2025-08-15T06:50:00Z">
        <w:r w:rsidR="00ED5151">
          <w:t xml:space="preserve"> only downstream</w:t>
        </w:r>
      </w:ins>
      <w:ins w:id="780" w:author="Raphael Malyankar" w:date="2025-08-14T23:52:00Z" w16du:dateUtc="2025-08-15T06:52:00Z">
        <w:r>
          <w:t>.</w:t>
        </w:r>
      </w:ins>
    </w:p>
    <w:p w14:paraId="738F9A7B" w14:textId="42756AB0" w:rsidR="00814AA8" w:rsidRDefault="00BE1486" w:rsidP="00012BC4">
      <w:pPr>
        <w:rPr>
          <w:ins w:id="781" w:author="Raphael Malyankar" w:date="2025-08-14T23:38:00Z" w16du:dateUtc="2025-08-15T06:38:00Z"/>
        </w:rPr>
      </w:pPr>
      <w:ins w:id="782" w:author="Raphael Malyankar" w:date="2025-08-14T23:52:00Z" w16du:dateUtc="2025-08-15T06:52:00Z">
        <w:r>
          <w:lastRenderedPageBreak/>
          <w:t xml:space="preserve">For example, </w:t>
        </w:r>
      </w:ins>
      <w:ins w:id="783" w:author="Raphael Malyankar" w:date="2025-08-14T23:53:00Z" w16du:dateUtc="2025-08-15T06:53:00Z">
        <w:r>
          <w:t xml:space="preserve">failing to provide the location of the S-100 GML profile schema causes </w:t>
        </w:r>
      </w:ins>
      <w:ins w:id="784" w:author="Raphael Malyankar" w:date="2025-08-14T23:58:00Z" w16du:dateUtc="2025-08-15T06:58:00Z">
        <w:r w:rsidR="00FC1885">
          <w:t xml:space="preserve">some </w:t>
        </w:r>
      </w:ins>
      <w:ins w:id="785" w:author="Raphael Malyankar" w:date="2025-08-14T23:45:00Z" w16du:dateUtc="2025-08-15T06:45:00Z">
        <w:r w:rsidR="00ED5151">
          <w:t xml:space="preserve">software </w:t>
        </w:r>
      </w:ins>
      <w:ins w:id="786" w:author="Raphael Malyankar" w:date="2025-08-14T23:53:00Z" w16du:dateUtc="2025-08-15T06:53:00Z">
        <w:r>
          <w:t>to</w:t>
        </w:r>
      </w:ins>
      <w:ins w:id="787" w:author="Raphael Malyankar" w:date="2025-08-14T23:52:00Z" w16du:dateUtc="2025-08-15T06:52:00Z">
        <w:r>
          <w:t xml:space="preserve"> </w:t>
        </w:r>
      </w:ins>
      <w:ins w:id="788" w:author="Raphael Malyankar" w:date="2025-08-14T23:46:00Z" w16du:dateUtc="2025-08-15T06:46:00Z">
        <w:r w:rsidR="00ED5151">
          <w:t>us</w:t>
        </w:r>
      </w:ins>
      <w:ins w:id="789" w:author="Raphael Malyankar" w:date="2025-08-14T23:52:00Z" w16du:dateUtc="2025-08-15T06:52:00Z">
        <w:r>
          <w:t>e</w:t>
        </w:r>
      </w:ins>
      <w:ins w:id="790" w:author="Raphael Malyankar" w:date="2025-08-14T23:46:00Z" w16du:dateUtc="2025-08-15T06:46:00Z">
        <w:r w:rsidR="00ED5151">
          <w:t xml:space="preserve"> the OGC GML </w:t>
        </w:r>
      </w:ins>
      <w:ins w:id="791" w:author="Raphael Malyankar" w:date="2025-08-14T23:53:00Z" w16du:dateUtc="2025-08-15T06:53:00Z">
        <w:r>
          <w:t>schemas by default</w:t>
        </w:r>
      </w:ins>
      <w:ins w:id="792" w:author="Raphael Malyankar" w:date="2025-08-14T23:46:00Z" w16du:dateUtc="2025-08-15T06:46:00Z">
        <w:r w:rsidR="00ED5151">
          <w:t>, w</w:t>
        </w:r>
      </w:ins>
      <w:ins w:id="793" w:author="Raphael Malyankar" w:date="2025-08-14T23:47:00Z" w16du:dateUtc="2025-08-15T06:47:00Z">
        <w:r w:rsidR="00ED5151">
          <w:t xml:space="preserve">hich in turn allows </w:t>
        </w:r>
      </w:ins>
      <w:ins w:id="794" w:author="Raphael Malyankar" w:date="2025-08-14T23:48:00Z" w16du:dateUtc="2025-08-15T06:48:00Z">
        <w:r w:rsidR="00ED5151">
          <w:t>data creators to create</w:t>
        </w:r>
      </w:ins>
      <w:ins w:id="795" w:author="Raphael Malyankar" w:date="2025-08-14T23:53:00Z" w16du:dateUtc="2025-08-15T06:53:00Z">
        <w:r>
          <w:t>,</w:t>
        </w:r>
      </w:ins>
      <w:ins w:id="796" w:author="Raphael Malyankar" w:date="2025-08-14T23:48:00Z" w16du:dateUtc="2025-08-15T06:48:00Z">
        <w:r w:rsidR="00ED5151">
          <w:t xml:space="preserve"> and validators to pass</w:t>
        </w:r>
      </w:ins>
      <w:ins w:id="797" w:author="Raphael Malyankar" w:date="2025-08-14T23:53:00Z" w16du:dateUtc="2025-08-15T06:53:00Z">
        <w:r>
          <w:t>,</w:t>
        </w:r>
      </w:ins>
      <w:ins w:id="798" w:author="Raphael Malyankar" w:date="2025-08-14T23:48:00Z" w16du:dateUtc="2025-08-15T06:48:00Z">
        <w:r w:rsidR="00ED5151">
          <w:t xml:space="preserve"> data that uses constructs </w:t>
        </w:r>
      </w:ins>
      <w:ins w:id="799" w:author="Raphael Malyankar" w:date="2025-08-14T23:58:00Z" w16du:dateUtc="2025-08-15T06:58:00Z">
        <w:r w:rsidR="00FC1885">
          <w:t>excluded from</w:t>
        </w:r>
      </w:ins>
      <w:ins w:id="800" w:author="Raphael Malyankar" w:date="2025-08-14T23:48:00Z" w16du:dateUtc="2025-08-15T06:48:00Z">
        <w:r w:rsidR="00ED5151">
          <w:t xml:space="preserve"> the S-100</w:t>
        </w:r>
      </w:ins>
      <w:ins w:id="801" w:author="Raphael Malyankar" w:date="2025-08-14T23:58:00Z" w16du:dateUtc="2025-08-15T06:58:00Z">
        <w:r w:rsidR="00FC1885">
          <w:t xml:space="preserve"> GML</w:t>
        </w:r>
      </w:ins>
      <w:ins w:id="802" w:author="Raphael Malyankar" w:date="2025-08-14T23:48:00Z" w16du:dateUtc="2025-08-15T06:48:00Z">
        <w:r w:rsidR="00ED5151">
          <w:t xml:space="preserve"> profile</w:t>
        </w:r>
      </w:ins>
      <w:ins w:id="803" w:author="Raphael Malyankar" w:date="2025-08-14T23:53:00Z" w16du:dateUtc="2025-08-15T06:53:00Z">
        <w:r>
          <w:t xml:space="preserve">. </w:t>
        </w:r>
      </w:ins>
      <w:ins w:id="804" w:author="Raphael Malyankar" w:date="2025-08-14T23:54:00Z" w16du:dateUtc="2025-08-15T06:54:00Z">
        <w:r>
          <w:t xml:space="preserve">This </w:t>
        </w:r>
      </w:ins>
      <w:ins w:id="805" w:author="Raphael Malyankar" w:date="2025-08-14T23:48:00Z" w16du:dateUtc="2025-08-15T06:48:00Z">
        <w:r w:rsidR="00ED5151">
          <w:t>error</w:t>
        </w:r>
      </w:ins>
      <w:ins w:id="806" w:author="Raphael Malyankar" w:date="2025-08-14T23:54:00Z" w16du:dateUtc="2025-08-15T06:54:00Z">
        <w:r>
          <w:t xml:space="preserve"> in particular</w:t>
        </w:r>
      </w:ins>
      <w:ins w:id="807" w:author="Raphael Malyankar" w:date="2025-08-14T23:48:00Z" w16du:dateUtc="2025-08-15T06:48:00Z">
        <w:r w:rsidR="00ED5151">
          <w:t xml:space="preserve"> is </w:t>
        </w:r>
      </w:ins>
      <w:ins w:id="808" w:author="Raphael Malyankar" w:date="2025-08-14T23:58:00Z" w16du:dateUtc="2025-08-15T06:58:00Z">
        <w:r w:rsidR="00FC1885">
          <w:t xml:space="preserve">frequently </w:t>
        </w:r>
      </w:ins>
      <w:ins w:id="809" w:author="Raphael Malyankar" w:date="2025-08-14T23:48:00Z" w16du:dateUtc="2025-08-15T06:48:00Z">
        <w:r w:rsidR="00ED5151">
          <w:t>detected only downstrea</w:t>
        </w:r>
      </w:ins>
      <w:ins w:id="810" w:author="Raphael Malyankar" w:date="2025-08-14T23:49:00Z" w16du:dateUtc="2025-08-15T06:49:00Z">
        <w:r w:rsidR="00ED5151">
          <w:t>m when som</w:t>
        </w:r>
      </w:ins>
      <w:ins w:id="811" w:author="Raphael Malyankar" w:date="2025-08-14T23:59:00Z" w16du:dateUtc="2025-08-15T06:59:00Z">
        <w:r w:rsidR="00FC1885">
          <w:t>e</w:t>
        </w:r>
      </w:ins>
      <w:ins w:id="812" w:author="Raphael Malyankar" w:date="2025-08-14T23:49:00Z" w16du:dateUtc="2025-08-15T06:49:00Z">
        <w:r w:rsidR="00ED5151">
          <w:t xml:space="preserve">one explicitly uses the S-100 </w:t>
        </w:r>
      </w:ins>
      <w:ins w:id="813" w:author="Raphael Malyankar" w:date="2025-08-14T23:59:00Z" w16du:dateUtc="2025-08-15T06:59:00Z">
        <w:r w:rsidR="00FC1885">
          <w:t xml:space="preserve">GML </w:t>
        </w:r>
      </w:ins>
      <w:ins w:id="814" w:author="Raphael Malyankar" w:date="2025-08-14T23:49:00Z" w16du:dateUtc="2025-08-15T06:49:00Z">
        <w:r w:rsidR="00ED5151">
          <w:t>profile to validate</w:t>
        </w:r>
      </w:ins>
      <w:ins w:id="815" w:author="Raphael Malyankar" w:date="2025-08-14T23:54:00Z" w16du:dateUtc="2025-08-15T06:54:00Z">
        <w:r>
          <w:t xml:space="preserve"> the dataset</w:t>
        </w:r>
      </w:ins>
      <w:ins w:id="816" w:author="Raphael Malyankar" w:date="2025-08-14T23:49:00Z" w16du:dateUtc="2025-08-15T06:49:00Z">
        <w:r w:rsidR="00ED5151">
          <w:t>.</w:t>
        </w:r>
      </w:ins>
    </w:p>
    <w:p w14:paraId="258E65C6" w14:textId="586E1038" w:rsidR="00AD1828" w:rsidRDefault="00AD1828" w:rsidP="00012BC4">
      <w:pPr>
        <w:rPr>
          <w:ins w:id="817" w:author="Raphael Malyankar" w:date="2025-08-15T00:00:00Z" w16du:dateUtc="2025-08-15T07:00:00Z"/>
        </w:rPr>
      </w:pPr>
      <w:ins w:id="818" w:author="Raphael Malyankar" w:date="2025-08-14T23:36:00Z" w16du:dateUtc="2025-08-15T06:36:00Z">
        <w:r>
          <w:t xml:space="preserve"> </w:t>
        </w:r>
      </w:ins>
      <w:ins w:id="819" w:author="Raphael Malyankar" w:date="2025-08-14T23:59:00Z" w16du:dateUtc="2025-08-15T06:59:00Z">
        <w:r w:rsidR="00FC1885">
          <w:t xml:space="preserve">The </w:t>
        </w:r>
        <w:r w:rsidR="00FC1885" w:rsidRPr="00FC1885">
          <w:t>schemaLocation</w:t>
        </w:r>
        <w:r w:rsidR="00FC1885">
          <w:t xml:space="preserve"> attribute </w:t>
        </w:r>
      </w:ins>
      <w:ins w:id="820" w:author="Raphael Malyankar" w:date="2025-08-15T00:00:00Z" w16du:dateUtc="2025-08-15T07:00:00Z">
        <w:r w:rsidR="00FC1885">
          <w:t xml:space="preserve">takes the </w:t>
        </w:r>
      </w:ins>
      <w:ins w:id="821" w:author="Raphael Malyankar" w:date="2025-08-15T00:01:00Z" w16du:dateUtc="2025-08-15T07:01:00Z">
        <w:r w:rsidR="00FC1885">
          <w:t xml:space="preserve">minimal </w:t>
        </w:r>
      </w:ins>
      <w:ins w:id="822" w:author="Raphael Malyankar" w:date="2025-08-15T00:06:00Z" w16du:dateUtc="2025-08-15T07:06:00Z">
        <w:r w:rsidR="00DB3F3A">
          <w:t xml:space="preserve">general </w:t>
        </w:r>
      </w:ins>
      <w:ins w:id="823" w:author="Raphael Malyankar" w:date="2025-08-15T00:00:00Z" w16du:dateUtc="2025-08-15T07:00:00Z">
        <w:r w:rsidR="00FC1885">
          <w:t>form</w:t>
        </w:r>
      </w:ins>
    </w:p>
    <w:p w14:paraId="03DC1489" w14:textId="777C64C2" w:rsidR="00FC1885" w:rsidRDefault="00FC1885" w:rsidP="00012BC4">
      <w:pPr>
        <w:rPr>
          <w:ins w:id="824" w:author="Raphael Malyankar" w:date="2025-08-15T00:03:00Z" w16du:dateUtc="2025-08-15T07:03:00Z"/>
        </w:rPr>
      </w:pPr>
      <w:bookmarkStart w:id="825" w:name="_Hlk206108687"/>
      <w:ins w:id="826" w:author="Raphael Malyankar" w:date="2025-08-15T00:00:00Z" w16du:dateUtc="2025-08-15T07:00:00Z">
        <w:r w:rsidRPr="00F2264C">
          <w:rPr>
            <w:rFonts w:ascii="Courier New" w:hAnsi="Courier New" w:cs="Courier New"/>
          </w:rPr>
          <w:t>schemaLocation=”&lt;ns&gt;&lt;space&gt;&lt;</w:t>
        </w:r>
      </w:ins>
      <w:ins w:id="827" w:author="Raphael Malyankar" w:date="2025-08-15T00:01:00Z" w16du:dateUtc="2025-08-15T07:01:00Z">
        <w:r w:rsidRPr="00F2264C">
          <w:rPr>
            <w:rFonts w:ascii="Courier New" w:hAnsi="Courier New" w:cs="Courier New"/>
          </w:rPr>
          <w:t>url</w:t>
        </w:r>
      </w:ins>
      <w:ins w:id="828" w:author="Raphael Malyankar" w:date="2025-08-15T00:00:00Z" w16du:dateUtc="2025-08-15T07:00:00Z">
        <w:r w:rsidRPr="00F2264C">
          <w:rPr>
            <w:rFonts w:ascii="Courier New" w:hAnsi="Courier New" w:cs="Courier New"/>
          </w:rPr>
          <w:t>&gt;</w:t>
        </w:r>
      </w:ins>
      <w:ins w:id="829" w:author="Raphael Malyankar" w:date="2025-08-15T00:01:00Z" w16du:dateUtc="2025-08-15T07:01:00Z">
        <w:r w:rsidRPr="00F2264C">
          <w:rPr>
            <w:rFonts w:ascii="Courier New" w:hAnsi="Courier New" w:cs="Courier New"/>
          </w:rPr>
          <w:t>”</w:t>
        </w:r>
      </w:ins>
      <w:bookmarkEnd w:id="825"/>
      <w:ins w:id="830" w:author="Raphael Malyankar" w:date="2025-08-15T00:04:00Z" w16du:dateUtc="2025-08-15T07:04:00Z">
        <w:r>
          <w:t xml:space="preserve"> </w:t>
        </w:r>
      </w:ins>
      <w:ins w:id="831" w:author="Raphael Malyankar" w:date="2025-08-15T00:01:00Z" w16du:dateUtc="2025-08-15T07:01:00Z">
        <w:r>
          <w:t>where &lt;ns&gt; is a namespace and &lt;url&gt; the location of the XM</w:t>
        </w:r>
      </w:ins>
      <w:ins w:id="832" w:author="Raphael Malyankar" w:date="2025-08-15T00:02:00Z" w16du:dateUtc="2025-08-15T07:02:00Z">
        <w:r>
          <w:t>L schema defining the XML vacabulary for that namespace.</w:t>
        </w:r>
      </w:ins>
    </w:p>
    <w:p w14:paraId="676A9269" w14:textId="52FFB8E2" w:rsidR="00DB3F3A" w:rsidRDefault="00DB3F3A" w:rsidP="00012BC4">
      <w:pPr>
        <w:rPr>
          <w:ins w:id="833" w:author="Raphael Malyankar" w:date="2025-08-15T00:10:00Z" w16du:dateUtc="2025-08-15T07:10:00Z"/>
        </w:rPr>
      </w:pPr>
      <w:ins w:id="834" w:author="Raphael Malyankar" w:date="2025-08-15T00:10:00Z" w16du:dateUtc="2025-08-15T07:10:00Z">
        <w:r>
          <w:t>EXAMPLE:</w:t>
        </w:r>
      </w:ins>
      <w:ins w:id="835" w:author="Raphael Malyankar" w:date="2025-08-15T00:11:00Z" w16du:dateUtc="2025-08-15T07:11:00Z">
        <w:r>
          <w:t xml:space="preserve"> The XML vocabula</w:t>
        </w:r>
      </w:ins>
      <w:ins w:id="836" w:author="Raphael Malyankar" w:date="2025-08-15T00:12:00Z" w16du:dateUtc="2025-08-15T07:12:00Z">
        <w:r>
          <w:t xml:space="preserve">ry for </w:t>
        </w:r>
      </w:ins>
      <w:ins w:id="837" w:author="Raphael Malyankar" w:date="2025-08-15T00:11:00Z" w16du:dateUtc="2025-08-15T07:11:00Z">
        <w:r>
          <w:t xml:space="preserve">namespace </w:t>
        </w:r>
        <w:r w:rsidRPr="00DB3F3A">
          <w:t>http://www.iho.int/S131/1.0</w:t>
        </w:r>
      </w:ins>
      <w:ins w:id="838" w:author="Raphael Malyankar" w:date="2025-08-15T00:12:00Z" w16du:dateUtc="2025-08-15T07:12:00Z">
        <w:r>
          <w:t xml:space="preserve"> is located at the URL</w:t>
        </w:r>
        <w:r w:rsidR="00894FE6">
          <w:t xml:space="preserve"> </w:t>
        </w:r>
        <w:r w:rsidR="00894FE6" w:rsidRPr="00894FE6">
          <w:t>https://staging.s100dev.net/schemas/S131/1.0.0/20221231/S131.xsd</w:t>
        </w:r>
      </w:ins>
    </w:p>
    <w:p w14:paraId="42C7DAEC" w14:textId="7BE5C9B7" w:rsidR="00DB3F3A" w:rsidRDefault="00DB3F3A" w:rsidP="00012BC4">
      <w:pPr>
        <w:rPr>
          <w:ins w:id="839" w:author="Raphael Malyankar" w:date="2025-08-15T00:10:00Z" w16du:dateUtc="2025-08-15T07:10:00Z"/>
        </w:rPr>
      </w:pPr>
      <w:ins w:id="840" w:author="Raphael Malyankar" w:date="2025-08-15T00:10:00Z" w16du:dateUtc="2025-08-15T07:10:00Z">
        <w:r w:rsidRPr="00DB3F3A">
          <w:rPr>
            <w:noProof/>
          </w:rPr>
          <w:drawing>
            <wp:inline distT="0" distB="0" distL="0" distR="0" wp14:anchorId="397878E0" wp14:editId="142D7ADB">
              <wp:extent cx="5994400" cy="254441"/>
              <wp:effectExtent l="0" t="0" r="0" b="0"/>
              <wp:docPr id="1168980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980721" name=""/>
                      <pic:cNvPicPr/>
                    </pic:nvPicPr>
                    <pic:blipFill>
                      <a:blip r:embed="rId28"/>
                      <a:stretch>
                        <a:fillRect/>
                      </a:stretch>
                    </pic:blipFill>
                    <pic:spPr>
                      <a:xfrm>
                        <a:off x="0" y="0"/>
                        <a:ext cx="6036172" cy="256214"/>
                      </a:xfrm>
                      <a:prstGeom prst="rect">
                        <a:avLst/>
                      </a:prstGeom>
                    </pic:spPr>
                  </pic:pic>
                </a:graphicData>
              </a:graphic>
            </wp:inline>
          </w:drawing>
        </w:r>
      </w:ins>
    </w:p>
    <w:p w14:paraId="16F99E46" w14:textId="66932A1C" w:rsidR="00894FE6" w:rsidRDefault="00894FE6" w:rsidP="00894FE6">
      <w:pPr>
        <w:rPr>
          <w:ins w:id="841" w:author="Raphael Malyankar" w:date="2025-08-15T00:13:00Z" w16du:dateUtc="2025-08-15T07:13:00Z"/>
        </w:rPr>
      </w:pPr>
      <w:ins w:id="842" w:author="Raphael Malyankar" w:date="2025-08-15T00:13:00Z" w16du:dateUtc="2025-08-15T07:13:00Z">
        <w:r>
          <w:t>Additional namespace/location pairs can be specified after the first by separating namespace/location pairs with whitespace:</w:t>
        </w:r>
      </w:ins>
    </w:p>
    <w:p w14:paraId="4CC573B1" w14:textId="1CB80AE9" w:rsidR="00DB3F3A" w:rsidRDefault="00894FE6" w:rsidP="00012BC4">
      <w:pPr>
        <w:rPr>
          <w:ins w:id="843" w:author="Raphael Malyankar" w:date="2025-08-15T00:13:00Z" w16du:dateUtc="2025-08-15T07:13:00Z"/>
        </w:rPr>
      </w:pPr>
      <w:ins w:id="844" w:author="Raphael Malyankar" w:date="2025-08-15T00:13:00Z" w16du:dateUtc="2025-08-15T07:13:00Z">
        <w:r w:rsidRPr="00FC1885">
          <w:t>schemaLocation=”&lt;ns</w:t>
        </w:r>
        <w:r>
          <w:t>1</w:t>
        </w:r>
        <w:r w:rsidRPr="00FC1885">
          <w:t>&gt;&lt;space&gt;&lt;url</w:t>
        </w:r>
        <w:r>
          <w:t>1</w:t>
        </w:r>
        <w:r w:rsidRPr="00FC1885">
          <w:t>&gt;</w:t>
        </w:r>
        <w:r>
          <w:t>&lt;space&gt;</w:t>
        </w:r>
        <w:r w:rsidRPr="00FC1885">
          <w:t>&lt;ns</w:t>
        </w:r>
        <w:r>
          <w:t>2</w:t>
        </w:r>
        <w:r w:rsidRPr="00FC1885">
          <w:t>&gt;&lt;space&gt;&lt;url</w:t>
        </w:r>
        <w:r>
          <w:t>2</w:t>
        </w:r>
        <w:r w:rsidRPr="00FC1885">
          <w:t>&gt;”</w:t>
        </w:r>
      </w:ins>
    </w:p>
    <w:p w14:paraId="0574FBE2" w14:textId="584F533E" w:rsidR="00894FE6" w:rsidRDefault="00894FE6" w:rsidP="00012BC4">
      <w:pPr>
        <w:rPr>
          <w:ins w:id="845" w:author="Raphael Malyankar" w:date="2025-08-15T00:14:00Z" w16du:dateUtc="2025-08-15T07:14:00Z"/>
        </w:rPr>
      </w:pPr>
      <w:ins w:id="846" w:author="Raphael Malyankar" w:date="2025-08-15T00:13:00Z" w16du:dateUtc="2025-08-15T07:13:00Z">
        <w:r>
          <w:t>Note that a file name</w:t>
        </w:r>
      </w:ins>
      <w:ins w:id="847" w:author="Raphael Malyankar" w:date="2025-08-15T00:14:00Z" w16du:dateUtc="2025-08-15T07:14:00Z">
        <w:r>
          <w:t xml:space="preserve"> or a path to a file</w:t>
        </w:r>
      </w:ins>
      <w:ins w:id="848" w:author="Raphael Malyankar" w:date="2025-08-15T00:13:00Z" w16du:dateUtc="2025-08-15T07:13:00Z">
        <w:r>
          <w:t xml:space="preserve"> is a valid </w:t>
        </w:r>
      </w:ins>
      <w:ins w:id="849" w:author="Raphael Malyankar" w:date="2025-08-15T00:14:00Z" w16du:dateUtc="2025-08-15T07:14:00Z">
        <w:r>
          <w:t>URL, which means that specifying schemaLocation as</w:t>
        </w:r>
      </w:ins>
    </w:p>
    <w:p w14:paraId="16481274" w14:textId="6315E403" w:rsidR="00894FE6" w:rsidRPr="00F2264C" w:rsidRDefault="00894FE6" w:rsidP="00012BC4">
      <w:pPr>
        <w:rPr>
          <w:ins w:id="850" w:author="Raphael Malyankar" w:date="2025-08-15T00:15:00Z" w16du:dateUtc="2025-08-15T07:15:00Z"/>
          <w:rFonts w:ascii="Courier New" w:hAnsi="Courier New" w:cs="Courier New"/>
        </w:rPr>
      </w:pPr>
      <w:ins w:id="851" w:author="Raphael Malyankar" w:date="2025-08-15T00:14:00Z" w16du:dateUtc="2025-08-15T07:14:00Z">
        <w:r w:rsidRPr="00F2264C">
          <w:rPr>
            <w:rFonts w:ascii="Courier New" w:hAnsi="Courier New" w:cs="Courier New"/>
          </w:rPr>
          <w:t>schemaLocation=”</w:t>
        </w:r>
      </w:ins>
      <w:ins w:id="852" w:author="Raphael Malyankar" w:date="2025-08-15T00:15:00Z" w16du:dateUtc="2025-08-15T07:15:00Z">
        <w:r w:rsidRPr="00F2264C">
          <w:rPr>
            <w:rFonts w:ascii="Courier New" w:hAnsi="Courier New" w:cs="Courier New"/>
          </w:rPr>
          <w:t>http://www.iho.int/S131/1.0 S131.xsd”</w:t>
        </w:r>
      </w:ins>
    </w:p>
    <w:p w14:paraId="2D21D429" w14:textId="4EA8C19A" w:rsidR="00894FE6" w:rsidRDefault="00894FE6" w:rsidP="00012BC4">
      <w:pPr>
        <w:rPr>
          <w:ins w:id="853" w:author="Raphael Malyankar" w:date="2025-08-15T00:05:00Z" w16du:dateUtc="2025-08-15T07:05:00Z"/>
        </w:rPr>
      </w:pPr>
      <w:ins w:id="854" w:author="Raphael Malyankar" w:date="2025-08-15T00:15:00Z" w16du:dateUtc="2025-08-15T07:15:00Z">
        <w:r>
          <w:t xml:space="preserve">would </w:t>
        </w:r>
      </w:ins>
      <w:ins w:id="855" w:author="Raphael Malyankar" w:date="2025-08-15T00:17:00Z" w16du:dateUtc="2025-08-15T07:17:00Z">
        <w:r>
          <w:t xml:space="preserve">also </w:t>
        </w:r>
      </w:ins>
      <w:ins w:id="856" w:author="Raphael Malyankar" w:date="2025-08-15T00:15:00Z" w16du:dateUtc="2025-08-15T07:15:00Z">
        <w:r>
          <w:t>be valid</w:t>
        </w:r>
      </w:ins>
      <w:ins w:id="857" w:author="Raphael Malyankar" w:date="2025-08-15T00:17:00Z" w16du:dateUtc="2025-08-15T07:17:00Z">
        <w:r>
          <w:t>, but</w:t>
        </w:r>
      </w:ins>
      <w:ins w:id="858" w:author="Raphael Malyankar" w:date="2025-08-15T00:15:00Z" w16du:dateUtc="2025-08-15T07:15:00Z">
        <w:r>
          <w:t xml:space="preserve"> if</w:t>
        </w:r>
      </w:ins>
      <w:ins w:id="859" w:author="Raphael Malyankar" w:date="2025-08-15T00:16:00Z" w16du:dateUtc="2025-08-15T07:16:00Z">
        <w:r>
          <w:t xml:space="preserve"> and only </w:t>
        </w:r>
      </w:ins>
      <w:ins w:id="860" w:author="Raphael Malyankar" w:date="2025-08-15T00:15:00Z" w16du:dateUtc="2025-08-15T07:15:00Z">
        <w:r>
          <w:t xml:space="preserve">if </w:t>
        </w:r>
      </w:ins>
      <w:ins w:id="861" w:author="Raphael Malyankar" w:date="2025-08-15T00:16:00Z" w16du:dateUtc="2025-08-15T07:16:00Z">
        <w:r>
          <w:t xml:space="preserve">the S131.xsd file is located in the </w:t>
        </w:r>
      </w:ins>
      <w:ins w:id="862" w:author="Raphael Malyankar" w:date="2025-08-15T00:17:00Z" w16du:dateUtc="2025-08-15T07:17:00Z">
        <w:r>
          <w:t>same folder (directory) on the file system as the dataset.</w:t>
        </w:r>
      </w:ins>
    </w:p>
    <w:p w14:paraId="3CC8C5AE" w14:textId="420E0325" w:rsidR="00FC1885" w:rsidRPr="00173100" w:rsidRDefault="00173100" w:rsidP="00F2264C">
      <w:pPr>
        <w:pStyle w:val="HeadingA5"/>
        <w:rPr>
          <w:ins w:id="863" w:author="Raphael Malyankar" w:date="2025-08-15T00:20:00Z" w16du:dateUtc="2025-08-15T07:20:00Z"/>
        </w:rPr>
      </w:pPr>
      <w:ins w:id="864" w:author="Raphael Malyankar" w:date="2025-08-15T00:20:00Z" w16du:dateUtc="2025-08-15T07:20:00Z">
        <w:r w:rsidRPr="00173100">
          <w:t>Spatial reference system information</w:t>
        </w:r>
      </w:ins>
    </w:p>
    <w:p w14:paraId="2AF04080" w14:textId="65A9B25E" w:rsidR="00173100" w:rsidRDefault="00173100" w:rsidP="00012BC4">
      <w:pPr>
        <w:rPr>
          <w:ins w:id="865" w:author="Raphael Malyankar" w:date="2025-08-15T00:28:00Z" w16du:dateUtc="2025-08-15T07:28:00Z"/>
        </w:rPr>
      </w:pPr>
      <w:ins w:id="866" w:author="Raphael Malyankar" w:date="2025-08-15T00:21:00Z" w16du:dateUtc="2025-08-15T07:21:00Z">
        <w:r>
          <w:t xml:space="preserve">Product specifications must </w:t>
        </w:r>
      </w:ins>
      <w:ins w:id="867" w:author="Raphael Malyankar" w:date="2025-08-15T00:22:00Z" w16du:dateUtc="2025-08-15T07:22:00Z">
        <w:r>
          <w:t>require</w:t>
        </w:r>
      </w:ins>
      <w:ins w:id="868" w:author="Raphael Malyankar" w:date="2025-08-15T00:21:00Z" w16du:dateUtc="2025-08-15T07:21:00Z">
        <w:r>
          <w:t xml:space="preserve"> </w:t>
        </w:r>
      </w:ins>
      <w:ins w:id="869" w:author="Raphael Malyankar" w:date="2025-08-15T00:30:00Z" w16du:dateUtc="2025-08-15T07:30:00Z">
        <w:r w:rsidR="00A87532">
          <w:t xml:space="preserve">all </w:t>
        </w:r>
      </w:ins>
      <w:ins w:id="870" w:author="Raphael Malyankar" w:date="2025-08-15T00:21:00Z" w16du:dateUtc="2025-08-15T07:21:00Z">
        <w:r>
          <w:t xml:space="preserve">datasets </w:t>
        </w:r>
      </w:ins>
      <w:ins w:id="871" w:author="Raphael Malyankar" w:date="2025-08-15T00:22:00Z" w16du:dateUtc="2025-08-15T07:22:00Z">
        <w:r>
          <w:t xml:space="preserve">to </w:t>
        </w:r>
      </w:ins>
      <w:ins w:id="872" w:author="Raphael Malyankar" w:date="2025-08-15T00:21:00Z" w16du:dateUtc="2025-08-15T07:21:00Z">
        <w:r>
          <w:t>indicate the spatial reference system</w:t>
        </w:r>
      </w:ins>
      <w:ins w:id="873" w:author="Raphael Malyankar" w:date="2025-08-15T00:30:00Z" w16du:dateUtc="2025-08-15T07:30:00Z">
        <w:r w:rsidR="00A87532">
          <w:t xml:space="preserve"> for coordinates</w:t>
        </w:r>
      </w:ins>
      <w:ins w:id="874" w:author="Raphael Malyankar" w:date="2025-08-15T00:22:00Z" w16du:dateUtc="2025-08-15T07:22:00Z">
        <w:r>
          <w:t xml:space="preserve">. </w:t>
        </w:r>
      </w:ins>
      <w:ins w:id="875" w:author="Raphael Malyankar" w:date="2025-08-15T00:25:00Z" w16du:dateUtc="2025-08-15T07:25:00Z">
        <w:r>
          <w:t>The c</w:t>
        </w:r>
      </w:ins>
      <w:ins w:id="876" w:author="Raphael Malyankar" w:date="2025-08-15T00:23:00Z" w16du:dateUtc="2025-08-15T07:23:00Z">
        <w:r>
          <w:t>urrent</w:t>
        </w:r>
      </w:ins>
      <w:ins w:id="877" w:author="Raphael Malyankar" w:date="2025-08-15T00:25:00Z" w16du:dateUtc="2025-08-15T07:25:00Z">
        <w:r>
          <w:t xml:space="preserve">ly </w:t>
        </w:r>
      </w:ins>
      <w:ins w:id="878" w:author="Raphael Malyankar" w:date="2025-08-15T00:30:00Z" w16du:dateUtc="2025-08-15T07:30:00Z">
        <w:r w:rsidR="00A87532">
          <w:t>agreed</w:t>
        </w:r>
      </w:ins>
      <w:ins w:id="879" w:author="Raphael Malyankar" w:date="2025-08-15T00:25:00Z" w16du:dateUtc="2025-08-15T07:25:00Z">
        <w:r>
          <w:t xml:space="preserve"> </w:t>
        </w:r>
      </w:ins>
      <w:ins w:id="880" w:author="Raphael Malyankar" w:date="2025-08-15T00:30:00Z" w16du:dateUtc="2025-08-15T07:30:00Z">
        <w:r w:rsidR="00A87532">
          <w:t>convention</w:t>
        </w:r>
      </w:ins>
      <w:ins w:id="881" w:author="Raphael Malyankar" w:date="2025-08-15T00:23:00Z" w16du:dateUtc="2025-08-15T07:23:00Z">
        <w:r>
          <w:t xml:space="preserve"> in the S-100 WG and NIPWG </w:t>
        </w:r>
      </w:ins>
      <w:ins w:id="882" w:author="Raphael Malyankar" w:date="2025-08-15T00:25:00Z" w16du:dateUtc="2025-08-15T07:25:00Z">
        <w:r>
          <w:t xml:space="preserve">consists of including </w:t>
        </w:r>
      </w:ins>
      <w:ins w:id="883" w:author="Raphael Malyankar" w:date="2025-08-15T00:26:00Z" w16du:dateUtc="2025-08-15T07:26:00Z">
        <w:r>
          <w:t xml:space="preserve">the GML attribute srsName in </w:t>
        </w:r>
        <w:r w:rsidR="00A87532">
          <w:t>every spatial primitive in t</w:t>
        </w:r>
      </w:ins>
      <w:ins w:id="884" w:author="Raphael Malyankar" w:date="2025-08-15T00:27:00Z" w16du:dateUtc="2025-08-15T07:27:00Z">
        <w:r w:rsidR="00A87532">
          <w:t xml:space="preserve">he dataset and indicating the spatial reference system by means of the “long form” EPSG </w:t>
        </w:r>
      </w:ins>
      <w:ins w:id="885" w:author="Raphael Malyankar" w:date="2025-08-15T00:28:00Z" w16du:dateUtc="2025-08-15T07:28:00Z">
        <w:r w:rsidR="00A87532">
          <w:t>URL:</w:t>
        </w:r>
      </w:ins>
    </w:p>
    <w:p w14:paraId="1C4A3703" w14:textId="10FF0C3C" w:rsidR="00A87532" w:rsidRDefault="00A87532" w:rsidP="00012BC4">
      <w:pPr>
        <w:rPr>
          <w:ins w:id="886" w:author="Raphael Malyankar" w:date="2025-08-15T00:28:00Z" w16du:dateUtc="2025-08-15T07:28:00Z"/>
        </w:rPr>
      </w:pPr>
      <w:ins w:id="887" w:author="Raphael Malyankar" w:date="2025-08-15T00:28:00Z" w16du:dateUtc="2025-08-15T07:28:00Z">
        <w:r w:rsidRPr="00A87532">
          <w:t>srsName="http://www.opengis.net/def/crs/EPSG/0/4326"</w:t>
        </w:r>
      </w:ins>
    </w:p>
    <w:p w14:paraId="5284236F" w14:textId="5DD47693" w:rsidR="00A87532" w:rsidRDefault="00A87532" w:rsidP="00012BC4">
      <w:pPr>
        <w:rPr>
          <w:ins w:id="888" w:author="Raphael Malyankar" w:date="2025-08-15T03:42:00Z" w16du:dateUtc="2025-08-15T10:42:00Z"/>
        </w:rPr>
      </w:pPr>
      <w:ins w:id="889" w:author="Raphael Malyankar" w:date="2025-08-15T00:30:00Z" w16du:dateUtc="2025-08-15T07:30:00Z">
        <w:r>
          <w:t xml:space="preserve">The GML specification </w:t>
        </w:r>
      </w:ins>
      <w:ins w:id="890" w:author="Raphael Malyankar" w:date="2025-08-15T00:31:00Z" w16du:dateUtc="2025-08-15T07:31:00Z">
        <w:r>
          <w:t>however allows</w:t>
        </w:r>
      </w:ins>
      <w:ins w:id="891" w:author="Raphael Malyankar" w:date="2025-08-15T00:34:00Z" w16du:dateUtc="2025-08-15T07:34:00Z">
        <w:r w:rsidR="00F2264C">
          <w:t xml:space="preserve"> </w:t>
        </w:r>
      </w:ins>
      <w:ins w:id="892" w:author="Raphael Malyankar" w:date="2025-08-15T00:35:00Z" w16du:dateUtc="2025-08-15T07:35:00Z">
        <w:r w:rsidR="00F2264C">
          <w:t>spatial reference system properties to be inherited</w:t>
        </w:r>
      </w:ins>
      <w:ins w:id="893" w:author="Raphael Malyankar" w:date="2025-08-15T00:36:00Z" w16du:dateUtc="2025-08-15T07:36:00Z">
        <w:r w:rsidR="00F2264C">
          <w:t xml:space="preserve"> by feature properties or members of a f</w:t>
        </w:r>
      </w:ins>
      <w:ins w:id="894" w:author="Raphael Malyankar" w:date="2025-08-15T00:37:00Z" w16du:dateUtc="2025-08-15T07:37:00Z">
        <w:r w:rsidR="00F2264C">
          <w:t xml:space="preserve">eature collection to any depth, so the agreed convention may in the future be relaxed to allow </w:t>
        </w:r>
      </w:ins>
      <w:ins w:id="895" w:author="Raphael Malyankar" w:date="2025-08-15T00:38:00Z" w16du:dateUtc="2025-08-15T07:38:00Z">
        <w:r w:rsidR="00F2264C">
          <w:t>srsName to be indicated only at the top level. Product Specification developers should monitor developments in this regard in the S-</w:t>
        </w:r>
      </w:ins>
      <w:ins w:id="896" w:author="Raphael Malyankar" w:date="2025-08-15T00:39:00Z" w16du:dateUtc="2025-08-15T07:39:00Z">
        <w:r w:rsidR="00F2264C">
          <w:t xml:space="preserve">100WG, NIPWG, and the S-100 standard itself. (or the published version of S-97). In any event, the </w:t>
        </w:r>
      </w:ins>
      <w:ins w:id="897" w:author="Raphael Malyankar" w:date="2025-08-15T00:40:00Z" w16du:dateUtc="2025-08-15T07:40:00Z">
        <w:r w:rsidR="00F2264C">
          <w:t xml:space="preserve">requirement for </w:t>
        </w:r>
      </w:ins>
      <w:ins w:id="898" w:author="Raphael Malyankar" w:date="2025-08-15T00:39:00Z" w16du:dateUtc="2025-08-15T07:39:00Z">
        <w:r w:rsidR="00F2264C">
          <w:t xml:space="preserve">srsName </w:t>
        </w:r>
      </w:ins>
      <w:ins w:id="899" w:author="Raphael Malyankar" w:date="2025-08-15T00:40:00Z" w16du:dateUtc="2025-08-15T07:40:00Z">
        <w:r w:rsidR="00F2264C">
          <w:t>to</w:t>
        </w:r>
      </w:ins>
      <w:ins w:id="900" w:author="Raphael Malyankar" w:date="2025-08-15T00:39:00Z" w16du:dateUtc="2025-08-15T07:39:00Z">
        <w:r w:rsidR="00F2264C">
          <w:t xml:space="preserve"> be indicated in </w:t>
        </w:r>
      </w:ins>
      <w:ins w:id="901" w:author="Raphael Malyankar" w:date="2025-08-15T00:40:00Z" w16du:dateUtc="2025-08-15T07:40:00Z">
        <w:r w:rsidR="00F2264C">
          <w:t>every dataset is likely to persist whatever form that indication takes.</w:t>
        </w:r>
      </w:ins>
    </w:p>
    <w:p w14:paraId="69087633" w14:textId="2EAFA8CD" w:rsidR="00301226" w:rsidRDefault="00301226" w:rsidP="00136C7C">
      <w:pPr>
        <w:pStyle w:val="HeadingA5"/>
        <w:rPr>
          <w:ins w:id="902" w:author="Raphael Malyankar" w:date="2025-08-15T03:42:00Z" w16du:dateUtc="2025-08-15T10:42:00Z"/>
        </w:rPr>
      </w:pPr>
      <w:ins w:id="903" w:author="Raphael Malyankar" w:date="2025-08-15T03:42:00Z" w16du:dateUtc="2025-08-15T10:42:00Z">
        <w:r>
          <w:t>Coordinate order</w:t>
        </w:r>
      </w:ins>
    </w:p>
    <w:p w14:paraId="5C4B7E44" w14:textId="16A4CBAF" w:rsidR="00301226" w:rsidRDefault="00301226" w:rsidP="00301226">
      <w:pPr>
        <w:rPr>
          <w:ins w:id="904" w:author="Raphael Malyankar" w:date="2025-08-15T03:47:00Z" w16du:dateUtc="2025-08-15T10:47:00Z"/>
        </w:rPr>
      </w:pPr>
      <w:ins w:id="905" w:author="Raphael Malyankar" w:date="2025-08-15T03:42:00Z" w16du:dateUtc="2025-08-15T10:42:00Z">
        <w:r>
          <w:t>Coor</w:t>
        </w:r>
      </w:ins>
      <w:ins w:id="906" w:author="Raphael Malyankar" w:date="2025-08-15T03:43:00Z" w16du:dateUtc="2025-08-15T10:43:00Z">
        <w:r>
          <w:t>dinate order should be explicitly indicated in the product specification and should be compatible with the axi</w:t>
        </w:r>
      </w:ins>
      <w:ins w:id="907" w:author="Raphael Malyankar" w:date="2025-08-15T03:44:00Z" w16du:dateUtc="2025-08-15T10:44:00Z">
        <w:r>
          <w:t>s order in the CRS definition.</w:t>
        </w:r>
      </w:ins>
      <w:ins w:id="908" w:author="Raphael Malyankar" w:date="2025-08-15T03:45:00Z" w16du:dateUtc="2025-08-15T10:45:00Z">
        <w:r>
          <w:t xml:space="preserve"> Suggested language: “</w:t>
        </w:r>
        <w:r>
          <w:t>Coordinate order is per CRS, which as an example for EPSG</w:t>
        </w:r>
      </w:ins>
      <w:ins w:id="909" w:author="Raphael Malyankar" w:date="2025-08-15T03:46:00Z" w16du:dateUtc="2025-08-15T10:46:00Z">
        <w:r w:rsidR="00B21E99">
          <w:t xml:space="preserve"> </w:t>
        </w:r>
      </w:ins>
      <w:ins w:id="910" w:author="Raphael Malyankar" w:date="2025-08-15T03:45:00Z" w16du:dateUtc="2025-08-15T10:45:00Z">
        <w:r>
          <w:t>4326 is always latitude followed by longitude</w:t>
        </w:r>
        <w:r>
          <w:t>”.</w:t>
        </w:r>
      </w:ins>
    </w:p>
    <w:p w14:paraId="6726A73B" w14:textId="0D082884" w:rsidR="00F12348" w:rsidRDefault="00F12348" w:rsidP="00136C7C">
      <w:pPr>
        <w:pStyle w:val="HeadingA5"/>
        <w:rPr>
          <w:ins w:id="911" w:author="Raphael Malyankar" w:date="2025-08-15T03:47:00Z" w16du:dateUtc="2025-08-15T10:47:00Z"/>
        </w:rPr>
      </w:pPr>
      <w:ins w:id="912" w:author="Raphael Malyankar" w:date="2025-08-15T03:47:00Z" w16du:dateUtc="2025-08-15T10:47:00Z">
        <w:r>
          <w:t xml:space="preserve">Encoding for spatial </w:t>
        </w:r>
      </w:ins>
      <w:ins w:id="913" w:author="Raphael Malyankar" w:date="2025-08-15T03:48:00Z" w16du:dateUtc="2025-08-15T10:48:00Z">
        <w:r>
          <w:t>primitives</w:t>
        </w:r>
      </w:ins>
    </w:p>
    <w:p w14:paraId="381F5F04" w14:textId="1747A7F5" w:rsidR="00F12348" w:rsidRDefault="00F12348" w:rsidP="00301226">
      <w:pPr>
        <w:rPr>
          <w:ins w:id="914" w:author="Raphael Malyankar" w:date="2025-08-15T03:49:00Z" w16du:dateUtc="2025-08-15T10:49:00Z"/>
        </w:rPr>
      </w:pPr>
      <w:ins w:id="915" w:author="Raphael Malyankar" w:date="2025-08-15T03:48:00Z" w16du:dateUtc="2025-08-15T10:48:00Z">
        <w:r>
          <w:t xml:space="preserve">The </w:t>
        </w:r>
      </w:ins>
      <w:ins w:id="916" w:author="Raphael Malyankar" w:date="2025-08-15T03:49:00Z" w16du:dateUtc="2025-08-15T10:49:00Z">
        <w:r>
          <w:t>&lt;</w:t>
        </w:r>
      </w:ins>
      <w:ins w:id="917" w:author="Raphael Malyankar" w:date="2025-08-15T03:48:00Z" w16du:dateUtc="2025-08-15T10:48:00Z">
        <w:r>
          <w:t>posList</w:t>
        </w:r>
      </w:ins>
      <w:ins w:id="918" w:author="Raphael Malyankar" w:date="2025-08-15T03:49:00Z" w16du:dateUtc="2025-08-15T10:49:00Z">
        <w:r>
          <w:t>&gt;</w:t>
        </w:r>
      </w:ins>
      <w:ins w:id="919" w:author="Raphael Malyankar" w:date="2025-08-15T03:48:00Z" w16du:dateUtc="2025-08-15T10:48:00Z">
        <w:r>
          <w:t xml:space="preserve"> tag </w:t>
        </w:r>
      </w:ins>
      <w:ins w:id="920" w:author="Raphael Malyankar" w:date="2025-08-15T03:58:00Z" w16du:dateUtc="2025-08-15T10:58:00Z">
        <w:r w:rsidR="0093643B">
          <w:t xml:space="preserve">or successive </w:t>
        </w:r>
      </w:ins>
      <w:ins w:id="921" w:author="Raphael Malyankar" w:date="2025-08-15T03:49:00Z" w16du:dateUtc="2025-08-15T10:49:00Z">
        <w:r>
          <w:t>&lt;pos&gt; tags</w:t>
        </w:r>
      </w:ins>
      <w:ins w:id="922" w:author="Raphael Malyankar" w:date="2025-08-15T03:58:00Z" w16du:dateUtc="2025-08-15T10:58:00Z">
        <w:r w:rsidR="0093643B">
          <w:t xml:space="preserve"> in the same block should be </w:t>
        </w:r>
      </w:ins>
      <w:ins w:id="923" w:author="Raphael Malyankar" w:date="2025-08-15T03:59:00Z" w16du:dateUtc="2025-08-15T10:59:00Z">
        <w:r w:rsidR="0093643B">
          <w:t>recommended</w:t>
        </w:r>
      </w:ins>
      <w:ins w:id="924" w:author="Raphael Malyankar" w:date="2025-08-15T03:49:00Z" w16du:dateUtc="2025-08-15T10:49:00Z">
        <w:r>
          <w:t>. In other words:</w:t>
        </w:r>
      </w:ins>
    </w:p>
    <w:p w14:paraId="5F739EF3" w14:textId="798E33DE" w:rsidR="00F12348" w:rsidRPr="00136C7C" w:rsidRDefault="00F12348" w:rsidP="00301226">
      <w:pPr>
        <w:rPr>
          <w:ins w:id="925" w:author="Raphael Malyankar" w:date="2025-08-15T03:51:00Z" w16du:dateUtc="2025-08-15T10:51:00Z"/>
          <w:rFonts w:ascii="Courier New" w:hAnsi="Courier New" w:cs="Courier New"/>
        </w:rPr>
      </w:pPr>
      <w:ins w:id="926" w:author="Raphael Malyankar" w:date="2025-08-15T03:49:00Z" w16du:dateUtc="2025-08-15T10:49:00Z">
        <w:r w:rsidRPr="00136C7C">
          <w:rPr>
            <w:rFonts w:ascii="Courier New" w:hAnsi="Courier New" w:cs="Courier New"/>
          </w:rPr>
          <w:t>&lt;pos</w:t>
        </w:r>
      </w:ins>
      <w:ins w:id="927" w:author="Raphael Malyankar" w:date="2025-08-15T03:50:00Z" w16du:dateUtc="2025-08-15T10:50:00Z">
        <w:r w:rsidRPr="00136C7C">
          <w:rPr>
            <w:rFonts w:ascii="Courier New" w:hAnsi="Courier New" w:cs="Courier New"/>
          </w:rPr>
          <w:t>List&gt;1.0 1.0 2.0 2.0 3.0 3.0</w:t>
        </w:r>
      </w:ins>
      <w:ins w:id="928" w:author="Raphael Malyankar" w:date="2025-08-15T04:01:00Z" w16du:dateUtc="2025-08-15T11:01:00Z">
        <w:r w:rsidR="0093643B">
          <w:rPr>
            <w:rFonts w:ascii="Courier New" w:hAnsi="Courier New" w:cs="Courier New"/>
          </w:rPr>
          <w:t xml:space="preserve"> 4.0 4.0</w:t>
        </w:r>
      </w:ins>
      <w:ins w:id="929" w:author="Raphael Malyankar" w:date="2025-08-15T03:50:00Z" w16du:dateUtc="2025-08-15T10:50:00Z">
        <w:r w:rsidRPr="00136C7C">
          <w:rPr>
            <w:rFonts w:ascii="Courier New" w:hAnsi="Courier New" w:cs="Courier New"/>
          </w:rPr>
          <w:t>&lt;/posList&gt;</w:t>
        </w:r>
      </w:ins>
    </w:p>
    <w:p w14:paraId="545D41E3" w14:textId="4729D984" w:rsidR="00F12348" w:rsidRDefault="0093643B" w:rsidP="00301226">
      <w:pPr>
        <w:rPr>
          <w:ins w:id="930" w:author="Raphael Malyankar" w:date="2025-08-15T03:51:00Z" w16du:dateUtc="2025-08-15T10:51:00Z"/>
        </w:rPr>
      </w:pPr>
      <w:ins w:id="931" w:author="Raphael Malyankar" w:date="2025-08-15T03:59:00Z" w16du:dateUtc="2025-08-15T10:59:00Z">
        <w:r>
          <w:t>or</w:t>
        </w:r>
      </w:ins>
    </w:p>
    <w:p w14:paraId="26D133C3" w14:textId="2C84AD6C" w:rsidR="00F12348" w:rsidRPr="0093643B" w:rsidRDefault="00F12348" w:rsidP="00301226">
      <w:pPr>
        <w:rPr>
          <w:ins w:id="932" w:author="Raphael Malyankar" w:date="2025-08-15T03:52:00Z" w16du:dateUtc="2025-08-15T10:52:00Z"/>
          <w:rFonts w:ascii="Courier New" w:hAnsi="Courier New" w:cs="Courier New"/>
        </w:rPr>
      </w:pPr>
      <w:bookmarkStart w:id="933" w:name="_Hlk206122863"/>
      <w:ins w:id="934" w:author="Raphael Malyankar" w:date="2025-08-15T03:50:00Z" w16du:dateUtc="2025-08-15T10:50:00Z">
        <w:r w:rsidRPr="0093643B">
          <w:rPr>
            <w:rFonts w:ascii="Courier New" w:hAnsi="Courier New" w:cs="Courier New"/>
          </w:rPr>
          <w:t>&lt;pos&gt;</w:t>
        </w:r>
      </w:ins>
      <w:ins w:id="935" w:author="Raphael Malyankar" w:date="2025-08-15T03:51:00Z" w16du:dateUtc="2025-08-15T10:51:00Z">
        <w:r w:rsidRPr="0093643B">
          <w:rPr>
            <w:rFonts w:ascii="Courier New" w:hAnsi="Courier New" w:cs="Courier New"/>
          </w:rPr>
          <w:t>1.0 1.0</w:t>
        </w:r>
      </w:ins>
      <w:ins w:id="936" w:author="Raphael Malyankar" w:date="2025-08-15T03:50:00Z" w16du:dateUtc="2025-08-15T10:50:00Z">
        <w:r w:rsidRPr="0093643B">
          <w:rPr>
            <w:rFonts w:ascii="Courier New" w:hAnsi="Courier New" w:cs="Courier New"/>
          </w:rPr>
          <w:t>&lt;/pos&gt;</w:t>
        </w:r>
      </w:ins>
      <w:ins w:id="937" w:author="Raphael Malyankar" w:date="2025-08-15T03:51:00Z" w16du:dateUtc="2025-08-15T10:51:00Z">
        <w:r w:rsidRPr="0093643B">
          <w:rPr>
            <w:rFonts w:ascii="Courier New" w:hAnsi="Courier New" w:cs="Courier New"/>
          </w:rPr>
          <w:t>&lt;pos&gt;2.0 2.0&lt;/pos&gt;</w:t>
        </w:r>
        <w:bookmarkEnd w:id="933"/>
        <w:r w:rsidRPr="0093643B">
          <w:rPr>
            <w:rFonts w:ascii="Courier New" w:hAnsi="Courier New" w:cs="Courier New"/>
          </w:rPr>
          <w:t>&lt;pos&gt;3.0 3.0&lt;/pos&gt;</w:t>
        </w:r>
      </w:ins>
      <w:ins w:id="938" w:author="Raphael Malyankar" w:date="2025-08-15T04:01:00Z" w16du:dateUtc="2025-08-15T11:01:00Z">
        <w:r w:rsidR="0093643B" w:rsidRPr="0093643B">
          <w:rPr>
            <w:rFonts w:ascii="Courier New" w:hAnsi="Courier New" w:cs="Courier New"/>
          </w:rPr>
          <w:t>&gt;&lt;pos&gt;</w:t>
        </w:r>
        <w:r w:rsidR="0093643B">
          <w:rPr>
            <w:rFonts w:ascii="Courier New" w:hAnsi="Courier New" w:cs="Courier New"/>
          </w:rPr>
          <w:t>4</w:t>
        </w:r>
        <w:r w:rsidR="0093643B" w:rsidRPr="0093643B">
          <w:rPr>
            <w:rFonts w:ascii="Courier New" w:hAnsi="Courier New" w:cs="Courier New"/>
          </w:rPr>
          <w:t xml:space="preserve">.0 </w:t>
        </w:r>
        <w:r w:rsidR="0093643B">
          <w:rPr>
            <w:rFonts w:ascii="Courier New" w:hAnsi="Courier New" w:cs="Courier New"/>
          </w:rPr>
          <w:t>4</w:t>
        </w:r>
        <w:r w:rsidR="0093643B" w:rsidRPr="0093643B">
          <w:rPr>
            <w:rFonts w:ascii="Courier New" w:hAnsi="Courier New" w:cs="Courier New"/>
          </w:rPr>
          <w:t>.0&lt;/pos&gt;</w:t>
        </w:r>
      </w:ins>
    </w:p>
    <w:p w14:paraId="14A152A4" w14:textId="25C335D9" w:rsidR="0093643B" w:rsidRDefault="0093643B" w:rsidP="00301226">
      <w:pPr>
        <w:rPr>
          <w:ins w:id="939" w:author="Raphael Malyankar" w:date="2025-08-15T03:59:00Z" w16du:dateUtc="2025-08-15T10:59:00Z"/>
        </w:rPr>
      </w:pPr>
      <w:ins w:id="940" w:author="Raphael Malyankar" w:date="2025-08-15T03:59:00Z" w16du:dateUtc="2025-08-15T10:59:00Z">
        <w:r>
          <w:t>are preferred over</w:t>
        </w:r>
      </w:ins>
    </w:p>
    <w:p w14:paraId="1642152F" w14:textId="180FB9B6" w:rsidR="0093643B" w:rsidRPr="00840E67" w:rsidRDefault="0093643B" w:rsidP="00840E67">
      <w:pPr>
        <w:spacing w:after="0"/>
        <w:rPr>
          <w:ins w:id="941" w:author="Raphael Malyankar" w:date="2025-08-15T04:00:00Z" w16du:dateUtc="2025-08-15T11:00:00Z"/>
          <w:rFonts w:ascii="Courier New" w:hAnsi="Courier New" w:cs="Courier New"/>
          <w:sz w:val="18"/>
          <w:szCs w:val="20"/>
        </w:rPr>
      </w:pPr>
      <w:ins w:id="942" w:author="Raphael Malyankar" w:date="2025-08-15T03:59:00Z" w16du:dateUtc="2025-08-15T10:59:00Z">
        <w:r w:rsidRPr="00840E67">
          <w:rPr>
            <w:rFonts w:ascii="Courier New" w:hAnsi="Courier New" w:cs="Courier New"/>
            <w:sz w:val="18"/>
            <w:szCs w:val="20"/>
          </w:rPr>
          <w:t>&lt;gm</w:t>
        </w:r>
      </w:ins>
      <w:ins w:id="943" w:author="Raphael Malyankar" w:date="2025-08-15T04:00:00Z" w16du:dateUtc="2025-08-15T11:00:00Z">
        <w:r w:rsidRPr="00840E67">
          <w:rPr>
            <w:rFonts w:ascii="Courier New" w:hAnsi="Courier New" w:cs="Courier New"/>
            <w:sz w:val="18"/>
            <w:szCs w:val="20"/>
          </w:rPr>
          <w:t>l:LineStringSegment&gt;</w:t>
        </w:r>
        <w:r w:rsidRPr="00840E67">
          <w:rPr>
            <w:rFonts w:ascii="Courier New" w:hAnsi="Courier New" w:cs="Courier New"/>
            <w:sz w:val="18"/>
            <w:szCs w:val="20"/>
          </w:rPr>
          <w:t>&lt;pos&gt;1.0 1.0&lt;/pos&gt;&lt;pos&gt;2.0 2.0&lt;/pos&gt;&lt;</w:t>
        </w:r>
        <w:r w:rsidRPr="00840E67">
          <w:rPr>
            <w:rFonts w:ascii="Courier New" w:hAnsi="Courier New" w:cs="Courier New"/>
            <w:sz w:val="18"/>
            <w:szCs w:val="20"/>
          </w:rPr>
          <w:t>/</w:t>
        </w:r>
        <w:r w:rsidRPr="00840E67">
          <w:rPr>
            <w:rFonts w:ascii="Courier New" w:hAnsi="Courier New" w:cs="Courier New"/>
            <w:sz w:val="18"/>
            <w:szCs w:val="20"/>
          </w:rPr>
          <w:t>gml:LineStringSegment&gt;</w:t>
        </w:r>
      </w:ins>
    </w:p>
    <w:p w14:paraId="09788EC7" w14:textId="632D6033" w:rsidR="0093643B" w:rsidRPr="00840E67" w:rsidRDefault="0093643B" w:rsidP="0093643B">
      <w:pPr>
        <w:rPr>
          <w:ins w:id="944" w:author="Raphael Malyankar" w:date="2025-08-15T04:00:00Z" w16du:dateUtc="2025-08-15T11:00:00Z"/>
          <w:rFonts w:ascii="Courier New" w:hAnsi="Courier New" w:cs="Courier New"/>
          <w:sz w:val="18"/>
          <w:szCs w:val="20"/>
        </w:rPr>
      </w:pPr>
      <w:ins w:id="945" w:author="Raphael Malyankar" w:date="2025-08-15T04:00:00Z" w16du:dateUtc="2025-08-15T11:00:00Z">
        <w:r w:rsidRPr="00840E67">
          <w:rPr>
            <w:rFonts w:ascii="Courier New" w:hAnsi="Courier New" w:cs="Courier New"/>
            <w:sz w:val="18"/>
            <w:szCs w:val="20"/>
          </w:rPr>
          <w:t>&lt;gml:LineStringSegment&gt;&lt;pos&gt;</w:t>
        </w:r>
      </w:ins>
      <w:ins w:id="946" w:author="Raphael Malyankar" w:date="2025-08-15T04:01:00Z" w16du:dateUtc="2025-08-15T11:01:00Z">
        <w:r w:rsidRPr="00840E67">
          <w:rPr>
            <w:rFonts w:ascii="Courier New" w:hAnsi="Courier New" w:cs="Courier New"/>
            <w:sz w:val="18"/>
            <w:szCs w:val="20"/>
          </w:rPr>
          <w:t>3</w:t>
        </w:r>
      </w:ins>
      <w:ins w:id="947" w:author="Raphael Malyankar" w:date="2025-08-15T04:00:00Z" w16du:dateUtc="2025-08-15T11:00:00Z">
        <w:r w:rsidRPr="00840E67">
          <w:rPr>
            <w:rFonts w:ascii="Courier New" w:hAnsi="Courier New" w:cs="Courier New"/>
            <w:sz w:val="18"/>
            <w:szCs w:val="20"/>
          </w:rPr>
          <w:t xml:space="preserve">.0 </w:t>
        </w:r>
      </w:ins>
      <w:ins w:id="948" w:author="Raphael Malyankar" w:date="2025-08-15T04:01:00Z" w16du:dateUtc="2025-08-15T11:01:00Z">
        <w:r w:rsidRPr="00840E67">
          <w:rPr>
            <w:rFonts w:ascii="Courier New" w:hAnsi="Courier New" w:cs="Courier New"/>
            <w:sz w:val="18"/>
            <w:szCs w:val="20"/>
          </w:rPr>
          <w:t>3</w:t>
        </w:r>
      </w:ins>
      <w:ins w:id="949" w:author="Raphael Malyankar" w:date="2025-08-15T04:00:00Z" w16du:dateUtc="2025-08-15T11:00:00Z">
        <w:r w:rsidRPr="00840E67">
          <w:rPr>
            <w:rFonts w:ascii="Courier New" w:hAnsi="Courier New" w:cs="Courier New"/>
            <w:sz w:val="18"/>
            <w:szCs w:val="20"/>
          </w:rPr>
          <w:t>.0&lt;/pos&gt;&lt;pos&gt;</w:t>
        </w:r>
      </w:ins>
      <w:ins w:id="950" w:author="Raphael Malyankar" w:date="2025-08-15T04:01:00Z" w16du:dateUtc="2025-08-15T11:01:00Z">
        <w:r w:rsidRPr="00840E67">
          <w:rPr>
            <w:rFonts w:ascii="Courier New" w:hAnsi="Courier New" w:cs="Courier New"/>
            <w:sz w:val="18"/>
            <w:szCs w:val="20"/>
          </w:rPr>
          <w:t>4</w:t>
        </w:r>
      </w:ins>
      <w:ins w:id="951" w:author="Raphael Malyankar" w:date="2025-08-15T04:00:00Z" w16du:dateUtc="2025-08-15T11:00:00Z">
        <w:r w:rsidRPr="00840E67">
          <w:rPr>
            <w:rFonts w:ascii="Courier New" w:hAnsi="Courier New" w:cs="Courier New"/>
            <w:sz w:val="18"/>
            <w:szCs w:val="20"/>
          </w:rPr>
          <w:t xml:space="preserve">.0 </w:t>
        </w:r>
      </w:ins>
      <w:ins w:id="952" w:author="Raphael Malyankar" w:date="2025-08-15T04:02:00Z" w16du:dateUtc="2025-08-15T11:02:00Z">
        <w:r w:rsidRPr="00840E67">
          <w:rPr>
            <w:rFonts w:ascii="Courier New" w:hAnsi="Courier New" w:cs="Courier New"/>
            <w:sz w:val="18"/>
            <w:szCs w:val="20"/>
          </w:rPr>
          <w:t>4</w:t>
        </w:r>
      </w:ins>
      <w:ins w:id="953" w:author="Raphael Malyankar" w:date="2025-08-15T04:00:00Z" w16du:dateUtc="2025-08-15T11:00:00Z">
        <w:r w:rsidRPr="00840E67">
          <w:rPr>
            <w:rFonts w:ascii="Courier New" w:hAnsi="Courier New" w:cs="Courier New"/>
            <w:sz w:val="18"/>
            <w:szCs w:val="20"/>
          </w:rPr>
          <w:t>.0&lt;/pos&gt;&lt;/gml:LineStringSegment&gt;</w:t>
        </w:r>
      </w:ins>
    </w:p>
    <w:p w14:paraId="293A98F9" w14:textId="77777777" w:rsidR="0093643B" w:rsidRDefault="0093643B" w:rsidP="00301226">
      <w:pPr>
        <w:rPr>
          <w:ins w:id="954" w:author="Raphael Malyankar" w:date="2025-08-15T03:59:00Z" w16du:dateUtc="2025-08-15T10:59:00Z"/>
        </w:rPr>
      </w:pPr>
    </w:p>
    <w:p w14:paraId="1E748247" w14:textId="252196C2" w:rsidR="00136C7C" w:rsidRDefault="00F12348" w:rsidP="00301226">
      <w:pPr>
        <w:rPr>
          <w:ins w:id="955" w:author="Raphael Malyankar" w:date="2025-08-15T03:54:00Z" w16du:dateUtc="2025-08-15T10:54:00Z"/>
        </w:rPr>
      </w:pPr>
      <w:ins w:id="956" w:author="Raphael Malyankar" w:date="2025-08-15T03:52:00Z" w16du:dateUtc="2025-08-15T10:52:00Z">
        <w:r>
          <w:t>In general where the S-100 GML profile allows multiple ways of encoding the same</w:t>
        </w:r>
      </w:ins>
      <w:ins w:id="957" w:author="Raphael Malyankar" w:date="2025-08-15T03:53:00Z" w16du:dateUtc="2025-08-15T10:53:00Z">
        <w:r>
          <w:t xml:space="preserve"> type of spatial primitive, one way should be recommended.</w:t>
        </w:r>
      </w:ins>
    </w:p>
    <w:p w14:paraId="24B81872" w14:textId="2A9D27D6" w:rsidR="00136C7C" w:rsidRDefault="00F12348" w:rsidP="00301226">
      <w:pPr>
        <w:rPr>
          <w:ins w:id="958" w:author="Raphael Malyankar" w:date="2025-08-15T03:45:00Z" w16du:dateUtc="2025-08-15T10:45:00Z"/>
        </w:rPr>
      </w:pPr>
      <w:ins w:id="959" w:author="Raphael Malyankar" w:date="2025-08-15T03:53:00Z" w16du:dateUtc="2025-08-15T10:53:00Z">
        <w:r>
          <w:t>The S-100 GML profile already excludes many of GML’s possible variations</w:t>
        </w:r>
        <w:r w:rsidR="00136C7C">
          <w:t xml:space="preserve"> (for example, the </w:t>
        </w:r>
      </w:ins>
      <w:ins w:id="960" w:author="Raphael Malyankar" w:date="2025-08-15T03:54:00Z" w16du:dateUtc="2025-08-15T10:54:00Z">
        <w:r w:rsidR="00136C7C" w:rsidRPr="00136C7C">
          <w:rPr>
            <w:rFonts w:ascii="Courier New" w:hAnsi="Courier New" w:cs="Courier New"/>
          </w:rPr>
          <w:t>&lt;coordinates&gt;</w:t>
        </w:r>
        <w:r w:rsidR="00136C7C">
          <w:t xml:space="preserve"> tag is excluded from the S-100 GML profile) – such exclusions need not be explicitly excluded again </w:t>
        </w:r>
      </w:ins>
      <w:ins w:id="961" w:author="Raphael Malyankar" w:date="2025-08-15T03:55:00Z" w16du:dateUtc="2025-08-15T10:55:00Z">
        <w:r w:rsidR="00136C7C">
          <w:t>with</w:t>
        </w:r>
      </w:ins>
      <w:ins w:id="962" w:author="Raphael Malyankar" w:date="2025-08-15T03:54:00Z" w16du:dateUtc="2025-08-15T10:54:00Z">
        <w:r w:rsidR="00136C7C">
          <w:t xml:space="preserve">in the Product </w:t>
        </w:r>
      </w:ins>
      <w:ins w:id="963" w:author="Raphael Malyankar" w:date="2025-08-15T03:55:00Z" w16du:dateUtc="2025-08-15T10:55:00Z">
        <w:r w:rsidR="00136C7C">
          <w:t xml:space="preserve">Specification. Instead a caution to implementers to </w:t>
        </w:r>
      </w:ins>
      <w:ins w:id="964" w:author="Raphael Malyankar" w:date="2025-08-15T03:56:00Z" w16du:dateUtc="2025-08-15T10:56:00Z">
        <w:r w:rsidR="00136C7C">
          <w:t>ensure that they are using the S-100 GML profile and not the standard GML schemas should be included</w:t>
        </w:r>
      </w:ins>
      <w:ins w:id="965" w:author="Raphael Malyankar" w:date="2025-08-15T03:57:00Z" w16du:dateUtc="2025-08-15T10:57:00Z">
        <w:r w:rsidR="00136C7C">
          <w:t xml:space="preserve"> in the Product Specification.</w:t>
        </w:r>
      </w:ins>
    </w:p>
    <w:p w14:paraId="10639375" w14:textId="77777777" w:rsidR="00301226" w:rsidRPr="00012BC4" w:rsidRDefault="00301226" w:rsidP="00012BC4"/>
    <w:p w14:paraId="13A4C5BA" w14:textId="77777777" w:rsidR="00FA1108" w:rsidRPr="00616E11" w:rsidRDefault="00000000" w:rsidP="000E765E">
      <w:pPr>
        <w:pStyle w:val="HeadingA4"/>
      </w:pPr>
      <w:bookmarkStart w:id="966" w:name="_Toc502540941"/>
      <w:r w:rsidRPr="00616E11">
        <w:t>HDF5</w:t>
      </w:r>
      <w:bookmarkEnd w:id="966"/>
    </w:p>
    <w:p w14:paraId="33422A0B" w14:textId="77777777" w:rsidR="00FA1108" w:rsidRPr="00616E11" w:rsidRDefault="00000000">
      <w:pPr>
        <w:rPr>
          <w:lang w:eastAsia="ja-JP"/>
        </w:rPr>
      </w:pPr>
      <w:r w:rsidRPr="00616E11">
        <w:rPr>
          <w:lang w:eastAsia="ja-JP"/>
        </w:rPr>
        <w:t>The Hierarchical Data Format 5 (HDF5) HDF has been developed by The HDF Group as a file format for the transfer of data that is used for imagery and gridded data. HDF5 is particularly good at dealing with data where complexity and scalability are important. Data of virtually any type or size can be stored in HDF5, including complex data structures and data types. Figure A-6-3 below depicts the structure of a typical HDF5 file.</w:t>
      </w:r>
    </w:p>
    <w:p w14:paraId="0C53A7B0" w14:textId="77777777" w:rsidR="00FA1108" w:rsidRPr="00616E11" w:rsidRDefault="00000000">
      <w:pPr>
        <w:rPr>
          <w:lang w:eastAsia="ja-JP"/>
        </w:rPr>
      </w:pPr>
      <w:r w:rsidRPr="00616E11">
        <w:rPr>
          <w:lang w:eastAsia="ja-JP"/>
        </w:rPr>
        <w:t>S-100 Part 10c specifies a profile of HDF5 that is adopted for S-100.  It specifies how to use HDF5 in a way that is compliant with the GFM and how to consistently specify the data formats for the types of coverages and point sets supported by S-100.</w:t>
      </w:r>
    </w:p>
    <w:p w14:paraId="0054CD8E" w14:textId="77777777" w:rsidR="00FA1108" w:rsidRPr="00616E11" w:rsidRDefault="00000000">
      <w:pPr>
        <w:keepNext/>
        <w:jc w:val="center"/>
      </w:pPr>
      <w:r w:rsidRPr="000353AC">
        <w:rPr>
          <w:noProof/>
        </w:rPr>
        <w:drawing>
          <wp:inline distT="0" distB="0" distL="0" distR="0" wp14:anchorId="3CEB5CD3" wp14:editId="2C54D116">
            <wp:extent cx="5943600" cy="3572510"/>
            <wp:effectExtent l="0" t="0" r="0" b="0"/>
            <wp:docPr id="1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4"/>
                    <pic:cNvPicPr>
                      <a:picLocks noChangeAspect="1" noChangeArrowheads="1"/>
                    </pic:cNvPicPr>
                  </pic:nvPicPr>
                  <pic:blipFill>
                    <a:blip r:embed="rId29"/>
                    <a:stretch>
                      <a:fillRect/>
                    </a:stretch>
                  </pic:blipFill>
                  <pic:spPr bwMode="auto">
                    <a:xfrm>
                      <a:off x="0" y="0"/>
                      <a:ext cx="5943600" cy="3572510"/>
                    </a:xfrm>
                    <a:prstGeom prst="rect">
                      <a:avLst/>
                    </a:prstGeom>
                    <a:noFill/>
                  </pic:spPr>
                </pic:pic>
              </a:graphicData>
            </a:graphic>
          </wp:inline>
        </w:drawing>
      </w:r>
    </w:p>
    <w:p w14:paraId="505E600E" w14:textId="77777777" w:rsidR="00FA1108" w:rsidRPr="00616E11" w:rsidRDefault="00000000">
      <w:pPr>
        <w:pStyle w:val="Caption"/>
        <w:rPr>
          <w:lang w:val="en-GB"/>
        </w:rPr>
      </w:pPr>
      <w:r w:rsidRPr="00616E11">
        <w:rPr>
          <w:lang w:val="en-GB"/>
        </w:rPr>
        <w:t xml:space="preserve">Figure A-6-3 –  Image showing (left side) the structure of the file and (right side) the two-dimensional compound array of values for regularly gridded data </w:t>
      </w:r>
    </w:p>
    <w:p w14:paraId="4F97DE04" w14:textId="77777777" w:rsidR="00FA1108" w:rsidRPr="00616E11" w:rsidRDefault="00000000" w:rsidP="009931F5">
      <w:pPr>
        <w:pStyle w:val="HeadingA4"/>
      </w:pPr>
      <w:bookmarkStart w:id="967" w:name="_Toc502540942"/>
      <w:r w:rsidRPr="00616E11">
        <w:t>Other encodings and encoding profiles</w:t>
      </w:r>
      <w:bookmarkEnd w:id="967"/>
    </w:p>
    <w:p w14:paraId="102D1B05" w14:textId="77777777" w:rsidR="00FA1108" w:rsidRPr="00616E11" w:rsidRDefault="00000000">
      <w:r w:rsidRPr="00616E11">
        <w:rPr>
          <w:lang w:eastAsia="ja-JP"/>
        </w:rPr>
        <w:t xml:space="preserve">When the encodings in S-100 as profiled </w:t>
      </w:r>
      <w:r w:rsidRPr="00616E11">
        <w:t xml:space="preserve">are not sufficient for the intended use of a Product Specification, a different encoding may be specified within the Product Specification itself. If an encoding that is not part of </w:t>
      </w:r>
      <w:r w:rsidRPr="00616E11">
        <w:lastRenderedPageBreak/>
        <w:t xml:space="preserve">S-100 is used, then sufficient detail should be given to permit implementers an easy understanding of the chosen encoding. </w:t>
      </w:r>
    </w:p>
    <w:p w14:paraId="2D7240F2" w14:textId="77777777" w:rsidR="00FA1108" w:rsidRPr="00616E11" w:rsidRDefault="00000000">
      <w:r w:rsidRPr="00616E11">
        <w:t>NOTE: If a non S-100-based encoding is chosen, then systems that support S-100 may not be able to handle data products that utilize this encoding (for example, ECDIS). An alternative is to request additional encoding profiles be added to S-100, which can then be added to systems that comply with S-100.</w:t>
      </w:r>
    </w:p>
    <w:p w14:paraId="13324B40" w14:textId="0072D363" w:rsidR="00FA1108" w:rsidRPr="00616E11" w:rsidRDefault="00000000">
      <w:r w:rsidRPr="00616E11">
        <w:t xml:space="preserve">If a non S-100 encoding is used, then the metadata must be correctly encoded to indicate that the Product Specification contains the encoding format for the data product. This is done using the </w:t>
      </w:r>
      <w:ins w:id="968" w:author="Raphael Malyankar" w:date="2025-08-15T00:47:00Z" w16du:dateUtc="2025-08-15T07:47:00Z">
        <w:r w:rsidR="00A85A73" w:rsidRPr="00A85A73">
          <w:rPr>
            <w:i/>
            <w:iCs/>
          </w:rPr>
          <w:t>u</w:t>
        </w:r>
      </w:ins>
      <w:del w:id="969" w:author="Raphael Malyankar" w:date="2025-08-15T00:47:00Z" w16du:dateUtc="2025-08-15T07:47:00Z">
        <w:r w:rsidRPr="00A85A73" w:rsidDel="00A85A73">
          <w:rPr>
            <w:i/>
            <w:iCs/>
          </w:rPr>
          <w:delText>U</w:delText>
        </w:r>
      </w:del>
      <w:r w:rsidRPr="00A85A73">
        <w:rPr>
          <w:i/>
          <w:iCs/>
        </w:rPr>
        <w:t>ndefined</w:t>
      </w:r>
      <w:r w:rsidRPr="00616E11">
        <w:t xml:space="preserve"> value of the S100_DataFormat attribute in the discovery metadata of every compliant data product</w:t>
      </w:r>
      <w:ins w:id="970" w:author="Raphael Malyankar" w:date="2025-08-15T00:46:00Z" w16du:dateUtc="2025-08-15T07:46:00Z">
        <w:r w:rsidR="00A85A73">
          <w:t xml:space="preserve"> and setting compliancyCategory to an appropriate value</w:t>
        </w:r>
      </w:ins>
      <w:r w:rsidRPr="00616E11">
        <w:t xml:space="preserve">. See S-100 Part </w:t>
      </w:r>
      <w:ins w:id="971" w:author="Raphael Malyankar" w:date="2025-08-14T17:49:00Z" w16du:dateUtc="2025-08-15T00:49:00Z">
        <w:r w:rsidR="006D7321">
          <w:t>17</w:t>
        </w:r>
      </w:ins>
      <w:del w:id="972" w:author="Raphael Malyankar" w:date="2025-08-14T17:49:00Z" w16du:dateUtc="2025-08-15T00:49:00Z">
        <w:r w:rsidRPr="00616E11" w:rsidDel="006D7321">
          <w:delText>4a</w:delText>
        </w:r>
      </w:del>
      <w:r w:rsidRPr="00616E11">
        <w:t xml:space="preserve"> for further details.</w:t>
      </w:r>
    </w:p>
    <w:p w14:paraId="0B7D86BB" w14:textId="77777777" w:rsidR="00FA1108" w:rsidRPr="00616E11" w:rsidRDefault="00000000" w:rsidP="009931F5">
      <w:pPr>
        <w:pStyle w:val="HeadingA3"/>
      </w:pPr>
      <w:bookmarkStart w:id="973" w:name="_Toc206156456"/>
      <w:r w:rsidRPr="00616E11">
        <w:t>Data content and structure</w:t>
      </w:r>
      <w:bookmarkEnd w:id="973"/>
    </w:p>
    <w:p w14:paraId="69A67B6A" w14:textId="77777777" w:rsidR="00FA1108" w:rsidRPr="00616E11" w:rsidRDefault="00000000">
      <w:r w:rsidRPr="00616E11">
        <w:t xml:space="preserve">This section describes the different type of data model elements that are used within a Product Specification. S-100 defines a variety of different elements, but it is up to the individual Specification to specify which elements are allowed to be used.  The following is an example of how a subset of elements would be defined within a Product Specification. </w:t>
      </w:r>
    </w:p>
    <w:p w14:paraId="32D9764A" w14:textId="77777777" w:rsidR="00FA1108" w:rsidRPr="00616E11" w:rsidRDefault="00000000">
      <w:pPr>
        <w:spacing w:after="60"/>
        <w:rPr>
          <w:i/>
        </w:rPr>
      </w:pPr>
      <w:r w:rsidRPr="00616E11">
        <w:rPr>
          <w:i/>
        </w:rPr>
        <w:t>Example:</w:t>
      </w:r>
    </w:p>
    <w:p w14:paraId="5B9BB41F" w14:textId="77777777" w:rsidR="00FA1108" w:rsidRPr="00616E11" w:rsidRDefault="00000000">
      <w:pPr>
        <w:spacing w:after="60"/>
        <w:rPr>
          <w:i/>
          <w:u w:val="single"/>
        </w:rPr>
      </w:pPr>
      <w:r w:rsidRPr="00616E11">
        <w:rPr>
          <w:i/>
          <w:u w:val="single"/>
        </w:rPr>
        <w:t>Feature Types</w:t>
      </w:r>
    </w:p>
    <w:p w14:paraId="7F59EEC9" w14:textId="77777777" w:rsidR="00FA1108" w:rsidRPr="00616E11" w:rsidRDefault="00000000">
      <w:pPr>
        <w:spacing w:after="60"/>
        <w:rPr>
          <w:i/>
        </w:rPr>
      </w:pPr>
      <w:r w:rsidRPr="00616E11">
        <w:rPr>
          <w:i/>
        </w:rPr>
        <w:t>&lt;The following clauses describe the different feature types that may be used in the Feature Catalogue.&gt;</w:t>
      </w:r>
    </w:p>
    <w:p w14:paraId="382A99F1" w14:textId="77777777" w:rsidR="00FA1108" w:rsidRPr="00616E11" w:rsidRDefault="00000000">
      <w:pPr>
        <w:spacing w:after="60"/>
        <w:rPr>
          <w:i/>
          <w:u w:val="single"/>
        </w:rPr>
      </w:pPr>
      <w:r w:rsidRPr="00616E11">
        <w:rPr>
          <w:i/>
          <w:u w:val="single"/>
        </w:rPr>
        <w:t>Geographic</w:t>
      </w:r>
    </w:p>
    <w:p w14:paraId="55609561" w14:textId="77777777" w:rsidR="00FA1108" w:rsidRPr="00616E11" w:rsidRDefault="00000000">
      <w:pPr>
        <w:spacing w:after="60"/>
        <w:rPr>
          <w:i/>
        </w:rPr>
      </w:pPr>
      <w:r w:rsidRPr="00616E11">
        <w:rPr>
          <w:i/>
        </w:rPr>
        <w:t>&lt;Geographic (geo) feature types form the principle content of the dataset and are fully defined by their associated attributes and information types.&gt;</w:t>
      </w:r>
    </w:p>
    <w:p w14:paraId="754F9A7A" w14:textId="77777777" w:rsidR="00FA1108" w:rsidRPr="00616E11" w:rsidRDefault="00000000">
      <w:pPr>
        <w:spacing w:after="60"/>
        <w:rPr>
          <w:i/>
          <w:u w:val="single"/>
        </w:rPr>
      </w:pPr>
      <w:r w:rsidRPr="00616E11">
        <w:rPr>
          <w:i/>
          <w:u w:val="single"/>
        </w:rPr>
        <w:t>Meta</w:t>
      </w:r>
    </w:p>
    <w:p w14:paraId="09E63E46" w14:textId="77777777" w:rsidR="00FA1108" w:rsidRPr="00616E11" w:rsidRDefault="00000000">
      <w:pPr>
        <w:spacing w:after="60"/>
        <w:rPr>
          <w:i/>
        </w:rPr>
      </w:pPr>
      <w:r w:rsidRPr="00616E11">
        <w:rPr>
          <w:i/>
        </w:rPr>
        <w:t>&lt;Meta features contain information about other features within a data set. Information defined by meta features override the default metadata values defined by the data set descriptive records. Meta features must be used to their maximum extent to reduce meta attribution on individual features.&gt;</w:t>
      </w:r>
    </w:p>
    <w:p w14:paraId="60EFB1F5" w14:textId="77777777" w:rsidR="00FA1108" w:rsidRPr="00616E11" w:rsidRDefault="00000000">
      <w:pPr>
        <w:keepNext/>
        <w:keepLines/>
        <w:spacing w:after="60"/>
        <w:rPr>
          <w:i/>
          <w:u w:val="single"/>
        </w:rPr>
      </w:pPr>
      <w:r w:rsidRPr="00616E11">
        <w:rPr>
          <w:i/>
          <w:u w:val="single"/>
        </w:rPr>
        <w:t>Feature Relationship</w:t>
      </w:r>
    </w:p>
    <w:p w14:paraId="668AFC7D" w14:textId="77777777" w:rsidR="00FA1108" w:rsidRPr="00616E11" w:rsidRDefault="00000000">
      <w:pPr>
        <w:spacing w:after="60"/>
        <w:rPr>
          <w:i/>
        </w:rPr>
      </w:pPr>
      <w:r w:rsidRPr="00616E11">
        <w:rPr>
          <w:i/>
        </w:rPr>
        <w:t>&lt;A feature relationship links instances of one feature type with instances of the same or a different feature type. There are three common types of feature relationship: Association, Aggregation and Composition. &gt;</w:t>
      </w:r>
    </w:p>
    <w:p w14:paraId="7D05243E" w14:textId="77777777" w:rsidR="00FA1108" w:rsidRPr="00616E11" w:rsidRDefault="00000000">
      <w:pPr>
        <w:spacing w:after="60"/>
        <w:rPr>
          <w:i/>
          <w:u w:val="single"/>
        </w:rPr>
      </w:pPr>
      <w:r w:rsidRPr="00616E11">
        <w:rPr>
          <w:i/>
          <w:u w:val="single"/>
        </w:rPr>
        <w:t>Information Types</w:t>
      </w:r>
    </w:p>
    <w:p w14:paraId="494C60C0" w14:textId="77777777" w:rsidR="00FA1108" w:rsidRPr="00616E11" w:rsidRDefault="00000000">
      <w:pPr>
        <w:rPr>
          <w:i/>
        </w:rPr>
      </w:pPr>
      <w:r w:rsidRPr="00616E11">
        <w:rPr>
          <w:i/>
        </w:rPr>
        <w:t>&lt;Information types are identifiable pieces of information in a dataset that can be shared between other features. They have attributes but have no relationship to any geometry; information types may reference other information types.&gt;</w:t>
      </w:r>
    </w:p>
    <w:p w14:paraId="122873E7" w14:textId="77777777" w:rsidR="00FA1108" w:rsidRPr="00616E11" w:rsidRDefault="00000000">
      <w:r w:rsidRPr="00616E11">
        <w:t>An additional option to describe the model elements included in a Product Specification is to group elements according to some logical scheme, and then describe those groupings. This method allows a combination of the type description and at the same time links it with the usage within the Specification. Figure A-6-4 below shows an example of this method, describing all information types in a specific Product Specification.</w:t>
      </w:r>
    </w:p>
    <w:p w14:paraId="34F329B4" w14:textId="77777777" w:rsidR="00FA1108" w:rsidRPr="00616E11" w:rsidRDefault="00000000">
      <w:pPr>
        <w:pStyle w:val="ListParagraph"/>
        <w:keepNext/>
        <w:ind w:left="357"/>
        <w:rPr>
          <w:lang w:val="en-GB"/>
        </w:rPr>
      </w:pPr>
      <w:r w:rsidRPr="000353AC">
        <w:rPr>
          <w:noProof/>
          <w:lang w:val="en-GB"/>
        </w:rPr>
        <w:lastRenderedPageBreak/>
        <w:drawing>
          <wp:inline distT="0" distB="0" distL="0" distR="0" wp14:anchorId="4CE608F1" wp14:editId="2FF1D820">
            <wp:extent cx="5737860" cy="3505200"/>
            <wp:effectExtent l="0" t="0" r="0" b="0"/>
            <wp:docPr id="1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8"/>
                    <pic:cNvPicPr>
                      <a:picLocks noChangeAspect="1" noChangeArrowheads="1"/>
                    </pic:cNvPicPr>
                  </pic:nvPicPr>
                  <pic:blipFill>
                    <a:blip r:embed="rId30"/>
                    <a:stretch>
                      <a:fillRect/>
                    </a:stretch>
                  </pic:blipFill>
                  <pic:spPr bwMode="auto">
                    <a:xfrm>
                      <a:off x="0" y="0"/>
                      <a:ext cx="5737860" cy="3505200"/>
                    </a:xfrm>
                    <a:prstGeom prst="rect">
                      <a:avLst/>
                    </a:prstGeom>
                    <a:solidFill>
                      <a:srgbClr val="FFFFFF"/>
                    </a:solidFill>
                  </pic:spPr>
                </pic:pic>
              </a:graphicData>
            </a:graphic>
          </wp:inline>
        </w:drawing>
      </w:r>
    </w:p>
    <w:p w14:paraId="6F93AE7D" w14:textId="77777777" w:rsidR="00FA1108" w:rsidRPr="00616E11" w:rsidRDefault="00000000">
      <w:pPr>
        <w:pStyle w:val="Caption"/>
        <w:ind w:left="357"/>
        <w:rPr>
          <w:lang w:val="en-GB"/>
        </w:rPr>
      </w:pPr>
      <w:r w:rsidRPr="00616E11">
        <w:rPr>
          <w:lang w:val="en-GB"/>
        </w:rPr>
        <w:t>Figure A-6</w:t>
      </w:r>
      <w:r w:rsidRPr="00616E11">
        <w:rPr>
          <w:lang w:val="en-GB"/>
        </w:rPr>
        <w:noBreakHyphen/>
        <w:t>4 – Example of an overview of S-Information Types, from S-123.</w:t>
      </w:r>
    </w:p>
    <w:p w14:paraId="0F99D1EC" w14:textId="77777777" w:rsidR="00FA1108" w:rsidRPr="00616E11" w:rsidRDefault="00000000" w:rsidP="009931F5">
      <w:pPr>
        <w:pStyle w:val="HeadingA3"/>
      </w:pPr>
      <w:bookmarkStart w:id="974" w:name="_Toc40911236"/>
      <w:bookmarkStart w:id="975" w:name="_Toc41312968"/>
      <w:bookmarkStart w:id="976" w:name="_Toc40911237"/>
      <w:bookmarkStart w:id="977" w:name="_Toc41312969"/>
      <w:bookmarkStart w:id="978" w:name="_Toc40911238"/>
      <w:bookmarkStart w:id="979" w:name="_Toc41312970"/>
      <w:bookmarkStart w:id="980" w:name="_Toc502540944"/>
      <w:bookmarkStart w:id="981" w:name="_Toc206156457"/>
      <w:bookmarkEnd w:id="974"/>
      <w:bookmarkEnd w:id="975"/>
      <w:bookmarkEnd w:id="976"/>
      <w:bookmarkEnd w:id="977"/>
      <w:bookmarkEnd w:id="978"/>
      <w:bookmarkEnd w:id="979"/>
      <w:r w:rsidRPr="00616E11">
        <w:t xml:space="preserve">Feature </w:t>
      </w:r>
      <w:bookmarkEnd w:id="980"/>
      <w:r w:rsidRPr="00616E11">
        <w:t>Catalogue</w:t>
      </w:r>
      <w:bookmarkEnd w:id="981"/>
    </w:p>
    <w:p w14:paraId="1B16FC6A" w14:textId="77777777" w:rsidR="00FA1108" w:rsidRPr="00616E11" w:rsidRDefault="00000000">
      <w:pPr>
        <w:pStyle w:val="ListParagraph"/>
        <w:spacing w:line="240" w:lineRule="auto"/>
        <w:ind w:left="0"/>
        <w:rPr>
          <w:lang w:val="en-GB"/>
        </w:rPr>
      </w:pPr>
      <w:r w:rsidRPr="00616E11">
        <w:rPr>
          <w:lang w:val="en-GB"/>
        </w:rPr>
        <w:t>ISO 19110 defines a Feature Catalogue as a catalogue that contains definitions and descriptions of the feature types, feature attributes and feature associations occurring in one or more sets of geographic data. Therefore, the Feature Catalogue acts as a machine-readable representation of the Application Schema, and gives a system the means to describe the elements of a dataset that conforms to the Feature Catalogue.</w:t>
      </w:r>
    </w:p>
    <w:p w14:paraId="5BDE3264" w14:textId="77777777" w:rsidR="00FA1108" w:rsidRPr="00616E11" w:rsidRDefault="00000000">
      <w:pPr>
        <w:pStyle w:val="ListParagraph"/>
        <w:spacing w:line="240" w:lineRule="auto"/>
        <w:ind w:left="0"/>
        <w:rPr>
          <w:lang w:val="en-GB"/>
        </w:rPr>
      </w:pPr>
      <w:r w:rsidRPr="00616E11">
        <w:rPr>
          <w:lang w:val="en-GB"/>
        </w:rPr>
        <w:t>When a data model is too big to be fully reproduced in UML within in a Product Specification, the Feature Catalogue in combination with specific subsets of the overall UML Application Schema can serve as a substitute to the requirement of full Application Schema being described in the Product Specification.</w:t>
      </w:r>
    </w:p>
    <w:p w14:paraId="764015E5" w14:textId="77777777" w:rsidR="00FA1108" w:rsidRPr="00616E11" w:rsidRDefault="00000000">
      <w:pPr>
        <w:pStyle w:val="ListParagraph"/>
        <w:spacing w:line="240" w:lineRule="auto"/>
        <w:ind w:left="0"/>
        <w:rPr>
          <w:lang w:val="en-GB" w:eastAsia="ko-KR"/>
        </w:rPr>
      </w:pPr>
      <w:r w:rsidRPr="00616E11">
        <w:rPr>
          <w:lang w:val="en-GB"/>
        </w:rPr>
        <w:t>Product Specifications that are endorsed by the IHO under the S-1XX numbering system must use the IHO’s Feature Catalogue Builder to ensure compliance to S-100. It is possible to create feature catalogues external to the IHO Feature Catalogue Builder (FCB); however, the Feature Catalogue should then be validated against the S-100 Feature Catalogue schema</w:t>
      </w:r>
      <w:r w:rsidRPr="00616E11">
        <w:rPr>
          <w:lang w:val="en-GB" w:eastAsia="ko-KR"/>
        </w:rPr>
        <w:t xml:space="preserve">. </w:t>
      </w:r>
    </w:p>
    <w:p w14:paraId="1394DDCB" w14:textId="77777777" w:rsidR="00FA1108" w:rsidRPr="00616E11" w:rsidRDefault="00000000" w:rsidP="009931F5">
      <w:pPr>
        <w:pStyle w:val="HeadingA3"/>
      </w:pPr>
      <w:bookmarkStart w:id="982" w:name="_Toc40911240"/>
      <w:bookmarkStart w:id="983" w:name="_Toc41312972"/>
      <w:bookmarkStart w:id="984" w:name="_Toc40911241"/>
      <w:bookmarkStart w:id="985" w:name="_Toc41312973"/>
      <w:bookmarkStart w:id="986" w:name="_Toc40911242"/>
      <w:bookmarkStart w:id="987" w:name="_Toc41312974"/>
      <w:bookmarkStart w:id="988" w:name="_Toc40911254"/>
      <w:bookmarkStart w:id="989" w:name="_Toc41312986"/>
      <w:bookmarkStart w:id="990" w:name="_Toc40911255"/>
      <w:bookmarkStart w:id="991" w:name="_Toc41312987"/>
      <w:bookmarkStart w:id="992" w:name="_Toc40911256"/>
      <w:bookmarkStart w:id="993" w:name="_Toc41312988"/>
      <w:bookmarkStart w:id="994" w:name="_Toc40911257"/>
      <w:bookmarkStart w:id="995" w:name="_Toc41312989"/>
      <w:bookmarkStart w:id="996" w:name="_Toc40911258"/>
      <w:bookmarkStart w:id="997" w:name="_Toc41312990"/>
      <w:bookmarkStart w:id="998" w:name="_Toc206156458"/>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r w:rsidRPr="00616E11">
        <w:t>Dataset</w:t>
      </w:r>
      <w:bookmarkEnd w:id="998"/>
    </w:p>
    <w:p w14:paraId="510D61ED" w14:textId="77777777" w:rsidR="00FA1108" w:rsidRDefault="00000000">
      <w:pPr>
        <w:rPr>
          <w:ins w:id="999" w:author="Raphael Malyankar" w:date="2025-08-15T03:23:00Z" w16du:dateUtc="2025-08-15T10:23:00Z"/>
          <w:lang w:eastAsia="ja-JP"/>
        </w:rPr>
      </w:pPr>
      <w:r w:rsidRPr="00616E11">
        <w:rPr>
          <w:lang w:eastAsia="ja-JP"/>
        </w:rPr>
        <w:t>This section specifies rules for the dataset.  Types of rules may be related to dataset size limitations or types of data coverage and if the data may or may not overlap each other.</w:t>
      </w:r>
    </w:p>
    <w:p w14:paraId="2B1B9D2E" w14:textId="53E8EB5D" w:rsidR="00767D1B" w:rsidRDefault="00767D1B" w:rsidP="00767D1B">
      <w:pPr>
        <w:rPr>
          <w:ins w:id="1000" w:author="Raphael Malyankar" w:date="2025-08-15T03:35:00Z" w16du:dateUtc="2025-08-15T10:35:00Z"/>
          <w:lang w:eastAsia="ja-JP"/>
        </w:rPr>
      </w:pPr>
      <w:ins w:id="1001" w:author="Raphael Malyankar" w:date="2025-08-15T03:23:00Z" w16du:dateUtc="2025-08-15T10:23:00Z">
        <w:r>
          <w:rPr>
            <w:lang w:eastAsia="ja-JP"/>
          </w:rPr>
          <w:t xml:space="preserve">If a size limit is defined for the dataset, the units </w:t>
        </w:r>
        <w:r>
          <w:rPr>
            <w:lang w:eastAsia="ja-JP"/>
          </w:rPr>
          <w:t xml:space="preserve">must be expressed using Binary prefix defined by the IEC standard </w:t>
        </w:r>
        <w:bookmarkStart w:id="1002" w:name="_Hlk206120698"/>
        <w:r>
          <w:rPr>
            <w:lang w:eastAsia="ja-JP"/>
          </w:rPr>
          <w:t>ISO/IEC 80000-13:2025, Quantities and units, Part 13: Information science and technology</w:t>
        </w:r>
        <w:bookmarkEnd w:id="1002"/>
        <w:r>
          <w:rPr>
            <w:lang w:eastAsia="ja-JP"/>
          </w:rPr>
          <w:t xml:space="preserve"> (as amended)</w:t>
        </w:r>
      </w:ins>
      <w:ins w:id="1003" w:author="Raphael Malyankar" w:date="2025-08-15T03:32:00Z" w16du:dateUtc="2025-08-15T10:32:00Z">
        <w:r w:rsidR="0074242E">
          <w:rPr>
            <w:lang w:eastAsia="ja-JP"/>
          </w:rPr>
          <w:t>.</w:t>
        </w:r>
      </w:ins>
    </w:p>
    <w:p w14:paraId="4832CF8D" w14:textId="1140C3F7" w:rsidR="00A92A96" w:rsidRPr="00616E11" w:rsidRDefault="00A92A96" w:rsidP="00767D1B">
      <w:pPr>
        <w:rPr>
          <w:lang w:eastAsia="ja-JP"/>
        </w:rPr>
      </w:pPr>
      <w:ins w:id="1004" w:author="Raphael Malyankar" w:date="2025-08-15T03:35:00Z" w16du:dateUtc="2025-08-15T10:35:00Z">
        <w:r>
          <w:rPr>
            <w:lang w:eastAsia="ja-JP"/>
          </w:rPr>
          <w:t>Discussions about limiting the number of cells in gridded data are unresolved at this time (August 2025)</w:t>
        </w:r>
      </w:ins>
      <w:ins w:id="1005" w:author="Raphael Malyankar" w:date="2025-08-15T03:37:00Z" w16du:dateUtc="2025-08-15T10:37:00Z">
        <w:r>
          <w:rPr>
            <w:lang w:eastAsia="ja-JP"/>
          </w:rPr>
          <w:t xml:space="preserve">; Product Specification developers should monitor developments in the </w:t>
        </w:r>
      </w:ins>
      <w:ins w:id="1006" w:author="Raphael Malyankar" w:date="2025-08-15T03:38:00Z" w16du:dateUtc="2025-08-15T10:38:00Z">
        <w:r>
          <w:rPr>
            <w:lang w:eastAsia="ja-JP"/>
          </w:rPr>
          <w:t>S-102 Project Team and Tides, Water Levels and Currents Working Group.</w:t>
        </w:r>
        <w:r w:rsidR="000E5B63">
          <w:rPr>
            <w:lang w:eastAsia="ja-JP"/>
          </w:rPr>
          <w:t xml:space="preserve"> A maximum </w:t>
        </w:r>
      </w:ins>
      <w:ins w:id="1007" w:author="Raphael Malyankar" w:date="2025-08-15T03:39:00Z" w16du:dateUtc="2025-08-15T10:39:00Z">
        <w:r w:rsidR="000E5B63">
          <w:rPr>
            <w:lang w:eastAsia="ja-JP"/>
          </w:rPr>
          <w:t xml:space="preserve">grid size of 1,000,000 cells (1000 X 1000 grid) has been </w:t>
        </w:r>
      </w:ins>
      <w:ins w:id="1008" w:author="Raphael Malyankar" w:date="2025-08-15T03:40:00Z" w16du:dateUtc="2025-08-15T10:40:00Z">
        <w:r w:rsidR="000E5B63">
          <w:rPr>
            <w:lang w:eastAsia="ja-JP"/>
          </w:rPr>
          <w:t>mentioned but not agreed by all stakeholders.</w:t>
        </w:r>
      </w:ins>
      <w:ins w:id="1009" w:author="Raphael Malyankar" w:date="2025-08-15T03:39:00Z" w16du:dateUtc="2025-08-15T10:39:00Z">
        <w:r w:rsidR="000E5B63">
          <w:rPr>
            <w:lang w:eastAsia="ja-JP"/>
          </w:rPr>
          <w:t xml:space="preserve"> </w:t>
        </w:r>
      </w:ins>
    </w:p>
    <w:p w14:paraId="0972AF3F" w14:textId="77777777" w:rsidR="00FA1108" w:rsidRPr="00616E11" w:rsidRDefault="00000000" w:rsidP="009931F5">
      <w:pPr>
        <w:pStyle w:val="HeadingA3"/>
      </w:pPr>
      <w:bookmarkStart w:id="1010" w:name="_Toc206156459"/>
      <w:r w:rsidRPr="00616E11">
        <w:lastRenderedPageBreak/>
        <w:t>Dataset loading and unloading</w:t>
      </w:r>
      <w:bookmarkEnd w:id="1010"/>
    </w:p>
    <w:p w14:paraId="546848A8" w14:textId="77777777" w:rsidR="00871064" w:rsidRPr="00616E11" w:rsidRDefault="00000000">
      <w:pPr>
        <w:rPr>
          <w:ins w:id="1011" w:author="Raphael Malyankar" w:date="2025-08-12T18:54:00Z" w16du:dateUtc="2025-08-13T01:54:00Z"/>
          <w:lang w:eastAsia="ja-JP"/>
        </w:rPr>
      </w:pPr>
      <w:del w:id="1012" w:author="Raphael Malyankar" w:date="2025-08-11T10:20:00Z" w16du:dateUtc="2025-08-11T17:20:00Z">
        <w:r w:rsidRPr="00616E11" w:rsidDel="00262CCB">
          <w:rPr>
            <w:lang w:eastAsia="ja-JP"/>
          </w:rPr>
          <w:delText>If datasets</w:delText>
        </w:r>
      </w:del>
      <w:ins w:id="1013" w:author="Raphael Malyankar" w:date="2025-08-11T10:21:00Z" w16du:dateUtc="2025-08-11T17:21:00Z">
        <w:r w:rsidR="00262CCB" w:rsidRPr="00616E11">
          <w:rPr>
            <w:lang w:eastAsia="ja-JP"/>
          </w:rPr>
          <w:t>If d</w:t>
        </w:r>
      </w:ins>
      <w:ins w:id="1014" w:author="Raphael Malyankar" w:date="2025-08-11T10:20:00Z" w16du:dateUtc="2025-08-11T17:20:00Z">
        <w:r w:rsidR="00262CCB" w:rsidRPr="00616E11">
          <w:rPr>
            <w:lang w:eastAsia="ja-JP"/>
          </w:rPr>
          <w:t>ata products</w:t>
        </w:r>
      </w:ins>
      <w:ins w:id="1015" w:author="Raphael Malyankar" w:date="2025-08-11T10:21:00Z" w16du:dateUtc="2025-08-11T17:21:00Z">
        <w:r w:rsidR="00262CCB" w:rsidRPr="00616E11">
          <w:rPr>
            <w:lang w:eastAsia="ja-JP"/>
          </w:rPr>
          <w:t xml:space="preserve"> </w:t>
        </w:r>
      </w:ins>
      <w:del w:id="1016" w:author="Raphael Malyankar" w:date="2025-08-11T10:21:00Z" w16du:dateUtc="2025-08-11T17:21:00Z">
        <w:r w:rsidRPr="00616E11" w:rsidDel="00262CCB">
          <w:rPr>
            <w:lang w:eastAsia="ja-JP"/>
          </w:rPr>
          <w:delText xml:space="preserve"> </w:delText>
        </w:r>
      </w:del>
      <w:ins w:id="1017" w:author="Raphael Malyankar" w:date="2025-08-11T10:19:00Z" w16du:dateUtc="2025-08-11T17:19:00Z">
        <w:r w:rsidR="00262CCB" w:rsidRPr="00616E11">
          <w:rPr>
            <w:lang w:eastAsia="ja-JP"/>
          </w:rPr>
          <w:t xml:space="preserve">provide multiple </w:t>
        </w:r>
      </w:ins>
      <w:ins w:id="1018" w:author="Raphael Malyankar" w:date="2025-08-11T10:26:00Z" w16du:dateUtc="2025-08-11T17:26:00Z">
        <w:r w:rsidR="007E4786" w:rsidRPr="00616E11">
          <w:rPr>
            <w:lang w:eastAsia="ja-JP"/>
          </w:rPr>
          <w:t xml:space="preserve">datasets or </w:t>
        </w:r>
      </w:ins>
      <w:ins w:id="1019" w:author="Raphael Malyankar" w:date="2025-08-11T10:27:00Z" w16du:dateUtc="2025-08-11T17:27:00Z">
        <w:r w:rsidR="007E4786" w:rsidRPr="00616E11">
          <w:rPr>
            <w:lang w:eastAsia="ja-JP"/>
          </w:rPr>
          <w:t xml:space="preserve">data </w:t>
        </w:r>
      </w:ins>
      <w:ins w:id="1020" w:author="Raphael Malyankar" w:date="2025-08-11T10:26:00Z" w16du:dateUtc="2025-08-11T17:26:00Z">
        <w:r w:rsidR="007E4786" w:rsidRPr="00616E11">
          <w:rPr>
            <w:lang w:eastAsia="ja-JP"/>
          </w:rPr>
          <w:t>coverages</w:t>
        </w:r>
      </w:ins>
      <w:ins w:id="1021" w:author="Raphael Malyankar" w:date="2025-08-11T10:19:00Z" w16du:dateUtc="2025-08-11T17:19:00Z">
        <w:r w:rsidR="00262CCB" w:rsidRPr="00616E11">
          <w:rPr>
            <w:lang w:eastAsia="ja-JP"/>
          </w:rPr>
          <w:t xml:space="preserve"> for a given geographic area</w:t>
        </w:r>
      </w:ins>
      <w:ins w:id="1022" w:author="Raphael Malyankar" w:date="2025-08-11T10:20:00Z" w16du:dateUtc="2025-08-11T17:20:00Z">
        <w:r w:rsidR="00262CCB" w:rsidRPr="00616E11">
          <w:rPr>
            <w:lang w:eastAsia="ja-JP"/>
          </w:rPr>
          <w:t xml:space="preserve"> </w:t>
        </w:r>
      </w:ins>
      <w:del w:id="1023" w:author="Raphael Malyankar" w:date="2025-08-11T10:19:00Z" w16du:dateUtc="2025-08-11T17:19:00Z">
        <w:r w:rsidRPr="00616E11" w:rsidDel="00262CCB">
          <w:rPr>
            <w:lang w:eastAsia="ja-JP"/>
          </w:rPr>
          <w:delText xml:space="preserve">have multiple representations </w:delText>
        </w:r>
      </w:del>
      <w:r w:rsidRPr="00616E11">
        <w:rPr>
          <w:lang w:eastAsia="ja-JP"/>
        </w:rPr>
        <w:t>at different scales</w:t>
      </w:r>
      <w:del w:id="1024" w:author="Raphael Malyankar" w:date="2025-08-11T10:22:00Z" w16du:dateUtc="2025-08-11T17:22:00Z">
        <w:r w:rsidRPr="00616E11" w:rsidDel="00262CCB">
          <w:rPr>
            <w:lang w:eastAsia="ja-JP"/>
          </w:rPr>
          <w:delText>,</w:delText>
        </w:r>
      </w:del>
      <w:r w:rsidRPr="00616E11">
        <w:rPr>
          <w:lang w:eastAsia="ja-JP"/>
        </w:rPr>
        <w:t xml:space="preserve"> </w:t>
      </w:r>
      <w:del w:id="1025" w:author="Raphael Malyankar" w:date="2025-08-11T10:22:00Z" w16du:dateUtc="2025-08-11T17:22:00Z">
        <w:r w:rsidRPr="00616E11" w:rsidDel="00262CCB">
          <w:rPr>
            <w:lang w:eastAsia="ja-JP"/>
          </w:rPr>
          <w:delText xml:space="preserve">then </w:delText>
        </w:r>
      </w:del>
      <w:r w:rsidRPr="00616E11">
        <w:rPr>
          <w:lang w:eastAsia="ja-JP"/>
        </w:rPr>
        <w:t>a loading and unloading strategy should be considered.</w:t>
      </w:r>
    </w:p>
    <w:p w14:paraId="61FEAB92" w14:textId="2D5ACD80" w:rsidR="00871064" w:rsidRPr="00616E11" w:rsidRDefault="00262CCB">
      <w:pPr>
        <w:rPr>
          <w:ins w:id="1026" w:author="Raphael Malyankar" w:date="2025-08-12T18:54:00Z" w16du:dateUtc="2025-08-13T01:54:00Z"/>
          <w:lang w:eastAsia="ja-JP"/>
        </w:rPr>
      </w:pPr>
      <w:r w:rsidRPr="00616E11">
        <w:rPr>
          <w:lang w:eastAsia="ja-JP"/>
        </w:rPr>
        <w:t>Data products intended for ECDIS</w:t>
      </w:r>
      <w:ins w:id="1027" w:author="Raphael Malyankar" w:date="2025-08-11T10:17:00Z" w16du:dateUtc="2025-08-11T17:17:00Z">
        <w:r w:rsidRPr="00616E11">
          <w:rPr>
            <w:lang w:eastAsia="ja-JP"/>
          </w:rPr>
          <w:t xml:space="preserve"> must use the loading/unloading strategy described in S-98, in which case the Product Specification should limit this section to a statement saying the strategy described in S-98 should be used</w:t>
        </w:r>
      </w:ins>
      <w:ins w:id="1028" w:author="Raphael Malyankar" w:date="2025-08-12T18:53:00Z" w16du:dateUtc="2025-08-13T01:53:00Z">
        <w:r w:rsidR="00871064" w:rsidRPr="00616E11">
          <w:rPr>
            <w:lang w:eastAsia="ja-JP"/>
          </w:rPr>
          <w:t xml:space="preserve"> and may optionally add</w:t>
        </w:r>
      </w:ins>
      <w:ins w:id="1029" w:author="Raphael Malyankar" w:date="2025-08-12T18:54:00Z" w16du:dateUtc="2025-08-13T01:54:00Z">
        <w:r w:rsidR="00871064" w:rsidRPr="00616E11">
          <w:rPr>
            <w:lang w:eastAsia="ja-JP"/>
          </w:rPr>
          <w:t xml:space="preserve"> material explaining how the S-98 loading/unloading strategy applies to the data product</w:t>
        </w:r>
      </w:ins>
      <w:ins w:id="1030" w:author="Raphael Malyankar" w:date="2025-08-11T10:17:00Z" w16du:dateUtc="2025-08-11T17:17:00Z">
        <w:r w:rsidRPr="00616E11">
          <w:rPr>
            <w:lang w:eastAsia="ja-JP"/>
          </w:rPr>
          <w:t>.</w:t>
        </w:r>
      </w:ins>
    </w:p>
    <w:p w14:paraId="0FB9B7D1" w14:textId="1F4BAAD5" w:rsidR="00FA1108" w:rsidRPr="00616E11" w:rsidDel="007E4786" w:rsidRDefault="00262CCB">
      <w:pPr>
        <w:rPr>
          <w:del w:id="1031" w:author="Raphael Malyankar" w:date="2025-08-11T10:24:00Z" w16du:dateUtc="2025-08-11T17:24:00Z"/>
          <w:lang w:eastAsia="ja-JP"/>
        </w:rPr>
      </w:pPr>
      <w:ins w:id="1032" w:author="Raphael Malyankar" w:date="2025-08-11T10:17:00Z" w16du:dateUtc="2025-08-11T17:17:00Z">
        <w:r w:rsidRPr="00616E11">
          <w:rPr>
            <w:lang w:eastAsia="ja-JP"/>
          </w:rPr>
          <w:t>Data product</w:t>
        </w:r>
      </w:ins>
      <w:ins w:id="1033" w:author="Raphael Malyankar" w:date="2025-08-11T10:22:00Z" w16du:dateUtc="2025-08-11T17:22:00Z">
        <w:r w:rsidRPr="00616E11">
          <w:rPr>
            <w:lang w:eastAsia="ja-JP"/>
          </w:rPr>
          <w:t>s</w:t>
        </w:r>
      </w:ins>
      <w:ins w:id="1034" w:author="Raphael Malyankar" w:date="2025-08-11T10:17:00Z" w16du:dateUtc="2025-08-11T17:17:00Z">
        <w:r w:rsidRPr="00616E11">
          <w:rPr>
            <w:lang w:eastAsia="ja-JP"/>
          </w:rPr>
          <w:t xml:space="preserve"> not intended for EDCIS or similar systems which also use the S-98 strategy may </w:t>
        </w:r>
      </w:ins>
      <w:ins w:id="1035" w:author="Raphael Malyankar" w:date="2025-08-11T10:22:00Z" w16du:dateUtc="2025-08-11T17:22:00Z">
        <w:r w:rsidRPr="00616E11">
          <w:rPr>
            <w:lang w:eastAsia="ja-JP"/>
          </w:rPr>
          <w:t xml:space="preserve">either </w:t>
        </w:r>
      </w:ins>
      <w:ins w:id="1036" w:author="Raphael Malyankar" w:date="2025-08-11T10:17:00Z" w16du:dateUtc="2025-08-11T17:17:00Z">
        <w:r w:rsidRPr="00616E11">
          <w:rPr>
            <w:lang w:eastAsia="ja-JP"/>
          </w:rPr>
          <w:t>use the S-98 loading strategy or define a loading strategy.</w:t>
        </w:r>
      </w:ins>
      <w:ins w:id="1037" w:author="Raphael Malyankar" w:date="2025-08-12T18:54:00Z" w16du:dateUtc="2025-08-13T01:54:00Z">
        <w:r w:rsidR="00871064" w:rsidRPr="00616E11">
          <w:rPr>
            <w:lang w:eastAsia="ja-JP"/>
          </w:rPr>
          <w:t xml:space="preserve"> Use of the </w:t>
        </w:r>
      </w:ins>
      <w:ins w:id="1038" w:author="Raphael Malyankar" w:date="2025-08-12T18:55:00Z" w16du:dateUtc="2025-08-13T01:55:00Z">
        <w:r w:rsidR="00871064" w:rsidRPr="00616E11">
          <w:rPr>
            <w:lang w:eastAsia="ja-JP"/>
          </w:rPr>
          <w:t>S-98 strategy is recommended.</w:t>
        </w:r>
      </w:ins>
      <w:ins w:id="1039" w:author="Raphael Malyankar" w:date="2025-08-12T18:56:00Z" w16du:dateUtc="2025-08-13T01:56:00Z">
        <w:r w:rsidR="00871064" w:rsidRPr="00616E11">
          <w:rPr>
            <w:lang w:eastAsia="ja-JP"/>
          </w:rPr>
          <w:t xml:space="preserve"> </w:t>
        </w:r>
      </w:ins>
      <w:ins w:id="1040" w:author="Raphael Malyankar" w:date="2025-08-11T10:25:00Z" w16du:dateUtc="2025-08-11T17:25:00Z">
        <w:r w:rsidR="007E4786" w:rsidRPr="00616E11">
          <w:rPr>
            <w:lang w:eastAsia="ja-JP"/>
          </w:rPr>
          <w:t>If a loading strategy is defined in the Product Specification,</w:t>
        </w:r>
      </w:ins>
      <w:ins w:id="1041" w:author="Raphael Malyankar" w:date="2025-08-11T10:17:00Z" w16du:dateUtc="2025-08-11T17:17:00Z">
        <w:r w:rsidRPr="00616E11">
          <w:rPr>
            <w:lang w:eastAsia="ja-JP"/>
          </w:rPr>
          <w:t xml:space="preserve"> authors must consider the context of use so that systems are not expected to apply a variety of loading strategies to different data products</w:t>
        </w:r>
      </w:ins>
      <w:ins w:id="1042" w:author="Raphael Malyankar" w:date="2025-08-11T10:22:00Z" w16du:dateUtc="2025-08-11T17:22:00Z">
        <w:r w:rsidR="007E4786" w:rsidRPr="00616E11">
          <w:rPr>
            <w:lang w:eastAsia="ja-JP"/>
          </w:rPr>
          <w:t>.</w:t>
        </w:r>
      </w:ins>
      <w:ins w:id="1043" w:author="Raphael Malyankar" w:date="2025-08-11T10:25:00Z" w16du:dateUtc="2025-08-11T17:25:00Z">
        <w:r w:rsidR="007E4786" w:rsidRPr="00616E11">
          <w:rPr>
            <w:lang w:eastAsia="ja-JP"/>
          </w:rPr>
          <w:t xml:space="preserve"> T</w:t>
        </w:r>
      </w:ins>
      <w:del w:id="1044" w:author="Raphael Malyankar" w:date="2025-08-11T10:24:00Z" w16du:dateUtc="2025-08-11T17:24:00Z">
        <w:r w:rsidR="007E4786" w:rsidRPr="00616E11" w:rsidDel="007E4786">
          <w:rPr>
            <w:lang w:eastAsia="ja-JP"/>
          </w:rPr>
          <w:delText>T</w:delText>
        </w:r>
      </w:del>
      <w:r w:rsidR="007E4786" w:rsidRPr="00616E11">
        <w:rPr>
          <w:lang w:eastAsia="ja-JP"/>
        </w:rPr>
        <w:t>here should be sufficient details to give system implementers enough information to know how to create or load datasets in the correct manner.</w:t>
      </w:r>
      <w:ins w:id="1045" w:author="Raphael Malyankar" w:date="2025-08-11T10:34:00Z" w16du:dateUtc="2025-08-11T17:34:00Z">
        <w:r w:rsidR="002B28B0" w:rsidRPr="00616E11">
          <w:rPr>
            <w:lang w:eastAsia="ja-JP"/>
          </w:rPr>
          <w:t xml:space="preserve"> The content of the </w:t>
        </w:r>
      </w:ins>
      <w:ins w:id="1046" w:author="Raphael Malyankar" w:date="2025-08-11T10:35:00Z" w16du:dateUtc="2025-08-11T17:35:00Z">
        <w:r w:rsidR="002B28B0" w:rsidRPr="00616E11">
          <w:rPr>
            <w:lang w:eastAsia="ja-JP"/>
          </w:rPr>
          <w:t>“</w:t>
        </w:r>
      </w:ins>
      <w:ins w:id="1047" w:author="Raphael Malyankar" w:date="2025-08-11T10:34:00Z" w16du:dateUtc="2025-08-11T17:34:00Z">
        <w:r w:rsidR="002B28B0" w:rsidRPr="00616E11">
          <w:rPr>
            <w:lang w:eastAsia="ja-JP"/>
          </w:rPr>
          <w:t>Dataset Loading and Display (Rendering) Algorithms</w:t>
        </w:r>
      </w:ins>
      <w:ins w:id="1048" w:author="Raphael Malyankar" w:date="2025-08-11T10:35:00Z" w16du:dateUtc="2025-08-11T17:35:00Z">
        <w:r w:rsidR="002B28B0" w:rsidRPr="00616E11">
          <w:rPr>
            <w:lang w:eastAsia="ja-JP"/>
          </w:rPr>
          <w:t>” Appendix in S-98 may be used as a guide.</w:t>
        </w:r>
      </w:ins>
      <w:del w:id="1049" w:author="Raphael Malyankar" w:date="2025-08-11T10:24:00Z" w16du:dateUtc="2025-08-11T17:24:00Z">
        <w:r w:rsidR="007E4786" w:rsidRPr="00616E11" w:rsidDel="007E4786">
          <w:rPr>
            <w:lang w:eastAsia="ja-JP"/>
          </w:rPr>
          <w:delText xml:space="preserve"> For example, any rules regarding dataset loading can be described using visual instructions like in </w:delText>
        </w:r>
        <w:r w:rsidR="007E4786" w:rsidRPr="00616E11" w:rsidDel="007E4786">
          <w:rPr>
            <w:lang w:eastAsia="ja-JP"/>
          </w:rPr>
          <w:fldChar w:fldCharType="begin"/>
        </w:r>
        <w:r w:rsidR="007E4786" w:rsidRPr="00616E11" w:rsidDel="007E4786">
          <w:rPr>
            <w:lang w:eastAsia="ja-JP"/>
          </w:rPr>
          <w:delInstrText xml:space="preserve"> REF _Ref523496541 \h </w:delInstrText>
        </w:r>
        <w:r w:rsidR="007E4786" w:rsidRPr="00616E11" w:rsidDel="007E4786">
          <w:rPr>
            <w:lang w:eastAsia="ja-JP"/>
          </w:rPr>
        </w:r>
        <w:r w:rsidR="007E4786" w:rsidRPr="00616E11" w:rsidDel="007E4786">
          <w:rPr>
            <w:lang w:eastAsia="ja-JP"/>
          </w:rPr>
          <w:fldChar w:fldCharType="separate"/>
        </w:r>
        <w:r w:rsidR="007E4786" w:rsidRPr="00616E11" w:rsidDel="007E4786">
          <w:rPr>
            <w:lang w:eastAsia="ja-JP"/>
          </w:rPr>
          <w:delText>Figure A-</w:delText>
        </w:r>
        <w:r w:rsidR="007E4786" w:rsidRPr="00616E11" w:rsidDel="007E4786">
          <w:rPr>
            <w:lang w:eastAsia="ja-JP"/>
          </w:rPr>
          <w:fldChar w:fldCharType="end"/>
        </w:r>
        <w:r w:rsidR="007E4786" w:rsidRPr="00616E11" w:rsidDel="007E4786">
          <w:rPr>
            <w:lang w:eastAsia="ja-JP"/>
          </w:rPr>
          <w:delText xml:space="preserve"> below.</w:delText>
        </w:r>
      </w:del>
    </w:p>
    <w:p w14:paraId="62CD7BAE" w14:textId="3F8CF2DA" w:rsidR="00FA1108" w:rsidRPr="00616E11" w:rsidRDefault="00000000" w:rsidP="00A94492">
      <w:del w:id="1050" w:author="Raphael Malyankar" w:date="2025-08-11T10:24:00Z" w16du:dateUtc="2025-08-11T17:24:00Z">
        <w:r w:rsidRPr="000353AC" w:rsidDel="007E4786">
          <w:rPr>
            <w:noProof/>
          </w:rPr>
          <w:drawing>
            <wp:inline distT="0" distB="0" distL="0" distR="0" wp14:anchorId="6BFCFD8B" wp14:editId="1D4D6B71">
              <wp:extent cx="4819650" cy="3467100"/>
              <wp:effectExtent l="0" t="0" r="0" b="0"/>
              <wp:docPr id="1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7"/>
                      <pic:cNvPicPr>
                        <a:picLocks noChangeAspect="1" noChangeArrowheads="1"/>
                      </pic:cNvPicPr>
                    </pic:nvPicPr>
                    <pic:blipFill>
                      <a:blip r:embed="rId31"/>
                      <a:stretch>
                        <a:fillRect/>
                      </a:stretch>
                    </pic:blipFill>
                    <pic:spPr bwMode="auto">
                      <a:xfrm>
                        <a:off x="0" y="0"/>
                        <a:ext cx="4819650" cy="3467100"/>
                      </a:xfrm>
                      <a:prstGeom prst="rect">
                        <a:avLst/>
                      </a:prstGeom>
                      <a:noFill/>
                    </pic:spPr>
                  </pic:pic>
                </a:graphicData>
              </a:graphic>
            </wp:inline>
          </w:drawing>
        </w:r>
      </w:del>
    </w:p>
    <w:p w14:paraId="000EA93E" w14:textId="67F1F324" w:rsidR="00FA1108" w:rsidRPr="00616E11" w:rsidDel="007E4786" w:rsidRDefault="00000000">
      <w:pPr>
        <w:pStyle w:val="Caption"/>
        <w:rPr>
          <w:del w:id="1051" w:author="Raphael Malyankar" w:date="2025-08-11T10:24:00Z" w16du:dateUtc="2025-08-11T17:24:00Z"/>
          <w:lang w:val="en-GB"/>
        </w:rPr>
      </w:pPr>
      <w:bookmarkStart w:id="1052" w:name="_Ref523496541"/>
      <w:del w:id="1053" w:author="Raphael Malyankar" w:date="2025-08-11T10:24:00Z" w16du:dateUtc="2025-08-11T17:24:00Z">
        <w:r w:rsidRPr="00616E11" w:rsidDel="007E4786">
          <w:rPr>
            <w:lang w:val="en-GB"/>
          </w:rPr>
          <w:delText>Figure A-</w:delText>
        </w:r>
        <w:bookmarkEnd w:id="1052"/>
        <w:r w:rsidRPr="00616E11" w:rsidDel="007E4786">
          <w:rPr>
            <w:lang w:val="en-GB"/>
          </w:rPr>
          <w:delText>6-5 – Example from S-101 data loading rules</w:delText>
        </w:r>
        <w:bookmarkStart w:id="1054" w:name="_Toc206033601"/>
        <w:bookmarkStart w:id="1055" w:name="_Toc206140433"/>
        <w:bookmarkStart w:id="1056" w:name="_Toc206155832"/>
        <w:bookmarkStart w:id="1057" w:name="_Toc206156460"/>
        <w:bookmarkEnd w:id="1054"/>
        <w:bookmarkEnd w:id="1055"/>
        <w:bookmarkEnd w:id="1056"/>
        <w:bookmarkEnd w:id="1057"/>
      </w:del>
    </w:p>
    <w:p w14:paraId="4D7F59A2" w14:textId="77777777" w:rsidR="00FA1108" w:rsidRPr="00616E11" w:rsidRDefault="00000000" w:rsidP="009931F5">
      <w:pPr>
        <w:pStyle w:val="HeadingA3"/>
      </w:pPr>
      <w:bookmarkStart w:id="1058" w:name="_Toc40911261"/>
      <w:bookmarkStart w:id="1059" w:name="_Toc41312993"/>
      <w:bookmarkStart w:id="1060" w:name="_Toc206156461"/>
      <w:bookmarkEnd w:id="1058"/>
      <w:bookmarkEnd w:id="1059"/>
      <w:r w:rsidRPr="00616E11">
        <w:t>Geometry</w:t>
      </w:r>
      <w:bookmarkEnd w:id="1060"/>
    </w:p>
    <w:p w14:paraId="299E78D7" w14:textId="10D9B293" w:rsidR="00FA1108" w:rsidRDefault="00000000">
      <w:pPr>
        <w:rPr>
          <w:ins w:id="1061" w:author="Raphael Malyankar" w:date="2025-08-14T13:49:00Z" w16du:dateUtc="2025-08-14T20:49:00Z"/>
          <w:rFonts w:cstheme="minorHAnsi"/>
          <w:iCs/>
        </w:rPr>
      </w:pPr>
      <w:r w:rsidRPr="00616E11">
        <w:rPr>
          <w:rFonts w:cstheme="minorHAnsi"/>
          <w:iCs/>
        </w:rPr>
        <w:t>This section describes the geometry rules that apply within a given Product Specification. For vector data the description should include which S-100 Level of Geometry is used, as well as any exceptions to the rules as stated in S-100 Part 7, clause 7-4.3. For coverage data, there should be a description of which spatial model and grid from S-100 Part 8 is used. Any grid, point set or TIN (Triangulated Irregular Network) structure rules and characteristics should be included</w:t>
      </w:r>
      <w:del w:id="1062" w:author="Raphael Malyankar" w:date="2025-08-14T13:46:00Z" w16du:dateUtc="2025-08-14T20:46:00Z">
        <w:r w:rsidRPr="00616E11" w:rsidDel="00E26A97">
          <w:rPr>
            <w:rFonts w:cstheme="minorHAnsi"/>
            <w:iCs/>
          </w:rPr>
          <w:delText>, such as shown in the example in Figure A-6-</w:delText>
        </w:r>
      </w:del>
      <w:del w:id="1063" w:author="Raphael Malyankar" w:date="2025-08-14T03:13:00Z" w16du:dateUtc="2025-08-14T10:13:00Z">
        <w:r w:rsidRPr="00616E11" w:rsidDel="00735B07">
          <w:rPr>
            <w:rFonts w:cstheme="minorHAnsi"/>
            <w:iCs/>
          </w:rPr>
          <w:delText>6</w:delText>
        </w:r>
      </w:del>
      <w:del w:id="1064" w:author="Raphael Malyankar" w:date="2025-08-14T13:46:00Z" w16du:dateUtc="2025-08-14T20:46:00Z">
        <w:r w:rsidRPr="00616E11" w:rsidDel="00E26A97">
          <w:rPr>
            <w:rFonts w:cstheme="minorHAnsi"/>
            <w:iCs/>
          </w:rPr>
          <w:delText xml:space="preserve"> below</w:delText>
        </w:r>
      </w:del>
      <w:r w:rsidRPr="00616E11">
        <w:rPr>
          <w:rFonts w:cstheme="minorHAnsi"/>
          <w:iCs/>
        </w:rPr>
        <w:t>.</w:t>
      </w:r>
      <w:ins w:id="1065" w:author="Raphael Malyankar" w:date="2025-08-14T13:48:00Z" w16du:dateUtc="2025-08-14T20:48:00Z">
        <w:r w:rsidR="00DC0DA5">
          <w:rPr>
            <w:rFonts w:cstheme="minorHAnsi"/>
            <w:iCs/>
          </w:rPr>
          <w:t xml:space="preserve"> </w:t>
        </w:r>
      </w:ins>
      <w:ins w:id="1066" w:author="Raphael Malyankar" w:date="2025-08-14T13:49:00Z" w16du:dateUtc="2025-08-14T20:49:00Z">
        <w:r w:rsidR="00DC0DA5">
          <w:rPr>
            <w:rFonts w:cstheme="minorHAnsi"/>
            <w:iCs/>
          </w:rPr>
          <w:t>Summary figures depicting the derivation from Part 8 and ISO types may be included, as in the figure below</w:t>
        </w:r>
      </w:ins>
      <w:ins w:id="1067" w:author="Raphael Malyankar" w:date="2025-08-14T13:50:00Z" w16du:dateUtc="2025-08-14T20:50:00Z">
        <w:r w:rsidR="00DC0DA5">
          <w:rPr>
            <w:rFonts w:cstheme="minorHAnsi"/>
            <w:iCs/>
          </w:rPr>
          <w:t>, which depicts a class for the coverage feature at the extreme left, its spa</w:t>
        </w:r>
      </w:ins>
      <w:ins w:id="1068" w:author="Raphael Malyankar" w:date="2025-08-14T13:51:00Z" w16du:dateUtc="2025-08-14T20:51:00Z">
        <w:r w:rsidR="00DC0DA5">
          <w:rPr>
            <w:rFonts w:cstheme="minorHAnsi"/>
            <w:iCs/>
          </w:rPr>
          <w:t>tial type (regular grid), and its derivation from the S-100 grid type and ISO types.</w:t>
        </w:r>
      </w:ins>
      <w:ins w:id="1069" w:author="Raphael Malyankar" w:date="2025-08-14T13:53:00Z" w16du:dateUtc="2025-08-14T20:53:00Z">
        <w:r w:rsidR="00DC0DA5">
          <w:rPr>
            <w:rFonts w:cstheme="minorHAnsi"/>
            <w:iCs/>
          </w:rPr>
          <w:t xml:space="preserve"> </w:t>
        </w:r>
      </w:ins>
      <w:ins w:id="1070" w:author="Raphael Malyankar" w:date="2025-08-14T13:54:00Z" w16du:dateUtc="2025-08-14T20:54:00Z">
        <w:r w:rsidR="00DC0DA5">
          <w:rPr>
            <w:rFonts w:cstheme="minorHAnsi"/>
            <w:iCs/>
          </w:rPr>
          <w:t>This figure depicts a product which uses only one of the coverage types described in Part 8 and</w:t>
        </w:r>
      </w:ins>
      <w:ins w:id="1071" w:author="Raphael Malyankar" w:date="2025-08-14T13:55:00Z" w16du:dateUtc="2025-08-14T20:55:00Z">
        <w:r w:rsidR="00DC0DA5">
          <w:rPr>
            <w:rFonts w:cstheme="minorHAnsi"/>
            <w:iCs/>
          </w:rPr>
          <w:t xml:space="preserve"> 10c, the regular grid coverage type. </w:t>
        </w:r>
      </w:ins>
      <w:ins w:id="1072" w:author="Raphael Malyankar" w:date="2025-08-14T13:53:00Z" w16du:dateUtc="2025-08-14T20:53:00Z">
        <w:r w:rsidR="00DC0DA5">
          <w:rPr>
            <w:rFonts w:cstheme="minorHAnsi"/>
            <w:iCs/>
          </w:rPr>
          <w:t xml:space="preserve">(Attributes are not shown to reduce diagram </w:t>
        </w:r>
      </w:ins>
      <w:ins w:id="1073" w:author="Raphael Malyankar" w:date="2025-08-14T13:54:00Z" w16du:dateUtc="2025-08-14T20:54:00Z">
        <w:r w:rsidR="00DC0DA5">
          <w:rPr>
            <w:rFonts w:cstheme="minorHAnsi"/>
            <w:iCs/>
          </w:rPr>
          <w:t>clutter.)</w:t>
        </w:r>
      </w:ins>
    </w:p>
    <w:p w14:paraId="12FBFA52" w14:textId="77777777" w:rsidR="00DC0DA5" w:rsidRDefault="00DC0DA5" w:rsidP="00DC0DA5">
      <w:pPr>
        <w:keepNext/>
        <w:jc w:val="center"/>
        <w:rPr>
          <w:ins w:id="1074" w:author="Raphael Malyankar" w:date="2025-08-14T13:52:00Z" w16du:dateUtc="2025-08-14T20:52:00Z"/>
        </w:rPr>
      </w:pPr>
      <w:ins w:id="1075" w:author="Raphael Malyankar" w:date="2025-08-14T13:49:00Z" w16du:dateUtc="2025-08-14T20:49:00Z">
        <w:r>
          <w:rPr>
            <w:rFonts w:cstheme="minorHAnsi"/>
            <w:iCs/>
            <w:noProof/>
          </w:rPr>
          <w:drawing>
            <wp:inline distT="0" distB="0" distL="0" distR="0" wp14:anchorId="2959B451" wp14:editId="23453F52">
              <wp:extent cx="5586453" cy="1762138"/>
              <wp:effectExtent l="0" t="0" r="0" b="0"/>
              <wp:docPr id="77749998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499988" name="Picture 777499988"/>
                      <pic:cNvPicPr/>
                    </pic:nvPicPr>
                    <pic:blipFill>
                      <a:blip r:embed="rId32">
                        <a:extLst>
                          <a:ext uri="{28A0092B-C50C-407E-A947-70E740481C1C}">
                            <a14:useLocalDpi xmlns:a14="http://schemas.microsoft.com/office/drawing/2010/main" val="0"/>
                          </a:ext>
                        </a:extLst>
                      </a:blip>
                      <a:stretch>
                        <a:fillRect/>
                      </a:stretch>
                    </pic:blipFill>
                    <pic:spPr>
                      <a:xfrm>
                        <a:off x="0" y="0"/>
                        <a:ext cx="5586453" cy="1762138"/>
                      </a:xfrm>
                      <a:prstGeom prst="rect">
                        <a:avLst/>
                      </a:prstGeom>
                    </pic:spPr>
                  </pic:pic>
                </a:graphicData>
              </a:graphic>
            </wp:inline>
          </w:drawing>
        </w:r>
      </w:ins>
    </w:p>
    <w:p w14:paraId="2191AE33" w14:textId="73735B62" w:rsidR="00DC0DA5" w:rsidRDefault="00DC0DA5" w:rsidP="00DC0DA5">
      <w:pPr>
        <w:pStyle w:val="Caption"/>
        <w:rPr>
          <w:ins w:id="1076" w:author="Raphael Malyankar" w:date="2025-08-14T13:49:00Z" w16du:dateUtc="2025-08-14T20:49:00Z"/>
          <w:rFonts w:cstheme="minorHAnsi"/>
          <w:iCs/>
        </w:rPr>
      </w:pPr>
      <w:ins w:id="1077" w:author="Raphael Malyankar" w:date="2025-08-14T13:52:00Z" w16du:dateUtc="2025-08-14T20:52:00Z">
        <w:r>
          <w:t xml:space="preserve">Figure </w:t>
        </w:r>
      </w:ins>
      <w:ins w:id="1078" w:author="Raphael Malyankar" w:date="2025-08-14T13:53:00Z" w16du:dateUtc="2025-08-14T20:53:00Z">
        <w:r>
          <w:t xml:space="preserve">A-6-5 </w:t>
        </w:r>
      </w:ins>
      <w:ins w:id="1079" w:author="Raphael Malyankar" w:date="2025-08-14T13:52:00Z" w16du:dateUtc="2025-08-14T20:52:00Z">
        <w:r>
          <w:t>- Derivation in coverage product specification</w:t>
        </w:r>
      </w:ins>
      <w:ins w:id="1080" w:author="Raphael Malyankar" w:date="2025-08-14T13:55:00Z" w16du:dateUtc="2025-08-14T20:55:00Z">
        <w:r w:rsidR="00F466E8">
          <w:t xml:space="preserve"> (from S-104 Edition 2.0.0).</w:t>
        </w:r>
      </w:ins>
    </w:p>
    <w:p w14:paraId="16E20E9B" w14:textId="77777777" w:rsidR="00DC0DA5" w:rsidRPr="00616E11" w:rsidRDefault="00DC0DA5">
      <w:pPr>
        <w:rPr>
          <w:rFonts w:cstheme="minorHAnsi"/>
          <w:iCs/>
        </w:rPr>
      </w:pPr>
    </w:p>
    <w:p w14:paraId="3F8EA12E" w14:textId="509F21D9" w:rsidR="00FA1108" w:rsidRPr="00616E11" w:rsidDel="00E26A97" w:rsidRDefault="00000000">
      <w:pPr>
        <w:keepNext/>
        <w:spacing w:after="0"/>
        <w:jc w:val="center"/>
        <w:rPr>
          <w:del w:id="1081" w:author="Raphael Malyankar" w:date="2025-08-14T13:45:00Z" w16du:dateUtc="2025-08-14T20:45:00Z"/>
        </w:rPr>
      </w:pPr>
      <w:del w:id="1082" w:author="Raphael Malyankar" w:date="2025-08-14T13:45:00Z" w16du:dateUtc="2025-08-14T20:45:00Z">
        <w:r w:rsidRPr="000353AC" w:rsidDel="00E26A97">
          <w:rPr>
            <w:noProof/>
          </w:rPr>
          <w:drawing>
            <wp:inline distT="0" distB="0" distL="0" distR="0" wp14:anchorId="4BEE54E2" wp14:editId="113B508D">
              <wp:extent cx="5821680" cy="4892675"/>
              <wp:effectExtent l="0" t="0" r="0" b="0"/>
              <wp:docPr id="1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9"/>
                      <pic:cNvPicPr>
                        <a:picLocks noChangeAspect="1" noChangeArrowheads="1"/>
                      </pic:cNvPicPr>
                    </pic:nvPicPr>
                    <pic:blipFill>
                      <a:blip r:embed="rId33"/>
                      <a:srcRect l="17817" t="17676" r="30750" b="1772"/>
                      <a:stretch>
                        <a:fillRect/>
                      </a:stretch>
                    </pic:blipFill>
                    <pic:spPr bwMode="auto">
                      <a:xfrm>
                        <a:off x="0" y="0"/>
                        <a:ext cx="5821680" cy="4892675"/>
                      </a:xfrm>
                      <a:prstGeom prst="rect">
                        <a:avLst/>
                      </a:prstGeom>
                      <a:noFill/>
                    </pic:spPr>
                  </pic:pic>
                </a:graphicData>
              </a:graphic>
            </wp:inline>
          </w:drawing>
        </w:r>
        <w:bookmarkStart w:id="1083" w:name="_Toc206140435"/>
        <w:bookmarkStart w:id="1084" w:name="_Toc206155834"/>
        <w:bookmarkStart w:id="1085" w:name="_Toc206156462"/>
        <w:bookmarkEnd w:id="1083"/>
        <w:bookmarkEnd w:id="1084"/>
        <w:bookmarkEnd w:id="1085"/>
      </w:del>
    </w:p>
    <w:p w14:paraId="5DCA29B7" w14:textId="7884657E" w:rsidR="00FA1108" w:rsidRPr="00616E11" w:rsidDel="00E26A97" w:rsidRDefault="00000000">
      <w:pPr>
        <w:pStyle w:val="Caption"/>
        <w:rPr>
          <w:del w:id="1086" w:author="Raphael Malyankar" w:date="2025-08-14T13:45:00Z" w16du:dateUtc="2025-08-14T20:45:00Z"/>
          <w:rFonts w:cs="Arial"/>
          <w:i/>
          <w:iCs/>
          <w:lang w:val="en-GB"/>
        </w:rPr>
      </w:pPr>
      <w:bookmarkStart w:id="1087" w:name="_Ref522632925"/>
      <w:del w:id="1088" w:author="Raphael Malyankar" w:date="2025-08-14T13:45:00Z" w16du:dateUtc="2025-08-14T20:45:00Z">
        <w:r w:rsidRPr="00616E11" w:rsidDel="00E26A97">
          <w:rPr>
            <w:lang w:val="en-GB"/>
          </w:rPr>
          <w:delText>Figure A-6-</w:delText>
        </w:r>
      </w:del>
      <w:del w:id="1089" w:author="Raphael Malyankar" w:date="2025-08-14T03:13:00Z" w16du:dateUtc="2025-08-14T10:13:00Z">
        <w:r w:rsidRPr="00616E11" w:rsidDel="00735B07">
          <w:rPr>
            <w:lang w:val="en-GB"/>
          </w:rPr>
          <w:delText>6</w:delText>
        </w:r>
      </w:del>
      <w:del w:id="1090" w:author="Raphael Malyankar" w:date="2025-08-14T13:45:00Z" w16du:dateUtc="2025-08-14T20:45:00Z">
        <w:r w:rsidRPr="00616E11" w:rsidDel="00E26A97">
          <w:rPr>
            <w:lang w:val="en-GB"/>
          </w:rPr>
          <w:delText xml:space="preserve"> – Example of attributes and their values for S100_Grid Coverage and S100_Point Coverage.</w:delText>
        </w:r>
        <w:bookmarkStart w:id="1091" w:name="_Toc206140436"/>
        <w:bookmarkStart w:id="1092" w:name="_Toc206155835"/>
        <w:bookmarkStart w:id="1093" w:name="_Toc206156463"/>
        <w:bookmarkEnd w:id="1087"/>
        <w:bookmarkEnd w:id="1091"/>
        <w:bookmarkEnd w:id="1092"/>
        <w:bookmarkEnd w:id="1093"/>
      </w:del>
    </w:p>
    <w:p w14:paraId="2FAF40AD" w14:textId="77777777" w:rsidR="00FA1108" w:rsidRPr="00616E11" w:rsidRDefault="00000000" w:rsidP="009931F5">
      <w:pPr>
        <w:pStyle w:val="HeadingA3"/>
      </w:pPr>
      <w:bookmarkStart w:id="1094" w:name="_Toc502540946"/>
      <w:bookmarkStart w:id="1095" w:name="_Toc206156464"/>
      <w:r w:rsidRPr="00616E11">
        <w:t>Reference systems</w:t>
      </w:r>
      <w:bookmarkEnd w:id="1094"/>
      <w:bookmarkEnd w:id="1095"/>
    </w:p>
    <w:p w14:paraId="7150F59A" w14:textId="77777777" w:rsidR="00FA1108" w:rsidRPr="00616E11" w:rsidRDefault="00000000">
      <w:pPr>
        <w:pStyle w:val="ListParagraph"/>
        <w:spacing w:line="240" w:lineRule="auto"/>
        <w:ind w:left="0"/>
        <w:rPr>
          <w:lang w:val="en-GB"/>
        </w:rPr>
      </w:pPr>
      <w:r w:rsidRPr="00616E11">
        <w:rPr>
          <w:lang w:val="en-GB"/>
        </w:rPr>
        <w:t xml:space="preserve">All S-100-based Product Specifications that include georeferenced information will have a horizontal reference system, while vertical reference systems are for Specifications that yield data products that include height information or bathymetry. A Product Specification may include more than one vertical reference system, such as one for sounding data and one for height data. </w:t>
      </w:r>
    </w:p>
    <w:p w14:paraId="49EAFD18" w14:textId="3BFCA3C0" w:rsidR="00FA1108" w:rsidRDefault="00000000">
      <w:pPr>
        <w:pStyle w:val="ListParagraph"/>
        <w:spacing w:line="240" w:lineRule="auto"/>
        <w:ind w:left="0"/>
        <w:rPr>
          <w:ins w:id="1096" w:author="Raphael Malyankar" w:date="2025-08-14T14:05:00Z" w16du:dateUtc="2025-08-14T21:05:00Z"/>
          <w:lang w:val="en-GB"/>
        </w:rPr>
      </w:pPr>
      <w:r w:rsidRPr="00616E11">
        <w:rPr>
          <w:lang w:val="en-GB"/>
        </w:rPr>
        <w:t xml:space="preserve">Part 6 of S-100 provides information on how to describe and specify a reference system. The more common method of simply referencing an already specified reference system is generally </w:t>
      </w:r>
      <w:del w:id="1097" w:author="Raphael Malyankar" w:date="2025-08-14T13:59:00Z" w16du:dateUtc="2025-08-14T20:59:00Z">
        <w:r w:rsidRPr="00616E11" w:rsidDel="006D3073">
          <w:rPr>
            <w:lang w:val="en-GB"/>
          </w:rPr>
          <w:delText xml:space="preserve">done </w:delText>
        </w:r>
      </w:del>
      <w:ins w:id="1098" w:author="Raphael Malyankar" w:date="2025-08-14T13:59:00Z" w16du:dateUtc="2025-08-14T20:59:00Z">
        <w:r w:rsidR="006D3073">
          <w:rPr>
            <w:lang w:val="en-GB"/>
          </w:rPr>
          <w:t>used instead</w:t>
        </w:r>
        <w:r w:rsidR="006D3073" w:rsidRPr="00616E11">
          <w:rPr>
            <w:lang w:val="en-GB"/>
          </w:rPr>
          <w:t xml:space="preserve"> </w:t>
        </w:r>
      </w:ins>
      <w:r w:rsidRPr="00616E11">
        <w:rPr>
          <w:lang w:val="en-GB"/>
        </w:rPr>
        <w:t>by establishing a convention in the Product Specification by stating the reference system, or list of reference</w:t>
      </w:r>
      <w:del w:id="1099" w:author="Raphael Malyankar" w:date="2025-08-14T14:00:00Z" w16du:dateUtc="2025-08-14T21:00:00Z">
        <w:r w:rsidRPr="00616E11" w:rsidDel="006D3073">
          <w:rPr>
            <w:lang w:val="en-GB"/>
          </w:rPr>
          <w:delText>s</w:delText>
        </w:r>
      </w:del>
      <w:r w:rsidRPr="00616E11">
        <w:rPr>
          <w:lang w:val="en-GB"/>
        </w:rPr>
        <w:t xml:space="preserve"> systems used; </w:t>
      </w:r>
      <w:r w:rsidRPr="00616E11">
        <w:rPr>
          <w:lang w:val="en-GB"/>
        </w:rPr>
        <w:lastRenderedPageBreak/>
        <w:t>and then by adding the information in the metadata of the resulting dataset. Figure A-6-</w:t>
      </w:r>
      <w:ins w:id="1100" w:author="Raphael Malyankar" w:date="2025-08-14T03:13:00Z" w16du:dateUtc="2025-08-14T10:13:00Z">
        <w:r w:rsidR="00735B07">
          <w:rPr>
            <w:lang w:val="en-GB"/>
          </w:rPr>
          <w:t>6</w:t>
        </w:r>
      </w:ins>
      <w:del w:id="1101" w:author="Raphael Malyankar" w:date="2025-08-14T03:13:00Z" w16du:dateUtc="2025-08-14T10:13:00Z">
        <w:r w:rsidRPr="00616E11" w:rsidDel="00735B07">
          <w:rPr>
            <w:lang w:val="en-GB"/>
          </w:rPr>
          <w:delText>7</w:delText>
        </w:r>
      </w:del>
      <w:r w:rsidRPr="00616E11">
        <w:rPr>
          <w:lang w:val="en-GB"/>
        </w:rPr>
        <w:t xml:space="preserve"> below is an example from </w:t>
      </w:r>
      <w:del w:id="1102" w:author="Raphael Malyankar" w:date="2025-08-14T14:05:00Z" w16du:dateUtc="2025-08-14T21:05:00Z">
        <w:r w:rsidRPr="00616E11" w:rsidDel="006D3073">
          <w:rPr>
            <w:lang w:val="en-GB"/>
          </w:rPr>
          <w:delText>the S-100 Product Specification Template</w:delText>
        </w:r>
      </w:del>
      <w:ins w:id="1103" w:author="Raphael Malyankar" w:date="2025-08-14T14:07:00Z" w16du:dateUtc="2025-08-14T21:07:00Z">
        <w:r w:rsidR="00E300DD">
          <w:rPr>
            <w:lang w:val="en-GB"/>
          </w:rPr>
          <w:t xml:space="preserve">specifying </w:t>
        </w:r>
      </w:ins>
      <w:ins w:id="1104" w:author="Raphael Malyankar" w:date="2025-08-14T14:08:00Z" w16du:dateUtc="2025-08-14T21:08:00Z">
        <w:r w:rsidR="00E300DD">
          <w:rPr>
            <w:lang w:val="en-GB"/>
          </w:rPr>
          <w:t>horizontal and temporal reference systems</w:t>
        </w:r>
      </w:ins>
      <w:r w:rsidRPr="00616E11">
        <w:rPr>
          <w:lang w:val="en-GB"/>
        </w:rPr>
        <w:t>.</w:t>
      </w:r>
    </w:p>
    <w:p w14:paraId="1BB0E24A" w14:textId="77777777" w:rsidR="00E300DD" w:rsidRDefault="00E300DD">
      <w:pPr>
        <w:pStyle w:val="ListParagraph"/>
        <w:keepNext/>
        <w:spacing w:line="240" w:lineRule="auto"/>
        <w:ind w:left="0"/>
        <w:jc w:val="center"/>
        <w:rPr>
          <w:ins w:id="1105" w:author="Raphael Malyankar" w:date="2025-08-14T14:07:00Z" w16du:dateUtc="2025-08-14T21:07:00Z"/>
        </w:rPr>
        <w:pPrChange w:id="1106" w:author="Raphael Malyankar" w:date="2025-08-14T14:07:00Z" w16du:dateUtc="2025-08-14T21:07:00Z">
          <w:pPr>
            <w:pStyle w:val="ListParagraph"/>
            <w:spacing w:line="240" w:lineRule="auto"/>
            <w:ind w:left="0"/>
            <w:jc w:val="center"/>
          </w:pPr>
        </w:pPrChange>
      </w:pPr>
      <w:ins w:id="1107" w:author="Raphael Malyankar" w:date="2025-08-14T14:06:00Z" w16du:dateUtc="2025-08-14T21:06:00Z">
        <w:r>
          <w:rPr>
            <w:noProof/>
            <w:lang w:val="en-GB"/>
          </w:rPr>
          <w:drawing>
            <wp:inline distT="0" distB="0" distL="0" distR="0" wp14:anchorId="4098F577" wp14:editId="72081550">
              <wp:extent cx="5144410" cy="1319770"/>
              <wp:effectExtent l="0" t="0" r="0" b="0"/>
              <wp:docPr id="42845909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459093" name="Picture 5"/>
                      <pic:cNvPicPr/>
                    </pic:nvPicPr>
                    <pic:blipFill>
                      <a:blip r:embed="rId34">
                        <a:extLst>
                          <a:ext uri="{28A0092B-C50C-407E-A947-70E740481C1C}">
                            <a14:useLocalDpi xmlns:a14="http://schemas.microsoft.com/office/drawing/2010/main" val="0"/>
                          </a:ext>
                        </a:extLst>
                      </a:blip>
                      <a:stretch>
                        <a:fillRect/>
                      </a:stretch>
                    </pic:blipFill>
                    <pic:spPr>
                      <a:xfrm>
                        <a:off x="0" y="0"/>
                        <a:ext cx="5144410" cy="1319770"/>
                      </a:xfrm>
                      <a:prstGeom prst="rect">
                        <a:avLst/>
                      </a:prstGeom>
                    </pic:spPr>
                  </pic:pic>
                </a:graphicData>
              </a:graphic>
            </wp:inline>
          </w:drawing>
        </w:r>
      </w:ins>
    </w:p>
    <w:p w14:paraId="5CB15E47" w14:textId="188BA367" w:rsidR="006D3073" w:rsidRPr="00616E11" w:rsidRDefault="00E300DD">
      <w:pPr>
        <w:pStyle w:val="Caption"/>
        <w:rPr>
          <w:lang w:val="en-GB"/>
        </w:rPr>
        <w:pPrChange w:id="1108" w:author="Raphael Malyankar" w:date="2025-08-14T14:07:00Z" w16du:dateUtc="2025-08-14T21:07:00Z">
          <w:pPr>
            <w:pStyle w:val="ListParagraph"/>
            <w:spacing w:line="240" w:lineRule="auto"/>
            <w:ind w:left="0"/>
          </w:pPr>
        </w:pPrChange>
      </w:pPr>
      <w:ins w:id="1109" w:author="Raphael Malyankar" w:date="2025-08-14T14:07:00Z" w16du:dateUtc="2025-08-14T21:07:00Z">
        <w:r>
          <w:t xml:space="preserve">Figure A-6-6 </w:t>
        </w:r>
      </w:ins>
      <w:ins w:id="1110" w:author="Raphael Malyankar" w:date="2025-08-14T14:10:00Z" w16du:dateUtc="2025-08-14T21:10:00Z">
        <w:r>
          <w:t>–</w:t>
        </w:r>
      </w:ins>
      <w:ins w:id="1111" w:author="Raphael Malyankar" w:date="2025-08-14T14:07:00Z" w16du:dateUtc="2025-08-14T21:07:00Z">
        <w:r>
          <w:t xml:space="preserve"> </w:t>
        </w:r>
      </w:ins>
      <w:ins w:id="1112" w:author="Raphael Malyankar" w:date="2025-08-14T14:10:00Z" w16du:dateUtc="2025-08-14T21:10:00Z">
        <w:r>
          <w:t>Example of s</w:t>
        </w:r>
      </w:ins>
      <w:ins w:id="1113" w:author="Raphael Malyankar" w:date="2025-08-14T14:07:00Z" w16du:dateUtc="2025-08-14T21:07:00Z">
        <w:r>
          <w:t>pecification of CRS</w:t>
        </w:r>
      </w:ins>
      <w:ins w:id="1114" w:author="Raphael Malyankar" w:date="2025-08-14T14:10:00Z" w16du:dateUtc="2025-08-14T21:10:00Z">
        <w:r>
          <w:t xml:space="preserve"> in Product Specification</w:t>
        </w:r>
      </w:ins>
    </w:p>
    <w:p w14:paraId="56FC6E24" w14:textId="01C4E8B5" w:rsidR="00FA1108" w:rsidRPr="00616E11" w:rsidDel="00E26A97" w:rsidRDefault="00000000">
      <w:pPr>
        <w:pStyle w:val="ListParagraph"/>
        <w:keepNext/>
        <w:spacing w:after="0"/>
        <w:ind w:left="0"/>
        <w:jc w:val="center"/>
        <w:rPr>
          <w:del w:id="1115" w:author="Raphael Malyankar" w:date="2025-08-14T13:46:00Z" w16du:dateUtc="2025-08-14T20:46:00Z"/>
          <w:lang w:val="en-GB"/>
        </w:rPr>
      </w:pPr>
      <w:del w:id="1116" w:author="Raphael Malyankar" w:date="2025-08-14T13:46:00Z" w16du:dateUtc="2025-08-14T20:46:00Z">
        <w:r w:rsidRPr="000353AC" w:rsidDel="00E26A97">
          <w:rPr>
            <w:noProof/>
          </w:rPr>
          <w:drawing>
            <wp:inline distT="0" distB="0" distL="0" distR="0" wp14:anchorId="2B8DDAA9" wp14:editId="7C0A4A07">
              <wp:extent cx="5899785" cy="830580"/>
              <wp:effectExtent l="0" t="0" r="0" b="0"/>
              <wp:docPr id="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4"/>
                      <pic:cNvPicPr>
                        <a:picLocks noChangeAspect="1" noChangeArrowheads="1"/>
                      </pic:cNvPicPr>
                    </pic:nvPicPr>
                    <pic:blipFill>
                      <a:blip r:embed="rId35"/>
                      <a:stretch>
                        <a:fillRect/>
                      </a:stretch>
                    </pic:blipFill>
                    <pic:spPr bwMode="auto">
                      <a:xfrm>
                        <a:off x="0" y="0"/>
                        <a:ext cx="5899785" cy="830580"/>
                      </a:xfrm>
                      <a:prstGeom prst="rect">
                        <a:avLst/>
                      </a:prstGeom>
                      <a:noFill/>
                    </pic:spPr>
                  </pic:pic>
                </a:graphicData>
              </a:graphic>
            </wp:inline>
          </w:drawing>
        </w:r>
      </w:del>
    </w:p>
    <w:p w14:paraId="2D1A2E8D" w14:textId="174AC85E" w:rsidR="00FA1108" w:rsidRPr="00616E11" w:rsidDel="00E26A97" w:rsidRDefault="00000000">
      <w:pPr>
        <w:pStyle w:val="Caption"/>
        <w:rPr>
          <w:del w:id="1117" w:author="Raphael Malyankar" w:date="2025-08-14T13:46:00Z" w16du:dateUtc="2025-08-14T20:46:00Z"/>
          <w:lang w:val="en-GB"/>
        </w:rPr>
      </w:pPr>
      <w:bookmarkStart w:id="1118" w:name="_Ref523496609"/>
      <w:bookmarkStart w:id="1119" w:name="_Ref502319756"/>
      <w:del w:id="1120" w:author="Raphael Malyankar" w:date="2025-08-14T13:46:00Z" w16du:dateUtc="2025-08-14T20:46:00Z">
        <w:r w:rsidRPr="00616E11" w:rsidDel="00E26A97">
          <w:rPr>
            <w:lang w:val="en-GB"/>
          </w:rPr>
          <w:delText>Figure A-</w:delText>
        </w:r>
        <w:bookmarkEnd w:id="1118"/>
        <w:bookmarkEnd w:id="1119"/>
        <w:r w:rsidRPr="00616E11" w:rsidDel="00E26A97">
          <w:rPr>
            <w:lang w:val="en-GB"/>
          </w:rPr>
          <w:delText>6-</w:delText>
        </w:r>
      </w:del>
      <w:del w:id="1121" w:author="Raphael Malyankar" w:date="2025-08-14T03:14:00Z" w16du:dateUtc="2025-08-14T10:14:00Z">
        <w:r w:rsidRPr="00616E11" w:rsidDel="00735B07">
          <w:rPr>
            <w:lang w:val="en-GB"/>
          </w:rPr>
          <w:delText>7</w:delText>
        </w:r>
      </w:del>
      <w:del w:id="1122" w:author="Raphael Malyankar" w:date="2025-08-14T13:46:00Z" w16du:dateUtc="2025-08-14T20:46:00Z">
        <w:r w:rsidRPr="00616E11" w:rsidDel="00E26A97">
          <w:rPr>
            <w:lang w:val="en-GB"/>
          </w:rPr>
          <w:delText xml:space="preserve"> – Example of Reference Systems references</w:delText>
        </w:r>
      </w:del>
    </w:p>
    <w:p w14:paraId="60789809" w14:textId="14EDE2E2" w:rsidR="00FA1108" w:rsidRPr="00616E11" w:rsidRDefault="00E26A97">
      <w:pPr>
        <w:pStyle w:val="ListParagraph"/>
        <w:spacing w:line="240" w:lineRule="auto"/>
        <w:ind w:left="0"/>
        <w:rPr>
          <w:lang w:val="en-GB"/>
        </w:rPr>
      </w:pPr>
      <w:ins w:id="1123" w:author="Raphael Malyankar" w:date="2025-08-14T13:46:00Z" w16du:dateUtc="2025-08-14T20:46:00Z">
        <w:r>
          <w:rPr>
            <w:lang w:val="en-GB"/>
          </w:rPr>
          <w:t>T</w:t>
        </w:r>
      </w:ins>
      <w:del w:id="1124" w:author="Raphael Malyankar" w:date="2025-08-14T13:46:00Z" w16du:dateUtc="2025-08-14T20:46:00Z">
        <w:r w:rsidRPr="00616E11" w:rsidDel="00E26A97">
          <w:rPr>
            <w:lang w:val="en-GB"/>
          </w:rPr>
          <w:delText>As noted in the example in Figure A-6-</w:delText>
        </w:r>
      </w:del>
      <w:del w:id="1125" w:author="Raphael Malyankar" w:date="2025-08-14T03:14:00Z" w16du:dateUtc="2025-08-14T10:14:00Z">
        <w:r w:rsidRPr="00616E11" w:rsidDel="00735B07">
          <w:rPr>
            <w:lang w:val="en-GB"/>
          </w:rPr>
          <w:delText>7</w:delText>
        </w:r>
      </w:del>
      <w:del w:id="1126" w:author="Raphael Malyankar" w:date="2025-08-14T13:46:00Z" w16du:dateUtc="2025-08-14T20:46:00Z">
        <w:r w:rsidRPr="00616E11" w:rsidDel="00E26A97">
          <w:rPr>
            <w:lang w:val="en-GB"/>
          </w:rPr>
          <w:delText>, t</w:delText>
        </w:r>
      </w:del>
      <w:r w:rsidRPr="00616E11">
        <w:rPr>
          <w:lang w:val="en-GB"/>
        </w:rPr>
        <w:t>he EPSG Register is a useful Register of horizontal datums</w:t>
      </w:r>
      <w:ins w:id="1127" w:author="Raphael Malyankar" w:date="2025-08-14T14:10:00Z" w16du:dateUtc="2025-08-14T21:10:00Z">
        <w:r w:rsidR="00E300DD">
          <w:rPr>
            <w:lang w:val="en-GB"/>
          </w:rPr>
          <w:t xml:space="preserve"> (the current URL is https://</w:t>
        </w:r>
      </w:ins>
      <w:ins w:id="1128" w:author="Raphael Malyankar" w:date="2025-08-14T14:11:00Z" w16du:dateUtc="2025-08-14T21:11:00Z">
        <w:r w:rsidR="00E300DD">
          <w:rPr>
            <w:lang w:val="en-GB"/>
          </w:rPr>
          <w:t>www.epsg.org)</w:t>
        </w:r>
      </w:ins>
      <w:r w:rsidRPr="00616E11">
        <w:rPr>
          <w:lang w:val="en-GB"/>
        </w:rPr>
        <w:t>. The codelist value for WGS84, the most commonly used horizontal datum, is 4326. For vertical datums and sounding datums, S-100 includes an enumerated list named S100_VerticalAndSoundingDatum</w:t>
      </w:r>
      <w:ins w:id="1129" w:author="Raphael Malyankar" w:date="2025-08-14T14:11:00Z" w16du:dateUtc="2025-08-14T21:11:00Z">
        <w:r w:rsidR="00FA05BD">
          <w:rPr>
            <w:lang w:val="en-GB"/>
          </w:rPr>
          <w:t xml:space="preserve"> (now in Part 10c).</w:t>
        </w:r>
      </w:ins>
      <w:r w:rsidRPr="00616E11">
        <w:rPr>
          <w:lang w:val="en-GB"/>
        </w:rPr>
        <w:t>. The most commonly used vertical and sounding datums are included in this list. The enumerated list can be extended by requesting the IHO S-100 Working Group to include additional values</w:t>
      </w:r>
      <w:ins w:id="1130" w:author="Raphael Malyankar" w:date="2025-08-14T14:12:00Z" w16du:dateUtc="2025-08-14T21:12:00Z">
        <w:r w:rsidR="00FA05BD">
          <w:rPr>
            <w:lang w:val="en-GB"/>
          </w:rPr>
          <w:t xml:space="preserve"> and a GI Registry proposal to register the new datum</w:t>
        </w:r>
      </w:ins>
      <w:r w:rsidRPr="00616E11">
        <w:rPr>
          <w:lang w:val="en-GB"/>
        </w:rPr>
        <w:t>.</w:t>
      </w:r>
    </w:p>
    <w:p w14:paraId="0D6D6FAF" w14:textId="77777777" w:rsidR="00FA1108" w:rsidRPr="00616E11" w:rsidRDefault="00000000" w:rsidP="009931F5">
      <w:pPr>
        <w:pStyle w:val="HeadingA3"/>
      </w:pPr>
      <w:bookmarkStart w:id="1131" w:name="_Toc206156465"/>
      <w:r w:rsidRPr="00616E11">
        <w:t>Object identifiers</w:t>
      </w:r>
      <w:bookmarkEnd w:id="1131"/>
    </w:p>
    <w:p w14:paraId="3A623AF5" w14:textId="77777777" w:rsidR="00FA1108" w:rsidRPr="00616E11" w:rsidRDefault="00000000">
      <w:r w:rsidRPr="00616E11">
        <w:t>It is recommended that rules for persistent global identifiers for feature and information objects are included within a Product Specification. Identifiers may be omitted where the physical realities dictate otherwise or it is known that a reference to the object will not be needed. For example, identifiers need not be defined for cartographic objects.</w:t>
      </w:r>
    </w:p>
    <w:p w14:paraId="657C8D30" w14:textId="56C7D811" w:rsidR="00FA1108" w:rsidRPr="00616E11" w:rsidRDefault="00000000">
      <w:r w:rsidRPr="00616E11">
        <w:t xml:space="preserve">Identifiers of instances should utilize the Maritime Resource Name (MRN) concept and namespace. The MRN namespace is administered by the International Association of Lighthouse Authorities (IALA) through the website </w:t>
      </w:r>
      <w:hyperlink r:id="rId36">
        <w:r w:rsidR="00FA1108" w:rsidRPr="00616E11">
          <w:rPr>
            <w:rStyle w:val="Hyperlink"/>
          </w:rPr>
          <w:t>http://mrnregistry.org</w:t>
        </w:r>
      </w:hyperlink>
      <w:r w:rsidRPr="00616E11">
        <w:t xml:space="preserve">, which also contains references to the full set of rules that apply to the MRN concept. The topmost namespace urn:mrn remains fixed, with subsequent name spaces separated by colons, and available through the application process explained on the website. Any organization wishing to issue MRN conformant identifiers should apply for a name space from IALA, or from an organization that already has a namespace registered, such as IHO. </w:t>
      </w:r>
      <w:ins w:id="1132" w:author="Raphael Malyankar" w:date="2025-08-14T14:13:00Z" w16du:dateUtc="2025-08-14T21:13:00Z">
        <w:r w:rsidR="00FA05BD">
          <w:t xml:space="preserve">Guidance about the structure </w:t>
        </w:r>
        <w:r w:rsidR="007B27DA">
          <w:t>and principles of MRNs for S-100 data and products is being prepared by the IHO.</w:t>
        </w:r>
      </w:ins>
      <w:del w:id="1133" w:author="Raphael Malyankar" w:date="2025-08-14T14:12:00Z" w16du:dateUtc="2025-08-14T21:12:00Z">
        <w:r w:rsidRPr="00616E11" w:rsidDel="00FA05BD">
          <w:delText>S-100 Part 11, Appendix 11-E contains additional details about the MRN concept.</w:delText>
        </w:r>
      </w:del>
    </w:p>
    <w:p w14:paraId="76414F83" w14:textId="77777777" w:rsidR="00FA1108" w:rsidRPr="00616E11" w:rsidRDefault="00000000">
      <w:r w:rsidRPr="00616E11">
        <w:t>Guidance should be included on persevering persistent global identifiers on objects throughout their lifecycle, including when they are reused in other products. Maintaining persistent global identifiers between products can help with interoperability and assist users and systems in identifying identical features between data products.</w:t>
      </w:r>
    </w:p>
    <w:p w14:paraId="42945611" w14:textId="77777777" w:rsidR="00FA1108" w:rsidRPr="00616E11" w:rsidRDefault="00000000" w:rsidP="009931F5">
      <w:pPr>
        <w:pStyle w:val="HeadingA3"/>
      </w:pPr>
      <w:bookmarkStart w:id="1134" w:name="_Toc502540947"/>
      <w:bookmarkStart w:id="1135" w:name="_Toc206156466"/>
      <w:r w:rsidRPr="00616E11">
        <w:t>Data quality</w:t>
      </w:r>
      <w:bookmarkEnd w:id="1134"/>
      <w:bookmarkEnd w:id="1135"/>
    </w:p>
    <w:p w14:paraId="4FB69F38" w14:textId="77777777" w:rsidR="00FA1108" w:rsidRPr="00616E11" w:rsidRDefault="00000000">
      <w:r w:rsidRPr="00616E11">
        <w:t>All S-100-based Product Specifications should include comprehensive ways of capturing information about the quality of the data. Part C of this Guideline includes comprehensive guidance on how to address aspects of data quality.</w:t>
      </w:r>
    </w:p>
    <w:p w14:paraId="2C070767" w14:textId="77777777" w:rsidR="00FA1108" w:rsidRPr="00616E11" w:rsidRDefault="00000000" w:rsidP="009931F5">
      <w:pPr>
        <w:pStyle w:val="HeadingA3"/>
      </w:pPr>
      <w:bookmarkStart w:id="1136" w:name="_Toc40911266"/>
      <w:bookmarkStart w:id="1137" w:name="_Toc41312998"/>
      <w:bookmarkStart w:id="1138" w:name="_Toc40911267"/>
      <w:bookmarkStart w:id="1139" w:name="_Toc41312999"/>
      <w:bookmarkStart w:id="1140" w:name="_Toc40911268"/>
      <w:bookmarkStart w:id="1141" w:name="_Toc41313000"/>
      <w:bookmarkStart w:id="1142" w:name="_Toc40911269"/>
      <w:bookmarkStart w:id="1143" w:name="_Toc41313001"/>
      <w:bookmarkStart w:id="1144" w:name="_Toc40911270"/>
      <w:bookmarkStart w:id="1145" w:name="_Toc41313002"/>
      <w:bookmarkStart w:id="1146" w:name="_Toc40911271"/>
      <w:bookmarkStart w:id="1147" w:name="_Toc41313003"/>
      <w:bookmarkStart w:id="1148" w:name="_Toc40911272"/>
      <w:bookmarkStart w:id="1149" w:name="_Toc41313004"/>
      <w:bookmarkStart w:id="1150" w:name="_Toc40911273"/>
      <w:bookmarkStart w:id="1151" w:name="_Toc41313005"/>
      <w:bookmarkStart w:id="1152" w:name="_Toc40911274"/>
      <w:bookmarkStart w:id="1153" w:name="_Toc41313006"/>
      <w:bookmarkStart w:id="1154" w:name="_Toc40911275"/>
      <w:bookmarkStart w:id="1155" w:name="_Toc41313007"/>
      <w:bookmarkStart w:id="1156" w:name="_Toc40911277"/>
      <w:bookmarkStart w:id="1157" w:name="_Toc41313009"/>
      <w:bookmarkStart w:id="1158" w:name="_Toc40911278"/>
      <w:bookmarkStart w:id="1159" w:name="_Toc41313010"/>
      <w:bookmarkStart w:id="1160" w:name="_Toc40911280"/>
      <w:bookmarkStart w:id="1161" w:name="_Toc41313012"/>
      <w:bookmarkStart w:id="1162" w:name="_Toc40911281"/>
      <w:bookmarkStart w:id="1163" w:name="_Toc41313013"/>
      <w:bookmarkStart w:id="1164" w:name="_Toc40911282"/>
      <w:bookmarkStart w:id="1165" w:name="_Toc41313014"/>
      <w:bookmarkStart w:id="1166" w:name="_Toc40911283"/>
      <w:bookmarkStart w:id="1167" w:name="_Toc41313015"/>
      <w:bookmarkStart w:id="1168" w:name="_Toc40911284"/>
      <w:bookmarkStart w:id="1169" w:name="_Toc41313016"/>
      <w:bookmarkStart w:id="1170" w:name="_Toc40911287"/>
      <w:bookmarkStart w:id="1171" w:name="_Toc41313019"/>
      <w:bookmarkStart w:id="1172" w:name="_Toc40911288"/>
      <w:bookmarkStart w:id="1173" w:name="_Toc41313020"/>
      <w:bookmarkStart w:id="1174" w:name="_Toc40911289"/>
      <w:bookmarkStart w:id="1175" w:name="_Toc41313021"/>
      <w:bookmarkStart w:id="1176" w:name="_Toc502540950"/>
      <w:bookmarkStart w:id="1177" w:name="_Toc206156467"/>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r w:rsidRPr="00616E11">
        <w:t xml:space="preserve">Data capture </w:t>
      </w:r>
      <w:bookmarkEnd w:id="1176"/>
      <w:r w:rsidRPr="00616E11">
        <w:t>and encoding instructions</w:t>
      </w:r>
      <w:bookmarkEnd w:id="1177"/>
    </w:p>
    <w:p w14:paraId="24B3CF04" w14:textId="77777777" w:rsidR="00FA1108" w:rsidRPr="00616E11" w:rsidRDefault="00000000">
      <w:pPr>
        <w:pStyle w:val="ListParagraph"/>
        <w:spacing w:line="240" w:lineRule="auto"/>
        <w:ind w:left="0"/>
        <w:rPr>
          <w:lang w:val="en-GB"/>
        </w:rPr>
      </w:pPr>
      <w:r w:rsidRPr="00616E11">
        <w:rPr>
          <w:lang w:val="en-GB"/>
        </w:rPr>
        <w:t>Any S-100-based Product Specification should provide information on how data conforming to the Product Specification is to be captured. This information should be as detailed and specific as necessary. To this end, the S-100 Product Specification Template recommends the development of a Data Classification and Encoding Guide (DCEG). The DCEG is used to link real world examples to the data model. For example, the DCEG can explain how different types of underwater rock are to be encoded using a specific data model, including which feature class should be used; what attributes; and their expected values that correspond to the different types of underwater rock.</w:t>
      </w:r>
    </w:p>
    <w:p w14:paraId="211982B4" w14:textId="77777777" w:rsidR="00FA1108" w:rsidRPr="00616E11" w:rsidRDefault="00000000">
      <w:pPr>
        <w:pStyle w:val="ListParagraph"/>
        <w:spacing w:line="240" w:lineRule="auto"/>
        <w:ind w:left="0"/>
        <w:rPr>
          <w:lang w:val="en-GB"/>
        </w:rPr>
      </w:pPr>
      <w:r w:rsidRPr="00616E11">
        <w:rPr>
          <w:lang w:val="en-GB"/>
        </w:rPr>
        <w:lastRenderedPageBreak/>
        <w:t>The data capture guide is mostly used by the data producers and serves as a collective instructional document of globally common rules on how to create data according to a specific Product Specification. The document will grow with experience as more special cases get resolved into a globally agreed-upon process. This also improves overall consistency among producers and products, leading to more stable user systems as all stakeholders gain a common understanding of how to use the data products.</w:t>
      </w:r>
    </w:p>
    <w:p w14:paraId="6AB7FA58" w14:textId="77777777" w:rsidR="00FA1108" w:rsidRPr="00616E11" w:rsidRDefault="00000000" w:rsidP="009931F5">
      <w:pPr>
        <w:pStyle w:val="HeadingA3"/>
      </w:pPr>
      <w:bookmarkStart w:id="1178" w:name="_Toc502540951"/>
      <w:bookmarkStart w:id="1179" w:name="_Toc206156468"/>
      <w:r w:rsidRPr="00616E11">
        <w:t>Maintenance</w:t>
      </w:r>
      <w:bookmarkEnd w:id="1178"/>
      <w:bookmarkEnd w:id="1179"/>
      <w:r w:rsidRPr="00616E11">
        <w:t xml:space="preserve"> </w:t>
      </w:r>
    </w:p>
    <w:p w14:paraId="2F0C02B2" w14:textId="77777777" w:rsidR="00FA1108" w:rsidRPr="00616E11" w:rsidRDefault="00000000">
      <w:r w:rsidRPr="00616E11">
        <w:t>Generally, data created from an S-100-based Product Specification will not remain valid indefinitely. Therefore, it is necessary to specify how data created in accordance with a Product Specification will be maintained, including the updating of datasets and support files.</w:t>
      </w:r>
    </w:p>
    <w:p w14:paraId="7AD042BF" w14:textId="77777777" w:rsidR="00FA1108" w:rsidRPr="00616E11" w:rsidRDefault="00000000">
      <w:pPr>
        <w:spacing w:after="60"/>
      </w:pPr>
      <w:r w:rsidRPr="00616E11">
        <w:t>There are two main types of updating routines:</w:t>
      </w:r>
    </w:p>
    <w:p w14:paraId="229DA2A8" w14:textId="77777777" w:rsidR="00FA1108" w:rsidRPr="00616E11" w:rsidRDefault="00000000">
      <w:pPr>
        <w:pStyle w:val="ListParagraph"/>
        <w:numPr>
          <w:ilvl w:val="0"/>
          <w:numId w:val="5"/>
        </w:numPr>
        <w:spacing w:after="60" w:line="240" w:lineRule="auto"/>
        <w:rPr>
          <w:lang w:val="en-GB"/>
        </w:rPr>
      </w:pPr>
      <w:r w:rsidRPr="00616E11">
        <w:rPr>
          <w:lang w:val="en-GB"/>
        </w:rPr>
        <w:t>As needed: Datasets are updated when there is a need to do so, and are to be considered current information until there is a further update. Electronic Navigational Charts and Nautical Publications are two types of data that are generally maintained in this manner.</w:t>
      </w:r>
    </w:p>
    <w:p w14:paraId="1475D7E2" w14:textId="77777777" w:rsidR="00FA1108" w:rsidRPr="00616E11" w:rsidRDefault="00000000">
      <w:pPr>
        <w:pStyle w:val="ListParagraph"/>
        <w:numPr>
          <w:ilvl w:val="0"/>
          <w:numId w:val="5"/>
        </w:numPr>
        <w:spacing w:line="240" w:lineRule="auto"/>
        <w:rPr>
          <w:lang w:val="en-GB"/>
        </w:rPr>
      </w:pPr>
      <w:r w:rsidRPr="00616E11">
        <w:rPr>
          <w:lang w:val="en-GB"/>
        </w:rPr>
        <w:t>By schedule: Datasets are updated on a fixed schedule or interval; and users can always anticipate when new datasets become available. Surface current and water level information are two types of data that are generally maintained in this manner.</w:t>
      </w:r>
    </w:p>
    <w:p w14:paraId="07E7AC35" w14:textId="77777777" w:rsidR="00FA1108" w:rsidRPr="00616E11" w:rsidRDefault="00000000">
      <w:pPr>
        <w:pStyle w:val="ListParagraph"/>
        <w:spacing w:line="240" w:lineRule="auto"/>
        <w:ind w:left="0"/>
        <w:rPr>
          <w:lang w:val="en-GB"/>
        </w:rPr>
      </w:pPr>
      <w:r w:rsidRPr="00616E11">
        <w:rPr>
          <w:lang w:val="en-GB"/>
        </w:rPr>
        <w:t>Once updating routines have been established for products, it is necessary to establish the means by which to achieve these updates. Again, there are two main options: incremental updates; and whole dataset replacement, both of which are elaborated upon in the next two sections.</w:t>
      </w:r>
    </w:p>
    <w:p w14:paraId="5DC61C15" w14:textId="77777777" w:rsidR="00FA1108" w:rsidRPr="00616E11" w:rsidRDefault="00000000" w:rsidP="009931F5">
      <w:pPr>
        <w:pStyle w:val="HeadingA4"/>
      </w:pPr>
      <w:bookmarkStart w:id="1180" w:name="_Toc502540952"/>
      <w:r w:rsidRPr="00616E11">
        <w:t>Incremental update</w:t>
      </w:r>
      <w:bookmarkEnd w:id="1180"/>
    </w:p>
    <w:p w14:paraId="14303FA0" w14:textId="77777777" w:rsidR="00FA1108" w:rsidRPr="00616E11" w:rsidRDefault="00000000">
      <w:pPr>
        <w:pStyle w:val="ListParagraph"/>
        <w:spacing w:line="240" w:lineRule="auto"/>
        <w:ind w:left="0"/>
        <w:rPr>
          <w:lang w:val="en-GB"/>
        </w:rPr>
      </w:pPr>
      <w:r w:rsidRPr="00616E11">
        <w:rPr>
          <w:lang w:val="en-GB"/>
        </w:rPr>
        <w:t xml:space="preserve">This type of updating method is when a previously issued dataset is partially updated by inserting new or modifying information. This method is useful where there are bandwidth considerations and the changes are relatively minor within the scope of the whole dataset. </w:t>
      </w:r>
    </w:p>
    <w:p w14:paraId="1A05A97B" w14:textId="77777777" w:rsidR="00FA1108" w:rsidRPr="00616E11" w:rsidRDefault="00000000">
      <w:pPr>
        <w:pStyle w:val="ListParagraph"/>
        <w:spacing w:line="240" w:lineRule="auto"/>
        <w:ind w:left="0"/>
        <w:rPr>
          <w:lang w:val="en-GB"/>
        </w:rPr>
      </w:pPr>
      <w:r w:rsidRPr="00616E11">
        <w:rPr>
          <w:lang w:val="en-GB"/>
        </w:rPr>
        <w:t>An example is the addition of two features to a dataset that contains thousands of other features; the incremental update would then be a much smaller dataset that contains only the revision instructions to the main product data, or base dataset. Once the revision instructions are applied, the updated dataset will include the additional two objects.</w:t>
      </w:r>
    </w:p>
    <w:p w14:paraId="66438AAE" w14:textId="77777777" w:rsidR="00FA1108" w:rsidRPr="00616E11" w:rsidRDefault="00000000">
      <w:pPr>
        <w:pStyle w:val="ListParagraph"/>
        <w:spacing w:line="240" w:lineRule="auto"/>
        <w:ind w:left="0"/>
        <w:rPr>
          <w:lang w:val="en-GB"/>
        </w:rPr>
      </w:pPr>
      <w:r w:rsidRPr="00616E11">
        <w:rPr>
          <w:lang w:val="en-GB"/>
        </w:rPr>
        <w:t>It should be noted that with incremental updates there may come a point when there are so many changes that it makes sense to re-issue the dataset. This will include all the changes applied previously via incremental update, thereby replacing the original base dataset with a new fully updated base dataset; and from there issue any changes as new incremental changes. In S-100 Edition 4, ISO 8211 and HDF5 encodings support this type of updating. GML encoding does not yet support this type of encoding.</w:t>
      </w:r>
    </w:p>
    <w:p w14:paraId="482C1B7D" w14:textId="77777777" w:rsidR="00FA1108" w:rsidRPr="00616E11" w:rsidRDefault="00000000" w:rsidP="009931F5">
      <w:pPr>
        <w:pStyle w:val="HeadingA4"/>
      </w:pPr>
      <w:bookmarkStart w:id="1181" w:name="_Toc502540953"/>
      <w:r w:rsidRPr="00616E11">
        <w:t>Whole dataset update</w:t>
      </w:r>
      <w:bookmarkEnd w:id="1181"/>
    </w:p>
    <w:p w14:paraId="5F2761ED" w14:textId="77777777" w:rsidR="00FA1108" w:rsidRPr="00616E11" w:rsidRDefault="00000000">
      <w:pPr>
        <w:pStyle w:val="ListParagraph"/>
        <w:spacing w:line="240" w:lineRule="auto"/>
        <w:ind w:left="0"/>
        <w:rPr>
          <w:lang w:val="en-GB"/>
        </w:rPr>
      </w:pPr>
      <w:r w:rsidRPr="00616E11">
        <w:rPr>
          <w:lang w:val="en-GB"/>
        </w:rPr>
        <w:t>This type of updating is a method of updating a previously issued dataset by replacing it wholesale with a new dataset. This method makes most sense when the replacement data alters all or a sufficiently large portion of the previous dataset – for example, when forecasted data of a certain natural phenomenon is replaced with updated forecast data and the update data invalidates the replaced data by virtue of being more recent. All encodings in S-100 support this method of updating.</w:t>
      </w:r>
    </w:p>
    <w:p w14:paraId="04E4A0EF" w14:textId="77777777" w:rsidR="00FA1108" w:rsidRPr="00616E11" w:rsidRDefault="00000000" w:rsidP="009931F5">
      <w:pPr>
        <w:pStyle w:val="HeadingA4"/>
      </w:pPr>
      <w:bookmarkStart w:id="1182" w:name="_Toc502540954"/>
      <w:r w:rsidRPr="00616E11">
        <w:t>Support file maintenance</w:t>
      </w:r>
      <w:bookmarkEnd w:id="1182"/>
    </w:p>
    <w:p w14:paraId="51FEB083" w14:textId="0D751000" w:rsidR="00FA1108" w:rsidRPr="00616E11" w:rsidRDefault="00000000">
      <w:pPr>
        <w:rPr>
          <w:rFonts w:cs="Arial"/>
        </w:rPr>
      </w:pPr>
      <w:r w:rsidRPr="00616E11">
        <w:rPr>
          <w:lang w:eastAsia="ja-JP"/>
        </w:rPr>
        <w:t xml:space="preserve">Updating support files in S-100-based Product Specifications is done </w:t>
      </w:r>
      <w:del w:id="1183" w:author="Raphael Malyankar" w:date="2025-08-14T14:16:00Z" w16du:dateUtc="2025-08-14T21:16:00Z">
        <w:r w:rsidRPr="00616E11" w:rsidDel="00CA6662">
          <w:rPr>
            <w:lang w:eastAsia="ja-JP"/>
          </w:rPr>
          <w:delText xml:space="preserve">through </w:delText>
        </w:r>
      </w:del>
      <w:ins w:id="1184" w:author="Raphael Malyankar" w:date="2025-08-14T14:16:00Z" w16du:dateUtc="2025-08-14T21:16:00Z">
        <w:r w:rsidR="00CA6662">
          <w:rPr>
            <w:lang w:eastAsia="ja-JP"/>
          </w:rPr>
          <w:t>by providing a replacement with the same name and updating</w:t>
        </w:r>
        <w:r w:rsidR="00CA6662" w:rsidRPr="00616E11">
          <w:rPr>
            <w:lang w:eastAsia="ja-JP"/>
          </w:rPr>
          <w:t xml:space="preserve"> </w:t>
        </w:r>
      </w:ins>
      <w:r w:rsidRPr="00616E11">
        <w:rPr>
          <w:lang w:eastAsia="ja-JP"/>
        </w:rPr>
        <w:t xml:space="preserve">the metadata </w:t>
      </w:r>
      <w:del w:id="1185" w:author="Raphael Malyankar" w:date="2025-08-14T14:16:00Z" w16du:dateUtc="2025-08-14T21:16:00Z">
        <w:r w:rsidRPr="00616E11" w:rsidDel="00CA6662">
          <w:rPr>
            <w:lang w:eastAsia="ja-JP"/>
          </w:rPr>
          <w:delText>that goes with</w:delText>
        </w:r>
      </w:del>
      <w:ins w:id="1186" w:author="Raphael Malyankar" w:date="2025-08-14T14:16:00Z" w16du:dateUtc="2025-08-14T21:16:00Z">
        <w:r w:rsidR="00CA6662">
          <w:rPr>
            <w:lang w:eastAsia="ja-JP"/>
          </w:rPr>
          <w:t>for</w:t>
        </w:r>
      </w:ins>
      <w:r w:rsidRPr="00616E11">
        <w:rPr>
          <w:lang w:eastAsia="ja-JP"/>
        </w:rPr>
        <w:t xml:space="preserve"> the support file</w:t>
      </w:r>
      <w:ins w:id="1187" w:author="Raphael Malyankar" w:date="2025-08-14T14:16:00Z" w16du:dateUtc="2025-08-14T21:16:00Z">
        <w:r w:rsidR="00CA6662">
          <w:rPr>
            <w:lang w:eastAsia="ja-JP"/>
          </w:rPr>
          <w:t xml:space="preserve"> in the exchange catalogue</w:t>
        </w:r>
      </w:ins>
      <w:ins w:id="1188" w:author="Raphael Malyankar" w:date="2025-08-14T14:19:00Z" w16du:dateUtc="2025-08-14T21:19:00Z">
        <w:r w:rsidR="00CA6662">
          <w:rPr>
            <w:lang w:eastAsia="ja-JP"/>
          </w:rPr>
          <w:t xml:space="preserve"> to set </w:t>
        </w:r>
      </w:ins>
      <w:ins w:id="1189" w:author="Raphael Malyankar" w:date="2025-08-14T14:20:00Z" w16du:dateUtc="2025-08-14T21:20:00Z">
        <w:r w:rsidR="00D52C61">
          <w:rPr>
            <w:lang w:eastAsia="ja-JP"/>
          </w:rPr>
          <w:t>revisionStatus=replacment</w:t>
        </w:r>
      </w:ins>
      <w:del w:id="1190" w:author="Raphael Malyankar" w:date="2025-08-14T14:16:00Z" w16du:dateUtc="2025-08-14T21:16:00Z">
        <w:r w:rsidRPr="00616E11" w:rsidDel="00CA6662">
          <w:rPr>
            <w:lang w:eastAsia="ja-JP"/>
          </w:rPr>
          <w:delText>s</w:delText>
        </w:r>
      </w:del>
      <w:r w:rsidRPr="00616E11">
        <w:rPr>
          <w:lang w:eastAsia="ja-JP"/>
        </w:rPr>
        <w:t xml:space="preserve">. </w:t>
      </w:r>
      <w:r w:rsidRPr="00616E11">
        <w:rPr>
          <w:rFonts w:cs="Arial"/>
        </w:rPr>
        <w:t xml:space="preserve">The issue date and management information is included in the </w:t>
      </w:r>
      <w:del w:id="1191" w:author="Raphael Malyankar" w:date="2025-08-14T14:17:00Z" w16du:dateUtc="2025-08-14T21:17:00Z">
        <w:r w:rsidRPr="00616E11" w:rsidDel="00CA6662">
          <w:rPr>
            <w:rFonts w:cs="Arial"/>
          </w:rPr>
          <w:delText>discovery metadata</w:delText>
        </w:r>
      </w:del>
      <w:ins w:id="1192" w:author="Raphael Malyankar" w:date="2025-08-14T14:17:00Z" w16du:dateUtc="2025-08-14T21:17:00Z">
        <w:r w:rsidR="00CA6662">
          <w:rPr>
            <w:rFonts w:cs="Arial"/>
          </w:rPr>
          <w:t>exchange catalogue</w:t>
        </w:r>
      </w:ins>
      <w:r w:rsidRPr="00616E11">
        <w:rPr>
          <w:rFonts w:cs="Arial"/>
        </w:rPr>
        <w:t xml:space="preserve"> file that is part of the exchange set. Below is an example of instructions for updating support files.</w:t>
      </w:r>
      <w:ins w:id="1193" w:author="Raphael Malyankar" w:date="2025-08-14T14:18:00Z" w16du:dateUtc="2025-08-14T21:18:00Z">
        <w:r w:rsidR="00CA6662">
          <w:rPr>
            <w:rFonts w:cs="Arial"/>
          </w:rPr>
          <w:t xml:space="preserve"> </w:t>
        </w:r>
      </w:ins>
      <w:ins w:id="1194" w:author="Raphael Malyankar" w:date="2025-08-14T14:19:00Z" w16du:dateUtc="2025-08-14T21:19:00Z">
        <w:r w:rsidR="00CA6662">
          <w:rPr>
            <w:rFonts w:cs="Arial"/>
          </w:rPr>
          <w:t xml:space="preserve">Cancellation </w:t>
        </w:r>
      </w:ins>
      <w:ins w:id="1195" w:author="Raphael Malyankar" w:date="2025-08-14T14:21:00Z" w16du:dateUtc="2025-08-14T21:21:00Z">
        <w:r w:rsidR="00D52C61">
          <w:rPr>
            <w:rFonts w:cs="Arial"/>
          </w:rPr>
          <w:t>is done by setting revisionStatus=deletion.</w:t>
        </w:r>
      </w:ins>
    </w:p>
    <w:p w14:paraId="32C67A91" w14:textId="77777777" w:rsidR="00FA1108" w:rsidRPr="00616E11" w:rsidRDefault="00000000">
      <w:pPr>
        <w:spacing w:after="60"/>
        <w:rPr>
          <w:rFonts w:cs="Arial"/>
          <w:i/>
        </w:rPr>
      </w:pPr>
      <w:r w:rsidRPr="00616E11">
        <w:rPr>
          <w:rFonts w:cs="Arial"/>
          <w:i/>
        </w:rPr>
        <w:lastRenderedPageBreak/>
        <w:t xml:space="preserve">Example: </w:t>
      </w:r>
    </w:p>
    <w:p w14:paraId="0358D283" w14:textId="49F937C5" w:rsidR="00FA1108" w:rsidRPr="00616E11" w:rsidRDefault="00000000">
      <w:pPr>
        <w:rPr>
          <w:rFonts w:eastAsia="Times New Roman" w:cs="Arial"/>
          <w:i/>
        </w:rPr>
      </w:pPr>
      <w:r w:rsidRPr="00616E11">
        <w:rPr>
          <w:rFonts w:cs="Arial"/>
          <w:i/>
        </w:rPr>
        <w:t xml:space="preserve">The </w:t>
      </w:r>
      <w:del w:id="1196" w:author="Raphael Malyankar" w:date="2025-08-14T14:22:00Z" w16du:dateUtc="2025-08-14T21:22:00Z">
        <w:r w:rsidRPr="00616E11" w:rsidDel="00D52C61">
          <w:rPr>
            <w:rFonts w:cs="Arial"/>
            <w:i/>
          </w:rPr>
          <w:delText xml:space="preserve">type </w:delText>
        </w:r>
      </w:del>
      <w:ins w:id="1197" w:author="Raphael Malyankar" w:date="2025-08-14T14:22:00Z" w16du:dateUtc="2025-08-14T21:22:00Z">
        <w:r w:rsidR="00D52C61">
          <w:rPr>
            <w:rFonts w:cs="Arial"/>
            <w:i/>
          </w:rPr>
          <w:t>status</w:t>
        </w:r>
        <w:r w:rsidR="00D52C61" w:rsidRPr="00616E11">
          <w:rPr>
            <w:rFonts w:cs="Arial"/>
            <w:i/>
          </w:rPr>
          <w:t xml:space="preserve"> </w:t>
        </w:r>
      </w:ins>
      <w:r w:rsidRPr="00616E11">
        <w:rPr>
          <w:rFonts w:cs="Arial"/>
          <w:i/>
        </w:rPr>
        <w:t xml:space="preserve">of </w:t>
      </w:r>
      <w:ins w:id="1198" w:author="Raphael Malyankar" w:date="2025-08-14T14:22:00Z" w16du:dateUtc="2025-08-14T21:22:00Z">
        <w:r w:rsidR="00D52C61">
          <w:rPr>
            <w:rFonts w:cs="Arial"/>
            <w:i/>
          </w:rPr>
          <w:t xml:space="preserve">a </w:t>
        </w:r>
      </w:ins>
      <w:r w:rsidRPr="00616E11">
        <w:rPr>
          <w:rFonts w:cs="Arial"/>
          <w:i/>
        </w:rPr>
        <w:t>support file is indicated in the “</w:t>
      </w:r>
      <w:del w:id="1199" w:author="Raphael Malyankar" w:date="2025-08-14T14:21:00Z" w16du:dateUtc="2025-08-14T21:21:00Z">
        <w:r w:rsidRPr="00616E11" w:rsidDel="00D52C61">
          <w:rPr>
            <w:rFonts w:cs="Arial"/>
            <w:i/>
          </w:rPr>
          <w:delText>purpose</w:delText>
        </w:r>
      </w:del>
      <w:ins w:id="1200" w:author="Raphael Malyankar" w:date="2025-08-14T14:21:00Z" w16du:dateUtc="2025-08-14T21:21:00Z">
        <w:r w:rsidR="00D52C61">
          <w:rPr>
            <w:rFonts w:cs="Arial"/>
            <w:i/>
          </w:rPr>
          <w:t>revisionStatus</w:t>
        </w:r>
      </w:ins>
      <w:r w:rsidRPr="00616E11">
        <w:rPr>
          <w:rFonts w:cs="Arial"/>
          <w:i/>
        </w:rPr>
        <w:t xml:space="preserve">” field of the discovery metadata.  Support files </w:t>
      </w:r>
      <w:ins w:id="1201" w:author="Raphael Malyankar" w:date="2025-08-14T14:22:00Z" w16du:dateUtc="2025-08-14T21:22:00Z">
        <w:r w:rsidR="00D52C61">
          <w:rPr>
            <w:rFonts w:cs="Arial"/>
            <w:i/>
          </w:rPr>
          <w:t>whose metadata has been update</w:t>
        </w:r>
      </w:ins>
      <w:ins w:id="1202" w:author="Raphael Malyankar" w:date="2025-08-14T14:23:00Z" w16du:dateUtc="2025-08-14T21:23:00Z">
        <w:r w:rsidR="00D52C61">
          <w:rPr>
            <w:rFonts w:cs="Arial"/>
            <w:i/>
          </w:rPr>
          <w:t xml:space="preserve">d with revisionStatue=deletion </w:t>
        </w:r>
      </w:ins>
      <w:del w:id="1203" w:author="Raphael Malyankar" w:date="2025-08-14T14:23:00Z" w16du:dateUtc="2025-08-14T21:23:00Z">
        <w:r w:rsidRPr="00616E11" w:rsidDel="00D52C61">
          <w:rPr>
            <w:rFonts w:cs="Arial"/>
            <w:i/>
          </w:rPr>
          <w:delText xml:space="preserve">carrying the “deletion” </w:delText>
        </w:r>
      </w:del>
      <w:r w:rsidRPr="00616E11">
        <w:rPr>
          <w:rFonts w:cs="Arial"/>
          <w:i/>
        </w:rPr>
        <w:t>flag must be removed from the system.</w:t>
      </w:r>
      <w:ins w:id="1204" w:author="Raphael Malyankar" w:date="2025-08-14T14:23:00Z" w16du:dateUtc="2025-08-14T21:23:00Z">
        <w:r w:rsidR="00D52C61">
          <w:rPr>
            <w:rFonts w:cs="Arial"/>
            <w:i/>
          </w:rPr>
          <w:t xml:space="preserve"> The dataset referencin</w:t>
        </w:r>
      </w:ins>
      <w:ins w:id="1205" w:author="Raphael Malyankar" w:date="2025-08-14T14:24:00Z" w16du:dateUtc="2025-08-14T21:24:00Z">
        <w:r w:rsidR="00D52C61">
          <w:rPr>
            <w:rFonts w:cs="Arial"/>
            <w:i/>
          </w:rPr>
          <w:t>g the support file must simultaneously be updated to remove or update the reference to the deleted file.</w:t>
        </w:r>
      </w:ins>
      <w:r w:rsidRPr="00616E11">
        <w:rPr>
          <w:rFonts w:cs="Arial"/>
          <w:i/>
        </w:rPr>
        <w:t xml:space="preserve">  </w:t>
      </w:r>
      <w:r w:rsidRPr="00616E11">
        <w:rPr>
          <w:rFonts w:eastAsia="Times New Roman" w:cs="Arial"/>
          <w:i/>
        </w:rPr>
        <w:t>When a feature pointing to a text, picture or application file is deleted or updated so that it no longer references the file, the system software must</w:t>
      </w:r>
      <w:r w:rsidRPr="00616E11">
        <w:rPr>
          <w:rFonts w:eastAsia="Times New Roman" w:cs="Arial"/>
          <w:i/>
          <w:color w:val="FF0000"/>
        </w:rPr>
        <w:t xml:space="preserve"> </w:t>
      </w:r>
      <w:r w:rsidRPr="00616E11">
        <w:rPr>
          <w:rFonts w:eastAsia="Times New Roman" w:cs="Arial"/>
          <w:i/>
        </w:rPr>
        <w:t xml:space="preserve">check to see whether any other feature references the same file, before that file is deleted. </w:t>
      </w:r>
    </w:p>
    <w:p w14:paraId="0190AA29" w14:textId="77777777" w:rsidR="00FA1108" w:rsidRPr="00616E11" w:rsidRDefault="00000000">
      <w:pPr>
        <w:rPr>
          <w:rFonts w:cs="Arial"/>
        </w:rPr>
      </w:pPr>
      <w:r w:rsidRPr="00616E11">
        <w:rPr>
          <w:rFonts w:eastAsia="Times New Roman" w:cs="Arial"/>
        </w:rPr>
        <w:t xml:space="preserve">To avoid complex management routines, it may be advantageous to specify that each support file should only be used once in the exchange set and to </w:t>
      </w:r>
      <w:r w:rsidRPr="00616E11">
        <w:rPr>
          <w:rFonts w:cs="Arial"/>
        </w:rPr>
        <w:t xml:space="preserve">store the support files in a separate folder within the exchange set.  </w:t>
      </w:r>
    </w:p>
    <w:p w14:paraId="25DC8DB6" w14:textId="77777777" w:rsidR="00FA1108" w:rsidRPr="00616E11" w:rsidRDefault="00000000" w:rsidP="009931F5">
      <w:pPr>
        <w:pStyle w:val="HeadingA3"/>
      </w:pPr>
      <w:bookmarkStart w:id="1206" w:name="_Toc502540955"/>
      <w:bookmarkStart w:id="1207" w:name="_Toc206156469"/>
      <w:r w:rsidRPr="00616E11">
        <w:t>Data product delivery</w:t>
      </w:r>
      <w:bookmarkEnd w:id="1206"/>
      <w:bookmarkEnd w:id="1207"/>
    </w:p>
    <w:p w14:paraId="1935360B" w14:textId="32B96428" w:rsidR="00FA1108" w:rsidRPr="00616E11" w:rsidRDefault="00000000">
      <w:pPr>
        <w:rPr>
          <w:lang w:eastAsia="ja-JP"/>
        </w:rPr>
      </w:pPr>
      <w:r w:rsidRPr="00616E11">
        <w:rPr>
          <w:lang w:eastAsia="ja-JP"/>
        </w:rPr>
        <w:t>The Product Specification may define the delivery medium (such as DVD or a web service) for each identified scope in the Specification. This is an optional section, but it includes the structure of delivered data products, and is therefore important where data is delivered to systems that include a level of data automation where standardized delivery structures may be automated. It is also useful to specify when data products are delivered in different formats</w:t>
      </w:r>
      <w:del w:id="1208" w:author="Unknown Author" w:date="2025-07-25T18:25:00Z">
        <w:r w:rsidRPr="00616E11">
          <w:rPr>
            <w:lang w:eastAsia="ja-JP"/>
          </w:rPr>
          <w:delText>, such as SENC delivery</w:delText>
        </w:r>
      </w:del>
      <w:r w:rsidRPr="00616E11">
        <w:rPr>
          <w:lang w:eastAsia="ja-JP"/>
        </w:rPr>
        <w:t>. Data being delivered to ECDIS and similar systems generally expect</w:t>
      </w:r>
      <w:ins w:id="1209" w:author="Raphael Malyankar" w:date="2025-08-14T14:25:00Z" w16du:dateUtc="2025-08-14T21:25:00Z">
        <w:r w:rsidR="00D52C61">
          <w:rPr>
            <w:lang w:eastAsia="ja-JP"/>
          </w:rPr>
          <w:t>s</w:t>
        </w:r>
      </w:ins>
      <w:r w:rsidRPr="00616E11">
        <w:rPr>
          <w:lang w:eastAsia="ja-JP"/>
        </w:rPr>
        <w:t xml:space="preserve"> exchange sets. S-100 includes a description of an S-100 exchange set for the interchange of geospatial data and its relevant metadata (reproduced in Figure A-6-</w:t>
      </w:r>
      <w:ins w:id="1210" w:author="Raphael Malyankar" w:date="2025-08-14T03:14:00Z" w16du:dateUtc="2025-08-14T10:14:00Z">
        <w:r w:rsidR="00735B07">
          <w:rPr>
            <w:lang w:eastAsia="ja-JP"/>
          </w:rPr>
          <w:t>7</w:t>
        </w:r>
      </w:ins>
      <w:del w:id="1211" w:author="Raphael Malyankar" w:date="2025-08-14T03:14:00Z" w16du:dateUtc="2025-08-14T10:14:00Z">
        <w:r w:rsidRPr="00616E11" w:rsidDel="00735B07">
          <w:rPr>
            <w:lang w:eastAsia="ja-JP"/>
          </w:rPr>
          <w:delText>8</w:delText>
        </w:r>
      </w:del>
      <w:r w:rsidRPr="00616E11">
        <w:rPr>
          <w:lang w:eastAsia="ja-JP"/>
        </w:rPr>
        <w:t xml:space="preserve"> below), and details can be found in S-100 Part </w:t>
      </w:r>
      <w:del w:id="1212" w:author="Raphael Malyankar" w:date="2025-08-14T14:25:00Z" w16du:dateUtc="2025-08-14T21:25:00Z">
        <w:r w:rsidRPr="00616E11" w:rsidDel="00D52C61">
          <w:rPr>
            <w:lang w:eastAsia="ja-JP"/>
          </w:rPr>
          <w:delText>4a, Appendix 4a-D</w:delText>
        </w:r>
      </w:del>
      <w:ins w:id="1213" w:author="Raphael Malyankar" w:date="2025-08-14T14:25:00Z" w16du:dateUtc="2025-08-14T21:25:00Z">
        <w:r w:rsidR="00D52C61">
          <w:rPr>
            <w:lang w:eastAsia="ja-JP"/>
          </w:rPr>
          <w:t>17</w:t>
        </w:r>
      </w:ins>
      <w:r w:rsidRPr="00616E11">
        <w:rPr>
          <w:lang w:eastAsia="ja-JP"/>
        </w:rPr>
        <w:t>.</w:t>
      </w:r>
    </w:p>
    <w:p w14:paraId="29670872" w14:textId="77777777" w:rsidR="00FA1108" w:rsidRPr="00616E11" w:rsidRDefault="00000000" w:rsidP="000C3878">
      <w:pPr>
        <w:keepNext/>
        <w:spacing w:after="0"/>
        <w:jc w:val="center"/>
      </w:pPr>
      <w:r w:rsidRPr="000353AC">
        <w:rPr>
          <w:noProof/>
        </w:rPr>
        <w:drawing>
          <wp:inline distT="0" distB="0" distL="0" distR="0" wp14:anchorId="31C6D712" wp14:editId="13BAF45C">
            <wp:extent cx="5709037" cy="3752729"/>
            <wp:effectExtent l="0" t="0" r="6350" b="635"/>
            <wp:docPr id="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3"/>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5717799" cy="3758489"/>
                    </a:xfrm>
                    <a:prstGeom prst="rect">
                      <a:avLst/>
                    </a:prstGeom>
                    <a:noFill/>
                  </pic:spPr>
                </pic:pic>
              </a:graphicData>
            </a:graphic>
          </wp:inline>
        </w:drawing>
      </w:r>
    </w:p>
    <w:p w14:paraId="70BBC155" w14:textId="5B389575" w:rsidR="00FA1108" w:rsidRPr="00616E11" w:rsidRDefault="00000000">
      <w:pPr>
        <w:pStyle w:val="Caption"/>
        <w:rPr>
          <w:lang w:val="en-GB"/>
        </w:rPr>
      </w:pPr>
      <w:r w:rsidRPr="00616E11">
        <w:rPr>
          <w:lang w:val="en-GB"/>
        </w:rPr>
        <w:t>Figure A-6-</w:t>
      </w:r>
      <w:ins w:id="1214" w:author="Raphael Malyankar" w:date="2025-08-14T03:14:00Z" w16du:dateUtc="2025-08-14T10:14:00Z">
        <w:r w:rsidR="00735B07">
          <w:rPr>
            <w:lang w:val="en-GB"/>
          </w:rPr>
          <w:t>7</w:t>
        </w:r>
      </w:ins>
      <w:del w:id="1215" w:author="Raphael Malyankar" w:date="2025-08-14T03:14:00Z" w16du:dateUtc="2025-08-14T10:14:00Z">
        <w:r w:rsidRPr="00616E11" w:rsidDel="00735B07">
          <w:rPr>
            <w:lang w:val="en-GB"/>
          </w:rPr>
          <w:delText>8</w:delText>
        </w:r>
      </w:del>
      <w:r w:rsidRPr="00616E11">
        <w:rPr>
          <w:lang w:val="en-GB"/>
        </w:rPr>
        <w:t xml:space="preserve"> – S-100 Exchange Set (S-100 Ed. </w:t>
      </w:r>
      <w:ins w:id="1216" w:author="Raphael Malyankar" w:date="2025-08-14T03:15:00Z" w16du:dateUtc="2025-08-14T10:15:00Z">
        <w:r w:rsidR="00735B07">
          <w:rPr>
            <w:lang w:val="en-GB"/>
          </w:rPr>
          <w:t>5</w:t>
        </w:r>
      </w:ins>
      <w:del w:id="1217" w:author="Raphael Malyankar" w:date="2025-08-14T03:15:00Z" w16du:dateUtc="2025-08-14T10:15:00Z">
        <w:r w:rsidRPr="00616E11" w:rsidDel="00735B07">
          <w:rPr>
            <w:lang w:val="en-GB"/>
          </w:rPr>
          <w:delText>4</w:delText>
        </w:r>
      </w:del>
      <w:r w:rsidRPr="00616E11">
        <w:rPr>
          <w:lang w:val="en-GB"/>
        </w:rPr>
        <w:t>.</w:t>
      </w:r>
      <w:ins w:id="1218" w:author="Raphael Malyankar" w:date="2025-08-14T03:15:00Z" w16du:dateUtc="2025-08-14T10:15:00Z">
        <w:r w:rsidR="00735B07">
          <w:rPr>
            <w:lang w:val="en-GB"/>
          </w:rPr>
          <w:t>2</w:t>
        </w:r>
      </w:ins>
      <w:del w:id="1219" w:author="Raphael Malyankar" w:date="2025-08-14T03:15:00Z" w16du:dateUtc="2025-08-14T10:15:00Z">
        <w:r w:rsidRPr="00616E11" w:rsidDel="00735B07">
          <w:rPr>
            <w:lang w:val="en-GB"/>
          </w:rPr>
          <w:delText>0</w:delText>
        </w:r>
      </w:del>
      <w:r w:rsidRPr="00616E11">
        <w:rPr>
          <w:lang w:val="en-GB"/>
        </w:rPr>
        <w:t xml:space="preserve">.0 Figure </w:t>
      </w:r>
      <w:ins w:id="1220" w:author="Raphael Malyankar" w:date="2025-08-14T03:14:00Z" w16du:dateUtc="2025-08-14T10:14:00Z">
        <w:r w:rsidR="00735B07">
          <w:rPr>
            <w:lang w:val="en-GB"/>
          </w:rPr>
          <w:t>17-</w:t>
        </w:r>
      </w:ins>
      <w:ins w:id="1221" w:author="Raphael Malyankar" w:date="2025-08-14T03:15:00Z" w16du:dateUtc="2025-08-14T10:15:00Z">
        <w:r w:rsidR="00735B07">
          <w:rPr>
            <w:lang w:val="en-GB"/>
          </w:rPr>
          <w:t>2</w:t>
        </w:r>
      </w:ins>
      <w:del w:id="1222" w:author="Raphael Malyankar" w:date="2025-08-14T03:14:00Z" w16du:dateUtc="2025-08-14T10:14:00Z">
        <w:r w:rsidRPr="00616E11" w:rsidDel="00735B07">
          <w:rPr>
            <w:lang w:val="en-GB"/>
          </w:rPr>
          <w:delText>4a-D-3</w:delText>
        </w:r>
      </w:del>
      <w:r w:rsidRPr="00616E11">
        <w:rPr>
          <w:lang w:val="en-GB"/>
        </w:rPr>
        <w:t>)</w:t>
      </w:r>
    </w:p>
    <w:p w14:paraId="6DF4E01C" w14:textId="77777777" w:rsidR="00FA1108" w:rsidRPr="00616E11" w:rsidRDefault="00000000">
      <w:r w:rsidRPr="00616E11">
        <w:t>Within an exchange set, there are datasets; but it may also carry support files. There are two types of supporting files within the exchange set: support files for the individual dataset; and support files for the exchange set. Support files that are associated with the individual dataset usually include file types such as text files and image files; while support files that are associated with the exchange set are usually Feature and Portrayal Catalogues.</w:t>
      </w:r>
    </w:p>
    <w:p w14:paraId="66468EED" w14:textId="77777777" w:rsidR="00FA1108" w:rsidRPr="00616E11" w:rsidRDefault="00000000">
      <w:r w:rsidRPr="00616E11">
        <w:lastRenderedPageBreak/>
        <w:t>Depending on the target user, data products may be delivered in a variety of supply chain methods, such as via Regional ENC Coordinating Centre (RENC), service providers, web service, FTP, etc. It can be useful to consider the supply chain when specifying the data product delivery.</w:t>
      </w:r>
    </w:p>
    <w:p w14:paraId="3BE60492" w14:textId="77777777" w:rsidR="00FA1108" w:rsidRPr="00616E11" w:rsidRDefault="00000000" w:rsidP="000C3878">
      <w:pPr>
        <w:pStyle w:val="HeadingA4"/>
      </w:pPr>
      <w:r w:rsidRPr="00616E11">
        <w:t>Services and data streams</w:t>
      </w:r>
    </w:p>
    <w:p w14:paraId="024A3327" w14:textId="77777777" w:rsidR="00FA1108" w:rsidRPr="00616E11" w:rsidRDefault="00000000">
      <w:pPr>
        <w:rPr>
          <w:lang w:eastAsia="ja-JP"/>
        </w:rPr>
      </w:pPr>
      <w:r w:rsidRPr="00616E11">
        <w:rPr>
          <w:lang w:eastAsia="ja-JP"/>
        </w:rPr>
        <w:t>S-100 includes an alternative distribution method called online data exchange, which is described in Part 14. This method can be used for a set of data or data that have a continuous nature. The latter is also known as “streaming data” and is used where the circumstances requires a more dynamic information flow to be available, such as monitoring of ship movement in a VTS setting.</w:t>
      </w:r>
    </w:p>
    <w:p w14:paraId="73991809" w14:textId="77777777" w:rsidR="00FA1108" w:rsidRPr="00616E11" w:rsidRDefault="00000000">
      <w:pPr>
        <w:rPr>
          <w:lang w:eastAsia="ja-JP"/>
        </w:rPr>
      </w:pPr>
      <w:r w:rsidRPr="00616E11">
        <w:rPr>
          <w:lang w:eastAsia="ja-JP"/>
        </w:rPr>
        <w:t>Online data exchange between applications or devices can follow different communication patterns to support the variety of maritime operational needs. Multiple clients can interact with a service to interchange data that is modelled with S-100 and can be distinguished between unidirectional message streams like AIS and interactive information exchange like a web feature service (WFS). Context for a communication can be given by using the concept of session-oriented communication, which is when the communication between distinguished communication partners is assigned to a logical entity – a session. This permits metadata to be defined for the interactions assigned to the session.</w:t>
      </w:r>
    </w:p>
    <w:p w14:paraId="533C0C4E" w14:textId="77777777" w:rsidR="00FA1108" w:rsidRPr="00616E11" w:rsidRDefault="00000000">
      <w:pPr>
        <w:rPr>
          <w:lang w:eastAsia="ja-JP"/>
        </w:rPr>
      </w:pPr>
      <w:r w:rsidRPr="00616E11">
        <w:rPr>
          <w:lang w:eastAsia="ja-JP"/>
        </w:rPr>
        <w:t>The means of communication for the use of a service should be defined in a communication stack. Specifying a communication stack ensures that communication for the service is harmonized and makes implementation easier.</w:t>
      </w:r>
    </w:p>
    <w:p w14:paraId="41B0E0A1" w14:textId="77777777" w:rsidR="00FA1108" w:rsidRPr="00616E11" w:rsidRDefault="00000000">
      <w:pPr>
        <w:spacing w:after="60"/>
        <w:rPr>
          <w:lang w:eastAsia="ja-JP"/>
        </w:rPr>
      </w:pPr>
      <w:r w:rsidRPr="00616E11">
        <w:rPr>
          <w:lang w:eastAsia="ja-JP"/>
        </w:rPr>
        <w:t>The communication is organized by a stack as defined by the ISO-OSI Reference Model:</w:t>
      </w:r>
    </w:p>
    <w:p w14:paraId="39A66797" w14:textId="77777777" w:rsidR="00FA1108" w:rsidRPr="00616E11" w:rsidRDefault="00000000">
      <w:pPr>
        <w:pStyle w:val="ListParagraph"/>
        <w:numPr>
          <w:ilvl w:val="0"/>
          <w:numId w:val="20"/>
        </w:numPr>
        <w:spacing w:after="60" w:line="240" w:lineRule="auto"/>
        <w:rPr>
          <w:lang w:val="en-GB"/>
        </w:rPr>
      </w:pPr>
      <w:r w:rsidRPr="00616E11">
        <w:rPr>
          <w:lang w:val="en-GB"/>
        </w:rPr>
        <w:t>Session protocols (for example, WSDL, SOAP, REST, SOS) to define message types;</w:t>
      </w:r>
    </w:p>
    <w:p w14:paraId="3FE0E34C" w14:textId="77777777" w:rsidR="00FA1108" w:rsidRPr="00616E11" w:rsidRDefault="00000000">
      <w:pPr>
        <w:pStyle w:val="ListParagraph"/>
        <w:numPr>
          <w:ilvl w:val="0"/>
          <w:numId w:val="20"/>
        </w:numPr>
        <w:spacing w:after="60" w:line="240" w:lineRule="auto"/>
        <w:rPr>
          <w:lang w:val="en-GB"/>
        </w:rPr>
      </w:pPr>
      <w:r w:rsidRPr="00616E11">
        <w:rPr>
          <w:lang w:val="en-GB"/>
        </w:rPr>
        <w:t>Encoding and compression (for example, GML, XML, ISO 8211, HDF, ….) to serialize data;</w:t>
      </w:r>
    </w:p>
    <w:p w14:paraId="317CB37A" w14:textId="77777777" w:rsidR="00FA1108" w:rsidRPr="00616E11" w:rsidRDefault="00000000">
      <w:pPr>
        <w:pStyle w:val="ListParagraph"/>
        <w:numPr>
          <w:ilvl w:val="0"/>
          <w:numId w:val="20"/>
        </w:numPr>
        <w:spacing w:after="60" w:line="240" w:lineRule="auto"/>
        <w:rPr>
          <w:lang w:val="en-GB"/>
        </w:rPr>
      </w:pPr>
      <w:r w:rsidRPr="00616E11">
        <w:rPr>
          <w:lang w:val="en-GB"/>
        </w:rPr>
        <w:t>Communication protocol (for example, HTTP) with encryption (for example, HTTPS) to define interaction between gateways; and</w:t>
      </w:r>
    </w:p>
    <w:p w14:paraId="17FE1322" w14:textId="77777777" w:rsidR="00FA1108" w:rsidRPr="00616E11" w:rsidRDefault="00000000">
      <w:pPr>
        <w:pStyle w:val="ListParagraph"/>
        <w:numPr>
          <w:ilvl w:val="0"/>
          <w:numId w:val="20"/>
        </w:numPr>
        <w:spacing w:line="240" w:lineRule="auto"/>
        <w:ind w:left="765" w:hanging="357"/>
        <w:rPr>
          <w:lang w:val="en-GB"/>
        </w:rPr>
      </w:pPr>
      <w:r w:rsidRPr="00616E11">
        <w:rPr>
          <w:lang w:val="en-GB"/>
        </w:rPr>
        <w:t>Transportation Layer (for example, TCP/IP) with encryption (for example, SSL) to define the transportation node between gateways.</w:t>
      </w:r>
    </w:p>
    <w:p w14:paraId="0930C198" w14:textId="7C403AC3" w:rsidR="00FA1108" w:rsidRPr="00616E11" w:rsidRDefault="00000000">
      <w:pPr>
        <w:rPr>
          <w:lang w:eastAsia="ja-JP"/>
        </w:rPr>
      </w:pPr>
      <w:r w:rsidRPr="00616E11">
        <w:rPr>
          <w:lang w:eastAsia="ja-JP"/>
        </w:rPr>
        <w:t>The stack is depicted in Figure A-6-</w:t>
      </w:r>
      <w:ins w:id="1223" w:author="Raphael Malyankar" w:date="2025-08-14T03:15:00Z" w16du:dateUtc="2025-08-14T10:15:00Z">
        <w:r w:rsidR="00735B07">
          <w:rPr>
            <w:lang w:eastAsia="ja-JP"/>
          </w:rPr>
          <w:t>8</w:t>
        </w:r>
      </w:ins>
      <w:del w:id="1224" w:author="Raphael Malyankar" w:date="2025-08-14T03:15:00Z" w16du:dateUtc="2025-08-14T10:15:00Z">
        <w:r w:rsidRPr="00616E11" w:rsidDel="00735B07">
          <w:rPr>
            <w:lang w:eastAsia="ja-JP"/>
          </w:rPr>
          <w:delText>9</w:delText>
        </w:r>
      </w:del>
      <w:r w:rsidRPr="00616E11">
        <w:rPr>
          <w:lang w:eastAsia="ja-JP"/>
        </w:rPr>
        <w:t xml:space="preserve"> below.</w:t>
      </w:r>
    </w:p>
    <w:p w14:paraId="2E7F8736" w14:textId="77777777" w:rsidR="00FA1108" w:rsidRPr="00616E11" w:rsidRDefault="00000000">
      <w:pPr>
        <w:keepNext/>
      </w:pPr>
      <w:r w:rsidRPr="000353AC">
        <w:rPr>
          <w:noProof/>
        </w:rPr>
        <w:drawing>
          <wp:inline distT="0" distB="0" distL="0" distR="0" wp14:anchorId="05E22E43" wp14:editId="51158725">
            <wp:extent cx="5943600" cy="2772410"/>
            <wp:effectExtent l="0" t="0" r="0" b="0"/>
            <wp:docPr id="1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pic:cNvPicPr>
                      <a:picLocks noChangeAspect="1" noChangeArrowheads="1"/>
                    </pic:cNvPicPr>
                  </pic:nvPicPr>
                  <pic:blipFill>
                    <a:blip r:embed="rId38"/>
                    <a:stretch>
                      <a:fillRect/>
                    </a:stretch>
                  </pic:blipFill>
                  <pic:spPr bwMode="auto">
                    <a:xfrm>
                      <a:off x="0" y="0"/>
                      <a:ext cx="5943600" cy="2772410"/>
                    </a:xfrm>
                    <a:prstGeom prst="rect">
                      <a:avLst/>
                    </a:prstGeom>
                    <a:noFill/>
                  </pic:spPr>
                </pic:pic>
              </a:graphicData>
            </a:graphic>
          </wp:inline>
        </w:drawing>
      </w:r>
    </w:p>
    <w:p w14:paraId="6D72F5C9" w14:textId="1BD8A4A4" w:rsidR="00FA1108" w:rsidRPr="00616E11" w:rsidRDefault="00000000">
      <w:pPr>
        <w:pStyle w:val="Caption"/>
        <w:rPr>
          <w:lang w:val="en-GB"/>
        </w:rPr>
      </w:pPr>
      <w:r w:rsidRPr="00616E11">
        <w:rPr>
          <w:lang w:val="en-GB"/>
        </w:rPr>
        <w:t>Figure A-6-</w:t>
      </w:r>
      <w:ins w:id="1225" w:author="Raphael Malyankar" w:date="2025-08-14T03:15:00Z" w16du:dateUtc="2025-08-14T10:15:00Z">
        <w:r w:rsidR="00735B07">
          <w:rPr>
            <w:lang w:val="en-GB"/>
          </w:rPr>
          <w:t>8</w:t>
        </w:r>
      </w:ins>
      <w:del w:id="1226" w:author="Raphael Malyankar" w:date="2025-08-14T03:15:00Z" w16du:dateUtc="2025-08-14T10:15:00Z">
        <w:r w:rsidRPr="00616E11" w:rsidDel="00735B07">
          <w:rPr>
            <w:lang w:val="en-GB"/>
          </w:rPr>
          <w:delText>9</w:delText>
        </w:r>
      </w:del>
      <w:r w:rsidRPr="00616E11">
        <w:rPr>
          <w:lang w:val="en-GB"/>
        </w:rPr>
        <w:t xml:space="preserve"> – Communication Stack</w:t>
      </w:r>
    </w:p>
    <w:p w14:paraId="6E4C11AF" w14:textId="77777777" w:rsidR="00FA1108" w:rsidRPr="00616E11" w:rsidRDefault="00000000">
      <w:pPr>
        <w:rPr>
          <w:rFonts w:cstheme="minorHAnsi"/>
        </w:rPr>
      </w:pPr>
      <w:r w:rsidRPr="00616E11">
        <w:rPr>
          <w:rFonts w:cstheme="minorHAnsi"/>
        </w:rPr>
        <w:t xml:space="preserve">S-100 Part 14 only addresses the concepts in the application and presentation layers. The lower layers are out of scope of S-100. </w:t>
      </w:r>
    </w:p>
    <w:p w14:paraId="774F558A" w14:textId="77777777" w:rsidR="00FA1108" w:rsidRPr="00616E11" w:rsidRDefault="00000000">
      <w:pPr>
        <w:spacing w:after="60"/>
        <w:rPr>
          <w:lang w:eastAsia="ja-JP"/>
        </w:rPr>
      </w:pPr>
      <w:r w:rsidRPr="00616E11">
        <w:rPr>
          <w:rFonts w:cstheme="minorHAnsi"/>
        </w:rPr>
        <w:lastRenderedPageBreak/>
        <w:t>Product Specifications that use the online exchange method must describe the concepts that are used to structure a session; and must explain how the data is transferred within sessions.</w:t>
      </w:r>
      <w:r w:rsidRPr="00616E11">
        <w:rPr>
          <w:rFonts w:cs="Arial"/>
          <w:szCs w:val="20"/>
        </w:rPr>
        <w:t xml:space="preserve"> </w:t>
      </w:r>
      <w:r w:rsidRPr="00616E11">
        <w:rPr>
          <w:lang w:eastAsia="ja-JP"/>
        </w:rPr>
        <w:t>A session-oriented service typically contains three components, each handling different types of data:</w:t>
      </w:r>
    </w:p>
    <w:p w14:paraId="39918FC9" w14:textId="77777777" w:rsidR="00FA1108" w:rsidRPr="00616E11" w:rsidRDefault="00000000">
      <w:pPr>
        <w:pStyle w:val="ListParagraph"/>
        <w:numPr>
          <w:ilvl w:val="0"/>
          <w:numId w:val="21"/>
        </w:numPr>
        <w:spacing w:after="60" w:line="240" w:lineRule="auto"/>
        <w:rPr>
          <w:lang w:val="en-GB"/>
        </w:rPr>
      </w:pPr>
      <w:r w:rsidRPr="00616E11">
        <w:rPr>
          <w:lang w:val="en-GB"/>
        </w:rPr>
        <w:t>Session component: Describing the handling of the session data (service request, service response, login, login response, logout).</w:t>
      </w:r>
    </w:p>
    <w:p w14:paraId="2045E737" w14:textId="77777777" w:rsidR="00FA1108" w:rsidRPr="00616E11" w:rsidRDefault="00000000">
      <w:pPr>
        <w:pStyle w:val="ListParagraph"/>
        <w:numPr>
          <w:ilvl w:val="0"/>
          <w:numId w:val="21"/>
        </w:numPr>
        <w:spacing w:after="60" w:line="240" w:lineRule="auto"/>
        <w:rPr>
          <w:lang w:val="en-GB"/>
        </w:rPr>
      </w:pPr>
      <w:r w:rsidRPr="00616E11">
        <w:rPr>
          <w:lang w:val="en-GB"/>
        </w:rPr>
        <w:t xml:space="preserve">Service component: Describing the information to maintain the service (for example keep alive messages, service status). </w:t>
      </w:r>
    </w:p>
    <w:p w14:paraId="34C3F09D" w14:textId="77777777" w:rsidR="00FA1108" w:rsidRPr="00616E11" w:rsidRDefault="00000000">
      <w:pPr>
        <w:pStyle w:val="ListParagraph"/>
        <w:numPr>
          <w:ilvl w:val="0"/>
          <w:numId w:val="21"/>
        </w:numPr>
        <w:spacing w:line="240" w:lineRule="auto"/>
        <w:rPr>
          <w:lang w:val="en-GB"/>
        </w:rPr>
      </w:pPr>
      <w:r w:rsidRPr="00616E11">
        <w:rPr>
          <w:lang w:val="en-GB"/>
        </w:rPr>
        <w:t>Data component: Describing the data itself (for example, Vessel Traffic Image data (objects)).</w:t>
      </w:r>
    </w:p>
    <w:p w14:paraId="5BF28363" w14:textId="77777777" w:rsidR="00FA1108" w:rsidRPr="00616E11" w:rsidRDefault="00000000">
      <w:pPr>
        <w:rPr>
          <w:lang w:eastAsia="ja-JP"/>
        </w:rPr>
      </w:pPr>
      <w:r w:rsidRPr="00616E11">
        <w:rPr>
          <w:lang w:eastAsia="ja-JP"/>
        </w:rPr>
        <w:t>Any Metadata required for each component should be detailed in the Product Specification.</w:t>
      </w:r>
    </w:p>
    <w:p w14:paraId="01A74A54" w14:textId="77777777" w:rsidR="00FA1108" w:rsidRPr="00616E11" w:rsidRDefault="00000000" w:rsidP="000C3878">
      <w:pPr>
        <w:pStyle w:val="HeadingA3"/>
      </w:pPr>
      <w:bookmarkStart w:id="1227" w:name="_Toc206156470"/>
      <w:r w:rsidRPr="00616E11">
        <w:t>Dataset naming rules</w:t>
      </w:r>
      <w:bookmarkEnd w:id="1227"/>
    </w:p>
    <w:p w14:paraId="09DB386F" w14:textId="5CFB358F" w:rsidR="00FA1108" w:rsidRPr="00616E11" w:rsidRDefault="00000000">
      <w:pPr>
        <w:rPr>
          <w:rFonts w:cs="Arial"/>
        </w:rPr>
      </w:pPr>
      <w:r w:rsidRPr="00616E11">
        <w:rPr>
          <w:rFonts w:cs="Arial"/>
        </w:rPr>
        <w:t xml:space="preserve">Dataset naming </w:t>
      </w:r>
      <w:del w:id="1228" w:author="Raphael Malyankar" w:date="2025-08-14T12:57:00Z" w16du:dateUtc="2025-08-14T19:57:00Z">
        <w:r w:rsidRPr="00616E11" w:rsidDel="00040457">
          <w:rPr>
            <w:rFonts w:cs="Arial"/>
          </w:rPr>
          <w:delText xml:space="preserve">should </w:delText>
        </w:r>
      </w:del>
      <w:ins w:id="1229" w:author="Raphael Malyankar" w:date="2025-08-14T12:57:00Z" w16du:dateUtc="2025-08-14T19:57:00Z">
        <w:r w:rsidR="00040457">
          <w:rPr>
            <w:rFonts w:cs="Arial"/>
          </w:rPr>
          <w:t>must</w:t>
        </w:r>
        <w:r w:rsidR="00040457" w:rsidRPr="00616E11">
          <w:rPr>
            <w:rFonts w:cs="Arial"/>
          </w:rPr>
          <w:t xml:space="preserve"> </w:t>
        </w:r>
      </w:ins>
      <w:r w:rsidRPr="00616E11">
        <w:rPr>
          <w:rFonts w:cs="Arial"/>
        </w:rPr>
        <w:t>follow a standard pattern to give implementers greater predictability of incoming datasets.</w:t>
      </w:r>
      <w:del w:id="1230" w:author="Raphael Malyankar" w:date="2025-08-14T12:58:00Z" w16du:dateUtc="2025-08-14T19:58:00Z">
        <w:r w:rsidRPr="00616E11" w:rsidDel="00040457">
          <w:rPr>
            <w:rFonts w:cs="Arial"/>
          </w:rPr>
          <w:delText xml:space="preserve"> All dataset naming conventions are recommended to follow these rules as much as possible.</w:delText>
        </w:r>
      </w:del>
    </w:p>
    <w:p w14:paraId="3A10AB7B" w14:textId="6EDC277E" w:rsidR="00FA1108" w:rsidRPr="00616E11" w:rsidRDefault="00000000">
      <w:pPr>
        <w:spacing w:after="60"/>
        <w:rPr>
          <w:rFonts w:cs="Arial"/>
        </w:rPr>
      </w:pPr>
      <w:r w:rsidRPr="00616E11">
        <w:rPr>
          <w:rFonts w:cs="Arial"/>
        </w:rPr>
        <w:t>XXXYYYY</w:t>
      </w:r>
      <w:bookmarkStart w:id="1231" w:name="_Hlk206111586"/>
      <w:r w:rsidRPr="00616E11">
        <w:rPr>
          <w:rFonts w:cs="Arial"/>
        </w:rPr>
        <w:t>ØØØØØØØØØ</w:t>
      </w:r>
      <w:bookmarkEnd w:id="1231"/>
      <w:ins w:id="1232" w:author="Raphael Malyankar" w:date="2025-08-14T12:58:00Z" w16du:dateUtc="2025-08-14T19:58:00Z">
        <w:r w:rsidR="00040457">
          <w:rPr>
            <w:rFonts w:cs="Arial"/>
          </w:rPr>
          <w:t>.</w:t>
        </w:r>
      </w:ins>
      <w:ins w:id="1233" w:author="Raphael Malyankar" w:date="2025-08-14T13:00:00Z" w16du:dateUtc="2025-08-14T20:00:00Z">
        <w:r w:rsidR="009929E0">
          <w:rPr>
            <w:rFonts w:cs="Arial"/>
          </w:rPr>
          <w:t>EXT</w:t>
        </w:r>
      </w:ins>
    </w:p>
    <w:p w14:paraId="2C8F52A8" w14:textId="77777777" w:rsidR="00FA1108" w:rsidRPr="00616E11" w:rsidRDefault="00000000">
      <w:pPr>
        <w:spacing w:after="0"/>
        <w:rPr>
          <w:rFonts w:cs="Arial"/>
        </w:rPr>
      </w:pPr>
      <w:r w:rsidRPr="00616E11">
        <w:rPr>
          <w:rFonts w:cs="Arial"/>
        </w:rPr>
        <w:t>XXX is the product code (for example, 123 is for Maritime Radio Service; 101 for ENC)</w:t>
      </w:r>
    </w:p>
    <w:p w14:paraId="1162C569" w14:textId="77777777" w:rsidR="00FA1108" w:rsidRPr="00616E11" w:rsidRDefault="00000000">
      <w:pPr>
        <w:spacing w:after="0"/>
        <w:rPr>
          <w:rFonts w:cs="Arial"/>
        </w:rPr>
      </w:pPr>
      <w:r w:rsidRPr="00616E11">
        <w:rPr>
          <w:rFonts w:cs="Arial"/>
        </w:rPr>
        <w:t>YYYY is the producer code according to the Producer Code Register</w:t>
      </w:r>
    </w:p>
    <w:p w14:paraId="153C0079" w14:textId="77777777" w:rsidR="00FA1108" w:rsidRDefault="00000000">
      <w:pPr>
        <w:spacing w:after="0"/>
        <w:rPr>
          <w:ins w:id="1234" w:author="Raphael Malyankar" w:date="2025-08-14T13:00:00Z" w16du:dateUtc="2025-08-14T20:00:00Z"/>
          <w:rFonts w:cs="Arial"/>
        </w:rPr>
        <w:pPrChange w:id="1235" w:author="Raphael Malyankar" w:date="2025-08-14T13:00:00Z" w16du:dateUtc="2025-08-14T20:00:00Z">
          <w:pPr/>
        </w:pPrChange>
      </w:pPr>
      <w:r w:rsidRPr="00616E11">
        <w:rPr>
          <w:rFonts w:cs="Arial"/>
        </w:rPr>
        <w:t>ØØØØ is an arbitrary length unique code in alphanumeric characters</w:t>
      </w:r>
    </w:p>
    <w:p w14:paraId="46CA1CEF" w14:textId="60C5A6DC" w:rsidR="009929E0" w:rsidRPr="00616E11" w:rsidRDefault="009929E0">
      <w:pPr>
        <w:rPr>
          <w:rFonts w:cs="Arial"/>
        </w:rPr>
      </w:pPr>
      <w:ins w:id="1236" w:author="Raphael Malyankar" w:date="2025-08-14T13:00:00Z" w16du:dateUtc="2025-08-14T20:00:00Z">
        <w:r>
          <w:rPr>
            <w:rFonts w:cs="Arial"/>
          </w:rPr>
          <w:t>EXT is the file extension, determined by the data format</w:t>
        </w:r>
      </w:ins>
    </w:p>
    <w:p w14:paraId="39EAE5B1" w14:textId="37F9B286" w:rsidR="00FA1108" w:rsidRPr="00616E11" w:rsidRDefault="00000000">
      <w:pPr>
        <w:rPr>
          <w:rFonts w:cs="Arial"/>
        </w:rPr>
      </w:pPr>
      <w:r w:rsidRPr="00616E11">
        <w:rPr>
          <w:rFonts w:cs="Arial"/>
        </w:rPr>
        <w:t>If useful, the Product Specification can include a differentiating character or code (for example, the underscore (_) character) in the ‘ØØØØ’ space of the file name.</w:t>
      </w:r>
      <w:ins w:id="1237" w:author="Raphael Malyankar" w:date="2025-08-15T00:49:00Z" w16du:dateUtc="2025-08-15T07:49:00Z">
        <w:r w:rsidR="00C44DB1">
          <w:rPr>
            <w:rFonts w:cs="Arial"/>
          </w:rPr>
          <w:t xml:space="preserve"> Differentiat</w:t>
        </w:r>
      </w:ins>
      <w:ins w:id="1238" w:author="Raphael Malyankar" w:date="2025-08-15T00:50:00Z" w16du:dateUtc="2025-08-15T07:50:00Z">
        <w:r w:rsidR="00C44DB1">
          <w:rPr>
            <w:rFonts w:cs="Arial"/>
          </w:rPr>
          <w:t>ing characters can be use</w:t>
        </w:r>
      </w:ins>
      <w:ins w:id="1239" w:author="Raphael Malyankar" w:date="2025-08-15T00:53:00Z" w16du:dateUtc="2025-08-15T07:53:00Z">
        <w:r w:rsidR="00C44DB1">
          <w:rPr>
            <w:rFonts w:cs="Arial"/>
          </w:rPr>
          <w:t>d</w:t>
        </w:r>
      </w:ins>
      <w:ins w:id="1240" w:author="Raphael Malyankar" w:date="2025-08-15T00:50:00Z" w16du:dateUtc="2025-08-15T07:50:00Z">
        <w:r w:rsidR="00C44DB1">
          <w:rPr>
            <w:rFonts w:cs="Arial"/>
          </w:rPr>
          <w:t xml:space="preserve"> to distinguish update</w:t>
        </w:r>
      </w:ins>
      <w:ins w:id="1241" w:author="Raphael Malyankar" w:date="2025-08-15T00:51:00Z" w16du:dateUtc="2025-08-15T07:51:00Z">
        <w:r w:rsidR="00C44DB1">
          <w:rPr>
            <w:rFonts w:cs="Arial"/>
          </w:rPr>
          <w:t xml:space="preserve"> datasets </w:t>
        </w:r>
      </w:ins>
      <w:ins w:id="1242" w:author="Raphael Malyankar" w:date="2025-08-15T00:50:00Z" w16du:dateUtc="2025-08-15T07:50:00Z">
        <w:r w:rsidR="00C44DB1">
          <w:rPr>
            <w:rFonts w:cs="Arial"/>
          </w:rPr>
          <w:t xml:space="preserve">from </w:t>
        </w:r>
      </w:ins>
      <w:ins w:id="1243" w:author="Raphael Malyankar" w:date="2025-08-15T00:51:00Z" w16du:dateUtc="2025-08-15T07:51:00Z">
        <w:r w:rsidR="00C44DB1">
          <w:rPr>
            <w:rFonts w:cs="Arial"/>
          </w:rPr>
          <w:t xml:space="preserve">the </w:t>
        </w:r>
      </w:ins>
      <w:ins w:id="1244" w:author="Raphael Malyankar" w:date="2025-08-15T00:50:00Z" w16du:dateUtc="2025-08-15T07:50:00Z">
        <w:r w:rsidR="00C44DB1">
          <w:rPr>
            <w:rFonts w:cs="Arial"/>
          </w:rPr>
          <w:t>base dataset</w:t>
        </w:r>
      </w:ins>
      <w:ins w:id="1245" w:author="Raphael Malyankar" w:date="2025-08-15T00:51:00Z" w16du:dateUtc="2025-08-15T07:51:00Z">
        <w:r w:rsidR="00C44DB1">
          <w:rPr>
            <w:rFonts w:cs="Arial"/>
          </w:rPr>
          <w:t xml:space="preserve"> (for example, </w:t>
        </w:r>
      </w:ins>
      <w:bookmarkStart w:id="1246" w:name="_Hlk206111598"/>
      <w:ins w:id="1247" w:author="Raphael Malyankar" w:date="2025-08-15T00:52:00Z" w16du:dateUtc="2025-08-15T07:52:00Z">
        <w:r w:rsidR="00C44DB1" w:rsidRPr="00C44DB1">
          <w:rPr>
            <w:rFonts w:cs="Arial"/>
          </w:rPr>
          <w:t>XXXYYYY</w:t>
        </w:r>
      </w:ins>
      <w:bookmarkEnd w:id="1246"/>
      <w:ins w:id="1248" w:author="Raphael Malyankar" w:date="2025-08-15T00:53:00Z" w16du:dateUtc="2025-08-15T07:53:00Z">
        <w:r w:rsidR="004B4A98">
          <w:rPr>
            <w:rFonts w:cs="Arial"/>
          </w:rPr>
          <w:t>ABCDE12345</w:t>
        </w:r>
      </w:ins>
      <w:ins w:id="1249" w:author="Raphael Malyankar" w:date="2025-08-15T00:51:00Z" w16du:dateUtc="2025-08-15T07:51:00Z">
        <w:r w:rsidR="00C44DB1">
          <w:rPr>
            <w:rFonts w:cs="Arial"/>
          </w:rPr>
          <w:t>_0000 for the bas</w:t>
        </w:r>
      </w:ins>
      <w:ins w:id="1250" w:author="Raphael Malyankar" w:date="2025-08-15T00:52:00Z" w16du:dateUtc="2025-08-15T07:52:00Z">
        <w:r w:rsidR="00C44DB1">
          <w:rPr>
            <w:rFonts w:cs="Arial"/>
          </w:rPr>
          <w:t xml:space="preserve">e dataset, </w:t>
        </w:r>
      </w:ins>
      <w:ins w:id="1251" w:author="Raphael Malyankar" w:date="2025-08-15T00:53:00Z" w16du:dateUtc="2025-08-15T07:53:00Z">
        <w:r w:rsidR="00C44DB1" w:rsidRPr="00C44DB1">
          <w:rPr>
            <w:rFonts w:cs="Arial"/>
          </w:rPr>
          <w:t>XXXYYYY</w:t>
        </w:r>
        <w:r w:rsidR="004B4A98">
          <w:rPr>
            <w:rFonts w:cs="Arial"/>
          </w:rPr>
          <w:t>ABCDE</w:t>
        </w:r>
      </w:ins>
      <w:ins w:id="1252" w:author="Raphael Malyankar" w:date="2025-08-15T00:54:00Z" w16du:dateUtc="2025-08-15T07:54:00Z">
        <w:r w:rsidR="004B4A98">
          <w:rPr>
            <w:rFonts w:cs="Arial"/>
          </w:rPr>
          <w:t>12345</w:t>
        </w:r>
      </w:ins>
      <w:ins w:id="1253" w:author="Raphael Malyankar" w:date="2025-08-15T00:52:00Z" w16du:dateUtc="2025-08-15T07:52:00Z">
        <w:r w:rsidR="00C44DB1">
          <w:rPr>
            <w:rFonts w:cs="Arial"/>
          </w:rPr>
          <w:t>_0001 for the first update, etc)</w:t>
        </w:r>
      </w:ins>
      <w:ins w:id="1254" w:author="Raphael Malyankar" w:date="2025-08-15T00:50:00Z" w16du:dateUtc="2025-08-15T07:50:00Z">
        <w:r w:rsidR="00C44DB1">
          <w:rPr>
            <w:rFonts w:cs="Arial"/>
          </w:rPr>
          <w:t>.</w:t>
        </w:r>
      </w:ins>
    </w:p>
    <w:p w14:paraId="037A98F0" w14:textId="6E64883A" w:rsidR="00FA1108" w:rsidRDefault="00000000">
      <w:pPr>
        <w:rPr>
          <w:ins w:id="1255" w:author="Raphael Malyankar" w:date="2025-08-14T13:01:00Z" w16du:dateUtc="2025-08-14T20:01:00Z"/>
          <w:rFonts w:cs="Arial"/>
        </w:rPr>
      </w:pPr>
      <w:r w:rsidRPr="00616E11">
        <w:rPr>
          <w:rFonts w:cs="Arial"/>
        </w:rPr>
        <w:t xml:space="preserve">Support files </w:t>
      </w:r>
      <w:del w:id="1256" w:author="Raphael Malyankar" w:date="2025-08-14T12:58:00Z" w16du:dateUtc="2025-08-14T19:58:00Z">
        <w:r w:rsidRPr="00616E11" w:rsidDel="00040457">
          <w:rPr>
            <w:rFonts w:cs="Arial"/>
          </w:rPr>
          <w:delText xml:space="preserve">should </w:delText>
        </w:r>
      </w:del>
      <w:ins w:id="1257" w:author="Raphael Malyankar" w:date="2025-08-14T12:58:00Z" w16du:dateUtc="2025-08-14T19:58:00Z">
        <w:r w:rsidR="00040457">
          <w:rPr>
            <w:rFonts w:cs="Arial"/>
          </w:rPr>
          <w:t>must</w:t>
        </w:r>
        <w:r w:rsidR="00040457" w:rsidRPr="00616E11">
          <w:rPr>
            <w:rFonts w:cs="Arial"/>
          </w:rPr>
          <w:t xml:space="preserve"> </w:t>
        </w:r>
      </w:ins>
      <w:r w:rsidRPr="00616E11">
        <w:rPr>
          <w:rFonts w:cs="Arial"/>
        </w:rPr>
        <w:t>follow a similar naming convention.</w:t>
      </w:r>
      <w:del w:id="1258" w:author="Raphael Malyankar" w:date="2025-08-14T13:01:00Z" w16du:dateUtc="2025-08-14T20:01:00Z">
        <w:r w:rsidRPr="00616E11" w:rsidDel="009929E0">
          <w:rPr>
            <w:rFonts w:cs="Arial"/>
          </w:rPr>
          <w:delText xml:space="preserve"> </w:delText>
        </w:r>
      </w:del>
    </w:p>
    <w:p w14:paraId="35791DE6" w14:textId="6B43E313" w:rsidR="009929E0" w:rsidRDefault="004B4A98">
      <w:pPr>
        <w:rPr>
          <w:ins w:id="1259" w:author="Raphael Malyankar" w:date="2025-08-15T00:57:00Z" w16du:dateUtc="2025-08-15T07:57:00Z"/>
          <w:rFonts w:cs="Arial"/>
        </w:rPr>
      </w:pPr>
      <w:ins w:id="1260" w:author="Raphael Malyankar" w:date="2025-08-15T00:55:00Z" w16du:dateUtc="2025-08-15T07:55:00Z">
        <w:r>
          <w:rPr>
            <w:rFonts w:cs="Arial"/>
          </w:rPr>
          <w:t>A maximum length for file names must be specified; while current Product Specifications use different maximum lengths, t</w:t>
        </w:r>
      </w:ins>
      <w:ins w:id="1261" w:author="Raphael Malyankar" w:date="2025-08-14T13:01:00Z" w16du:dateUtc="2025-08-14T20:01:00Z">
        <w:r w:rsidR="009929E0" w:rsidRPr="009929E0">
          <w:rPr>
            <w:rFonts w:cs="Arial"/>
          </w:rPr>
          <w:t>he</w:t>
        </w:r>
      </w:ins>
      <w:ins w:id="1262" w:author="Raphael Malyankar" w:date="2025-08-15T00:56:00Z" w16du:dateUtc="2025-08-15T07:56:00Z">
        <w:r>
          <w:rPr>
            <w:rFonts w:cs="Arial"/>
          </w:rPr>
          <w:t xml:space="preserve"> highest</w:t>
        </w:r>
      </w:ins>
      <w:ins w:id="1263" w:author="Raphael Malyankar" w:date="2025-08-15T00:57:00Z" w16du:dateUtc="2025-08-15T07:57:00Z">
        <w:r>
          <w:rPr>
            <w:rFonts w:cs="Arial"/>
          </w:rPr>
          <w:t xml:space="preserve"> current</w:t>
        </w:r>
      </w:ins>
      <w:ins w:id="1264" w:author="Raphael Malyankar" w:date="2025-08-15T00:56:00Z" w16du:dateUtc="2025-08-15T07:56:00Z">
        <w:r>
          <w:rPr>
            <w:rFonts w:cs="Arial"/>
          </w:rPr>
          <w:t xml:space="preserve"> limit </w:t>
        </w:r>
      </w:ins>
      <w:ins w:id="1265" w:author="Raphael Malyankar" w:date="2025-08-15T00:57:00Z" w16du:dateUtc="2025-08-15T07:57:00Z">
        <w:r>
          <w:rPr>
            <w:rFonts w:cs="Arial"/>
          </w:rPr>
          <w:t>specified</w:t>
        </w:r>
      </w:ins>
      <w:ins w:id="1266" w:author="Raphael Malyankar" w:date="2025-08-15T00:56:00Z" w16du:dateUtc="2025-08-15T07:56:00Z">
        <w:r>
          <w:rPr>
            <w:rFonts w:cs="Arial"/>
          </w:rPr>
          <w:t xml:space="preserve"> for</w:t>
        </w:r>
      </w:ins>
      <w:ins w:id="1267" w:author="Raphael Malyankar" w:date="2025-08-14T13:01:00Z" w16du:dateUtc="2025-08-14T20:01:00Z">
        <w:r w:rsidR="009929E0" w:rsidRPr="009929E0">
          <w:rPr>
            <w:rFonts w:cs="Arial"/>
          </w:rPr>
          <w:t xml:space="preserve"> maximum length of </w:t>
        </w:r>
      </w:ins>
      <w:ins w:id="1268" w:author="Raphael Malyankar" w:date="2025-08-15T00:56:00Z" w16du:dateUtc="2025-08-15T07:56:00Z">
        <w:r>
          <w:rPr>
            <w:rFonts w:cs="Arial"/>
          </w:rPr>
          <w:t xml:space="preserve">file </w:t>
        </w:r>
      </w:ins>
      <w:ins w:id="1269" w:author="Raphael Malyankar" w:date="2025-08-14T13:01:00Z" w16du:dateUtc="2025-08-14T20:01:00Z">
        <w:r w:rsidR="009929E0" w:rsidRPr="009929E0">
          <w:rPr>
            <w:rFonts w:cs="Arial"/>
          </w:rPr>
          <w:t>names including the extension</w:t>
        </w:r>
      </w:ins>
      <w:ins w:id="1270" w:author="Raphael Malyankar" w:date="2025-08-14T13:02:00Z" w16du:dateUtc="2025-08-14T20:02:00Z">
        <w:r w:rsidR="009929E0">
          <w:rPr>
            <w:rFonts w:cs="Arial"/>
          </w:rPr>
          <w:t xml:space="preserve">, </w:t>
        </w:r>
      </w:ins>
      <w:ins w:id="1271" w:author="Raphael Malyankar" w:date="2025-08-14T13:01:00Z" w16du:dateUtc="2025-08-14T20:01:00Z">
        <w:r w:rsidR="009929E0" w:rsidRPr="009929E0">
          <w:rPr>
            <w:rFonts w:cs="Arial"/>
          </w:rPr>
          <w:t>update number if any and any differentiating characters is 64 characters.</w:t>
        </w:r>
      </w:ins>
    </w:p>
    <w:p w14:paraId="22C746EB" w14:textId="46589A96" w:rsidR="004B4A98" w:rsidRPr="00616E11" w:rsidRDefault="004B4A98">
      <w:pPr>
        <w:rPr>
          <w:rFonts w:cs="Arial"/>
        </w:rPr>
      </w:pPr>
      <w:ins w:id="1272" w:author="Raphael Malyankar" w:date="2025-08-15T00:57:00Z" w16du:dateUtc="2025-08-15T07:57:00Z">
        <w:r>
          <w:rPr>
            <w:rFonts w:cs="Arial"/>
          </w:rPr>
          <w:t>This Gu</w:t>
        </w:r>
      </w:ins>
      <w:ins w:id="1273" w:author="Raphael Malyankar" w:date="2025-08-15T00:58:00Z" w16du:dateUtc="2025-08-15T07:58:00Z">
        <w:r>
          <w:rPr>
            <w:rFonts w:cs="Arial"/>
          </w:rPr>
          <w:t xml:space="preserve">idance recommends </w:t>
        </w:r>
      </w:ins>
      <w:ins w:id="1274" w:author="Raphael Malyankar" w:date="2025-08-15T00:59:00Z" w16du:dateUtc="2025-08-15T07:59:00Z">
        <w:r>
          <w:rPr>
            <w:rFonts w:cs="Arial"/>
          </w:rPr>
          <w:t>64 as the</w:t>
        </w:r>
      </w:ins>
      <w:ins w:id="1275" w:author="Raphael Malyankar" w:date="2025-08-15T00:58:00Z" w16du:dateUtc="2025-08-15T07:58:00Z">
        <w:r>
          <w:rPr>
            <w:rFonts w:cs="Arial"/>
          </w:rPr>
          <w:t xml:space="preserve"> maximum limit for file names</w:t>
        </w:r>
      </w:ins>
      <w:ins w:id="1276" w:author="Raphael Malyankar" w:date="2025-08-15T00:59:00Z" w16du:dateUtc="2025-08-15T07:59:00Z">
        <w:r>
          <w:rPr>
            <w:rFonts w:cs="Arial"/>
          </w:rPr>
          <w:t>,</w:t>
        </w:r>
      </w:ins>
      <w:ins w:id="1277" w:author="Raphael Malyankar" w:date="2025-08-15T00:58:00Z" w16du:dateUtc="2025-08-15T07:58:00Z">
        <w:r>
          <w:rPr>
            <w:rFonts w:cs="Arial"/>
          </w:rPr>
          <w:t xml:space="preserve"> including all characters, including extension, separator, and </w:t>
        </w:r>
      </w:ins>
      <w:ins w:id="1278" w:author="Raphael Malyankar" w:date="2025-08-15T00:59:00Z" w16du:dateUtc="2025-08-15T07:59:00Z">
        <w:r>
          <w:rPr>
            <w:rFonts w:cs="Arial"/>
          </w:rPr>
          <w:t>distinguishing characters.</w:t>
        </w:r>
      </w:ins>
      <w:ins w:id="1279" w:author="Raphael Malyankar" w:date="2025-08-15T01:00:00Z" w16du:dateUtc="2025-08-15T08:00:00Z">
        <w:r w:rsidR="00444E4C">
          <w:rPr>
            <w:rFonts w:cs="Arial"/>
          </w:rPr>
          <w:t xml:space="preserve"> </w:t>
        </w:r>
        <w:r w:rsidR="00444E4C" w:rsidRPr="00444E4C">
          <w:rPr>
            <w:rFonts w:cs="Arial"/>
          </w:rPr>
          <w:t>Product Specifications may set a lower limit.</w:t>
        </w:r>
      </w:ins>
    </w:p>
    <w:p w14:paraId="1149D64E" w14:textId="77777777" w:rsidR="00FA1108" w:rsidRPr="00616E11" w:rsidRDefault="00000000" w:rsidP="000C3878">
      <w:pPr>
        <w:pStyle w:val="HeadingA3"/>
      </w:pPr>
      <w:bookmarkStart w:id="1280" w:name="_Toc502540956"/>
      <w:bookmarkStart w:id="1281" w:name="_Toc206156471"/>
      <w:r w:rsidRPr="00616E11">
        <w:t>Metadata</w:t>
      </w:r>
      <w:bookmarkEnd w:id="1280"/>
      <w:bookmarkEnd w:id="1281"/>
    </w:p>
    <w:p w14:paraId="58AF1AC4" w14:textId="77777777" w:rsidR="00FA1108" w:rsidRPr="00616E11" w:rsidRDefault="00000000">
      <w:pPr>
        <w:pStyle w:val="ListParagraph"/>
        <w:spacing w:line="240" w:lineRule="auto"/>
        <w:ind w:left="0"/>
        <w:rPr>
          <w:lang w:val="en-GB"/>
        </w:rPr>
      </w:pPr>
      <w:r w:rsidRPr="00616E11">
        <w:rPr>
          <w:lang w:val="en-GB"/>
        </w:rPr>
        <w:t>Metadata is data about data. In S-100 the primary purpose of metadata is to provide information about the identification; spatial and temporal extent; quality; application schema; spatial reference system; and distribution of digital geographic data. Metadata is applicable to the cataloguing of datasets; clearinghouse activities; and the full description of geographic and non-geographic resources.</w:t>
      </w:r>
    </w:p>
    <w:p w14:paraId="50A2C664" w14:textId="77777777" w:rsidR="00FA1108" w:rsidRPr="00616E11" w:rsidRDefault="00000000">
      <w:pPr>
        <w:pStyle w:val="ListParagraph"/>
        <w:spacing w:line="240" w:lineRule="auto"/>
        <w:ind w:left="0"/>
        <w:rPr>
          <w:lang w:val="en-GB"/>
        </w:rPr>
      </w:pPr>
      <w:r w:rsidRPr="00616E11">
        <w:rPr>
          <w:lang w:val="en-GB"/>
        </w:rPr>
        <w:t>Metadata can satisfy a number of uses: data discovery; distribution and on-line references (URL) for on-line viewing; data use; details of data creation; data fitness; data sharing; data management; etc. Figure A-6-10 below depicts some typical purposes and audiences for metadata.</w:t>
      </w:r>
    </w:p>
    <w:p w14:paraId="0FA1C778" w14:textId="77777777" w:rsidR="00FA1108" w:rsidRPr="00616E11" w:rsidRDefault="00000000">
      <w:pPr>
        <w:keepNext/>
        <w:jc w:val="center"/>
      </w:pPr>
      <w:r w:rsidRPr="000353AC">
        <w:rPr>
          <w:noProof/>
        </w:rPr>
        <w:lastRenderedPageBreak/>
        <w:drawing>
          <wp:inline distT="0" distB="0" distL="0" distR="0" wp14:anchorId="41EE893B" wp14:editId="771380C2">
            <wp:extent cx="4608830" cy="3550920"/>
            <wp:effectExtent l="0" t="0" r="0" b="0"/>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
                    <pic:cNvPicPr>
                      <a:picLocks noChangeAspect="1" noChangeArrowheads="1"/>
                    </pic:cNvPicPr>
                  </pic:nvPicPr>
                  <pic:blipFill>
                    <a:blip r:embed="rId39"/>
                    <a:stretch>
                      <a:fillRect/>
                    </a:stretch>
                  </pic:blipFill>
                  <pic:spPr bwMode="auto">
                    <a:xfrm>
                      <a:off x="0" y="0"/>
                      <a:ext cx="4608830" cy="3550920"/>
                    </a:xfrm>
                    <a:prstGeom prst="rect">
                      <a:avLst/>
                    </a:prstGeom>
                    <a:noFill/>
                  </pic:spPr>
                </pic:pic>
              </a:graphicData>
            </a:graphic>
          </wp:inline>
        </w:drawing>
      </w:r>
    </w:p>
    <w:p w14:paraId="4C6DF19A" w14:textId="4E84EE78" w:rsidR="00FA1108" w:rsidRPr="00616E11" w:rsidRDefault="00000000">
      <w:pPr>
        <w:pStyle w:val="Caption"/>
        <w:rPr>
          <w:lang w:val="en-GB"/>
        </w:rPr>
      </w:pPr>
      <w:r w:rsidRPr="00616E11">
        <w:rPr>
          <w:lang w:val="en-GB"/>
        </w:rPr>
        <w:t>Figure A-6-</w:t>
      </w:r>
      <w:ins w:id="1282" w:author="Raphael Malyankar" w:date="2025-08-14T03:16:00Z" w16du:dateUtc="2025-08-14T10:16:00Z">
        <w:r w:rsidR="00735B07">
          <w:rPr>
            <w:lang w:val="en-GB"/>
          </w:rPr>
          <w:t>9</w:t>
        </w:r>
      </w:ins>
      <w:del w:id="1283" w:author="Raphael Malyankar" w:date="2025-08-14T03:16:00Z" w16du:dateUtc="2025-08-14T10:16:00Z">
        <w:r w:rsidRPr="00616E11" w:rsidDel="00735B07">
          <w:rPr>
            <w:lang w:val="en-GB"/>
          </w:rPr>
          <w:delText>10</w:delText>
        </w:r>
      </w:del>
      <w:r w:rsidRPr="00616E11">
        <w:rPr>
          <w:lang w:val="en-GB"/>
        </w:rPr>
        <w:t xml:space="preserve"> – Example levels of metadata</w:t>
      </w:r>
    </w:p>
    <w:p w14:paraId="30DA84D3" w14:textId="56FCA3FD" w:rsidR="00FA1108" w:rsidRPr="00616E11" w:rsidRDefault="00000000">
      <w:pPr>
        <w:pStyle w:val="ListParagraph"/>
        <w:spacing w:line="240" w:lineRule="auto"/>
        <w:ind w:left="0"/>
        <w:rPr>
          <w:lang w:val="en-GB"/>
        </w:rPr>
      </w:pPr>
      <w:r w:rsidRPr="00616E11">
        <w:rPr>
          <w:lang w:val="en-GB"/>
        </w:rPr>
        <w:t xml:space="preserve">S-100 Part 4 (Metadata) specifies the minimum metadata elements that must be included with a conformant data product. </w:t>
      </w:r>
      <w:ins w:id="1284" w:author="Raphael Malyankar" w:date="2025-08-14T13:03:00Z" w16du:dateUtc="2025-08-14T20:03:00Z">
        <w:r w:rsidR="00161E2B">
          <w:rPr>
            <w:lang w:val="en-GB"/>
          </w:rPr>
          <w:t xml:space="preserve">For S-100 products conformance to Part 17 </w:t>
        </w:r>
      </w:ins>
      <w:ins w:id="1285" w:author="Raphael Malyankar" w:date="2025-08-14T13:04:00Z" w16du:dateUtc="2025-08-14T20:04:00Z">
        <w:r w:rsidR="00161E2B">
          <w:rPr>
            <w:lang w:val="en-GB"/>
          </w:rPr>
          <w:t xml:space="preserve">is sufficient. </w:t>
        </w:r>
      </w:ins>
      <w:del w:id="1286" w:author="Raphael Malyankar" w:date="2025-08-14T13:04:00Z" w16du:dateUtc="2025-08-14T20:04:00Z">
        <w:r w:rsidRPr="00616E11" w:rsidDel="00161E2B">
          <w:rPr>
            <w:lang w:val="en-GB"/>
          </w:rPr>
          <w:delText xml:space="preserve">Moreover, </w:delText>
        </w:r>
      </w:del>
      <w:r w:rsidRPr="00616E11">
        <w:rPr>
          <w:lang w:val="en-GB"/>
        </w:rPr>
        <w:t xml:space="preserve">S-100 requires that Discovery and Quality metadata are structured as per S-100 Parts </w:t>
      </w:r>
      <w:ins w:id="1287" w:author="Raphael Malyankar" w:date="2025-08-14T13:02:00Z" w16du:dateUtc="2025-08-14T20:02:00Z">
        <w:r w:rsidR="00161E2B">
          <w:rPr>
            <w:lang w:val="en-GB"/>
          </w:rPr>
          <w:t>17</w:t>
        </w:r>
      </w:ins>
      <w:del w:id="1288" w:author="Raphael Malyankar" w:date="2025-08-14T13:02:00Z" w16du:dateUtc="2025-08-14T20:02:00Z">
        <w:r w:rsidRPr="00616E11" w:rsidDel="00161E2B">
          <w:rPr>
            <w:lang w:val="en-GB"/>
          </w:rPr>
          <w:delText>4a</w:delText>
        </w:r>
      </w:del>
      <w:r w:rsidRPr="00616E11">
        <w:rPr>
          <w:lang w:val="en-GB"/>
        </w:rPr>
        <w:t xml:space="preserve"> and 4c, respectively. Any additional metadata items required for a particular Product Specification must be documented in the Specification; and these should be defined using ISO 19115-1 and ISO 19115-3, with extensions or restrictions if required. S-100 Part 4, Appendix 4a-</w:t>
      </w:r>
      <w:ins w:id="1289" w:author="Raphael Malyankar" w:date="2025-08-14T13:06:00Z" w16du:dateUtc="2025-08-14T20:06:00Z">
        <w:r w:rsidR="00161E2B">
          <w:rPr>
            <w:lang w:val="en-GB"/>
          </w:rPr>
          <w:t>D</w:t>
        </w:r>
      </w:ins>
      <w:del w:id="1290" w:author="Raphael Malyankar" w:date="2025-08-14T13:06:00Z" w16du:dateUtc="2025-08-14T20:06:00Z">
        <w:r w:rsidRPr="00616E11" w:rsidDel="00161E2B">
          <w:rPr>
            <w:lang w:val="en-GB"/>
          </w:rPr>
          <w:delText>E</w:delText>
        </w:r>
      </w:del>
      <w:r w:rsidRPr="00616E11">
        <w:rPr>
          <w:lang w:val="en-GB"/>
        </w:rPr>
        <w:t xml:space="preserve"> contains the rules that apply when extending or restricting the minimum metadata. </w:t>
      </w:r>
    </w:p>
    <w:p w14:paraId="4A26715D" w14:textId="24BE197B" w:rsidR="00FA1108" w:rsidRPr="00616E11" w:rsidRDefault="00000000">
      <w:pPr>
        <w:pStyle w:val="ListParagraph"/>
        <w:spacing w:line="240" w:lineRule="auto"/>
        <w:ind w:left="0"/>
        <w:rPr>
          <w:lang w:val="en-GB"/>
        </w:rPr>
      </w:pPr>
      <w:r w:rsidRPr="00616E11">
        <w:rPr>
          <w:lang w:val="en-GB"/>
        </w:rPr>
        <w:t xml:space="preserve">The Product Specification Application Schema shall specify how metadata is packaged in conformant datasets. This information shall be specified for each identified scope within the Product Specification. Furthermore, where the resulting data product is intended for a standardized user environment, like ECDIS, it should be noted that any significant deviation (for example, addition or reduction to the standard metadata) may not be readily useable in the system depending on how the standard S-100 schemas have been implemented. </w:t>
      </w:r>
      <w:ins w:id="1291" w:author="Raphael Malyankar" w:date="2025-08-14T13:08:00Z" w16du:dateUtc="2025-08-14T20:08:00Z">
        <w:r w:rsidR="00B43ADD">
          <w:rPr>
            <w:lang w:val="en-GB"/>
          </w:rPr>
          <w:t>E</w:t>
        </w:r>
        <w:r w:rsidR="00B43ADD" w:rsidRPr="00B43ADD">
          <w:rPr>
            <w:lang w:val="en-GB"/>
          </w:rPr>
          <w:t xml:space="preserve">xtensions to the exchange catalogue to accommodate product-specific metadata are </w:t>
        </w:r>
        <w:r w:rsidR="00B43ADD">
          <w:rPr>
            <w:lang w:val="en-GB"/>
          </w:rPr>
          <w:t xml:space="preserve">therefore </w:t>
        </w:r>
        <w:r w:rsidR="00B43ADD" w:rsidRPr="00B43ADD">
          <w:rPr>
            <w:lang w:val="en-GB"/>
          </w:rPr>
          <w:t>not permitted for Product Specifications intended for ECDIS.</w:t>
        </w:r>
      </w:ins>
      <w:del w:id="1292" w:author="Raphael Malyankar" w:date="2025-08-14T13:08:00Z" w16du:dateUtc="2025-08-14T20:08:00Z">
        <w:r w:rsidRPr="00616E11" w:rsidDel="00B43ADD">
          <w:rPr>
            <w:lang w:val="en-GB"/>
          </w:rPr>
          <w:delText>Caution is therefore urged when developing the metadata for a Product Specification and it is highly recommended to stay within the S-100 metadata scope.</w:delText>
        </w:r>
      </w:del>
    </w:p>
    <w:p w14:paraId="3FD7C70A" w14:textId="77777777" w:rsidR="00FA1108" w:rsidRPr="00616E11" w:rsidRDefault="00000000" w:rsidP="000C3878">
      <w:pPr>
        <w:pStyle w:val="HeadingA4"/>
      </w:pPr>
      <w:bookmarkStart w:id="1293" w:name="_Toc502540957"/>
      <w:r w:rsidRPr="00616E11">
        <w:t xml:space="preserve">Discovery </w:t>
      </w:r>
      <w:bookmarkEnd w:id="1293"/>
      <w:r w:rsidRPr="00616E11">
        <w:t>Metadata</w:t>
      </w:r>
    </w:p>
    <w:p w14:paraId="53FBA4B2" w14:textId="77777777" w:rsidR="00FA1108" w:rsidRPr="00616E11" w:rsidRDefault="00000000">
      <w:pPr>
        <w:pStyle w:val="ListParagraph"/>
        <w:spacing w:line="240" w:lineRule="auto"/>
        <w:ind w:left="0"/>
        <w:rPr>
          <w:lang w:val="en-GB"/>
        </w:rPr>
      </w:pPr>
      <w:r w:rsidRPr="00616E11">
        <w:rPr>
          <w:lang w:val="en-GB"/>
        </w:rPr>
        <w:t>For information exchange, there are several categories of metadata required: metadata about the overall exchange catalogue; metadata about each of the datasets contained in the catalogue; and metadata about the support files that make up the package. These are called Discovery Metadata in S-100 and they are used within the exchange set to enable users to learn about the content without having to open each dataset or support file.</w:t>
      </w:r>
    </w:p>
    <w:p w14:paraId="77EA273D" w14:textId="77777777" w:rsidR="00FA1108" w:rsidRPr="00616E11" w:rsidRDefault="00000000" w:rsidP="000C3878">
      <w:pPr>
        <w:pStyle w:val="HeadingA5"/>
      </w:pPr>
      <w:bookmarkStart w:id="1294" w:name="_Toc502540958"/>
      <w:r w:rsidRPr="00616E11">
        <w:t>Discovery Metadata for datasets</w:t>
      </w:r>
      <w:bookmarkEnd w:id="1294"/>
    </w:p>
    <w:p w14:paraId="6CF0428C" w14:textId="3D38B785" w:rsidR="00FA1108" w:rsidRPr="00616E11" w:rsidRDefault="00000000">
      <w:pPr>
        <w:pStyle w:val="ListParagraph"/>
        <w:spacing w:line="240" w:lineRule="auto"/>
        <w:ind w:left="0"/>
        <w:rPr>
          <w:lang w:val="en-GB"/>
        </w:rPr>
      </w:pPr>
      <w:bookmarkStart w:id="1295" w:name="_Hlk502263764"/>
      <w:bookmarkEnd w:id="1295"/>
      <w:r w:rsidRPr="00616E11">
        <w:rPr>
          <w:lang w:val="en-GB"/>
        </w:rPr>
        <w:t xml:space="preserve">S-100 specifies that Discovery Metadata for datasets </w:t>
      </w:r>
      <w:ins w:id="1296" w:author="Raphael Malyankar" w:date="2025-08-14T13:10:00Z" w16du:dateUtc="2025-08-14T20:10:00Z">
        <w:r w:rsidR="00B43ADD">
          <w:rPr>
            <w:lang w:val="en-GB"/>
          </w:rPr>
          <w:t>distributed in</w:t>
        </w:r>
      </w:ins>
      <w:ins w:id="1297" w:author="Raphael Malyankar" w:date="2025-08-14T13:11:00Z" w16du:dateUtc="2025-08-14T20:11:00Z">
        <w:r w:rsidR="00B43ADD">
          <w:rPr>
            <w:lang w:val="en-GB"/>
          </w:rPr>
          <w:t xml:space="preserve"> exchange sets </w:t>
        </w:r>
      </w:ins>
      <w:r w:rsidRPr="00616E11">
        <w:rPr>
          <w:lang w:val="en-GB"/>
        </w:rPr>
        <w:t xml:space="preserve">is contained within an external XML file </w:t>
      </w:r>
      <w:ins w:id="1298" w:author="Raphael Malyankar" w:date="2025-08-14T13:09:00Z" w16du:dateUtc="2025-08-14T20:09:00Z">
        <w:r w:rsidR="00B43ADD">
          <w:rPr>
            <w:lang w:val="en-GB"/>
          </w:rPr>
          <w:t xml:space="preserve">named CATALOG.XML </w:t>
        </w:r>
      </w:ins>
      <w:r w:rsidRPr="00616E11">
        <w:rPr>
          <w:lang w:val="en-GB"/>
        </w:rPr>
        <w:t xml:space="preserve">created in accordance with the S-100 </w:t>
      </w:r>
      <w:del w:id="1299" w:author="Raphael Malyankar" w:date="2025-08-14T13:10:00Z" w16du:dateUtc="2025-08-14T20:10:00Z">
        <w:r w:rsidRPr="00616E11" w:rsidDel="00B43ADD">
          <w:rPr>
            <w:lang w:val="en-GB"/>
          </w:rPr>
          <w:delText xml:space="preserve">metadata </w:delText>
        </w:r>
      </w:del>
      <w:ins w:id="1300" w:author="Raphael Malyankar" w:date="2025-08-14T13:10:00Z" w16du:dateUtc="2025-08-14T20:10:00Z">
        <w:r w:rsidR="00B43ADD">
          <w:rPr>
            <w:lang w:val="en-GB"/>
          </w:rPr>
          <w:t>exchange catalogue</w:t>
        </w:r>
        <w:r w:rsidR="00B43ADD" w:rsidRPr="00616E11">
          <w:rPr>
            <w:lang w:val="en-GB"/>
          </w:rPr>
          <w:t xml:space="preserve"> </w:t>
        </w:r>
      </w:ins>
      <w:r w:rsidRPr="00616E11">
        <w:rPr>
          <w:lang w:val="en-GB"/>
        </w:rPr>
        <w:t xml:space="preserve">schema. </w:t>
      </w:r>
      <w:del w:id="1301" w:author="Raphael Malyankar" w:date="2025-08-14T13:10:00Z" w16du:dateUtc="2025-08-14T20:10:00Z">
        <w:r w:rsidRPr="00616E11" w:rsidDel="00B43ADD">
          <w:rPr>
            <w:lang w:val="en-GB"/>
          </w:rPr>
          <w:delText xml:space="preserve">This metadata set complies with the minimum metadata and extends it in a few places to provide more details (for example, about reference datums and issue dates of the data). </w:delText>
        </w:r>
      </w:del>
      <w:r w:rsidRPr="00616E11">
        <w:rPr>
          <w:lang w:val="en-GB"/>
        </w:rPr>
        <w:t xml:space="preserve">More information about Discovery Metadata for datasets can be found in S-100 </w:t>
      </w:r>
      <w:del w:id="1302" w:author="Raphael Malyankar" w:date="2025-08-14T13:10:00Z" w16du:dateUtc="2025-08-14T20:10:00Z">
        <w:r w:rsidRPr="00616E11" w:rsidDel="00B43ADD">
          <w:rPr>
            <w:lang w:val="en-GB"/>
          </w:rPr>
          <w:delText>normative Appendix 4a-D</w:delText>
        </w:r>
      </w:del>
      <w:ins w:id="1303" w:author="Raphael Malyankar" w:date="2025-08-14T13:10:00Z" w16du:dateUtc="2025-08-14T20:10:00Z">
        <w:r w:rsidR="00B43ADD">
          <w:rPr>
            <w:lang w:val="en-GB"/>
          </w:rPr>
          <w:t>Part 17</w:t>
        </w:r>
      </w:ins>
      <w:del w:id="1304" w:author="Raphael Malyankar" w:date="2025-08-14T13:10:00Z" w16du:dateUtc="2025-08-14T20:10:00Z">
        <w:r w:rsidRPr="00616E11" w:rsidDel="00B43ADD">
          <w:rPr>
            <w:lang w:val="en-GB"/>
          </w:rPr>
          <w:delText>, Discovery Metadata for Information Exchange Catalogues</w:delText>
        </w:r>
      </w:del>
      <w:r w:rsidRPr="00616E11">
        <w:rPr>
          <w:lang w:val="en-GB"/>
        </w:rPr>
        <w:t>.</w:t>
      </w:r>
    </w:p>
    <w:p w14:paraId="5835EA92" w14:textId="77777777" w:rsidR="00FA1108" w:rsidRPr="00616E11" w:rsidRDefault="00000000" w:rsidP="000C3878">
      <w:pPr>
        <w:pStyle w:val="HeadingA5"/>
      </w:pPr>
      <w:bookmarkStart w:id="1305" w:name="_Hlk502263764_Copy_1"/>
      <w:bookmarkStart w:id="1306" w:name="_Toc502540959"/>
      <w:bookmarkEnd w:id="1305"/>
      <w:r w:rsidRPr="00616E11">
        <w:lastRenderedPageBreak/>
        <w:t>Discovery Metadata for support files</w:t>
      </w:r>
      <w:bookmarkEnd w:id="1306"/>
    </w:p>
    <w:p w14:paraId="2774CAAB" w14:textId="72790EDB" w:rsidR="00FA1108" w:rsidRPr="00616E11" w:rsidRDefault="00000000">
      <w:pPr>
        <w:rPr>
          <w:lang w:eastAsia="ja-JP"/>
        </w:rPr>
      </w:pPr>
      <w:r w:rsidRPr="00616E11">
        <w:rPr>
          <w:lang w:eastAsia="ja-JP"/>
        </w:rPr>
        <w:t xml:space="preserve">S-100 specifies that Discovery Metadata for support files </w:t>
      </w:r>
      <w:ins w:id="1307" w:author="Raphael Malyankar" w:date="2025-08-14T13:11:00Z" w16du:dateUtc="2025-08-14T20:11:00Z">
        <w:r w:rsidR="00B43ADD" w:rsidRPr="00B43ADD">
          <w:rPr>
            <w:lang w:eastAsia="ja-JP"/>
          </w:rPr>
          <w:t xml:space="preserve">distributed in exchange sets </w:t>
        </w:r>
      </w:ins>
      <w:r w:rsidRPr="00616E11">
        <w:rPr>
          <w:lang w:eastAsia="ja-JP"/>
        </w:rPr>
        <w:t xml:space="preserve">is contained within an external XML file </w:t>
      </w:r>
      <w:ins w:id="1308" w:author="Raphael Malyankar" w:date="2025-08-14T13:11:00Z" w16du:dateUtc="2025-08-14T20:11:00Z">
        <w:r w:rsidR="00B43ADD" w:rsidRPr="00B43ADD">
          <w:rPr>
            <w:lang w:eastAsia="ja-JP"/>
          </w:rPr>
          <w:t xml:space="preserve">named CATALOG.XML </w:t>
        </w:r>
      </w:ins>
      <w:r w:rsidRPr="00616E11">
        <w:rPr>
          <w:lang w:eastAsia="ja-JP"/>
        </w:rPr>
        <w:t xml:space="preserve">created in accordance with the S-100 </w:t>
      </w:r>
      <w:ins w:id="1309" w:author="Raphael Malyankar" w:date="2025-08-14T13:12:00Z" w16du:dateUtc="2025-08-14T20:12:00Z">
        <w:r w:rsidR="00B43ADD" w:rsidRPr="00B43ADD">
          <w:rPr>
            <w:lang w:eastAsia="ja-JP"/>
          </w:rPr>
          <w:t>exchange catalogue</w:t>
        </w:r>
        <w:r w:rsidR="00B43ADD" w:rsidRPr="00B43ADD" w:rsidDel="00B43ADD">
          <w:rPr>
            <w:lang w:eastAsia="ja-JP"/>
          </w:rPr>
          <w:t xml:space="preserve"> </w:t>
        </w:r>
      </w:ins>
      <w:del w:id="1310" w:author="Raphael Malyankar" w:date="2025-08-14T13:12:00Z" w16du:dateUtc="2025-08-14T20:12:00Z">
        <w:r w:rsidRPr="00616E11" w:rsidDel="00B43ADD">
          <w:rPr>
            <w:lang w:eastAsia="ja-JP"/>
          </w:rPr>
          <w:delText xml:space="preserve">metadata </w:delText>
        </w:r>
      </w:del>
      <w:r w:rsidRPr="00616E11">
        <w:rPr>
          <w:lang w:eastAsia="ja-JP"/>
        </w:rPr>
        <w:t xml:space="preserve">schema. </w:t>
      </w:r>
      <w:del w:id="1311" w:author="Raphael Malyankar" w:date="2025-08-14T13:11:00Z" w16du:dateUtc="2025-08-14T20:11:00Z">
        <w:r w:rsidRPr="00616E11" w:rsidDel="00B43ADD">
          <w:rPr>
            <w:lang w:eastAsia="ja-JP"/>
          </w:rPr>
          <w:delText xml:space="preserve">This metadata set complies with the minimum metadata and extends it to provide information about the management of support files in order for them to be updated. </w:delText>
        </w:r>
      </w:del>
      <w:r w:rsidRPr="00616E11">
        <w:rPr>
          <w:lang w:eastAsia="ja-JP"/>
        </w:rPr>
        <w:t xml:space="preserve">More details can be found in the S-100 </w:t>
      </w:r>
      <w:del w:id="1312" w:author="Raphael Malyankar" w:date="2025-08-14T13:12:00Z" w16du:dateUtc="2025-08-14T20:12:00Z">
        <w:r w:rsidRPr="00616E11" w:rsidDel="00B43ADD">
          <w:rPr>
            <w:lang w:eastAsia="ja-JP"/>
          </w:rPr>
          <w:delText>normative Appendix 4a-D, Discovery Metadata for Information Exchange Catalogues</w:delText>
        </w:r>
      </w:del>
      <w:ins w:id="1313" w:author="Raphael Malyankar" w:date="2025-08-14T13:12:00Z" w16du:dateUtc="2025-08-14T20:12:00Z">
        <w:r w:rsidR="00B43ADD">
          <w:rPr>
            <w:lang w:eastAsia="ja-JP"/>
          </w:rPr>
          <w:t>Part 17</w:t>
        </w:r>
      </w:ins>
      <w:r w:rsidRPr="00616E11">
        <w:rPr>
          <w:lang w:eastAsia="ja-JP"/>
        </w:rPr>
        <w:t>.</w:t>
      </w:r>
    </w:p>
    <w:p w14:paraId="468FBD9D" w14:textId="77777777" w:rsidR="00FA1108" w:rsidRPr="00616E11" w:rsidRDefault="00000000" w:rsidP="000C3878">
      <w:pPr>
        <w:pStyle w:val="HeadingA5"/>
      </w:pPr>
      <w:r w:rsidRPr="00616E11">
        <w:t>Metadata for streamed data and services</w:t>
      </w:r>
    </w:p>
    <w:p w14:paraId="136A126B" w14:textId="5D11D768" w:rsidR="00FA1108" w:rsidRPr="00616E11" w:rsidRDefault="00000000">
      <w:pPr>
        <w:rPr>
          <w:lang w:eastAsia="ja-JP"/>
        </w:rPr>
      </w:pPr>
      <w:r w:rsidRPr="00616E11">
        <w:rPr>
          <w:lang w:eastAsia="ja-JP"/>
        </w:rPr>
        <w:t xml:space="preserve">Metadata for streamed data or services is described in </w:t>
      </w:r>
      <w:del w:id="1314" w:author="Raphael Malyankar" w:date="2025-08-14T13:13:00Z" w16du:dateUtc="2025-08-14T20:13:00Z">
        <w:r w:rsidRPr="00616E11" w:rsidDel="00B43ADD">
          <w:rPr>
            <w:lang w:eastAsia="ja-JP"/>
          </w:rPr>
          <w:delText xml:space="preserve">the </w:delText>
        </w:r>
      </w:del>
      <w:r w:rsidRPr="00616E11">
        <w:rPr>
          <w:lang w:eastAsia="ja-JP"/>
        </w:rPr>
        <w:t xml:space="preserve">S-100 </w:t>
      </w:r>
      <w:del w:id="1315" w:author="Raphael Malyankar" w:date="2025-08-14T13:13:00Z" w16du:dateUtc="2025-08-14T20:13:00Z">
        <w:r w:rsidRPr="00616E11" w:rsidDel="00B43ADD">
          <w:rPr>
            <w:lang w:eastAsia="ja-JP"/>
          </w:rPr>
          <w:delText>normative Appendix</w:delText>
        </w:r>
      </w:del>
      <w:ins w:id="1316" w:author="Raphael Malyankar" w:date="2025-08-14T13:13:00Z" w16du:dateUtc="2025-08-14T20:13:00Z">
        <w:r w:rsidR="00B43ADD">
          <w:rPr>
            <w:lang w:eastAsia="ja-JP"/>
          </w:rPr>
          <w:t>Part</w:t>
        </w:r>
      </w:ins>
      <w:r w:rsidRPr="00616E11">
        <w:rPr>
          <w:lang w:eastAsia="ja-JP"/>
        </w:rPr>
        <w:t xml:space="preserve"> 4a</w:t>
      </w:r>
      <w:del w:id="1317" w:author="Raphael Malyankar" w:date="2025-08-14T13:13:00Z" w16du:dateUtc="2025-08-14T20:13:00Z">
        <w:r w:rsidRPr="00616E11" w:rsidDel="00B43ADD">
          <w:rPr>
            <w:lang w:eastAsia="ja-JP"/>
          </w:rPr>
          <w:delText>-D</w:delText>
        </w:r>
      </w:del>
      <w:del w:id="1318" w:author="Raphael Malyankar" w:date="2025-08-14T13:14:00Z" w16du:dateUtc="2025-08-14T20:14:00Z">
        <w:r w:rsidRPr="00616E11" w:rsidDel="00B43ADD">
          <w:rPr>
            <w:lang w:eastAsia="ja-JP"/>
          </w:rPr>
          <w:delText xml:space="preserve">, </w:delText>
        </w:r>
      </w:del>
      <w:del w:id="1319" w:author="Raphael Malyankar" w:date="2025-08-14T13:13:00Z" w16du:dateUtc="2025-08-14T20:13:00Z">
        <w:r w:rsidRPr="00616E11" w:rsidDel="00B43ADD">
          <w:rPr>
            <w:lang w:eastAsia="ja-JP"/>
          </w:rPr>
          <w:delText>Discovery Metadata for Information Exchange Catalogue</w:delText>
        </w:r>
      </w:del>
      <w:del w:id="1320" w:author="Raphael Malyankar" w:date="2025-08-14T13:14:00Z" w16du:dateUtc="2025-08-14T20:14:00Z">
        <w:r w:rsidRPr="00616E11" w:rsidDel="00B43ADD">
          <w:rPr>
            <w:lang w:eastAsia="ja-JP"/>
          </w:rPr>
          <w:delText>s</w:delText>
        </w:r>
      </w:del>
      <w:r w:rsidRPr="00616E11">
        <w:rPr>
          <w:lang w:eastAsia="ja-JP"/>
        </w:rPr>
        <w:t xml:space="preserve">. S-100 Part 14 specifies additional and other metadata. </w:t>
      </w:r>
      <w:del w:id="1321" w:author="Raphael Malyankar" w:date="2025-08-14T13:14:00Z" w16du:dateUtc="2025-08-14T20:14:00Z">
        <w:r w:rsidRPr="00616E11" w:rsidDel="00B43ADD">
          <w:rPr>
            <w:lang w:eastAsia="ja-JP"/>
          </w:rPr>
          <w:delText>As of Edition 4.0.0, Appendix 4a-</w:delText>
        </w:r>
      </w:del>
      <w:ins w:id="1322" w:author="Raphael Malyankar" w:date="2025-08-14T13:14:00Z" w16du:dateUtc="2025-08-14T20:14:00Z">
        <w:r w:rsidR="00B43ADD">
          <w:rPr>
            <w:lang w:eastAsia="ja-JP"/>
          </w:rPr>
          <w:t>Part 4a</w:t>
        </w:r>
      </w:ins>
      <w:del w:id="1323" w:author="Raphael Malyankar" w:date="2025-08-14T13:14:00Z" w16du:dateUtc="2025-08-14T20:14:00Z">
        <w:r w:rsidRPr="00616E11" w:rsidDel="00B43ADD">
          <w:rPr>
            <w:lang w:eastAsia="ja-JP"/>
          </w:rPr>
          <w:delText>D</w:delText>
        </w:r>
      </w:del>
      <w:r w:rsidRPr="00616E11">
        <w:rPr>
          <w:lang w:eastAsia="ja-JP"/>
        </w:rPr>
        <w:t xml:space="preserve"> and Part 14 have yet to be reconciled. Product Specification developers should, at this time, use the metadata from Part 14; and according to need, supplement with metadata from Part 4, including using the principles of metadata extension detailed in Part 4, Appendix 4a-</w:t>
      </w:r>
      <w:ins w:id="1324" w:author="Raphael Malyankar" w:date="2025-08-14T13:15:00Z" w16du:dateUtc="2025-08-14T20:15:00Z">
        <w:r w:rsidR="007808E5">
          <w:rPr>
            <w:lang w:eastAsia="ja-JP"/>
          </w:rPr>
          <w:t>D</w:t>
        </w:r>
      </w:ins>
      <w:del w:id="1325" w:author="Raphael Malyankar" w:date="2025-08-14T13:15:00Z" w16du:dateUtc="2025-08-14T20:15:00Z">
        <w:r w:rsidRPr="00616E11" w:rsidDel="007808E5">
          <w:rPr>
            <w:lang w:eastAsia="ja-JP"/>
          </w:rPr>
          <w:delText>E</w:delText>
        </w:r>
      </w:del>
      <w:r w:rsidRPr="00616E11">
        <w:rPr>
          <w:lang w:eastAsia="ja-JP"/>
        </w:rPr>
        <w:t>.</w:t>
      </w:r>
    </w:p>
    <w:p w14:paraId="6751594D" w14:textId="77777777" w:rsidR="00FA1108" w:rsidRPr="00616E11" w:rsidRDefault="00000000" w:rsidP="000C3878">
      <w:pPr>
        <w:pStyle w:val="HeadingA3"/>
      </w:pPr>
      <w:bookmarkStart w:id="1326" w:name="_Toc502540960"/>
      <w:bookmarkStart w:id="1327" w:name="_Toc206156472"/>
      <w:r w:rsidRPr="00616E11">
        <w:t>Portrayal</w:t>
      </w:r>
      <w:bookmarkEnd w:id="1326"/>
      <w:bookmarkEnd w:id="1327"/>
    </w:p>
    <w:p w14:paraId="36DBD549" w14:textId="77777777" w:rsidR="00FA1108" w:rsidRPr="00616E11" w:rsidRDefault="00000000">
      <w:r w:rsidRPr="00616E11">
        <w:t>Portrayal is an optional part of a Product Specification. However, if consistent portrayal across all user platforms is important to an S-100-based data product, then specifying how portrayal is done becomes mandatory. Within S-100 Product Specifications, this is done by including a Portrayal Catalogue. The Portrayal Catalogue is a collection of defined portrayal instructions for a Feature Catalogue; and includes portrayal functions, symbols and portrayal context.</w:t>
      </w:r>
    </w:p>
    <w:p w14:paraId="2A922418" w14:textId="77777777" w:rsidR="00FA1108" w:rsidRPr="00616E11" w:rsidRDefault="00000000">
      <w:r w:rsidRPr="00616E11">
        <w:t>Two types of Portrayal Catalogues are possible in S-100: XSLT and Lua. Part 9 of S-100 provides instructions for how a Product Specification can include an input Schema derived from the abstract schema provided; a set of mapping rules (defined in XSLT or Lua); a set of symbols (defined in SVG format); line styles, colours, etc; and makes it available for use with product datasets. Portrayal Catalogues can be created in a variety of ways, including manually and by using a Portrayal Catalogue Builder (see clause A-7.4 of this Guideline for more details).</w:t>
      </w:r>
    </w:p>
    <w:p w14:paraId="437F66A3" w14:textId="77777777" w:rsidR="00FA1108" w:rsidRPr="00616E11" w:rsidRDefault="00000000">
      <w:r w:rsidRPr="00616E11">
        <w:t xml:space="preserve">Portrayal Catalogues can be provided, for example, in an exchange set and may be combined with a Feature Catalogue and datasets. The exact method for distribution should be defined in the Product Specification, but consideration should be given to efficient distribution and the aim of reducing data volume wherever possible. It may therefore be beneficial to consider some form of central distribution of Portrayal Catalogues. </w:t>
      </w:r>
    </w:p>
    <w:p w14:paraId="099164B8" w14:textId="77777777" w:rsidR="00FA1108" w:rsidRPr="00616E11" w:rsidRDefault="00000000">
      <w:r w:rsidRPr="00616E11">
        <w:t>The Product Specification should include instructions for implementers in the use of the Portrayal Catalogue, including context for the use of the data.</w:t>
      </w:r>
    </w:p>
    <w:p w14:paraId="29D190BB" w14:textId="77777777" w:rsidR="00FA1108" w:rsidRDefault="00000000">
      <w:pPr>
        <w:rPr>
          <w:ins w:id="1328" w:author="Raphael Malyankar" w:date="2025-08-15T09:01:00Z" w16du:dateUtc="2025-08-15T16:01:00Z"/>
        </w:rPr>
      </w:pPr>
      <w:r w:rsidRPr="00616E11">
        <w:t>Many of the IHO Product Specifications will be used in systems that have some degree of type approval requirements (for example, ECDIS). Instructions for the classification society conducting the type approval should be added to Product Specifications where appropriate. These instructions should include guidance on tolerances for minor deviations and definitions of what constitutes a minor deviation.</w:t>
      </w:r>
    </w:p>
    <w:p w14:paraId="75598675" w14:textId="7515288C" w:rsidR="00CF7B8B" w:rsidRDefault="00CF7B8B" w:rsidP="00D65575">
      <w:pPr>
        <w:pStyle w:val="HeadingA4"/>
        <w:rPr>
          <w:ins w:id="1329" w:author="Raphael Malyankar" w:date="2025-08-15T09:01:00Z" w16du:dateUtc="2025-08-15T16:01:00Z"/>
        </w:rPr>
      </w:pPr>
      <w:ins w:id="1330" w:author="Raphael Malyankar" w:date="2025-08-15T09:01:00Z" w16du:dateUtc="2025-08-15T16:01:00Z">
        <w:r>
          <w:t>Special portrayal requirements</w:t>
        </w:r>
      </w:ins>
    </w:p>
    <w:p w14:paraId="6AEAF7F6" w14:textId="48AC6108" w:rsidR="00CF7B8B" w:rsidRDefault="00CF7B8B">
      <w:pPr>
        <w:rPr>
          <w:ins w:id="1331" w:author="Raphael Malyankar" w:date="2025-08-15T09:04:00Z" w16du:dateUtc="2025-08-15T16:04:00Z"/>
        </w:rPr>
      </w:pPr>
      <w:ins w:id="1332" w:author="Raphael Malyankar" w:date="2025-08-15T09:02:00Z" w16du:dateUtc="2025-08-15T16:02:00Z">
        <w:r>
          <w:t>Certain products may have portrayal</w:t>
        </w:r>
      </w:ins>
      <w:ins w:id="1333" w:author="Raphael Malyankar" w:date="2025-08-15T09:03:00Z" w16du:dateUtc="2025-08-15T16:03:00Z">
        <w:r>
          <w:t xml:space="preserve"> </w:t>
        </w:r>
      </w:ins>
      <w:ins w:id="1334" w:author="Raphael Malyankar" w:date="2025-08-15T09:02:00Z" w16du:dateUtc="2025-08-15T16:02:00Z">
        <w:r>
          <w:t xml:space="preserve">requirements which the portrayal model in S-100 Part 9 cannot </w:t>
        </w:r>
      </w:ins>
      <w:ins w:id="1335" w:author="Raphael Malyankar" w:date="2025-08-15T09:03:00Z" w16du:dateUtc="2025-08-15T16:03:00Z">
        <w:r>
          <w:t>express or which S-100 portrayal catalogues cannot encapsulate.</w:t>
        </w:r>
      </w:ins>
      <w:ins w:id="1336" w:author="Raphael Malyankar" w:date="2025-08-15T09:04:00Z" w16du:dateUtc="2025-08-15T16:04:00Z">
        <w:r>
          <w:t xml:space="preserve"> Examples of such special portrayal requirements are:</w:t>
        </w:r>
      </w:ins>
    </w:p>
    <w:p w14:paraId="333B8779" w14:textId="4938519A" w:rsidR="00896D58" w:rsidRDefault="00896D58" w:rsidP="00D65575">
      <w:pPr>
        <w:pStyle w:val="ListParagraph"/>
        <w:numPr>
          <w:ilvl w:val="0"/>
          <w:numId w:val="303"/>
        </w:numPr>
        <w:rPr>
          <w:ins w:id="1337" w:author="Raphael Malyankar" w:date="2025-08-15T09:08:00Z" w16du:dateUtc="2025-08-15T16:08:00Z"/>
        </w:rPr>
      </w:pPr>
      <w:ins w:id="1338" w:author="Raphael Malyankar" w:date="2025-08-15T09:07:00Z" w16du:dateUtc="2025-08-15T16:07:00Z">
        <w:r>
          <w:t>The ability to suppress display of selected</w:t>
        </w:r>
      </w:ins>
      <w:ins w:id="1339" w:author="Raphael Malyankar" w:date="2025-08-15T09:09:00Z" w16du:dateUtc="2025-08-15T16:09:00Z">
        <w:r>
          <w:t xml:space="preserve"> features</w:t>
        </w:r>
      </w:ins>
      <w:ins w:id="1340" w:author="Raphael Malyankar" w:date="2025-08-15T09:08:00Z" w16du:dateUtc="2025-08-15T16:08:00Z">
        <w:r>
          <w:t>.</w:t>
        </w:r>
      </w:ins>
    </w:p>
    <w:p w14:paraId="7E218B85" w14:textId="59C11148" w:rsidR="00896D58" w:rsidRDefault="00896D58" w:rsidP="00D65575">
      <w:pPr>
        <w:pStyle w:val="ListParagraph"/>
        <w:numPr>
          <w:ilvl w:val="0"/>
          <w:numId w:val="303"/>
        </w:numPr>
        <w:rPr>
          <w:ins w:id="1341" w:author="Raphael Malyankar" w:date="2025-08-15T09:09:00Z" w16du:dateUtc="2025-08-15T16:09:00Z"/>
        </w:rPr>
      </w:pPr>
      <w:ins w:id="1342" w:author="Raphael Malyankar" w:date="2025-08-15T09:08:00Z" w16du:dateUtc="2025-08-15T16:08:00Z">
        <w:r>
          <w:t xml:space="preserve">Listing, sorting, and searching </w:t>
        </w:r>
      </w:ins>
      <w:ins w:id="1343" w:author="Raphael Malyankar" w:date="2025-08-15T09:09:00Z" w16du:dateUtc="2025-08-15T16:09:00Z">
        <w:r>
          <w:t xml:space="preserve">of features or information types </w:t>
        </w:r>
      </w:ins>
      <w:ins w:id="1344" w:author="Raphael Malyankar" w:date="2025-08-15T09:08:00Z" w16du:dateUtc="2025-08-15T16:08:00Z">
        <w:r>
          <w:t>outside the navigation display</w:t>
        </w:r>
      </w:ins>
      <w:ins w:id="1345" w:author="Raphael Malyankar" w:date="2025-08-15T09:11:00Z" w16du:dateUtc="2025-08-15T16:11:00Z">
        <w:r>
          <w:t>, acording to user-determined criteria</w:t>
        </w:r>
      </w:ins>
      <w:ins w:id="1346" w:author="Raphael Malyankar" w:date="2025-08-15T09:08:00Z" w16du:dateUtc="2025-08-15T16:08:00Z">
        <w:r>
          <w:t>.</w:t>
        </w:r>
      </w:ins>
    </w:p>
    <w:p w14:paraId="23520DBB" w14:textId="0BA2B0FA" w:rsidR="00896D58" w:rsidRDefault="00896D58" w:rsidP="00D65575">
      <w:pPr>
        <w:pStyle w:val="ListParagraph"/>
        <w:numPr>
          <w:ilvl w:val="0"/>
          <w:numId w:val="303"/>
        </w:numPr>
        <w:rPr>
          <w:ins w:id="1347" w:author="Raphael Malyankar" w:date="2025-08-15T09:07:00Z" w16du:dateUtc="2025-08-15T16:07:00Z"/>
        </w:rPr>
      </w:pPr>
      <w:ins w:id="1348" w:author="Raphael Malyankar" w:date="2025-08-15T09:09:00Z" w16du:dateUtc="2025-08-15T16:09:00Z">
        <w:r>
          <w:t xml:space="preserve">Indicators </w:t>
        </w:r>
      </w:ins>
      <w:ins w:id="1349" w:author="Raphael Malyankar" w:date="2025-08-15T09:10:00Z" w16du:dateUtc="2025-08-15T16:10:00Z">
        <w:r>
          <w:t>when new data is received.</w:t>
        </w:r>
      </w:ins>
    </w:p>
    <w:p w14:paraId="7E953867" w14:textId="0AE5F6D9" w:rsidR="00CF7B8B" w:rsidRDefault="00CF7B8B" w:rsidP="00D65575">
      <w:pPr>
        <w:pStyle w:val="ListParagraph"/>
        <w:numPr>
          <w:ilvl w:val="0"/>
          <w:numId w:val="303"/>
        </w:numPr>
        <w:rPr>
          <w:ins w:id="1350" w:author="Raphael Malyankar" w:date="2025-08-15T09:11:00Z" w16du:dateUtc="2025-08-15T16:11:00Z"/>
        </w:rPr>
      </w:pPr>
      <w:ins w:id="1351" w:author="Raphael Malyankar" w:date="2025-08-15T09:05:00Z" w16du:dateUtc="2025-08-15T16:05:00Z">
        <w:r>
          <w:t>Means for</w:t>
        </w:r>
      </w:ins>
      <w:ins w:id="1352" w:author="Raphael Malyankar" w:date="2025-08-15T09:06:00Z" w16du:dateUtc="2025-08-15T16:06:00Z">
        <w:r>
          <w:t xml:space="preserve"> entering filtering criteria</w:t>
        </w:r>
        <w:r w:rsidR="00896D58">
          <w:t xml:space="preserve"> such as </w:t>
        </w:r>
      </w:ins>
      <w:ins w:id="1353" w:author="Raphael Malyankar" w:date="2025-08-15T09:07:00Z" w16du:dateUtc="2025-08-15T16:07:00Z">
        <w:r w:rsidR="00896D58" w:rsidRPr="00896D58">
          <w:t>time and distance from own ship, monitored route or planned route</w:t>
        </w:r>
        <w:r w:rsidR="00896D58">
          <w:t>.</w:t>
        </w:r>
      </w:ins>
    </w:p>
    <w:p w14:paraId="140D5148" w14:textId="7009EC1A" w:rsidR="00896D58" w:rsidRDefault="00896D58" w:rsidP="00D65575">
      <w:pPr>
        <w:pStyle w:val="ListParagraph"/>
        <w:numPr>
          <w:ilvl w:val="0"/>
          <w:numId w:val="303"/>
        </w:numPr>
        <w:rPr>
          <w:ins w:id="1354" w:author="Raphael Malyankar" w:date="2025-08-15T09:12:00Z" w16du:dateUtc="2025-08-15T16:12:00Z"/>
        </w:rPr>
      </w:pPr>
      <w:ins w:id="1355" w:author="Raphael Malyankar" w:date="2025-08-15T09:11:00Z" w16du:dateUtc="2025-08-15T16:11:00Z">
        <w:r>
          <w:t xml:space="preserve">Abbreviated displays for certain </w:t>
        </w:r>
      </w:ins>
      <w:ins w:id="1356" w:author="Raphael Malyankar" w:date="2025-08-15T09:12:00Z" w16du:dateUtc="2025-08-15T16:12:00Z">
        <w:r>
          <w:t>features or information types.</w:t>
        </w:r>
      </w:ins>
    </w:p>
    <w:p w14:paraId="4F33235D" w14:textId="0FB55D2F" w:rsidR="00896D58" w:rsidRDefault="00896D58" w:rsidP="00D65575">
      <w:pPr>
        <w:pStyle w:val="ListParagraph"/>
        <w:numPr>
          <w:ilvl w:val="0"/>
          <w:numId w:val="303"/>
        </w:numPr>
        <w:rPr>
          <w:ins w:id="1357" w:author="Raphael Malyankar" w:date="2025-08-15T09:13:00Z" w16du:dateUtc="2025-08-15T16:13:00Z"/>
        </w:rPr>
      </w:pPr>
      <w:ins w:id="1358" w:author="Raphael Malyankar" w:date="2025-08-15T09:12:00Z" w16du:dateUtc="2025-08-15T16:12:00Z">
        <w:r>
          <w:t>Display of dynamic features.</w:t>
        </w:r>
      </w:ins>
    </w:p>
    <w:p w14:paraId="2B9A3BDA" w14:textId="2EF23D4F" w:rsidR="00896D58" w:rsidRDefault="00896D58" w:rsidP="00D65575">
      <w:pPr>
        <w:pStyle w:val="ListParagraph"/>
        <w:numPr>
          <w:ilvl w:val="0"/>
          <w:numId w:val="303"/>
        </w:numPr>
        <w:rPr>
          <w:ins w:id="1359" w:author="Raphael Malyankar" w:date="2025-08-15T09:15:00Z" w16du:dateUtc="2025-08-15T16:15:00Z"/>
        </w:rPr>
      </w:pPr>
      <w:ins w:id="1360" w:author="Raphael Malyankar" w:date="2025-08-15T09:13:00Z" w16du:dateUtc="2025-08-15T16:13:00Z">
        <w:r>
          <w:lastRenderedPageBreak/>
          <w:t>Thinning of symbol</w:t>
        </w:r>
      </w:ins>
      <w:ins w:id="1361" w:author="Raphael Malyankar" w:date="2025-08-15T09:14:00Z" w16du:dateUtc="2025-08-15T16:14:00Z">
        <w:r w:rsidR="00D65575">
          <w:t xml:space="preserve"> density when </w:t>
        </w:r>
      </w:ins>
      <w:ins w:id="1362" w:author="Raphael Malyankar" w:date="2025-08-15T09:15:00Z" w16du:dateUtc="2025-08-15T16:15:00Z">
        <w:r w:rsidR="00D65575">
          <w:t xml:space="preserve">the user zoome out to </w:t>
        </w:r>
      </w:ins>
      <w:ins w:id="1363" w:author="Raphael Malyankar" w:date="2025-08-15T09:14:00Z" w16du:dateUtc="2025-08-15T16:14:00Z">
        <w:r w:rsidR="00D65575">
          <w:t xml:space="preserve">a smaller viewing </w:t>
        </w:r>
      </w:ins>
      <w:ins w:id="1364" w:author="Raphael Malyankar" w:date="2025-08-15T09:15:00Z" w16du:dateUtc="2025-08-15T16:15:00Z">
        <w:r w:rsidR="00D65575">
          <w:t xml:space="preserve">scale. </w:t>
        </w:r>
      </w:ins>
      <w:ins w:id="1365" w:author="Raphael Malyankar" w:date="2025-08-15T09:13:00Z" w16du:dateUtc="2025-08-15T16:13:00Z">
        <w:r>
          <w:t>for gridded data</w:t>
        </w:r>
      </w:ins>
      <w:ins w:id="1366" w:author="Raphael Malyankar" w:date="2025-08-15T09:14:00Z" w16du:dateUtc="2025-08-15T16:14:00Z">
        <w:r w:rsidR="00D65575">
          <w:t xml:space="preserve"> that uses symbol-based portrayal.</w:t>
        </w:r>
      </w:ins>
    </w:p>
    <w:p w14:paraId="750F36BE" w14:textId="63379512" w:rsidR="00D65575" w:rsidRDefault="00D65575">
      <w:pPr>
        <w:rPr>
          <w:ins w:id="1367" w:author="Raphael Malyankar" w:date="2025-08-14T14:26:00Z" w16du:dateUtc="2025-08-14T21:26:00Z"/>
        </w:rPr>
      </w:pPr>
      <w:ins w:id="1368" w:author="Raphael Malyankar" w:date="2025-08-15T09:17:00Z" w16du:dateUtc="2025-08-15T16:17:00Z">
        <w:r>
          <w:t xml:space="preserve">Special portrayal requirements must be described in the portrayal section since they may </w:t>
        </w:r>
      </w:ins>
      <w:ins w:id="1369" w:author="Raphael Malyankar" w:date="2025-08-15T09:18:00Z" w16du:dateUtc="2025-08-15T16:18:00Z">
        <w:r>
          <w:t>require</w:t>
        </w:r>
      </w:ins>
      <w:ins w:id="1370" w:author="Raphael Malyankar" w:date="2025-08-15T09:17:00Z" w16du:dateUtc="2025-08-15T16:17:00Z">
        <w:r>
          <w:t xml:space="preserve"> </w:t>
        </w:r>
      </w:ins>
      <w:ins w:id="1371" w:author="Raphael Malyankar" w:date="2025-08-15T09:18:00Z" w16du:dateUtc="2025-08-15T16:18:00Z">
        <w:r>
          <w:t xml:space="preserve">product-specific </w:t>
        </w:r>
      </w:ins>
      <w:ins w:id="1372" w:author="Raphael Malyankar" w:date="2025-08-15T09:17:00Z" w16du:dateUtc="2025-08-15T16:17:00Z">
        <w:r>
          <w:t>implementation</w:t>
        </w:r>
      </w:ins>
      <w:ins w:id="1373" w:author="Raphael Malyankar" w:date="2025-08-15T09:18:00Z" w16du:dateUtc="2025-08-15T16:18:00Z">
        <w:r>
          <w:t>.</w:t>
        </w:r>
      </w:ins>
    </w:p>
    <w:p w14:paraId="26BA281D" w14:textId="5134B16B" w:rsidR="00D52C61" w:rsidRDefault="008E38EE" w:rsidP="00550757">
      <w:pPr>
        <w:pStyle w:val="HeadingA3"/>
        <w:rPr>
          <w:ins w:id="1374" w:author="Raphael Malyankar" w:date="2025-08-14T14:27:00Z" w16du:dateUtc="2025-08-14T21:27:00Z"/>
        </w:rPr>
      </w:pPr>
      <w:bookmarkStart w:id="1375" w:name="_Toc206156473"/>
      <w:ins w:id="1376" w:author="Raphael Malyankar" w:date="2025-08-14T14:33:00Z" w16du:dateUtc="2025-08-14T21:33:00Z">
        <w:r>
          <w:t>Supporting multiple l</w:t>
        </w:r>
      </w:ins>
      <w:ins w:id="1377" w:author="Raphael Malyankar" w:date="2025-08-14T14:27:00Z" w16du:dateUtc="2025-08-14T21:27:00Z">
        <w:r w:rsidR="00D52C61">
          <w:t>anguage</w:t>
        </w:r>
      </w:ins>
      <w:ins w:id="1378" w:author="Raphael Malyankar" w:date="2025-08-14T14:33:00Z" w16du:dateUtc="2025-08-14T21:33:00Z">
        <w:r>
          <w:t>s</w:t>
        </w:r>
      </w:ins>
      <w:bookmarkEnd w:id="1375"/>
    </w:p>
    <w:p w14:paraId="7CBA5E46" w14:textId="720E6F50" w:rsidR="00D52C61" w:rsidRDefault="00D52C61">
      <w:pPr>
        <w:rPr>
          <w:ins w:id="1379" w:author="Raphael Malyankar" w:date="2025-08-14T21:52:00Z" w16du:dateUtc="2025-08-15T04:52:00Z"/>
        </w:rPr>
      </w:pPr>
      <w:ins w:id="1380" w:author="Raphael Malyankar" w:date="2025-08-14T14:27:00Z" w16du:dateUtc="2025-08-14T21:27:00Z">
        <w:r>
          <w:t xml:space="preserve">S-100 Part 17 describes how </w:t>
        </w:r>
        <w:r w:rsidR="008E38EE">
          <w:t>exchange catalogues can support mu</w:t>
        </w:r>
      </w:ins>
      <w:ins w:id="1381" w:author="Raphael Malyankar" w:date="2025-08-14T14:28:00Z" w16du:dateUtc="2025-08-14T21:28:00Z">
        <w:r w:rsidR="008E38EE">
          <w:t>ltiple languages. Part 18 describes multilingual su</w:t>
        </w:r>
      </w:ins>
      <w:ins w:id="1382" w:author="Raphael Malyankar" w:date="2025-08-14T14:29:00Z" w16du:dateUtc="2025-08-14T21:29:00Z">
        <w:r w:rsidR="008E38EE">
          <w:t xml:space="preserve">pport for Feature Catalogues by means of a translations file (called a “language pack”). </w:t>
        </w:r>
      </w:ins>
      <w:ins w:id="1383" w:author="Raphael Malyankar" w:date="2025-08-14T14:30:00Z" w16du:dateUtc="2025-08-14T21:30:00Z">
        <w:r w:rsidR="008E38EE">
          <w:t>Product Specifications supporting language packs must treat language packs as support files</w:t>
        </w:r>
      </w:ins>
      <w:ins w:id="1384" w:author="Raphael Malyankar" w:date="2025-08-14T14:31:00Z" w16du:dateUtc="2025-08-14T21:31:00Z">
        <w:r w:rsidR="008E38EE">
          <w:t>, designating their format as “XM</w:t>
        </w:r>
      </w:ins>
      <w:ins w:id="1385" w:author="Raphael Malyankar" w:date="2025-08-14T14:32:00Z" w16du:dateUtc="2025-08-14T21:32:00Z">
        <w:r w:rsidR="008E38EE">
          <w:t xml:space="preserve">L” (see S100_SupportFileFormat) and </w:t>
        </w:r>
      </w:ins>
      <w:ins w:id="1386" w:author="Raphael Malyankar" w:date="2025-08-14T14:33:00Z" w16du:dateUtc="2025-08-14T21:33:00Z">
        <w:r w:rsidR="008E38EE">
          <w:t>“</w:t>
        </w:r>
      </w:ins>
      <w:ins w:id="1387" w:author="Raphael Malyankar" w:date="2025-08-14T14:32:00Z" w16du:dateUtc="2025-08-14T21:32:00Z">
        <w:r w:rsidR="008E38EE">
          <w:t>resourcePurpose</w:t>
        </w:r>
      </w:ins>
      <w:ins w:id="1388" w:author="Raphael Malyankar" w:date="2025-08-14T14:33:00Z" w16du:dateUtc="2025-08-14T21:33:00Z">
        <w:r w:rsidR="008E38EE">
          <w:t>”</w:t>
        </w:r>
      </w:ins>
      <w:ins w:id="1389" w:author="Raphael Malyankar" w:date="2025-08-14T14:32:00Z" w16du:dateUtc="2025-08-14T21:32:00Z">
        <w:r w:rsidR="008E38EE">
          <w:t xml:space="preserve"> as languagePack (see S100_Res</w:t>
        </w:r>
      </w:ins>
      <w:ins w:id="1390" w:author="Raphael Malyankar" w:date="2025-08-14T14:33:00Z" w16du:dateUtc="2025-08-14T21:33:00Z">
        <w:r w:rsidR="008E38EE">
          <w:t>ourcePurpose) in support file discovery metadata in the exchange catalogue.</w:t>
        </w:r>
      </w:ins>
    </w:p>
    <w:p w14:paraId="5A585820" w14:textId="545299CF" w:rsidR="00550757" w:rsidRDefault="00550757" w:rsidP="00550757">
      <w:pPr>
        <w:pStyle w:val="HeadingA3"/>
        <w:rPr>
          <w:ins w:id="1391" w:author="Raphael Malyankar" w:date="2025-08-14T21:52:00Z" w16du:dateUtc="2025-08-15T04:52:00Z"/>
        </w:rPr>
      </w:pPr>
      <w:bookmarkStart w:id="1392" w:name="_Toc206156474"/>
      <w:ins w:id="1393" w:author="Raphael Malyankar" w:date="2025-08-14T21:52:00Z" w16du:dateUtc="2025-08-15T04:52:00Z">
        <w:r>
          <w:t>Interoperability identifiers</w:t>
        </w:r>
        <w:bookmarkEnd w:id="1392"/>
      </w:ins>
    </w:p>
    <w:p w14:paraId="7AA52D7C" w14:textId="74280444" w:rsidR="00012BC4" w:rsidRDefault="00550757">
      <w:pPr>
        <w:rPr>
          <w:ins w:id="1394" w:author="Raphael Malyankar" w:date="2025-08-15T07:53:00Z" w16du:dateUtc="2025-08-15T14:53:00Z"/>
        </w:rPr>
      </w:pPr>
      <w:ins w:id="1395" w:author="Raphael Malyankar" w:date="2025-08-14T21:53:00Z" w16du:dateUtc="2025-08-15T04:53:00Z">
        <w:r w:rsidRPr="00550757">
          <w:t>S-100 Product Specifications may implement an attribute called interoperabilityIdentifier. This attribute is intended to provide a persistent and unique identifier, to be expressed as an MRN, between features in datasets of different Product Specifications. In an S-100 ECDIS context, for instance, this would allow feature interrogation to include related features from different Product Specifications. Implementation of interoperabilityIdentifier is optional, see S-100 Part 3, clause 3-10.1.</w:t>
        </w:r>
      </w:ins>
    </w:p>
    <w:p w14:paraId="02EA32CD" w14:textId="058802F9" w:rsidR="00D0298E" w:rsidRDefault="00D0298E" w:rsidP="00D65575">
      <w:pPr>
        <w:pStyle w:val="HeadingA3"/>
        <w:rPr>
          <w:ins w:id="1396" w:author="Raphael Malyankar" w:date="2025-08-15T07:53:00Z" w16du:dateUtc="2025-08-15T14:53:00Z"/>
        </w:rPr>
      </w:pPr>
      <w:bookmarkStart w:id="1397" w:name="_Toc206156475"/>
      <w:ins w:id="1398" w:author="Raphael Malyankar" w:date="2025-08-15T07:53:00Z" w16du:dateUtc="2025-08-15T14:53:00Z">
        <w:r>
          <w:t>Display scales</w:t>
        </w:r>
        <w:bookmarkEnd w:id="1397"/>
      </w:ins>
    </w:p>
    <w:p w14:paraId="152A72D3" w14:textId="3916B933" w:rsidR="00D0298E" w:rsidRDefault="00D0298E">
      <w:pPr>
        <w:rPr>
          <w:ins w:id="1399" w:author="Raphael Malyankar" w:date="2025-08-15T08:06:00Z" w16du:dateUtc="2025-08-15T15:06:00Z"/>
        </w:rPr>
      </w:pPr>
      <w:ins w:id="1400" w:author="Raphael Malyankar" w:date="2025-08-15T07:54:00Z" w16du:dateUtc="2025-08-15T14:54:00Z">
        <w:r>
          <w:t xml:space="preserve">Products </w:t>
        </w:r>
      </w:ins>
      <w:ins w:id="1401" w:author="Raphael Malyankar" w:date="2025-08-15T07:55:00Z" w16du:dateUtc="2025-08-15T14:55:00Z">
        <w:r>
          <w:t>w</w:t>
        </w:r>
      </w:ins>
      <w:ins w:id="1402" w:author="Raphael Malyankar" w:date="2025-08-15T07:58:00Z" w16du:dateUtc="2025-08-15T14:58:00Z">
        <w:r>
          <w:t xml:space="preserve">ith curve and surface features </w:t>
        </w:r>
      </w:ins>
      <w:ins w:id="1403" w:author="Raphael Malyankar" w:date="2025-08-15T07:59:00Z" w16du:dateUtc="2025-08-15T14:59:00Z">
        <w:r>
          <w:t xml:space="preserve">and where the product can be expected to be viewed over large scale ranges </w:t>
        </w:r>
      </w:ins>
      <w:ins w:id="1404" w:author="Raphael Malyankar" w:date="2025-08-15T07:58:00Z" w16du:dateUtc="2025-08-15T14:58:00Z">
        <w:r>
          <w:t>should consider developing</w:t>
        </w:r>
      </w:ins>
      <w:ins w:id="1405" w:author="Raphael Malyankar" w:date="2025-08-15T07:59:00Z" w16du:dateUtc="2025-08-15T14:59:00Z">
        <w:r>
          <w:t xml:space="preserve"> a policy</w:t>
        </w:r>
      </w:ins>
      <w:ins w:id="1406" w:author="Raphael Malyankar" w:date="2025-08-15T08:00:00Z" w16du:dateUtc="2025-08-15T15:00:00Z">
        <w:r>
          <w:t xml:space="preserve"> for specifying maximum and minimum scales for features and datasets.</w:t>
        </w:r>
      </w:ins>
      <w:ins w:id="1407" w:author="Raphael Malyankar" w:date="2025-08-15T07:59:00Z" w16du:dateUtc="2025-08-15T14:59:00Z">
        <w:r>
          <w:t>.</w:t>
        </w:r>
      </w:ins>
      <w:ins w:id="1408" w:author="Raphael Malyankar" w:date="2025-08-15T07:56:00Z" w16du:dateUtc="2025-08-15T14:56:00Z">
        <w:r>
          <w:t xml:space="preserve"> </w:t>
        </w:r>
      </w:ins>
      <w:ins w:id="1409" w:author="Raphael Malyankar" w:date="2025-08-15T08:00:00Z" w16du:dateUtc="2025-08-15T15:00:00Z">
        <w:r w:rsidR="00E93AF6">
          <w:t xml:space="preserve">Such products when </w:t>
        </w:r>
      </w:ins>
      <w:ins w:id="1410" w:author="Raphael Malyankar" w:date="2025-08-15T07:54:00Z" w16du:dateUtc="2025-08-15T14:54:00Z">
        <w:r>
          <w:t xml:space="preserve">intended for use </w:t>
        </w:r>
      </w:ins>
      <w:ins w:id="1411" w:author="Raphael Malyankar" w:date="2025-08-15T08:01:00Z" w16du:dateUtc="2025-08-15T15:01:00Z">
        <w:r w:rsidR="00E93AF6">
          <w:t xml:space="preserve">primarily </w:t>
        </w:r>
      </w:ins>
      <w:ins w:id="1412" w:author="Raphael Malyankar" w:date="2025-08-15T07:54:00Z" w16du:dateUtc="2025-08-15T14:54:00Z">
        <w:r>
          <w:t xml:space="preserve">along with </w:t>
        </w:r>
      </w:ins>
      <w:ins w:id="1413" w:author="Raphael Malyankar" w:date="2025-08-15T08:01:00Z" w16du:dateUtc="2025-08-15T15:01:00Z">
        <w:r w:rsidR="00E93AF6">
          <w:t xml:space="preserve">specific </w:t>
        </w:r>
      </w:ins>
      <w:ins w:id="1414" w:author="Raphael Malyankar" w:date="2025-08-15T07:54:00Z" w16du:dateUtc="2025-08-15T14:54:00Z">
        <w:r>
          <w:t xml:space="preserve">other </w:t>
        </w:r>
      </w:ins>
      <w:ins w:id="1415" w:author="Raphael Malyankar" w:date="2025-08-15T08:00:00Z" w16du:dateUtc="2025-08-15T15:00:00Z">
        <w:r w:rsidR="00E93AF6">
          <w:t xml:space="preserve">scale-dependent </w:t>
        </w:r>
      </w:ins>
      <w:ins w:id="1416" w:author="Raphael Malyankar" w:date="2025-08-15T07:54:00Z" w16du:dateUtc="2025-08-15T14:54:00Z">
        <w:r>
          <w:t>products</w:t>
        </w:r>
      </w:ins>
      <w:ins w:id="1417" w:author="Raphael Malyankar" w:date="2025-08-15T07:55:00Z" w16du:dateUtc="2025-08-15T14:55:00Z">
        <w:r>
          <w:t xml:space="preserve"> should </w:t>
        </w:r>
      </w:ins>
      <w:ins w:id="1418" w:author="Raphael Malyankar" w:date="2025-08-15T08:00:00Z" w16du:dateUtc="2025-08-15T15:00:00Z">
        <w:r w:rsidR="00E93AF6">
          <w:t>consider ha</w:t>
        </w:r>
      </w:ins>
      <w:ins w:id="1419" w:author="Raphael Malyankar" w:date="2025-08-15T08:01:00Z" w16du:dateUtc="2025-08-15T15:01:00Z">
        <w:r w:rsidR="00E93AF6">
          <w:t>rmonising scale ranges</w:t>
        </w:r>
      </w:ins>
      <w:ins w:id="1420" w:author="Raphael Malyankar" w:date="2025-08-15T08:02:00Z" w16du:dateUtc="2025-08-15T15:02:00Z">
        <w:r w:rsidR="00E93AF6">
          <w:t xml:space="preserve"> for example to avoid apparent relative displacement of features when one product changes to a dataset at a different scale range.</w:t>
        </w:r>
      </w:ins>
    </w:p>
    <w:p w14:paraId="507BB000" w14:textId="7C9FD506" w:rsidR="00FD7A11" w:rsidRPr="00616E11" w:rsidRDefault="00FD7A11">
      <w:ins w:id="1421" w:author="Raphael Malyankar" w:date="2025-08-15T08:06:00Z" w16du:dateUtc="2025-08-15T15:06:00Z">
        <w:r>
          <w:t xml:space="preserve">For coverage products, grid cell </w:t>
        </w:r>
      </w:ins>
      <w:ins w:id="1422" w:author="Raphael Malyankar" w:date="2025-08-15T08:07:00Z" w16du:dateUtc="2025-08-15T15:07:00Z">
        <w:r>
          <w:t>si</w:t>
        </w:r>
      </w:ins>
      <w:ins w:id="1423" w:author="Raphael Malyankar" w:date="2025-08-15T08:08:00Z" w16du:dateUtc="2025-08-15T15:08:00Z">
        <w:r w:rsidR="00CD05D2">
          <w:t>z</w:t>
        </w:r>
      </w:ins>
      <w:ins w:id="1424" w:author="Raphael Malyankar" w:date="2025-08-15T08:07:00Z" w16du:dateUtc="2025-08-15T15:07:00Z">
        <w:r>
          <w:t>e</w:t>
        </w:r>
      </w:ins>
      <w:ins w:id="1425" w:author="Raphael Malyankar" w:date="2025-08-15T08:09:00Z" w16du:dateUtc="2025-08-15T15:09:00Z">
        <w:r w:rsidR="00CD05D2">
          <w:t xml:space="preserve"> </w:t>
        </w:r>
      </w:ins>
      <w:ins w:id="1426" w:author="Raphael Malyankar" w:date="2025-08-15T08:08:00Z" w16du:dateUtc="2025-08-15T15:08:00Z">
        <w:r w:rsidR="00CD05D2">
          <w:t xml:space="preserve">and total extent will </w:t>
        </w:r>
      </w:ins>
      <w:ins w:id="1427" w:author="Raphael Malyankar" w:date="2025-08-15T08:11:00Z" w16du:dateUtc="2025-08-15T15:11:00Z">
        <w:r w:rsidR="00CD05D2">
          <w:t xml:space="preserve">obviously </w:t>
        </w:r>
      </w:ins>
      <w:ins w:id="1428" w:author="Raphael Malyankar" w:date="2025-08-15T08:08:00Z" w16du:dateUtc="2025-08-15T15:08:00Z">
        <w:r w:rsidR="00CD05D2">
          <w:t>visual</w:t>
        </w:r>
      </w:ins>
      <w:ins w:id="1429" w:author="Raphael Malyankar" w:date="2025-08-15T08:10:00Z" w16du:dateUtc="2025-08-15T15:10:00Z">
        <w:r w:rsidR="00CD05D2">
          <w:t>ly</w:t>
        </w:r>
      </w:ins>
      <w:ins w:id="1430" w:author="Raphael Malyankar" w:date="2025-08-15T08:08:00Z" w16du:dateUtc="2025-08-15T15:08:00Z">
        <w:r w:rsidR="00CD05D2">
          <w:t xml:space="preserve"> interact</w:t>
        </w:r>
      </w:ins>
      <w:ins w:id="1431" w:author="Raphael Malyankar" w:date="2025-08-15T08:11:00Z" w16du:dateUtc="2025-08-15T15:11:00Z">
        <w:r w:rsidR="00CD05D2">
          <w:t xml:space="preserve"> with each other and with the defined portrayal symbology, if any,</w:t>
        </w:r>
      </w:ins>
      <w:ins w:id="1432" w:author="Raphael Malyankar" w:date="2025-08-15T08:10:00Z" w16du:dateUtc="2025-08-15T15:10:00Z">
        <w:r w:rsidR="00CD05D2">
          <w:t xml:space="preserve"> in </w:t>
        </w:r>
      </w:ins>
      <w:ins w:id="1433" w:author="Raphael Malyankar" w:date="2025-08-15T08:11:00Z" w16du:dateUtc="2025-08-15T15:11:00Z">
        <w:r w:rsidR="00CD05D2">
          <w:t>a manner that is dependent on display scale</w:t>
        </w:r>
      </w:ins>
      <w:ins w:id="1434" w:author="Raphael Malyankar" w:date="2025-08-15T08:08:00Z" w16du:dateUtc="2025-08-15T15:08:00Z">
        <w:r w:rsidR="00CD05D2">
          <w:t xml:space="preserve"> </w:t>
        </w:r>
      </w:ins>
      <w:ins w:id="1435" w:author="Raphael Malyankar" w:date="2025-08-15T08:10:00Z" w16du:dateUtc="2025-08-15T15:10:00Z">
        <w:r w:rsidR="00CD05D2">
          <w:t xml:space="preserve">when </w:t>
        </w:r>
      </w:ins>
      <w:ins w:id="1436" w:author="Raphael Malyankar" w:date="2025-08-15T08:11:00Z" w16du:dateUtc="2025-08-15T15:11:00Z">
        <w:r w:rsidR="00CD05D2">
          <w:t xml:space="preserve">the product </w:t>
        </w:r>
      </w:ins>
      <w:ins w:id="1437" w:author="Raphael Malyankar" w:date="2025-08-15T08:10:00Z" w16du:dateUtc="2025-08-15T15:10:00Z">
        <w:r w:rsidR="00CD05D2">
          <w:t xml:space="preserve">displayed </w:t>
        </w:r>
      </w:ins>
      <w:ins w:id="1438" w:author="Raphael Malyankar" w:date="2025-08-15T08:08:00Z" w16du:dateUtc="2025-08-15T15:08:00Z">
        <w:r w:rsidR="00CD05D2">
          <w:t xml:space="preserve">on a </w:t>
        </w:r>
      </w:ins>
      <w:ins w:id="1439" w:author="Raphael Malyankar" w:date="2025-08-15T08:10:00Z" w16du:dateUtc="2025-08-15T15:10:00Z">
        <w:r w:rsidR="00CD05D2">
          <w:t>screen</w:t>
        </w:r>
      </w:ins>
      <w:ins w:id="1440" w:author="Raphael Malyankar" w:date="2025-08-15T08:13:00Z" w16du:dateUtc="2025-08-15T15:13:00Z">
        <w:r w:rsidR="00CD05D2">
          <w:t xml:space="preserve">. </w:t>
        </w:r>
      </w:ins>
      <w:ins w:id="1441" w:author="Raphael Malyankar" w:date="2025-08-15T08:14:00Z" w16du:dateUtc="2025-08-15T15:14:00Z">
        <w:r w:rsidR="00CD05D2">
          <w:t xml:space="preserve">While displays of gridded products can be thinned to reduce displayed symbol density, </w:t>
        </w:r>
      </w:ins>
      <w:ins w:id="1442" w:author="Raphael Malyankar" w:date="2025-08-15T08:15:00Z" w16du:dateUtc="2025-08-15T15:15:00Z">
        <w:r w:rsidR="000356FF">
          <w:t>ecessive thinning will make the product less as less useful at extreme vie</w:t>
        </w:r>
      </w:ins>
      <w:ins w:id="1443" w:author="Raphael Malyankar" w:date="2025-08-15T08:16:00Z" w16du:dateUtc="2025-08-15T15:16:00Z">
        <w:r w:rsidR="000356FF">
          <w:t xml:space="preserve">wing scales compared to grid cell size. </w:t>
        </w:r>
      </w:ins>
      <w:ins w:id="1444" w:author="Raphael Malyankar" w:date="2025-08-15T08:13:00Z" w16du:dateUtc="2025-08-15T15:13:00Z">
        <w:r w:rsidR="00CD05D2">
          <w:t>Scale</w:t>
        </w:r>
      </w:ins>
      <w:ins w:id="1445" w:author="Raphael Malyankar" w:date="2025-08-15T08:14:00Z" w16du:dateUtc="2025-08-15T15:14:00Z">
        <w:r w:rsidR="00CD05D2">
          <w:t xml:space="preserve"> ranges should be </w:t>
        </w:r>
      </w:ins>
      <w:ins w:id="1446" w:author="Raphael Malyankar" w:date="2025-08-15T08:18:00Z" w16du:dateUtc="2025-08-15T15:18:00Z">
        <w:r w:rsidR="000356FF">
          <w:t xml:space="preserve">therefore be calculated for grid coverage products as well, taking into account </w:t>
        </w:r>
      </w:ins>
      <w:ins w:id="1447" w:author="Raphael Malyankar" w:date="2025-08-15T08:19:00Z" w16du:dateUtc="2025-08-15T15:19:00Z">
        <w:r w:rsidR="000356FF">
          <w:t xml:space="preserve">at least </w:t>
        </w:r>
      </w:ins>
      <w:ins w:id="1448" w:author="Raphael Malyankar" w:date="2025-08-15T08:18:00Z" w16du:dateUtc="2025-08-15T15:18:00Z">
        <w:r w:rsidR="000356FF">
          <w:t>grid extent,</w:t>
        </w:r>
      </w:ins>
      <w:ins w:id="1449" w:author="Raphael Malyankar" w:date="2025-08-15T08:19:00Z" w16du:dateUtc="2025-08-15T15:19:00Z">
        <w:r w:rsidR="000356FF">
          <w:t xml:space="preserve"> grid cell size, and symbol sizes, if </w:t>
        </w:r>
      </w:ins>
      <w:ins w:id="1450" w:author="Raphael Malyankar" w:date="2025-08-15T08:20:00Z" w16du:dateUtc="2025-08-15T15:20:00Z">
        <w:r w:rsidR="000356FF">
          <w:t xml:space="preserve">product </w:t>
        </w:r>
      </w:ins>
      <w:ins w:id="1451" w:author="Raphael Malyankar" w:date="2025-08-15T08:19:00Z" w16du:dateUtc="2025-08-15T15:19:00Z">
        <w:r w:rsidR="000356FF">
          <w:t xml:space="preserve">portrayal </w:t>
        </w:r>
      </w:ins>
      <w:ins w:id="1452" w:author="Raphael Malyankar" w:date="2025-08-15T08:20:00Z" w16du:dateUtc="2025-08-15T15:20:00Z">
        <w:r w:rsidR="000356FF">
          <w:t>is based on</w:t>
        </w:r>
      </w:ins>
      <w:ins w:id="1453" w:author="Raphael Malyankar" w:date="2025-08-15T08:19:00Z" w16du:dateUtc="2025-08-15T15:19:00Z">
        <w:r w:rsidR="000356FF">
          <w:t xml:space="preserve"> symbol</w:t>
        </w:r>
      </w:ins>
      <w:ins w:id="1454" w:author="Raphael Malyankar" w:date="2025-08-15T08:20:00Z" w16du:dateUtc="2025-08-15T15:20:00Z">
        <w:r w:rsidR="000356FF">
          <w:t xml:space="preserve"> rather than an area fill.</w:t>
        </w:r>
      </w:ins>
    </w:p>
    <w:p w14:paraId="67AA1E03" w14:textId="77777777" w:rsidR="00FA1108" w:rsidRPr="00616E11" w:rsidRDefault="00000000" w:rsidP="000C3878">
      <w:pPr>
        <w:pStyle w:val="HeadingA3"/>
      </w:pPr>
      <w:bookmarkStart w:id="1455" w:name="_Toc502540961"/>
      <w:bookmarkStart w:id="1456" w:name="_Toc206156476"/>
      <w:r w:rsidRPr="00616E11">
        <w:t xml:space="preserve">Additional </w:t>
      </w:r>
      <w:bookmarkEnd w:id="1455"/>
      <w:r w:rsidRPr="00616E11">
        <w:t>information</w:t>
      </w:r>
      <w:bookmarkEnd w:id="1456"/>
    </w:p>
    <w:p w14:paraId="7E76C9D4" w14:textId="40E13983" w:rsidR="00FD15ED" w:rsidRPr="00616E11" w:rsidRDefault="00000000">
      <w:r w:rsidRPr="00616E11">
        <w:t>The Product Specification should contain all information at a sufficient level of detail for easy implementation by the intended stakeholders. However, there may be additional considerations that impact implementers, users and other stakeholders. These additional considerations can be added to a section or appendix called an Implementation Guide, or another appropriate title. Such a section can be used to give context of intended use, or used to elaborate on special circumstances that impact stakeholders, and so forth.</w:t>
      </w:r>
      <w:del w:id="1457" w:author="Raphael Malyankar" w:date="2025-08-14T14:26:00Z" w16du:dateUtc="2025-08-14T21:26:00Z">
        <w:r w:rsidRPr="00616E11" w:rsidDel="00D52C61">
          <w:delText xml:space="preserve"> </w:delText>
        </w:r>
      </w:del>
    </w:p>
    <w:p w14:paraId="4B43353F" w14:textId="77777777" w:rsidR="00FA1108" w:rsidRPr="00616E11" w:rsidRDefault="00FA1108"/>
    <w:p w14:paraId="6C5E9A69" w14:textId="77777777" w:rsidR="00FA1108" w:rsidRPr="00616E11" w:rsidRDefault="00000000" w:rsidP="000C3878">
      <w:pPr>
        <w:pStyle w:val="HeadingA1"/>
      </w:pPr>
      <w:bookmarkStart w:id="1458" w:name="_Toc502540962"/>
      <w:bookmarkStart w:id="1459" w:name="_Toc206156477"/>
      <w:r w:rsidRPr="00616E11">
        <w:t xml:space="preserve">IHO S-100 </w:t>
      </w:r>
      <w:bookmarkEnd w:id="1458"/>
      <w:r w:rsidRPr="00616E11">
        <w:t>infrastructure</w:t>
      </w:r>
      <w:bookmarkEnd w:id="1459"/>
    </w:p>
    <w:p w14:paraId="045696E6" w14:textId="77777777" w:rsidR="00FA1108" w:rsidRPr="00616E11" w:rsidRDefault="00000000">
      <w:pPr>
        <w:rPr>
          <w:lang w:eastAsia="ja-JP"/>
        </w:rPr>
      </w:pPr>
      <w:r w:rsidRPr="00616E11">
        <w:rPr>
          <w:lang w:eastAsia="ja-JP"/>
        </w:rPr>
        <w:t>This section describes IHO Infrastructure that has been developed to support the S-100 framework and the e-Navigation concept.</w:t>
      </w:r>
    </w:p>
    <w:p w14:paraId="08E7A6A3" w14:textId="77777777" w:rsidR="00FA1108" w:rsidRPr="00616E11" w:rsidRDefault="00000000" w:rsidP="000C3878">
      <w:pPr>
        <w:pStyle w:val="HeadingA2"/>
      </w:pPr>
      <w:bookmarkStart w:id="1460" w:name="_Toc502540963"/>
      <w:bookmarkStart w:id="1461" w:name="_Toc206156478"/>
      <w:r w:rsidRPr="00616E11">
        <w:t>IHO Geospatial Infrastructure (GI) Registry</w:t>
      </w:r>
      <w:bookmarkEnd w:id="1460"/>
      <w:bookmarkEnd w:id="1461"/>
    </w:p>
    <w:p w14:paraId="39F06DB8" w14:textId="77777777" w:rsidR="00FA1108" w:rsidRPr="00616E11" w:rsidRDefault="00000000">
      <w:pPr>
        <w:pStyle w:val="ListParagraph"/>
        <w:spacing w:line="240" w:lineRule="auto"/>
        <w:ind w:left="0"/>
        <w:rPr>
          <w:lang w:val="en-GB"/>
        </w:rPr>
      </w:pPr>
      <w:r w:rsidRPr="00616E11">
        <w:rPr>
          <w:lang w:val="en-GB"/>
        </w:rPr>
        <w:t xml:space="preserve">A Registry is the entire information system (or location) in which a collection of Registers is located. A Register is a collection of tables in a database containing identifiers assigned to items with descriptions of </w:t>
      </w:r>
      <w:r w:rsidRPr="00616E11">
        <w:rPr>
          <w:lang w:val="en-GB"/>
        </w:rPr>
        <w:lastRenderedPageBreak/>
        <w:t xml:space="preserve">the associated items. Descriptions may consist of many types of information including names, definitions and codes. </w:t>
      </w:r>
    </w:p>
    <w:p w14:paraId="57ADEFA7" w14:textId="7907EE04" w:rsidR="00FA1108" w:rsidRPr="00616E11" w:rsidRDefault="00000000">
      <w:pPr>
        <w:pStyle w:val="ListParagraph"/>
        <w:spacing w:line="240" w:lineRule="auto"/>
        <w:ind w:left="0"/>
        <w:rPr>
          <w:lang w:val="en-GB" w:eastAsia="ko-KR"/>
        </w:rPr>
      </w:pPr>
      <w:r w:rsidRPr="00616E11">
        <w:rPr>
          <w:lang w:val="en-GB"/>
        </w:rPr>
        <w:t xml:space="preserve">In the case of S-100, the IHO is hosting an online Registry engine called S-100 Geospatial Information (GI) Registry. The IHO GI Registry can be accessed at </w:t>
      </w:r>
      <w:ins w:id="1462" w:author="Raphael Malyankar" w:date="2025-08-13T19:03:00Z" w16du:dateUtc="2025-08-14T02:03:00Z">
        <w:r w:rsidR="00FE76CE" w:rsidRPr="00616E11">
          <w:rPr>
            <w:lang w:val="en-GB"/>
          </w:rPr>
          <w:t>http://registry.iho.int</w:t>
        </w:r>
      </w:ins>
      <w:r w:rsidRPr="00616E11">
        <w:rPr>
          <w:lang w:val="en-GB"/>
        </w:rPr>
        <w:t>. This Registry provides the facility to access and maintain the various S-100 Registers. The S-100 GI Registry contains subordinate Registers, depicted in Figure A-7-1 below.</w:t>
      </w:r>
    </w:p>
    <w:p w14:paraId="46CFC245" w14:textId="77777777" w:rsidR="00FA1108" w:rsidRPr="00616E11" w:rsidRDefault="00000000">
      <w:pPr>
        <w:pStyle w:val="ListParagraph"/>
        <w:keepNext/>
        <w:ind w:left="0"/>
        <w:jc w:val="center"/>
        <w:rPr>
          <w:lang w:val="en-GB"/>
        </w:rPr>
      </w:pPr>
      <w:r w:rsidRPr="000353AC">
        <w:rPr>
          <w:noProof/>
          <w:lang w:val="en-GB"/>
        </w:rPr>
        <w:drawing>
          <wp:inline distT="0" distB="0" distL="0" distR="0" wp14:anchorId="423F9AFF" wp14:editId="1D2A00AE">
            <wp:extent cx="1082675" cy="1943100"/>
            <wp:effectExtent l="0" t="0" r="0" b="0"/>
            <wp:docPr id="18"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42"/>
                    <pic:cNvPicPr>
                      <a:picLocks noChangeAspect="1" noChangeArrowheads="1"/>
                    </pic:cNvPicPr>
                  </pic:nvPicPr>
                  <pic:blipFill>
                    <a:blip r:embed="rId40"/>
                    <a:srcRect l="58076" t="30312" r="25641" b="17720"/>
                    <a:stretch>
                      <a:fillRect/>
                    </a:stretch>
                  </pic:blipFill>
                  <pic:spPr bwMode="auto">
                    <a:xfrm>
                      <a:off x="0" y="0"/>
                      <a:ext cx="1082675" cy="1943100"/>
                    </a:xfrm>
                    <a:prstGeom prst="rect">
                      <a:avLst/>
                    </a:prstGeom>
                    <a:noFill/>
                  </pic:spPr>
                </pic:pic>
              </a:graphicData>
            </a:graphic>
          </wp:inline>
        </w:drawing>
      </w:r>
    </w:p>
    <w:p w14:paraId="2B5C9A6C" w14:textId="77777777" w:rsidR="00FA1108" w:rsidRPr="00616E11" w:rsidRDefault="00000000">
      <w:pPr>
        <w:pStyle w:val="Caption"/>
        <w:rPr>
          <w:lang w:val="en-GB"/>
        </w:rPr>
      </w:pPr>
      <w:r w:rsidRPr="00616E11">
        <w:rPr>
          <w:lang w:val="en-GB"/>
        </w:rPr>
        <w:t>Figure A-7</w:t>
      </w:r>
      <w:r w:rsidRPr="00616E11">
        <w:rPr>
          <w:lang w:val="en-GB"/>
        </w:rPr>
        <w:noBreakHyphen/>
        <w:t>1 – IHO GI Registry (Version 3)</w:t>
      </w:r>
    </w:p>
    <w:p w14:paraId="1A9CF468" w14:textId="77777777" w:rsidR="00FA1108" w:rsidRPr="00616E11" w:rsidRDefault="00000000">
      <w:pPr>
        <w:pStyle w:val="ListParagraph"/>
        <w:spacing w:line="240" w:lineRule="auto"/>
        <w:ind w:left="0"/>
        <w:rPr>
          <w:lang w:val="en-GB"/>
        </w:rPr>
      </w:pPr>
      <w:r w:rsidRPr="00616E11">
        <w:rPr>
          <w:lang w:val="en-GB"/>
        </w:rPr>
        <w:t xml:space="preserve">Each Register type can be further sub-divided into Domains (for example, Hydrographic, Inland ENC, AtoN, etc). The administration of the IHO GI Registry is governed by the </w:t>
      </w:r>
      <w:bookmarkStart w:id="1463" w:name="_Hlk502545377"/>
      <w:r w:rsidRPr="00616E11">
        <w:rPr>
          <w:lang w:val="en-GB"/>
        </w:rPr>
        <w:t>IHO Publication S-99 – Operational Procedures for the Organization and Management of the S-100 Geospatial Information Registry</w:t>
      </w:r>
      <w:bookmarkEnd w:id="1463"/>
      <w:r w:rsidRPr="00616E11">
        <w:rPr>
          <w:lang w:val="en-GB"/>
        </w:rPr>
        <w:t>.</w:t>
      </w:r>
    </w:p>
    <w:p w14:paraId="12590516" w14:textId="77777777" w:rsidR="00FA1108" w:rsidRPr="00616E11" w:rsidRDefault="00000000">
      <w:pPr>
        <w:pStyle w:val="ListParagraph"/>
        <w:spacing w:after="60" w:line="240" w:lineRule="auto"/>
        <w:ind w:left="0"/>
        <w:rPr>
          <w:lang w:val="en-GB"/>
        </w:rPr>
      </w:pPr>
      <w:r w:rsidRPr="00616E11">
        <w:rPr>
          <w:lang w:val="en-GB"/>
        </w:rPr>
        <w:t xml:space="preserve">A major benefit of the Registry and Register concept is its flexibility, which allows multiple versions of similar entries in the Concept Register using unique identification and classification. An entry is classified as being either: </w:t>
      </w:r>
    </w:p>
    <w:p w14:paraId="7C24E585" w14:textId="77777777" w:rsidR="00FA1108" w:rsidRPr="00616E11" w:rsidRDefault="00000000">
      <w:pPr>
        <w:pStyle w:val="ListParagraph"/>
        <w:numPr>
          <w:ilvl w:val="0"/>
          <w:numId w:val="1"/>
        </w:numPr>
        <w:spacing w:after="60" w:line="240" w:lineRule="auto"/>
        <w:rPr>
          <w:lang w:val="en-GB"/>
        </w:rPr>
      </w:pPr>
      <w:r w:rsidRPr="00616E11">
        <w:rPr>
          <w:lang w:val="en-GB"/>
        </w:rPr>
        <w:t xml:space="preserve">valid (latest version); </w:t>
      </w:r>
    </w:p>
    <w:p w14:paraId="2E8618ED" w14:textId="77777777" w:rsidR="00FA1108" w:rsidRPr="00616E11" w:rsidRDefault="00000000">
      <w:pPr>
        <w:pStyle w:val="ListParagraph"/>
        <w:numPr>
          <w:ilvl w:val="0"/>
          <w:numId w:val="1"/>
        </w:numPr>
        <w:spacing w:after="60" w:line="240" w:lineRule="auto"/>
        <w:rPr>
          <w:lang w:val="en-GB"/>
        </w:rPr>
      </w:pPr>
      <w:r w:rsidRPr="00616E11">
        <w:rPr>
          <w:lang w:val="en-GB"/>
        </w:rPr>
        <w:t xml:space="preserve">superseded (previous versions); </w:t>
      </w:r>
    </w:p>
    <w:p w14:paraId="69770E71" w14:textId="77777777" w:rsidR="00FA1108" w:rsidRPr="00616E11" w:rsidRDefault="00000000">
      <w:pPr>
        <w:pStyle w:val="ListParagraph"/>
        <w:numPr>
          <w:ilvl w:val="0"/>
          <w:numId w:val="1"/>
        </w:numPr>
        <w:spacing w:after="60" w:line="240" w:lineRule="auto"/>
        <w:rPr>
          <w:lang w:val="en-GB"/>
        </w:rPr>
      </w:pPr>
      <w:r w:rsidRPr="00616E11">
        <w:rPr>
          <w:lang w:val="en-GB"/>
        </w:rPr>
        <w:t>retired (no longer recommended for use); or</w:t>
      </w:r>
    </w:p>
    <w:p w14:paraId="1771F6CB" w14:textId="77777777" w:rsidR="00FA1108" w:rsidRPr="00616E11" w:rsidRDefault="00000000">
      <w:pPr>
        <w:pStyle w:val="ListParagraph"/>
        <w:numPr>
          <w:ilvl w:val="0"/>
          <w:numId w:val="1"/>
        </w:numPr>
        <w:spacing w:line="240" w:lineRule="auto"/>
        <w:ind w:left="641" w:hanging="357"/>
        <w:rPr>
          <w:lang w:val="en-GB"/>
        </w:rPr>
      </w:pPr>
      <w:r w:rsidRPr="00616E11">
        <w:rPr>
          <w:lang w:val="en-GB"/>
        </w:rPr>
        <w:t>not valid (proposed but not accepted or no longer acceptable).</w:t>
      </w:r>
    </w:p>
    <w:p w14:paraId="0A159940" w14:textId="77777777" w:rsidR="00FA1108" w:rsidRPr="00616E11" w:rsidRDefault="00000000">
      <w:pPr>
        <w:pStyle w:val="ListParagraph"/>
        <w:spacing w:line="240" w:lineRule="auto"/>
        <w:ind w:left="0"/>
        <w:rPr>
          <w:ins w:id="1464" w:author="Raphael Malyankar" w:date="2025-08-13T15:08:00Z" w16du:dateUtc="2025-08-13T22:08:00Z"/>
          <w:lang w:val="en-GB"/>
        </w:rPr>
      </w:pPr>
      <w:r w:rsidRPr="00616E11">
        <w:rPr>
          <w:lang w:val="en-GB"/>
        </w:rPr>
        <w:t>Due to this classification and time stamps, a version of a Feature Catalogue references items that will always be legitimate even if a newer version of the referenced item is registered at a later date. This means that if a new item is registered or an existing item is amended, a new version of a Product Specification is not automatically required as a consequence. The category of “not valid” items is included in the Registers specifically to help identify the inappropriate reintroduction of previously rejected proposals.</w:t>
      </w:r>
    </w:p>
    <w:p w14:paraId="74EAE214" w14:textId="115D1D60" w:rsidR="00E608DB" w:rsidRPr="00616E11" w:rsidRDefault="008F62ED" w:rsidP="00E608DB">
      <w:pPr>
        <w:pStyle w:val="HeadingA3"/>
        <w:rPr>
          <w:ins w:id="1465" w:author="Raphael Malyankar" w:date="2025-08-13T15:10:00Z" w16du:dateUtc="2025-08-13T22:10:00Z"/>
        </w:rPr>
      </w:pPr>
      <w:bookmarkStart w:id="1466" w:name="_Toc206156479"/>
      <w:ins w:id="1467" w:author="Raphael Malyankar" w:date="2025-08-13T15:35:00Z" w16du:dateUtc="2025-08-13T22:35:00Z">
        <w:r w:rsidRPr="00616E11">
          <w:t>Use of r</w:t>
        </w:r>
      </w:ins>
      <w:ins w:id="1468" w:author="Raphael Malyankar" w:date="2025-08-13T15:08:00Z" w16du:dateUtc="2025-08-13T22:08:00Z">
        <w:r w:rsidR="00E608DB" w:rsidRPr="00616E11">
          <w:t>egisters in Product Specification dev</w:t>
        </w:r>
      </w:ins>
      <w:ins w:id="1469" w:author="Raphael Malyankar" w:date="2025-08-13T15:09:00Z" w16du:dateUtc="2025-08-13T22:09:00Z">
        <w:r w:rsidR="00E608DB" w:rsidRPr="00616E11">
          <w:t>elopment</w:t>
        </w:r>
      </w:ins>
      <w:bookmarkEnd w:id="1466"/>
    </w:p>
    <w:p w14:paraId="24D47B72" w14:textId="4B7C52FB" w:rsidR="00E608DB" w:rsidRPr="00616E11" w:rsidRDefault="00E608DB" w:rsidP="00E608DB">
      <w:pPr>
        <w:rPr>
          <w:ins w:id="1470" w:author="Raphael Malyankar" w:date="2025-08-13T15:12:00Z" w16du:dateUtc="2025-08-13T22:12:00Z"/>
          <w:lang w:eastAsia="ja-JP"/>
        </w:rPr>
      </w:pPr>
      <w:ins w:id="1471" w:author="Raphael Malyankar" w:date="2025-08-13T15:10:00Z" w16du:dateUtc="2025-08-13T22:10:00Z">
        <w:r w:rsidRPr="00616E11">
          <w:rPr>
            <w:lang w:eastAsia="ja-JP"/>
          </w:rPr>
          <w:t xml:space="preserve">Of the registers included in the Geospatial Information Registry, Product Specification </w:t>
        </w:r>
      </w:ins>
      <w:ins w:id="1472" w:author="Raphael Malyankar" w:date="2025-08-13T15:11:00Z" w16du:dateUtc="2025-08-13T22:11:00Z">
        <w:r w:rsidRPr="00616E11">
          <w:rPr>
            <w:lang w:eastAsia="ja-JP"/>
          </w:rPr>
          <w:t>developers can expect to use the following the most for Product Specification developmen</w:t>
        </w:r>
      </w:ins>
      <w:ins w:id="1473" w:author="Raphael Malyankar" w:date="2025-08-13T15:12:00Z" w16du:dateUtc="2025-08-13T22:12:00Z">
        <w:r w:rsidRPr="00616E11">
          <w:rPr>
            <w:lang w:eastAsia="ja-JP"/>
          </w:rPr>
          <w:t>t</w:t>
        </w:r>
      </w:ins>
      <w:ins w:id="1474" w:author="Raphael Malyankar" w:date="2025-08-13T15:46:00Z" w16du:dateUtc="2025-08-13T22:46:00Z">
        <w:r w:rsidR="00065C4E" w:rsidRPr="00616E11">
          <w:rPr>
            <w:lang w:eastAsia="ja-JP"/>
          </w:rPr>
          <w:t>.</w:t>
        </w:r>
      </w:ins>
    </w:p>
    <w:p w14:paraId="260C69F9" w14:textId="77777777" w:rsidR="008F62ED" w:rsidRPr="00616E11" w:rsidRDefault="008F62ED" w:rsidP="002E5993">
      <w:pPr>
        <w:pStyle w:val="HeadingA4"/>
        <w:rPr>
          <w:ins w:id="1475" w:author="Raphael Malyankar" w:date="2025-08-13T15:32:00Z" w16du:dateUtc="2025-08-13T22:32:00Z"/>
        </w:rPr>
      </w:pPr>
      <w:ins w:id="1476" w:author="Raphael Malyankar" w:date="2025-08-13T15:32:00Z" w16du:dateUtc="2025-08-13T22:32:00Z">
        <w:r w:rsidRPr="00616E11">
          <w:t>Data Dictionary Register</w:t>
        </w:r>
      </w:ins>
    </w:p>
    <w:p w14:paraId="36FF0DF6" w14:textId="499B27C7" w:rsidR="008F62ED" w:rsidRPr="00616E11" w:rsidRDefault="00E608DB" w:rsidP="00E608DB">
      <w:pPr>
        <w:rPr>
          <w:ins w:id="1477" w:author="Raphael Malyankar" w:date="2025-08-13T15:33:00Z" w16du:dateUtc="2025-08-13T22:33:00Z"/>
          <w:lang w:eastAsia="ja-JP"/>
        </w:rPr>
      </w:pPr>
      <w:ins w:id="1478" w:author="Raphael Malyankar" w:date="2025-08-13T15:12:00Z" w16du:dateUtc="2025-08-13T22:12:00Z">
        <w:r w:rsidRPr="00616E11">
          <w:rPr>
            <w:lang w:eastAsia="ja-JP"/>
          </w:rPr>
          <w:t xml:space="preserve">This </w:t>
        </w:r>
      </w:ins>
      <w:ins w:id="1479" w:author="Raphael Malyankar" w:date="2025-08-13T15:16:00Z" w16du:dateUtc="2025-08-13T22:16:00Z">
        <w:r w:rsidR="002E05B4" w:rsidRPr="00616E11">
          <w:rPr>
            <w:lang w:eastAsia="ja-JP"/>
          </w:rPr>
          <w:t xml:space="preserve">register </w:t>
        </w:r>
      </w:ins>
      <w:ins w:id="1480" w:author="Raphael Malyankar" w:date="2025-08-13T15:12:00Z" w16du:dateUtc="2025-08-13T22:12:00Z">
        <w:r w:rsidRPr="00616E11">
          <w:rPr>
            <w:lang w:eastAsia="ja-JP"/>
          </w:rPr>
          <w:t xml:space="preserve">contains </w:t>
        </w:r>
      </w:ins>
      <w:ins w:id="1481" w:author="Raphael Malyankar" w:date="2025-08-13T15:14:00Z" w16du:dateUtc="2025-08-13T22:14:00Z">
        <w:r w:rsidRPr="00616E11">
          <w:rPr>
            <w:lang w:eastAsia="ja-JP"/>
          </w:rPr>
          <w:t>entries for</w:t>
        </w:r>
      </w:ins>
      <w:ins w:id="1482" w:author="Raphael Malyankar" w:date="2025-08-13T15:12:00Z" w16du:dateUtc="2025-08-13T22:12:00Z">
        <w:r w:rsidRPr="00616E11">
          <w:rPr>
            <w:lang w:eastAsia="ja-JP"/>
          </w:rPr>
          <w:t xml:space="preserve"> </w:t>
        </w:r>
      </w:ins>
      <w:ins w:id="1483" w:author="Raphael Malyankar" w:date="2025-08-13T15:13:00Z" w16du:dateUtc="2025-08-13T22:13:00Z">
        <w:r w:rsidRPr="00616E11">
          <w:rPr>
            <w:lang w:eastAsia="ja-JP"/>
          </w:rPr>
          <w:t>types which can be included in feature catalogues. T</w:t>
        </w:r>
      </w:ins>
      <w:ins w:id="1484" w:author="Raphael Malyankar" w:date="2025-08-13T15:14:00Z" w16du:dateUtc="2025-08-13T22:14:00Z">
        <w:r w:rsidRPr="00616E11">
          <w:rPr>
            <w:lang w:eastAsia="ja-JP"/>
          </w:rPr>
          <w:t xml:space="preserve">his register includes </w:t>
        </w:r>
      </w:ins>
      <w:ins w:id="1485" w:author="Raphael Malyankar" w:date="2025-08-13T15:48:00Z" w16du:dateUtc="2025-08-13T22:48:00Z">
        <w:r w:rsidR="000D14A5" w:rsidRPr="00616E11">
          <w:rPr>
            <w:lang w:eastAsia="ja-JP"/>
          </w:rPr>
          <w:t xml:space="preserve">sub-registers for </w:t>
        </w:r>
      </w:ins>
      <w:ins w:id="1486" w:author="Raphael Malyankar" w:date="2025-08-13T15:14:00Z" w16du:dateUtc="2025-08-13T22:14:00Z">
        <w:r w:rsidRPr="00616E11">
          <w:rPr>
            <w:lang w:eastAsia="ja-JP"/>
          </w:rPr>
          <w:t xml:space="preserve">feature and information types, complex and simple attributes, enumerated </w:t>
        </w:r>
      </w:ins>
      <w:ins w:id="1487" w:author="Raphael Malyankar" w:date="2025-08-13T15:15:00Z" w16du:dateUtc="2025-08-13T22:15:00Z">
        <w:r w:rsidRPr="00616E11">
          <w:rPr>
            <w:lang w:eastAsia="ja-JP"/>
          </w:rPr>
          <w:t xml:space="preserve">values for both enumerations and codelists, </w:t>
        </w:r>
        <w:r w:rsidR="002E05B4" w:rsidRPr="00616E11">
          <w:rPr>
            <w:lang w:eastAsia="ja-JP"/>
          </w:rPr>
          <w:t xml:space="preserve">feature and information associations and the roles used in associations, and a </w:t>
        </w:r>
      </w:ins>
      <w:ins w:id="1488" w:author="Raphael Malyankar" w:date="2025-08-13T15:48:00Z" w16du:dateUtc="2025-08-13T22:48:00Z">
        <w:r w:rsidR="000D14A5" w:rsidRPr="00616E11">
          <w:rPr>
            <w:lang w:eastAsia="ja-JP"/>
          </w:rPr>
          <w:t>sub-</w:t>
        </w:r>
      </w:ins>
      <w:ins w:id="1489" w:author="Raphael Malyankar" w:date="2025-08-13T15:15:00Z" w16du:dateUtc="2025-08-13T22:15:00Z">
        <w:r w:rsidR="002E05B4" w:rsidRPr="00616E11">
          <w:rPr>
            <w:lang w:eastAsia="ja-JP"/>
          </w:rPr>
          <w:t>register of units of measure.</w:t>
        </w:r>
      </w:ins>
    </w:p>
    <w:p w14:paraId="0A340AF2" w14:textId="29F71129" w:rsidR="00E608DB" w:rsidRPr="00616E11" w:rsidRDefault="002E05B4" w:rsidP="00E608DB">
      <w:pPr>
        <w:rPr>
          <w:ins w:id="1490" w:author="Raphael Malyankar" w:date="2025-08-13T15:47:00Z" w16du:dateUtc="2025-08-13T22:47:00Z"/>
          <w:lang w:eastAsia="ja-JP"/>
        </w:rPr>
      </w:pPr>
      <w:ins w:id="1491" w:author="Raphael Malyankar" w:date="2025-08-13T15:21:00Z" w16du:dateUtc="2025-08-13T22:21:00Z">
        <w:r w:rsidRPr="00616E11">
          <w:rPr>
            <w:lang w:eastAsia="ja-JP"/>
          </w:rPr>
          <w:t xml:space="preserve">Product Specification </w:t>
        </w:r>
      </w:ins>
      <w:ins w:id="1492" w:author="Raphael Malyankar" w:date="2025-08-13T15:33:00Z" w16du:dateUtc="2025-08-13T22:33:00Z">
        <w:r w:rsidR="008F62ED" w:rsidRPr="00616E11">
          <w:rPr>
            <w:lang w:eastAsia="ja-JP"/>
          </w:rPr>
          <w:t>d</w:t>
        </w:r>
      </w:ins>
      <w:ins w:id="1493" w:author="Raphael Malyankar" w:date="2025-08-13T15:21:00Z" w16du:dateUtc="2025-08-13T22:21:00Z">
        <w:r w:rsidRPr="00616E11">
          <w:rPr>
            <w:lang w:eastAsia="ja-JP"/>
          </w:rPr>
          <w:t xml:space="preserve">evelopers </w:t>
        </w:r>
      </w:ins>
      <w:ins w:id="1494" w:author="Raphael Malyankar" w:date="2025-08-13T15:33:00Z" w16du:dateUtc="2025-08-13T22:33:00Z">
        <w:r w:rsidR="008F62ED" w:rsidRPr="00616E11">
          <w:rPr>
            <w:lang w:eastAsia="ja-JP"/>
          </w:rPr>
          <w:t>must</w:t>
        </w:r>
      </w:ins>
      <w:ins w:id="1495" w:author="Raphael Malyankar" w:date="2025-08-13T15:21:00Z" w16du:dateUtc="2025-08-13T22:21:00Z">
        <w:r w:rsidRPr="00616E11">
          <w:rPr>
            <w:lang w:eastAsia="ja-JP"/>
          </w:rPr>
          <w:t xml:space="preserve"> consult this register when developing their Application Schemas to find out if r</w:t>
        </w:r>
      </w:ins>
      <w:ins w:id="1496" w:author="Raphael Malyankar" w:date="2025-08-13T15:22:00Z" w16du:dateUtc="2025-08-13T22:22:00Z">
        <w:r w:rsidRPr="00616E11">
          <w:rPr>
            <w:lang w:eastAsia="ja-JP"/>
          </w:rPr>
          <w:t xml:space="preserve">elevant types have already been defined. </w:t>
        </w:r>
        <w:r w:rsidR="00902426" w:rsidRPr="00616E11">
          <w:rPr>
            <w:lang w:eastAsia="ja-JP"/>
          </w:rPr>
          <w:t xml:space="preserve">This register is used by </w:t>
        </w:r>
      </w:ins>
      <w:ins w:id="1497" w:author="Raphael Malyankar" w:date="2025-08-13T15:23:00Z" w16du:dateUtc="2025-08-13T22:23:00Z">
        <w:r w:rsidR="00902426" w:rsidRPr="00616E11">
          <w:rPr>
            <w:lang w:eastAsia="ja-JP"/>
          </w:rPr>
          <w:t xml:space="preserve">the FCB when feature catalogues are created using the IHO S-100 Toolkit. </w:t>
        </w:r>
      </w:ins>
      <w:ins w:id="1498" w:author="Raphael Malyankar" w:date="2025-08-13T15:25:00Z" w16du:dateUtc="2025-08-13T22:25:00Z">
        <w:r w:rsidR="00902426" w:rsidRPr="00616E11">
          <w:rPr>
            <w:lang w:eastAsia="ja-JP"/>
          </w:rPr>
          <w:t>A</w:t>
        </w:r>
      </w:ins>
      <w:ins w:id="1499" w:author="Raphael Malyankar" w:date="2025-08-13T15:24:00Z" w16du:dateUtc="2025-08-13T22:24:00Z">
        <w:r w:rsidR="00902426" w:rsidRPr="00616E11">
          <w:rPr>
            <w:lang w:eastAsia="ja-JP"/>
          </w:rPr>
          <w:t xml:space="preserve">ttribute </w:t>
        </w:r>
      </w:ins>
      <w:ins w:id="1500" w:author="Raphael Malyankar" w:date="2025-08-13T15:25:00Z" w16du:dateUtc="2025-08-13T22:25:00Z">
        <w:r w:rsidR="00902426" w:rsidRPr="00616E11">
          <w:rPr>
            <w:lang w:eastAsia="ja-JP"/>
          </w:rPr>
          <w:t xml:space="preserve">and sub-attribute </w:t>
        </w:r>
      </w:ins>
      <w:ins w:id="1501" w:author="Raphael Malyankar" w:date="2025-08-13T15:24:00Z" w16du:dateUtc="2025-08-13T22:24:00Z">
        <w:r w:rsidR="00902426" w:rsidRPr="00616E11">
          <w:rPr>
            <w:lang w:eastAsia="ja-JP"/>
          </w:rPr>
          <w:t>bindings</w:t>
        </w:r>
      </w:ins>
      <w:ins w:id="1502" w:author="Raphael Malyankar" w:date="2025-08-13T15:25:00Z" w16du:dateUtc="2025-08-13T22:25:00Z">
        <w:r w:rsidR="00902426" w:rsidRPr="00616E11">
          <w:rPr>
            <w:lang w:eastAsia="ja-JP"/>
          </w:rPr>
          <w:t xml:space="preserve"> and multiplicities</w:t>
        </w:r>
      </w:ins>
      <w:ins w:id="1503" w:author="Raphael Malyankar" w:date="2025-08-13T15:24:00Z" w16du:dateUtc="2025-08-13T22:24:00Z">
        <w:r w:rsidR="00902426" w:rsidRPr="00616E11">
          <w:rPr>
            <w:lang w:eastAsia="ja-JP"/>
          </w:rPr>
          <w:t xml:space="preserve"> in </w:t>
        </w:r>
        <w:r w:rsidR="00902426" w:rsidRPr="00616E11">
          <w:rPr>
            <w:lang w:eastAsia="ja-JP"/>
          </w:rPr>
          <w:lastRenderedPageBreak/>
          <w:t>the register are advisory only</w:t>
        </w:r>
      </w:ins>
      <w:ins w:id="1504" w:author="Raphael Malyankar" w:date="2025-08-13T15:26:00Z" w16du:dateUtc="2025-08-13T22:26:00Z">
        <w:r w:rsidR="00902426" w:rsidRPr="00616E11">
          <w:rPr>
            <w:lang w:eastAsia="ja-JP"/>
          </w:rPr>
          <w:t>. Application Schemas can use different attributes and multiplicities</w:t>
        </w:r>
      </w:ins>
      <w:ins w:id="1505" w:author="Raphael Malyankar" w:date="2025-08-13T15:28:00Z" w16du:dateUtc="2025-08-13T22:28:00Z">
        <w:r w:rsidR="00902426" w:rsidRPr="00616E11">
          <w:rPr>
            <w:lang w:eastAsia="ja-JP"/>
          </w:rPr>
          <w:t xml:space="preserve"> from those in the register entries</w:t>
        </w:r>
      </w:ins>
      <w:ins w:id="1506" w:author="Raphael Malyankar" w:date="2025-08-13T15:26:00Z" w16du:dateUtc="2025-08-13T22:26:00Z">
        <w:r w:rsidR="00902426" w:rsidRPr="00616E11">
          <w:rPr>
            <w:lang w:eastAsia="ja-JP"/>
          </w:rPr>
          <w:t xml:space="preserve">, as well as exclude </w:t>
        </w:r>
      </w:ins>
      <w:ins w:id="1507" w:author="Raphael Malyankar" w:date="2025-08-13T15:27:00Z" w16du:dateUtc="2025-08-13T22:27:00Z">
        <w:r w:rsidR="00902426" w:rsidRPr="00616E11">
          <w:rPr>
            <w:lang w:eastAsia="ja-JP"/>
          </w:rPr>
          <w:t>listed</w:t>
        </w:r>
      </w:ins>
      <w:ins w:id="1508" w:author="Raphael Malyankar" w:date="2025-08-13T15:26:00Z" w16du:dateUtc="2025-08-13T22:26:00Z">
        <w:r w:rsidR="00902426" w:rsidRPr="00616E11">
          <w:rPr>
            <w:lang w:eastAsia="ja-JP"/>
          </w:rPr>
          <w:t xml:space="preserve"> values from</w:t>
        </w:r>
      </w:ins>
      <w:ins w:id="1509" w:author="Raphael Malyankar" w:date="2025-08-13T15:27:00Z" w16du:dateUtc="2025-08-13T22:27:00Z">
        <w:r w:rsidR="00902426" w:rsidRPr="00616E11">
          <w:rPr>
            <w:lang w:eastAsia="ja-JP"/>
          </w:rPr>
          <w:t xml:space="preserve"> enumerations and codelists. However, adding a listed value must be</w:t>
        </w:r>
      </w:ins>
      <w:ins w:id="1510" w:author="Raphael Malyankar" w:date="2025-08-13T15:28:00Z" w16du:dateUtc="2025-08-13T22:28:00Z">
        <w:r w:rsidR="00902426" w:rsidRPr="00616E11">
          <w:rPr>
            <w:lang w:eastAsia="ja-JP"/>
          </w:rPr>
          <w:t xml:space="preserve"> preceded by a registry proposal to add it as a permitted listed value for the attribute or </w:t>
        </w:r>
      </w:ins>
      <w:ins w:id="1511" w:author="Raphael Malyankar" w:date="2025-08-13T15:29:00Z" w16du:dateUtc="2025-08-13T22:29:00Z">
        <w:r w:rsidR="00902426" w:rsidRPr="00616E11">
          <w:rPr>
            <w:lang w:eastAsia="ja-JP"/>
          </w:rPr>
          <w:t>codelist type. Association roles specified i</w:t>
        </w:r>
      </w:ins>
      <w:ins w:id="1512" w:author="Raphael Malyankar" w:date="2025-08-13T15:30:00Z" w16du:dateUtc="2025-08-13T22:30:00Z">
        <w:r w:rsidR="008F62ED" w:rsidRPr="00616E11">
          <w:rPr>
            <w:lang w:eastAsia="ja-JP"/>
          </w:rPr>
          <w:t>n the registry should not be changed in Application</w:t>
        </w:r>
      </w:ins>
      <w:ins w:id="1513" w:author="Raphael Malyankar" w:date="2025-08-13T15:31:00Z" w16du:dateUtc="2025-08-13T22:31:00Z">
        <w:r w:rsidR="008F62ED" w:rsidRPr="00616E11">
          <w:rPr>
            <w:lang w:eastAsia="ja-JP"/>
          </w:rPr>
          <w:t xml:space="preserve"> Schemas, in the interest of maintaining semantic consistency; however, the FCB does permit selection of roles for associations.</w:t>
        </w:r>
      </w:ins>
    </w:p>
    <w:p w14:paraId="1EB24EAA" w14:textId="5A85A13B" w:rsidR="000D14A5" w:rsidRPr="00616E11" w:rsidRDefault="000D14A5" w:rsidP="00E608DB">
      <w:pPr>
        <w:rPr>
          <w:ins w:id="1514" w:author="Raphael Malyankar" w:date="2025-08-13T15:16:00Z" w16du:dateUtc="2025-08-13T22:16:00Z"/>
          <w:lang w:eastAsia="ja-JP"/>
        </w:rPr>
      </w:pPr>
      <w:ins w:id="1515" w:author="Raphael Malyankar" w:date="2025-08-13T15:47:00Z" w16du:dateUtc="2025-08-13T22:47:00Z">
        <w:r w:rsidRPr="00616E11">
          <w:rPr>
            <w:lang w:eastAsia="ja-JP"/>
          </w:rPr>
          <w:t xml:space="preserve">The </w:t>
        </w:r>
      </w:ins>
      <w:ins w:id="1516" w:author="Raphael Malyankar" w:date="2025-08-13T15:48:00Z" w16du:dateUtc="2025-08-13T22:48:00Z">
        <w:r w:rsidRPr="00616E11">
          <w:rPr>
            <w:lang w:eastAsia="ja-JP"/>
          </w:rPr>
          <w:t xml:space="preserve">Units of Measure sub-register is to be used for </w:t>
        </w:r>
      </w:ins>
      <w:ins w:id="1517" w:author="Raphael Malyankar" w:date="2025-08-13T15:49:00Z" w16du:dateUtc="2025-08-13T22:49:00Z">
        <w:r w:rsidRPr="00616E11">
          <w:rPr>
            <w:lang w:eastAsia="ja-JP"/>
          </w:rPr>
          <w:t>adding unit of measure information in feature catalogues. At present this needs to be done manually after the feature catalogue is created.</w:t>
        </w:r>
      </w:ins>
    </w:p>
    <w:p w14:paraId="7C9CEA88" w14:textId="77777777" w:rsidR="008F62ED" w:rsidRPr="00616E11" w:rsidRDefault="002E05B4" w:rsidP="002E5993">
      <w:pPr>
        <w:pStyle w:val="HeadingA4"/>
        <w:rPr>
          <w:ins w:id="1518" w:author="Raphael Malyankar" w:date="2025-08-13T15:32:00Z" w16du:dateUtc="2025-08-13T22:32:00Z"/>
        </w:rPr>
      </w:pPr>
      <w:ins w:id="1519" w:author="Raphael Malyankar" w:date="2025-08-13T15:16:00Z" w16du:dateUtc="2025-08-13T22:16:00Z">
        <w:r w:rsidRPr="00616E11">
          <w:t>Portrayal Register</w:t>
        </w:r>
      </w:ins>
    </w:p>
    <w:p w14:paraId="5A75F55D" w14:textId="0996B2B4" w:rsidR="002E05B4" w:rsidRPr="00616E11" w:rsidRDefault="002E05B4" w:rsidP="002E05B4">
      <w:pPr>
        <w:rPr>
          <w:ins w:id="1520" w:author="Raphael Malyankar" w:date="2025-08-13T15:33:00Z" w16du:dateUtc="2025-08-13T22:33:00Z"/>
          <w:lang w:eastAsia="ja-JP"/>
        </w:rPr>
      </w:pPr>
      <w:ins w:id="1521" w:author="Raphael Malyankar" w:date="2025-08-13T15:16:00Z" w16du:dateUtc="2025-08-13T22:16:00Z">
        <w:r w:rsidRPr="00616E11">
          <w:rPr>
            <w:lang w:eastAsia="ja-JP"/>
          </w:rPr>
          <w:t>This register contains entries for symbols, line styles, a</w:t>
        </w:r>
      </w:ins>
      <w:ins w:id="1522" w:author="Raphael Malyankar" w:date="2025-08-13T15:17:00Z" w16du:dateUtc="2025-08-13T22:17:00Z">
        <w:r w:rsidRPr="00616E11">
          <w:rPr>
            <w:lang w:eastAsia="ja-JP"/>
          </w:rPr>
          <w:t xml:space="preserve">rea fills, colour tokens, viewing groups and viewing group layers, etc. </w:t>
        </w:r>
      </w:ins>
      <w:ins w:id="1523" w:author="Raphael Malyankar" w:date="2025-08-13T15:19:00Z" w16du:dateUtc="2025-08-13T22:19:00Z">
        <w:r w:rsidRPr="00616E11">
          <w:rPr>
            <w:lang w:eastAsia="ja-JP"/>
          </w:rPr>
          <w:t xml:space="preserve">As of August 2025 there are also lists of </w:t>
        </w:r>
      </w:ins>
      <w:ins w:id="1524" w:author="Raphael Malyankar" w:date="2025-08-13T15:32:00Z" w16du:dateUtc="2025-08-13T22:32:00Z">
        <w:r w:rsidR="008F62ED" w:rsidRPr="00616E11">
          <w:rPr>
            <w:lang w:eastAsia="ja-JP"/>
          </w:rPr>
          <w:t xml:space="preserve">portrayal </w:t>
        </w:r>
      </w:ins>
      <w:ins w:id="1525" w:author="Raphael Malyankar" w:date="2025-08-13T15:19:00Z" w16du:dateUtc="2025-08-13T22:19:00Z">
        <w:r w:rsidRPr="00616E11">
          <w:rPr>
            <w:lang w:eastAsia="ja-JP"/>
          </w:rPr>
          <w:t xml:space="preserve">schemas, however the portrayal schemas </w:t>
        </w:r>
      </w:ins>
      <w:ins w:id="1526" w:author="Raphael Malyankar" w:date="2025-08-13T15:20:00Z" w16du:dateUtc="2025-08-13T22:20:00Z">
        <w:r w:rsidRPr="00616E11">
          <w:rPr>
            <w:lang w:eastAsia="ja-JP"/>
          </w:rPr>
          <w:t>are provided as part of generic S-100 schemas from the schema server and the lists of schemas in the Registry can be expect</w:t>
        </w:r>
      </w:ins>
      <w:ins w:id="1527" w:author="Raphael Malyankar" w:date="2025-08-13T15:21:00Z" w16du:dateUtc="2025-08-13T22:21:00Z">
        <w:r w:rsidRPr="00616E11">
          <w:rPr>
            <w:lang w:eastAsia="ja-JP"/>
          </w:rPr>
          <w:t>ed to be unpopulated or outdated.</w:t>
        </w:r>
      </w:ins>
    </w:p>
    <w:p w14:paraId="0C5B900E" w14:textId="26270E6D" w:rsidR="008F62ED" w:rsidRPr="00616E11" w:rsidRDefault="008F62ED" w:rsidP="002E05B4">
      <w:pPr>
        <w:rPr>
          <w:ins w:id="1528" w:author="Raphael Malyankar" w:date="2025-08-13T15:21:00Z" w16du:dateUtc="2025-08-13T22:21:00Z"/>
          <w:lang w:eastAsia="ja-JP"/>
        </w:rPr>
      </w:pPr>
      <w:ins w:id="1529" w:author="Raphael Malyankar" w:date="2025-08-13T15:33:00Z" w16du:dateUtc="2025-08-13T22:33:00Z">
        <w:r w:rsidRPr="00616E11">
          <w:rPr>
            <w:lang w:eastAsia="ja-JP"/>
          </w:rPr>
          <w:t>Product Specification developers must consult this register when developing the Portrayal sections of their Product Speci</w:t>
        </w:r>
      </w:ins>
      <w:ins w:id="1530" w:author="Raphael Malyankar" w:date="2025-08-13T15:34:00Z" w16du:dateUtc="2025-08-13T22:34:00Z">
        <w:r w:rsidRPr="00616E11">
          <w:rPr>
            <w:lang w:eastAsia="ja-JP"/>
          </w:rPr>
          <w:t>fications and Portrayal Catalogues, for the purposes of both re-use of portrayal for the same feature types</w:t>
        </w:r>
      </w:ins>
      <w:ins w:id="1531" w:author="Raphael Malyankar" w:date="2025-08-13T15:35:00Z" w16du:dateUtc="2025-08-13T22:35:00Z">
        <w:r w:rsidRPr="00616E11">
          <w:rPr>
            <w:lang w:eastAsia="ja-JP"/>
          </w:rPr>
          <w:t xml:space="preserve"> across different data products as well as </w:t>
        </w:r>
      </w:ins>
      <w:ins w:id="1532" w:author="Raphael Malyankar" w:date="2025-08-13T15:38:00Z" w16du:dateUtc="2025-08-13T22:38:00Z">
        <w:r w:rsidR="003679FB" w:rsidRPr="00616E11">
          <w:rPr>
            <w:lang w:eastAsia="ja-JP"/>
          </w:rPr>
          <w:t xml:space="preserve">avoiding overly </w:t>
        </w:r>
      </w:ins>
      <w:ins w:id="1533" w:author="Raphael Malyankar" w:date="2025-08-13T15:39:00Z" w16du:dateUtc="2025-08-13T22:39:00Z">
        <w:r w:rsidR="003679FB" w:rsidRPr="00616E11">
          <w:rPr>
            <w:lang w:eastAsia="ja-JP"/>
          </w:rPr>
          <w:t>alike portrayal of very different concepts.</w:t>
        </w:r>
      </w:ins>
    </w:p>
    <w:p w14:paraId="56E244E3" w14:textId="77777777" w:rsidR="003679FB" w:rsidRPr="00616E11" w:rsidRDefault="002E05B4" w:rsidP="002E5993">
      <w:pPr>
        <w:pStyle w:val="HeadingA4"/>
        <w:rPr>
          <w:ins w:id="1534" w:author="Raphael Malyankar" w:date="2025-08-13T15:43:00Z" w16du:dateUtc="2025-08-13T22:43:00Z"/>
        </w:rPr>
      </w:pPr>
      <w:ins w:id="1535" w:author="Raphael Malyankar" w:date="2025-08-13T15:21:00Z" w16du:dateUtc="2025-08-13T22:21:00Z">
        <w:r w:rsidRPr="00616E11">
          <w:t>Concept Register</w:t>
        </w:r>
      </w:ins>
    </w:p>
    <w:p w14:paraId="411CC7F1" w14:textId="56F38280" w:rsidR="008F62ED" w:rsidRPr="00616E11" w:rsidRDefault="003679FB" w:rsidP="002E05B4">
      <w:pPr>
        <w:rPr>
          <w:ins w:id="1536" w:author="Raphael Malyankar" w:date="2025-08-13T15:28:00Z" w16du:dateUtc="2025-08-13T22:28:00Z"/>
          <w:lang w:eastAsia="ja-JP"/>
        </w:rPr>
      </w:pPr>
      <w:ins w:id="1537" w:author="Raphael Malyankar" w:date="2025-08-13T15:41:00Z" w16du:dateUtc="2025-08-13T22:41:00Z">
        <w:r w:rsidRPr="00616E11">
          <w:rPr>
            <w:lang w:eastAsia="ja-JP"/>
          </w:rPr>
          <w:t xml:space="preserve">This register contains concept definitions from which types in the Data Dictionary register are </w:t>
        </w:r>
      </w:ins>
      <w:ins w:id="1538" w:author="Raphael Malyankar" w:date="2025-08-13T15:42:00Z" w16du:dateUtc="2025-08-13T22:42:00Z">
        <w:r w:rsidRPr="00616E11">
          <w:rPr>
            <w:lang w:eastAsia="ja-JP"/>
          </w:rPr>
          <w:t>defined. Proposals for new entries in the data dictionary register or modifications of definitions or remarks must be preceded by a proposal to m</w:t>
        </w:r>
      </w:ins>
      <w:ins w:id="1539" w:author="Raphael Malyankar" w:date="2025-08-13T15:43:00Z" w16du:dateUtc="2025-08-13T22:43:00Z">
        <w:r w:rsidRPr="00616E11">
          <w:rPr>
            <w:lang w:eastAsia="ja-JP"/>
          </w:rPr>
          <w:t>ake the modification in this register.</w:t>
        </w:r>
      </w:ins>
    </w:p>
    <w:p w14:paraId="3FEBDAF7" w14:textId="4B073E22" w:rsidR="00902426" w:rsidRPr="00616E11" w:rsidRDefault="00902426" w:rsidP="002E5993">
      <w:pPr>
        <w:pStyle w:val="HeadingA4"/>
        <w:rPr>
          <w:ins w:id="1540" w:author="Raphael Malyankar" w:date="2025-08-13T15:43:00Z" w16du:dateUtc="2025-08-13T22:43:00Z"/>
        </w:rPr>
      </w:pPr>
      <w:ins w:id="1541" w:author="Raphael Malyankar" w:date="2025-08-13T15:28:00Z" w16du:dateUtc="2025-08-13T22:28:00Z">
        <w:r w:rsidRPr="00616E11">
          <w:t>Proposal Register</w:t>
        </w:r>
      </w:ins>
    </w:p>
    <w:p w14:paraId="0DD0FC47" w14:textId="1A086170" w:rsidR="00E608DB" w:rsidRDefault="003679FB" w:rsidP="002E5993">
      <w:pPr>
        <w:rPr>
          <w:ins w:id="1542" w:author="Raphael Malyankar" w:date="2025-08-14T01:14:00Z" w16du:dateUtc="2025-08-14T08:14:00Z"/>
          <w:lang w:eastAsia="ja-JP"/>
        </w:rPr>
      </w:pPr>
      <w:ins w:id="1543" w:author="Raphael Malyankar" w:date="2025-08-13T15:43:00Z" w16du:dateUtc="2025-08-13T22:43:00Z">
        <w:r w:rsidRPr="00616E11">
          <w:rPr>
            <w:lang w:eastAsia="ja-JP"/>
          </w:rPr>
          <w:t>Proposal for new entries or amendments to e</w:t>
        </w:r>
      </w:ins>
      <w:ins w:id="1544" w:author="Raphael Malyankar" w:date="2025-08-13T15:44:00Z" w16du:dateUtc="2025-08-13T22:44:00Z">
        <w:r w:rsidRPr="00616E11">
          <w:rPr>
            <w:lang w:eastAsia="ja-JP"/>
          </w:rPr>
          <w:t>xisting entries in the Concept, Data Dictionary or Portrayal register</w:t>
        </w:r>
        <w:r w:rsidR="00065C4E" w:rsidRPr="00616E11">
          <w:rPr>
            <w:lang w:eastAsia="ja-JP"/>
          </w:rPr>
          <w:t xml:space="preserve"> must be submitted throug</w:t>
        </w:r>
      </w:ins>
      <w:ins w:id="1545" w:author="Raphael Malyankar" w:date="2025-08-13T15:45:00Z" w16du:dateUtc="2025-08-13T22:45:00Z">
        <w:r w:rsidR="00065C4E" w:rsidRPr="00616E11">
          <w:rPr>
            <w:lang w:eastAsia="ja-JP"/>
          </w:rPr>
          <w:t>h a Submitting Organization via this register.</w:t>
        </w:r>
      </w:ins>
      <w:ins w:id="1546" w:author="Raphael Malyankar" w:date="2025-08-13T15:46:00Z" w16du:dateUtc="2025-08-13T22:46:00Z">
        <w:r w:rsidR="00065C4E" w:rsidRPr="00616E11">
          <w:rPr>
            <w:lang w:eastAsia="ja-JP"/>
          </w:rPr>
          <w:t xml:space="preserve"> Access is limited to Submitting Organizations.</w:t>
        </w:r>
      </w:ins>
    </w:p>
    <w:p w14:paraId="5DC5646B" w14:textId="579930E6" w:rsidR="006C54EF" w:rsidRPr="00616E11" w:rsidDel="00882580" w:rsidRDefault="006C54EF" w:rsidP="002E5993">
      <w:pPr>
        <w:rPr>
          <w:del w:id="1547" w:author="Raphael Malyankar" w:date="2025-08-14T01:18:00Z" w16du:dateUtc="2025-08-14T08:18:00Z"/>
        </w:rPr>
      </w:pPr>
      <w:bookmarkStart w:id="1548" w:name="_Toc206033616"/>
      <w:bookmarkStart w:id="1549" w:name="_Toc206140453"/>
      <w:bookmarkStart w:id="1550" w:name="_Toc206155852"/>
      <w:bookmarkStart w:id="1551" w:name="_Toc206156480"/>
      <w:bookmarkEnd w:id="1548"/>
      <w:bookmarkEnd w:id="1549"/>
      <w:bookmarkEnd w:id="1550"/>
      <w:bookmarkEnd w:id="1551"/>
    </w:p>
    <w:p w14:paraId="79A4D502" w14:textId="77777777" w:rsidR="00FA1108" w:rsidRPr="00616E11" w:rsidRDefault="00000000" w:rsidP="00E608DB">
      <w:pPr>
        <w:pStyle w:val="HeadingA2"/>
      </w:pPr>
      <w:bookmarkStart w:id="1552" w:name="_Ref502319188"/>
      <w:bookmarkStart w:id="1553" w:name="_Toc502540964"/>
      <w:bookmarkStart w:id="1554" w:name="_Toc206156481"/>
      <w:r w:rsidRPr="00616E11">
        <w:t>Feature Catalogue Builder</w:t>
      </w:r>
      <w:bookmarkEnd w:id="1552"/>
      <w:bookmarkEnd w:id="1553"/>
      <w:bookmarkEnd w:id="1554"/>
    </w:p>
    <w:p w14:paraId="438CA6BC" w14:textId="77777777" w:rsidR="00FA1108" w:rsidRPr="00616E11" w:rsidRDefault="00000000">
      <w:r w:rsidRPr="00616E11">
        <w:t>A Feature Catalogue is a machine-readable expression of the data model for a Product Specification. It can either be constructed with off-the-shelf XML editors or by a Feature Catalogue Builder (FCB). Either case must comply with the structure of S-100 Part 5 and the S-100 Feature Catalogue Schema. There is a FCB available from IHO for anyone wishing to utilize it in the creation of a Feature Catalogue for an S-100-based Product Specification. The software interacts with the IHO GI Registry and provides a mechanism for binding elements available in the Registry together to form features and attributes; enumerated lists with their available values; and so forth. Figure A-7-2 below illustrates the concept of the IHO FCB.</w:t>
      </w:r>
    </w:p>
    <w:p w14:paraId="05E561A0" w14:textId="77777777" w:rsidR="00FA1108" w:rsidRPr="00616E11" w:rsidRDefault="00000000">
      <w:pPr>
        <w:keepNext/>
        <w:jc w:val="center"/>
      </w:pPr>
      <w:r w:rsidRPr="000353AC">
        <w:rPr>
          <w:noProof/>
        </w:rPr>
        <w:lastRenderedPageBreak/>
        <w:drawing>
          <wp:inline distT="0" distB="0" distL="0" distR="0" wp14:anchorId="6F68D718" wp14:editId="0BCBC606">
            <wp:extent cx="5521076" cy="1784908"/>
            <wp:effectExtent l="0" t="0" r="0" b="6350"/>
            <wp:docPr id="1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0"/>
                    <pic:cNvPicPr>
                      <a:picLocks noChangeAspect="1" noChangeArrowheads="1"/>
                    </pic:cNvPicPr>
                  </pic:nvPicPr>
                  <pic:blipFill>
                    <a:blip r:embed="rId41">
                      <a:extLst>
                        <a:ext uri="{96DAC541-7B7A-43D3-8B79-37D633B846F1}">
                          <asvg:svgBlip xmlns:asvg="http://schemas.microsoft.com/office/drawing/2016/SVG/main" r:embed="rId42"/>
                        </a:ext>
                      </a:extLst>
                    </a:blip>
                    <a:stretch>
                      <a:fillRect/>
                    </a:stretch>
                  </pic:blipFill>
                  <pic:spPr bwMode="auto">
                    <a:xfrm>
                      <a:off x="0" y="0"/>
                      <a:ext cx="5550232" cy="1794334"/>
                    </a:xfrm>
                    <a:prstGeom prst="rect">
                      <a:avLst/>
                    </a:prstGeom>
                  </pic:spPr>
                </pic:pic>
              </a:graphicData>
            </a:graphic>
          </wp:inline>
        </w:drawing>
      </w:r>
    </w:p>
    <w:p w14:paraId="4BDEFD1C" w14:textId="77777777" w:rsidR="00FA1108" w:rsidRPr="00616E11" w:rsidRDefault="00000000">
      <w:pPr>
        <w:pStyle w:val="Caption"/>
        <w:rPr>
          <w:lang w:val="en-GB"/>
        </w:rPr>
      </w:pPr>
      <w:r w:rsidRPr="00616E11">
        <w:rPr>
          <w:lang w:val="en-GB"/>
        </w:rPr>
        <w:t>Figure A-7</w:t>
      </w:r>
      <w:r w:rsidRPr="00616E11">
        <w:rPr>
          <w:lang w:val="en-GB"/>
        </w:rPr>
        <w:noBreakHyphen/>
        <w:t>2 - S-100 Feature Catalogue Builder</w:t>
      </w:r>
    </w:p>
    <w:p w14:paraId="44A0E7AC" w14:textId="77777777" w:rsidR="00FA1108" w:rsidRPr="00616E11" w:rsidRDefault="00000000">
      <w:pPr>
        <w:pStyle w:val="ListParagraph"/>
        <w:spacing w:line="240" w:lineRule="auto"/>
        <w:ind w:left="0"/>
        <w:rPr>
          <w:ins w:id="1555" w:author="Raphael Malyankar" w:date="2025-08-13T15:50:00Z" w16du:dateUtc="2025-08-13T22:50:00Z"/>
          <w:lang w:val="en-GB"/>
        </w:rPr>
      </w:pPr>
      <w:r w:rsidRPr="00616E11">
        <w:rPr>
          <w:lang w:val="en-GB"/>
        </w:rPr>
        <w:t>The FCB also contains a function for working with proposals that have yet to be added to the Registry.</w:t>
      </w:r>
    </w:p>
    <w:p w14:paraId="27364F1D" w14:textId="3FB695F3" w:rsidR="009D0DA5" w:rsidRPr="00616E11" w:rsidRDefault="000D14A5">
      <w:pPr>
        <w:pStyle w:val="ListParagraph"/>
        <w:spacing w:line="240" w:lineRule="auto"/>
        <w:ind w:left="0"/>
        <w:rPr>
          <w:ins w:id="1556" w:author="Raphael Malyankar" w:date="2025-08-13T17:51:00Z" w16du:dateUtc="2025-08-14T00:51:00Z"/>
          <w:lang w:val="en-GB"/>
        </w:rPr>
      </w:pPr>
      <w:ins w:id="1557" w:author="Raphael Malyankar" w:date="2025-08-13T15:50:00Z" w16du:dateUtc="2025-08-13T22:50:00Z">
        <w:r w:rsidRPr="00616E11">
          <w:rPr>
            <w:lang w:val="en-GB"/>
          </w:rPr>
          <w:t>Product Specification developers must review the resulting Feature Catalogue</w:t>
        </w:r>
      </w:ins>
      <w:ins w:id="1558" w:author="Raphael Malyankar" w:date="2025-08-13T15:51:00Z" w16du:dateUtc="2025-08-13T22:51:00Z">
        <w:r w:rsidRPr="00616E11">
          <w:rPr>
            <w:lang w:val="en-GB"/>
          </w:rPr>
          <w:t xml:space="preserve"> created using the FCB for conformance and update it manually where required. Aspects that need</w:t>
        </w:r>
      </w:ins>
      <w:ins w:id="1559" w:author="Raphael Malyankar" w:date="2025-08-13T15:52:00Z" w16du:dateUtc="2025-08-13T22:52:00Z">
        <w:r w:rsidR="00DC1760" w:rsidRPr="00616E11">
          <w:rPr>
            <w:lang w:val="en-GB"/>
          </w:rPr>
          <w:t xml:space="preserve"> to be checked and updated </w:t>
        </w:r>
      </w:ins>
      <w:ins w:id="1560" w:author="Raphael Malyankar" w:date="2025-08-13T17:50:00Z" w16du:dateUtc="2025-08-14T00:50:00Z">
        <w:r w:rsidR="009D0DA5" w:rsidRPr="00616E11">
          <w:rPr>
            <w:lang w:val="en-GB"/>
          </w:rPr>
          <w:t xml:space="preserve">are </w:t>
        </w:r>
      </w:ins>
      <w:ins w:id="1561" w:author="Raphael Malyankar" w:date="2025-08-13T17:51:00Z" w16du:dateUtc="2025-08-14T00:51:00Z">
        <w:r w:rsidR="009D0DA5" w:rsidRPr="00616E11">
          <w:rPr>
            <w:lang w:val="en-GB"/>
          </w:rPr>
          <w:t>detailed in Part B (B-13 – Define data encoding format).</w:t>
        </w:r>
      </w:ins>
    </w:p>
    <w:p w14:paraId="20AF52A2" w14:textId="42028FA3" w:rsidR="003B1FA9" w:rsidRPr="00616E11" w:rsidDel="009D0DA5" w:rsidRDefault="003B1FA9">
      <w:pPr>
        <w:pStyle w:val="ListParagraph"/>
        <w:spacing w:line="240" w:lineRule="auto"/>
        <w:ind w:left="0"/>
        <w:rPr>
          <w:del w:id="1562" w:author="Raphael Malyankar" w:date="2025-08-13T17:52:00Z" w16du:dateUtc="2025-08-14T00:52:00Z"/>
          <w:lang w:val="en-GB"/>
        </w:rPr>
      </w:pPr>
      <w:bookmarkStart w:id="1563" w:name="_Toc206033618"/>
      <w:bookmarkStart w:id="1564" w:name="_Toc206140455"/>
      <w:bookmarkStart w:id="1565" w:name="_Toc206155854"/>
      <w:bookmarkStart w:id="1566" w:name="_Toc206156482"/>
      <w:bookmarkEnd w:id="1563"/>
      <w:bookmarkEnd w:id="1564"/>
      <w:bookmarkEnd w:id="1565"/>
      <w:bookmarkEnd w:id="1566"/>
    </w:p>
    <w:p w14:paraId="6BE49CC8" w14:textId="77777777" w:rsidR="00FA1108" w:rsidRPr="00616E11" w:rsidRDefault="00000000">
      <w:pPr>
        <w:pStyle w:val="HeadingA2"/>
        <w:pPrChange w:id="1567" w:author="Raphael Malyankar" w:date="2025-08-06T00:28:00Z" w16du:dateUtc="2025-08-06T07:28:00Z">
          <w:pPr>
            <w:pStyle w:val="Heading2"/>
            <w:numPr>
              <w:ilvl w:val="1"/>
              <w:numId w:val="6"/>
            </w:numPr>
            <w:tabs>
              <w:tab w:val="num" w:pos="0"/>
              <w:tab w:val="left" w:pos="851"/>
            </w:tabs>
            <w:spacing w:line="240" w:lineRule="auto"/>
            <w:ind w:left="851" w:hanging="851"/>
          </w:pPr>
        </w:pPrChange>
      </w:pPr>
      <w:bookmarkStart w:id="1568" w:name="_Toc502540965"/>
      <w:bookmarkStart w:id="1569" w:name="_Toc206156483"/>
      <w:r w:rsidRPr="00616E11">
        <w:t xml:space="preserve">DCEG </w:t>
      </w:r>
      <w:bookmarkEnd w:id="1568"/>
      <w:r w:rsidRPr="00616E11">
        <w:t>Builder</w:t>
      </w:r>
      <w:bookmarkEnd w:id="1569"/>
    </w:p>
    <w:p w14:paraId="3C5F82B1" w14:textId="77777777" w:rsidR="00FA1108" w:rsidRPr="00616E11" w:rsidRDefault="00000000">
      <w:pPr>
        <w:pStyle w:val="ListParagraph"/>
        <w:spacing w:line="240" w:lineRule="auto"/>
        <w:ind w:left="0"/>
        <w:rPr>
          <w:lang w:val="en-GB"/>
        </w:rPr>
      </w:pPr>
      <w:r w:rsidRPr="00616E11">
        <w:rPr>
          <w:lang w:val="en-GB"/>
        </w:rPr>
        <w:t>To simplify the creation of the Data Classification and Encoding Guide (DCEG) for a Product Specification, a DCEG Builder has been created. This tool utilizes the Feature Catalogue to create the bindings and inputs for the DCEG tables. It is then a manual process to add images and specific text to the encoding part of the DCEG tables. Figure A-7-3 below shows a high-level overview of the process to create a DCEG via the DCEG Builder. An Application Schema is required to make the Feature Catalogue, which equates to an XML representation of the Application Schema. The use of the Feature Catalogue can be described in the DCEG.</w:t>
      </w:r>
    </w:p>
    <w:p w14:paraId="372598A4" w14:textId="77777777" w:rsidR="00FA1108" w:rsidRPr="00616E11" w:rsidRDefault="00000000">
      <w:pPr>
        <w:pStyle w:val="ListParagraph"/>
        <w:keepNext/>
        <w:ind w:left="1080"/>
        <w:jc w:val="center"/>
        <w:rPr>
          <w:lang w:val="en-GB"/>
        </w:rPr>
      </w:pPr>
      <w:r w:rsidRPr="000353AC">
        <w:rPr>
          <w:noProof/>
          <w:lang w:val="en-GB"/>
        </w:rPr>
        <w:drawing>
          <wp:inline distT="0" distB="0" distL="0" distR="0" wp14:anchorId="2D551331" wp14:editId="33CE1951">
            <wp:extent cx="4619625" cy="1554480"/>
            <wp:effectExtent l="0" t="0" r="0" b="0"/>
            <wp:docPr id="2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7"/>
                    <pic:cNvPicPr>
                      <a:picLocks noChangeAspect="1" noChangeArrowheads="1"/>
                    </pic:cNvPicPr>
                  </pic:nvPicPr>
                  <pic:blipFill>
                    <a:blip r:embed="rId43"/>
                    <a:stretch>
                      <a:fillRect/>
                    </a:stretch>
                  </pic:blipFill>
                  <pic:spPr bwMode="auto">
                    <a:xfrm>
                      <a:off x="0" y="0"/>
                      <a:ext cx="4619625" cy="1554480"/>
                    </a:xfrm>
                    <a:prstGeom prst="rect">
                      <a:avLst/>
                    </a:prstGeom>
                    <a:noFill/>
                  </pic:spPr>
                </pic:pic>
              </a:graphicData>
            </a:graphic>
          </wp:inline>
        </w:drawing>
      </w:r>
    </w:p>
    <w:p w14:paraId="385DAB56" w14:textId="77777777" w:rsidR="00FA1108" w:rsidRPr="00616E11" w:rsidRDefault="00000000">
      <w:pPr>
        <w:pStyle w:val="Caption"/>
        <w:rPr>
          <w:lang w:val="en-GB"/>
        </w:rPr>
      </w:pPr>
      <w:r w:rsidRPr="00616E11">
        <w:rPr>
          <w:lang w:val="en-GB"/>
        </w:rPr>
        <w:t>Figure A-7</w:t>
      </w:r>
      <w:r w:rsidRPr="00616E11">
        <w:rPr>
          <w:lang w:val="en-GB"/>
        </w:rPr>
        <w:noBreakHyphen/>
        <w:t>3 – Process of creating a DCEG using the DCEG Builder</w:t>
      </w:r>
    </w:p>
    <w:p w14:paraId="7C82E153" w14:textId="792E6894" w:rsidR="00FA1108" w:rsidRPr="00616E11" w:rsidRDefault="00000000">
      <w:pPr>
        <w:pStyle w:val="ListParagraph"/>
        <w:spacing w:line="240" w:lineRule="auto"/>
        <w:ind w:left="0"/>
        <w:rPr>
          <w:lang w:val="en-GB"/>
        </w:rPr>
      </w:pPr>
      <w:r w:rsidRPr="00616E11">
        <w:rPr>
          <w:lang w:val="en-GB"/>
        </w:rPr>
        <w:t xml:space="preserve">Use of the DCEG Builder is optional in the preparation of the Product Specification. Any S-100-based Product Specification must include sufficient instructions for how to encode information in a manner that conforms to the Specification, but these instructions do not have to follow a specific DCEG style. However, the DCEG style is simple to understand and by utilizing the DCEG builder, it is also </w:t>
      </w:r>
      <w:del w:id="1570" w:author="Raphael Malyankar" w:date="2025-08-13T14:45:00Z" w16du:dateUtc="2025-08-13T21:45:00Z">
        <w:r w:rsidRPr="00616E11" w:rsidDel="003A1B5C">
          <w:rPr>
            <w:lang w:val="en-GB"/>
          </w:rPr>
          <w:delText>easy to create</w:delText>
        </w:r>
      </w:del>
      <w:ins w:id="1571" w:author="Raphael Malyankar" w:date="2025-08-13T14:45:00Z" w16du:dateUtc="2025-08-13T21:45:00Z">
        <w:r w:rsidR="003A1B5C" w:rsidRPr="00616E11">
          <w:rPr>
            <w:lang w:val="en-GB"/>
          </w:rPr>
          <w:t>possible to generate</w:t>
        </w:r>
      </w:ins>
      <w:r w:rsidRPr="00616E11">
        <w:rPr>
          <w:lang w:val="en-GB"/>
        </w:rPr>
        <w:t xml:space="preserve"> tables</w:t>
      </w:r>
      <w:r w:rsidRPr="0043274B">
        <w:rPr>
          <w:rStyle w:val="FootnoteReference"/>
          <w:noProof w:val="0"/>
          <w:lang w:val="en-GB"/>
        </w:rPr>
        <w:footnoteReference w:id="2"/>
      </w:r>
      <w:r w:rsidRPr="00616E11">
        <w:rPr>
          <w:lang w:val="en-GB"/>
        </w:rPr>
        <w:t xml:space="preserve"> of feature and information types, attributes, associations and encoding instructions; and to ensure that these tables are consistent with the Feature Catalogue. The IHO-style feature tables (or equivalent) can be prepared and maintained using ordinary office word processing software, but experience shows that ensuring initial and continued conformance to the XML Feature Catalogue may be a significant task requiring much effort to maintain and keep current. Figure A-7-4 below shows how the DCEG Builder is connected to the IHO GI Registry; and shows how the DCEG Builder is integrated in the process of creating a Feature Catalogue. Using the Builder can greatly simplify the development process and increase consistency with </w:t>
      </w:r>
      <w:r w:rsidRPr="00616E11">
        <w:rPr>
          <w:lang w:val="en-GB"/>
        </w:rPr>
        <w:lastRenderedPageBreak/>
        <w:t>the Feature Catalogue.</w:t>
      </w:r>
      <w:ins w:id="1575" w:author="Raphael Malyankar" w:date="2025-08-08T03:51:00Z" w16du:dateUtc="2025-08-08T10:51:00Z">
        <w:r w:rsidR="002F28D7" w:rsidRPr="00616E11">
          <w:rPr>
            <w:lang w:val="en-GB"/>
          </w:rPr>
          <w:t xml:space="preserve"> The DCEG Builder can load the Feature Catalogue from </w:t>
        </w:r>
      </w:ins>
      <w:ins w:id="1576" w:author="Raphael Malyankar" w:date="2025-08-08T03:52:00Z" w16du:dateUtc="2025-08-08T10:52:00Z">
        <w:r w:rsidR="002F28D7" w:rsidRPr="00616E11">
          <w:rPr>
            <w:lang w:val="en-GB"/>
          </w:rPr>
          <w:t>the Feature Catalogue Database or from an external file.</w:t>
        </w:r>
      </w:ins>
      <w:del w:id="1577" w:author="Raphael Malyankar" w:date="2025-08-08T03:48:00Z" w16du:dateUtc="2025-08-08T10:48:00Z">
        <w:r w:rsidRPr="00616E11" w:rsidDel="00326BBC">
          <w:rPr>
            <w:lang w:val="en-GB"/>
          </w:rPr>
          <w:delText xml:space="preserve"> It should be noted that the DCEG Builder is dependent on the Feature Catalogue being registered within the Feature Catalogue Database.</w:delText>
        </w:r>
      </w:del>
    </w:p>
    <w:p w14:paraId="440B1A3F" w14:textId="77777777" w:rsidR="00FA1108" w:rsidRPr="00616E11" w:rsidRDefault="00000000" w:rsidP="008C193B">
      <w:pPr>
        <w:pStyle w:val="ListParagraph"/>
        <w:spacing w:line="240" w:lineRule="auto"/>
        <w:ind w:left="0"/>
        <w:jc w:val="center"/>
        <w:rPr>
          <w:lang w:val="en-GB"/>
        </w:rPr>
      </w:pPr>
      <w:r w:rsidRPr="000353AC">
        <w:rPr>
          <w:noProof/>
          <w:lang w:val="en-GB"/>
        </w:rPr>
        <w:drawing>
          <wp:inline distT="0" distB="0" distL="0" distR="0" wp14:anchorId="04ADFC17" wp14:editId="2CAC1FE9">
            <wp:extent cx="4939922" cy="3020015"/>
            <wp:effectExtent l="0" t="0" r="0" b="9525"/>
            <wp:docPr id="2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35"/>
                    <pic:cNvPicPr>
                      <a:picLocks noChangeAspect="1" noChangeArrowheads="1"/>
                    </pic:cNvPicPr>
                  </pic:nvPicPr>
                  <pic:blipFill>
                    <a:blip r:embed="rId44" cstate="print">
                      <a:extLst>
                        <a:ext uri="{28A0092B-C50C-407E-A947-70E740481C1C}">
                          <a14:useLocalDpi xmlns:a14="http://schemas.microsoft.com/office/drawing/2010/main" val="0"/>
                        </a:ext>
                      </a:extLst>
                    </a:blip>
                    <a:stretch>
                      <a:fillRect/>
                    </a:stretch>
                  </pic:blipFill>
                  <pic:spPr bwMode="auto">
                    <a:xfrm>
                      <a:off x="0" y="0"/>
                      <a:ext cx="4939922" cy="3020015"/>
                    </a:xfrm>
                    <a:prstGeom prst="rect">
                      <a:avLst/>
                    </a:prstGeom>
                    <a:noFill/>
                  </pic:spPr>
                </pic:pic>
              </a:graphicData>
            </a:graphic>
          </wp:inline>
        </w:drawing>
      </w:r>
    </w:p>
    <w:p w14:paraId="78FACEB5" w14:textId="77777777" w:rsidR="00FA1108" w:rsidRPr="00616E11" w:rsidRDefault="00000000">
      <w:pPr>
        <w:pStyle w:val="Caption"/>
        <w:rPr>
          <w:lang w:val="en-GB"/>
        </w:rPr>
      </w:pPr>
      <w:r w:rsidRPr="00616E11">
        <w:rPr>
          <w:lang w:val="en-GB"/>
        </w:rPr>
        <w:t>Figure A-7-4 – DCEG Builder architecture</w:t>
      </w:r>
    </w:p>
    <w:p w14:paraId="48D8DE34" w14:textId="77777777" w:rsidR="00FA1108" w:rsidRPr="00616E11" w:rsidRDefault="00000000" w:rsidP="00254E23">
      <w:pPr>
        <w:pStyle w:val="HeadingA2"/>
      </w:pPr>
      <w:bookmarkStart w:id="1578" w:name="_Ref502160212"/>
      <w:bookmarkStart w:id="1579" w:name="_Toc502540966"/>
      <w:bookmarkStart w:id="1580" w:name="_Toc206156484"/>
      <w:r w:rsidRPr="00616E11">
        <w:t>Portrayal Catalogue Builder</w:t>
      </w:r>
      <w:bookmarkEnd w:id="1578"/>
      <w:bookmarkEnd w:id="1579"/>
      <w:bookmarkEnd w:id="1580"/>
    </w:p>
    <w:p w14:paraId="42D152D2" w14:textId="290A44D0" w:rsidR="00FA1108" w:rsidRPr="00616E11" w:rsidRDefault="00000000">
      <w:r w:rsidRPr="00616E11">
        <w:t xml:space="preserve">Portrayal Catalogues are machine-readable instructions for how to portray data compliant with a specific data model for a specific version of a Product Specification. They can either be constructed manually or by a Portrayal Catalogue Builder (PCB). In either case, they must comply with the structure specified in S-100 Part 9 and the S-100 Portrayal Catalogue Schema. </w:t>
      </w:r>
      <w:r w:rsidRPr="00616E11">
        <w:rPr>
          <w:lang w:eastAsia="ja-JP"/>
        </w:rPr>
        <w:t xml:space="preserve">The IHO infrastructure includes a PCB </w:t>
      </w:r>
      <w:del w:id="1581" w:author="Raphael Malyankar" w:date="2025-08-14T12:20:00Z" w16du:dateUtc="2025-08-14T19:20:00Z">
        <w:r w:rsidRPr="00616E11" w:rsidDel="008E6FFE">
          <w:rPr>
            <w:lang w:eastAsia="ja-JP"/>
          </w:rPr>
          <w:delText xml:space="preserve">for XSLT </w:delText>
        </w:r>
      </w:del>
      <w:r w:rsidRPr="00616E11">
        <w:t xml:space="preserve">for any Product Specification development team wishing to utilize it in the creation of a Portrayal Catalogue for an S-100-based Product Specification. </w:t>
      </w:r>
    </w:p>
    <w:p w14:paraId="73632BA3" w14:textId="77777777" w:rsidR="00FA1108" w:rsidRPr="00616E11" w:rsidRDefault="00000000" w:rsidP="008014EE">
      <w:pPr>
        <w:keepNext/>
        <w:jc w:val="center"/>
      </w:pPr>
      <w:r w:rsidRPr="000353AC">
        <w:rPr>
          <w:noProof/>
        </w:rPr>
        <w:lastRenderedPageBreak/>
        <w:drawing>
          <wp:inline distT="0" distB="0" distL="0" distR="0" wp14:anchorId="794EA8A0" wp14:editId="07E89B4E">
            <wp:extent cx="5824438" cy="3281161"/>
            <wp:effectExtent l="0" t="0" r="5080" b="0"/>
            <wp:docPr id="22"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36"/>
                    <pic:cNvPicPr>
                      <a:picLocks noChangeAspect="1" noChangeArrowheads="1"/>
                    </pic:cNvPicPr>
                  </pic:nvPicPr>
                  <pic:blipFill>
                    <a:blip r:embed="rId45">
                      <a:extLst>
                        <a:ext uri="{96DAC541-7B7A-43D3-8B79-37D633B846F1}">
                          <asvg:svgBlip xmlns:asvg="http://schemas.microsoft.com/office/drawing/2016/SVG/main" r:embed="rId46"/>
                        </a:ext>
                      </a:extLst>
                    </a:blip>
                    <a:stretch>
                      <a:fillRect/>
                    </a:stretch>
                  </pic:blipFill>
                  <pic:spPr bwMode="auto">
                    <a:xfrm>
                      <a:off x="0" y="0"/>
                      <a:ext cx="5824438" cy="3281161"/>
                    </a:xfrm>
                    <a:prstGeom prst="rect">
                      <a:avLst/>
                    </a:prstGeom>
                  </pic:spPr>
                </pic:pic>
              </a:graphicData>
            </a:graphic>
          </wp:inline>
        </w:drawing>
      </w:r>
    </w:p>
    <w:p w14:paraId="3E8DF4E4" w14:textId="77777777" w:rsidR="00FA1108" w:rsidRPr="00616E11" w:rsidRDefault="00000000">
      <w:pPr>
        <w:pStyle w:val="Caption"/>
        <w:rPr>
          <w:lang w:val="en-GB"/>
        </w:rPr>
      </w:pPr>
      <w:r w:rsidRPr="00616E11">
        <w:rPr>
          <w:lang w:val="en-GB"/>
        </w:rPr>
        <w:t>Figure A-7</w:t>
      </w:r>
      <w:r w:rsidRPr="00616E11">
        <w:rPr>
          <w:lang w:val="en-GB"/>
        </w:rPr>
        <w:noBreakHyphen/>
        <w:t>5 - Portrayal Catalogue Builder</w:t>
      </w:r>
    </w:p>
    <w:p w14:paraId="66F89F39" w14:textId="77777777" w:rsidR="00FA1108" w:rsidRPr="00616E11" w:rsidRDefault="00000000">
      <w:r w:rsidRPr="00616E11">
        <w:t>The software interacts with the Portrayal Register in the IHO GI Registry and the Feature Catalogue and provides an interface for binding elements available in the IHO GI Registry together to form symbols, line styles and area patterns for the desired elements in the Feature Catalogue. Figure A-7-5 above illustrates the PCB concept.</w:t>
      </w:r>
    </w:p>
    <w:p w14:paraId="7A3260A2" w14:textId="03322058" w:rsidR="00FA1108" w:rsidRDefault="00000000">
      <w:pPr>
        <w:rPr>
          <w:ins w:id="1582" w:author="Raphael Malyankar" w:date="2025-08-14T01:21:00Z" w16du:dateUtc="2025-08-14T08:21:00Z"/>
        </w:rPr>
      </w:pPr>
      <w:del w:id="1583" w:author="Raphael Malyankar" w:date="2025-08-13T14:41:00Z" w16du:dateUtc="2025-08-13T21:41:00Z">
        <w:r w:rsidRPr="00616E11" w:rsidDel="003A1B5C">
          <w:delText xml:space="preserve">A </w:delText>
        </w:r>
      </w:del>
      <w:ins w:id="1584" w:author="Raphael Malyankar" w:date="2025-08-13T14:41:00Z" w16du:dateUtc="2025-08-13T21:41:00Z">
        <w:r w:rsidR="003A1B5C" w:rsidRPr="00616E11">
          <w:t xml:space="preserve">The </w:t>
        </w:r>
      </w:ins>
      <w:r w:rsidRPr="00616E11">
        <w:rPr>
          <w:lang w:eastAsia="ja-JP"/>
        </w:rPr>
        <w:t xml:space="preserve">PCB </w:t>
      </w:r>
      <w:del w:id="1585" w:author="Raphael Malyankar" w:date="2025-08-13T14:42:00Z" w16du:dateUtc="2025-08-13T21:42:00Z">
        <w:r w:rsidRPr="00616E11" w:rsidDel="003A1B5C">
          <w:rPr>
            <w:lang w:eastAsia="ja-JP"/>
          </w:rPr>
          <w:delText xml:space="preserve">for </w:delText>
        </w:r>
      </w:del>
      <w:ins w:id="1586" w:author="Raphael Malyankar" w:date="2025-08-13T14:42:00Z" w16du:dateUtc="2025-08-13T21:42:00Z">
        <w:r w:rsidR="003A1B5C" w:rsidRPr="00616E11">
          <w:rPr>
            <w:lang w:eastAsia="ja-JP"/>
          </w:rPr>
          <w:t xml:space="preserve">can </w:t>
        </w:r>
      </w:ins>
      <w:ins w:id="1587" w:author="Raphael Malyankar" w:date="2025-08-14T01:09:00Z" w16du:dateUtc="2025-08-14T08:09:00Z">
        <w:r w:rsidR="006C54EF">
          <w:rPr>
            <w:lang w:eastAsia="ja-JP"/>
          </w:rPr>
          <w:t>create</w:t>
        </w:r>
      </w:ins>
      <w:ins w:id="1588" w:author="Raphael Malyankar" w:date="2025-08-13T14:42:00Z" w16du:dateUtc="2025-08-13T21:42:00Z">
        <w:r w:rsidR="003A1B5C" w:rsidRPr="00616E11">
          <w:rPr>
            <w:lang w:eastAsia="ja-JP"/>
          </w:rPr>
          <w:t xml:space="preserve"> </w:t>
        </w:r>
      </w:ins>
      <w:r w:rsidRPr="00616E11">
        <w:rPr>
          <w:lang w:eastAsia="ja-JP"/>
        </w:rPr>
        <w:t>Lua Portrayal Catalogues</w:t>
      </w:r>
      <w:r w:rsidRPr="00616E11">
        <w:t xml:space="preserve"> </w:t>
      </w:r>
      <w:del w:id="1589" w:author="Raphael Malyankar" w:date="2025-08-13T14:42:00Z" w16du:dateUtc="2025-08-13T21:42:00Z">
        <w:r w:rsidRPr="00616E11" w:rsidDel="003A1B5C">
          <w:delText>is planned for the future</w:delText>
        </w:r>
      </w:del>
      <w:ins w:id="1590" w:author="Raphael Malyankar" w:date="2025-08-13T14:42:00Z" w16du:dateUtc="2025-08-13T21:42:00Z">
        <w:r w:rsidR="003A1B5C" w:rsidRPr="00616E11">
          <w:t xml:space="preserve">but editing of </w:t>
        </w:r>
      </w:ins>
      <w:ins w:id="1591" w:author="Raphael Malyankar" w:date="2025-08-13T14:43:00Z" w16du:dateUtc="2025-08-13T21:43:00Z">
        <w:r w:rsidR="003A1B5C" w:rsidRPr="00616E11">
          <w:t xml:space="preserve">Lua </w:t>
        </w:r>
      </w:ins>
      <w:ins w:id="1592" w:author="Raphael Malyankar" w:date="2025-08-13T14:42:00Z" w16du:dateUtc="2025-08-13T21:42:00Z">
        <w:r w:rsidR="003A1B5C" w:rsidRPr="00616E11">
          <w:t>rules may need to done man</w:t>
        </w:r>
      </w:ins>
      <w:ins w:id="1593" w:author="Raphael Malyankar" w:date="2025-08-13T14:43:00Z" w16du:dateUtc="2025-08-13T21:43:00Z">
        <w:r w:rsidR="003A1B5C" w:rsidRPr="00616E11">
          <w:t>ually especially if custom processing is needed</w:t>
        </w:r>
      </w:ins>
      <w:r w:rsidRPr="00616E11">
        <w:t>.</w:t>
      </w:r>
    </w:p>
    <w:p w14:paraId="551E018F" w14:textId="27B9E3CB" w:rsidR="00882580" w:rsidRDefault="00882580" w:rsidP="00882580">
      <w:pPr>
        <w:rPr>
          <w:ins w:id="1594" w:author="Raphael Malyankar" w:date="2025-08-14T01:22:00Z" w16du:dateUtc="2025-08-14T08:22:00Z"/>
        </w:rPr>
      </w:pPr>
      <w:ins w:id="1595" w:author="Raphael Malyankar" w:date="2025-08-14T01:22:00Z" w16du:dateUtc="2025-08-14T08:22:00Z">
        <w:r>
          <w:t>The PCB is also started from the main interface of the S-100 toolkit. The PCB includes functionality for viewing most components of a PC by loading it and selecting component type and individual component. Figure A-7-</w:t>
        </w:r>
      </w:ins>
      <w:ins w:id="1596" w:author="Raphael Malyankar" w:date="2025-08-14T01:25:00Z" w16du:dateUtc="2025-08-14T08:25:00Z">
        <w:r w:rsidR="007B6DE1">
          <w:t>6</w:t>
        </w:r>
      </w:ins>
      <w:ins w:id="1597" w:author="Raphael Malyankar" w:date="2025-08-14T01:22:00Z" w16du:dateUtc="2025-08-14T08:22:00Z">
        <w:r>
          <w:t xml:space="preserve"> shows how this functionality can be used to view a selected area fill over a background specified by colour token.</w:t>
        </w:r>
      </w:ins>
    </w:p>
    <w:p w14:paraId="7B2EA9F4" w14:textId="77777777" w:rsidR="00882580" w:rsidRDefault="00882580" w:rsidP="00882580">
      <w:pPr>
        <w:keepNext/>
        <w:jc w:val="center"/>
        <w:rPr>
          <w:ins w:id="1598" w:author="Raphael Malyankar" w:date="2025-08-14T01:22:00Z" w16du:dateUtc="2025-08-14T08:22:00Z"/>
        </w:rPr>
      </w:pPr>
      <w:ins w:id="1599" w:author="Raphael Malyankar" w:date="2025-08-14T01:22:00Z" w16du:dateUtc="2025-08-14T08:22:00Z">
        <w:r>
          <w:rPr>
            <w:noProof/>
          </w:rPr>
          <w:lastRenderedPageBreak/>
          <w:drawing>
            <wp:inline distT="0" distB="0" distL="0" distR="0" wp14:anchorId="1ACD9C02" wp14:editId="5CE6C168">
              <wp:extent cx="5597718" cy="4373217"/>
              <wp:effectExtent l="0" t="0" r="3175" b="8890"/>
              <wp:docPr id="99098608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986085" name="Picture 990986085"/>
                      <pic:cNvPicPr/>
                    </pic:nvPicPr>
                    <pic:blipFill>
                      <a:blip r:embed="rId47">
                        <a:extLst>
                          <a:ext uri="{28A0092B-C50C-407E-A947-70E740481C1C}">
                            <a14:useLocalDpi xmlns:a14="http://schemas.microsoft.com/office/drawing/2010/main" val="0"/>
                          </a:ext>
                        </a:extLst>
                      </a:blip>
                      <a:stretch>
                        <a:fillRect/>
                      </a:stretch>
                    </pic:blipFill>
                    <pic:spPr>
                      <a:xfrm>
                        <a:off x="0" y="0"/>
                        <a:ext cx="5603696" cy="4377888"/>
                      </a:xfrm>
                      <a:prstGeom prst="rect">
                        <a:avLst/>
                      </a:prstGeom>
                    </pic:spPr>
                  </pic:pic>
                </a:graphicData>
              </a:graphic>
            </wp:inline>
          </w:drawing>
        </w:r>
      </w:ins>
    </w:p>
    <w:p w14:paraId="483B0222" w14:textId="41D52564" w:rsidR="00882580" w:rsidRDefault="00882580" w:rsidP="00882580">
      <w:pPr>
        <w:pStyle w:val="Caption"/>
        <w:rPr>
          <w:ins w:id="1600" w:author="Raphael Malyankar" w:date="2025-08-14T01:22:00Z" w16du:dateUtc="2025-08-14T08:22:00Z"/>
        </w:rPr>
      </w:pPr>
      <w:ins w:id="1601" w:author="Raphael Malyankar" w:date="2025-08-14T01:22:00Z" w16du:dateUtc="2025-08-14T08:22:00Z">
        <w:r>
          <w:t>Figure A-7</w:t>
        </w:r>
        <w:r>
          <w:noBreakHyphen/>
          <w:t>6 - Viewing single component of portrayal against user-selected background</w:t>
        </w:r>
      </w:ins>
    </w:p>
    <w:p w14:paraId="0DB78FBA" w14:textId="77777777" w:rsidR="00882580" w:rsidRDefault="00882580">
      <w:pPr>
        <w:rPr>
          <w:ins w:id="1602" w:author="Raphael Malyankar" w:date="2025-08-14T01:20:00Z" w16du:dateUtc="2025-08-14T08:20:00Z"/>
        </w:rPr>
      </w:pPr>
    </w:p>
    <w:p w14:paraId="5EF9173C" w14:textId="24162C45" w:rsidR="00882580" w:rsidRDefault="00882580" w:rsidP="007B6DE1">
      <w:pPr>
        <w:pStyle w:val="HeadingA2"/>
        <w:rPr>
          <w:ins w:id="1603" w:author="Raphael Malyankar" w:date="2025-08-14T00:10:00Z" w16du:dateUtc="2025-08-14T07:10:00Z"/>
        </w:rPr>
      </w:pPr>
      <w:bookmarkStart w:id="1604" w:name="_Toc206156485"/>
      <w:ins w:id="1605" w:author="Raphael Malyankar" w:date="2025-08-14T01:20:00Z" w16du:dateUtc="2025-08-14T08:20:00Z">
        <w:r>
          <w:t>Symbol Editor</w:t>
        </w:r>
      </w:ins>
      <w:bookmarkEnd w:id="1604"/>
    </w:p>
    <w:p w14:paraId="2525E65D" w14:textId="06268572" w:rsidR="008350ED" w:rsidRDefault="00927780" w:rsidP="006C54EF">
      <w:pPr>
        <w:rPr>
          <w:ins w:id="1606" w:author="Raphael Malyankar" w:date="2025-08-14T00:23:00Z" w16du:dateUtc="2025-08-14T07:23:00Z"/>
        </w:rPr>
      </w:pPr>
      <w:ins w:id="1607" w:author="Raphael Malyankar" w:date="2025-08-14T00:10:00Z" w16du:dateUtc="2025-08-14T07:10:00Z">
        <w:r>
          <w:t xml:space="preserve">The </w:t>
        </w:r>
      </w:ins>
      <w:ins w:id="1608" w:author="Raphael Malyankar" w:date="2025-08-14T00:11:00Z" w16du:dateUtc="2025-08-14T07:11:00Z">
        <w:r>
          <w:t>S-100 toolkit</w:t>
        </w:r>
      </w:ins>
      <w:ins w:id="1609" w:author="Raphael Malyankar" w:date="2025-08-14T00:10:00Z" w16du:dateUtc="2025-08-14T07:10:00Z">
        <w:r>
          <w:t xml:space="preserve"> includes </w:t>
        </w:r>
      </w:ins>
      <w:ins w:id="1610" w:author="Raphael Malyankar" w:date="2025-08-14T01:09:00Z" w16du:dateUtc="2025-08-14T08:09:00Z">
        <w:r w:rsidR="006C54EF">
          <w:t>a</w:t>
        </w:r>
      </w:ins>
      <w:ins w:id="1611" w:author="Raphael Malyankar" w:date="2025-08-14T00:12:00Z" w16du:dateUtc="2025-08-14T07:12:00Z">
        <w:r>
          <w:t xml:space="preserve"> </w:t>
        </w:r>
        <w:r w:rsidRPr="008350ED">
          <w:rPr>
            <w:b/>
            <w:bCs/>
          </w:rPr>
          <w:t>Symbol Editor</w:t>
        </w:r>
        <w:r>
          <w:t xml:space="preserve"> </w:t>
        </w:r>
      </w:ins>
      <w:ins w:id="1612" w:author="Raphael Malyankar" w:date="2025-08-14T01:11:00Z" w16du:dateUtc="2025-08-14T08:11:00Z">
        <w:r w:rsidR="006C54EF">
          <w:t>(which must be started from the main interface for the tookit</w:t>
        </w:r>
      </w:ins>
      <w:ins w:id="1613" w:author="Raphael Malyankar" w:date="2025-08-14T01:24:00Z" w16du:dateUtc="2025-08-14T08:24:00Z">
        <w:r w:rsidR="007B6DE1">
          <w:t xml:space="preserve"> – see A-7.7 below</w:t>
        </w:r>
      </w:ins>
      <w:ins w:id="1614" w:author="Raphael Malyankar" w:date="2025-08-14T01:11:00Z" w16du:dateUtc="2025-08-14T08:11:00Z">
        <w:r w:rsidR="006C54EF">
          <w:t xml:space="preserve">) </w:t>
        </w:r>
      </w:ins>
      <w:ins w:id="1615" w:author="Raphael Malyankar" w:date="2025-08-14T00:12:00Z" w16du:dateUtc="2025-08-14T07:12:00Z">
        <w:r>
          <w:t xml:space="preserve">for </w:t>
        </w:r>
      </w:ins>
      <w:ins w:id="1616" w:author="Raphael Malyankar" w:date="2025-08-14T00:14:00Z" w16du:dateUtc="2025-08-14T07:14:00Z">
        <w:r w:rsidR="00BD4391">
          <w:t>developing point symbols conforming to the S-100 SVG profile.</w:t>
        </w:r>
      </w:ins>
      <w:ins w:id="1617" w:author="Raphael Malyankar" w:date="2025-08-14T00:23:00Z" w16du:dateUtc="2025-08-14T07:23:00Z">
        <w:r w:rsidR="00BD2571">
          <w:t xml:space="preserve"> This allows</w:t>
        </w:r>
      </w:ins>
      <w:ins w:id="1618" w:author="Raphael Malyankar" w:date="2025-08-14T00:24:00Z" w16du:dateUtc="2025-08-14T07:24:00Z">
        <w:r w:rsidR="00BD2571">
          <w:t xml:space="preserve"> specifying SVG paths</w:t>
        </w:r>
      </w:ins>
      <w:ins w:id="1619" w:author="Raphael Malyankar" w:date="2025-08-14T00:26:00Z" w16du:dateUtc="2025-08-14T07:26:00Z">
        <w:r w:rsidR="00BD2571">
          <w:t>, stroke widths,</w:t>
        </w:r>
      </w:ins>
      <w:ins w:id="1620" w:author="Raphael Malyankar" w:date="2025-08-14T00:24:00Z" w16du:dateUtc="2025-08-14T07:24:00Z">
        <w:r w:rsidR="00BD2571">
          <w:t xml:space="preserve">, </w:t>
        </w:r>
      </w:ins>
      <w:ins w:id="1621" w:author="Raphael Malyankar" w:date="2025-08-14T00:25:00Z" w16du:dateUtc="2025-08-14T07:25:00Z">
        <w:r w:rsidR="00BD2571">
          <w:t>loading colour pro</w:t>
        </w:r>
      </w:ins>
      <w:ins w:id="1622" w:author="Raphael Malyankar" w:date="2025-08-14T00:26:00Z" w16du:dateUtc="2025-08-14T07:26:00Z">
        <w:r w:rsidR="00BD2571">
          <w:t xml:space="preserve">file files, specifying </w:t>
        </w:r>
      </w:ins>
      <w:ins w:id="1623" w:author="Raphael Malyankar" w:date="2025-08-14T00:24:00Z" w16du:dateUtc="2025-08-14T07:24:00Z">
        <w:r w:rsidR="00BD2571">
          <w:t>colours</w:t>
        </w:r>
      </w:ins>
      <w:ins w:id="1624" w:author="Raphael Malyankar" w:date="2025-08-14T00:25:00Z" w16du:dateUtc="2025-08-14T07:25:00Z">
        <w:r w:rsidR="00BD2571">
          <w:t xml:space="preserve"> and colour tokens</w:t>
        </w:r>
      </w:ins>
      <w:ins w:id="1625" w:author="Raphael Malyankar" w:date="2025-08-14T00:27:00Z" w16du:dateUtc="2025-08-14T07:27:00Z">
        <w:r w:rsidR="00BD2571">
          <w:t xml:space="preserve"> for the symbol</w:t>
        </w:r>
      </w:ins>
      <w:ins w:id="1626" w:author="Raphael Malyankar" w:date="2025-08-14T00:24:00Z" w16du:dateUtc="2025-08-14T07:24:00Z">
        <w:r w:rsidR="00BD2571">
          <w:t>, fills</w:t>
        </w:r>
      </w:ins>
      <w:ins w:id="1627" w:author="Raphael Malyankar" w:date="2025-08-14T00:26:00Z" w16du:dateUtc="2025-08-14T07:26:00Z">
        <w:r w:rsidR="00BD2571">
          <w:t xml:space="preserve">, </w:t>
        </w:r>
      </w:ins>
      <w:ins w:id="1628" w:author="Raphael Malyankar" w:date="2025-08-14T00:28:00Z" w16du:dateUtc="2025-08-14T07:28:00Z">
        <w:r w:rsidR="008350ED">
          <w:t>while</w:t>
        </w:r>
      </w:ins>
      <w:ins w:id="1629" w:author="Raphael Malyankar" w:date="2025-08-14T00:26:00Z" w16du:dateUtc="2025-08-14T07:26:00Z">
        <w:r w:rsidR="00BD2571">
          <w:t xml:space="preserve"> viewing the </w:t>
        </w:r>
      </w:ins>
      <w:ins w:id="1630" w:author="Raphael Malyankar" w:date="2025-08-14T00:28:00Z" w16du:dateUtc="2025-08-14T07:28:00Z">
        <w:r w:rsidR="008350ED">
          <w:t>effects on the symbol under development.  Figure A-7-</w:t>
        </w:r>
      </w:ins>
      <w:ins w:id="1631" w:author="Raphael Malyankar" w:date="2025-08-14T01:22:00Z" w16du:dateUtc="2025-08-14T08:22:00Z">
        <w:r w:rsidR="00882580">
          <w:t>7</w:t>
        </w:r>
      </w:ins>
      <w:ins w:id="1632" w:author="Raphael Malyankar" w:date="2025-08-14T00:28:00Z" w16du:dateUtc="2025-08-14T07:28:00Z">
        <w:r w:rsidR="008350ED">
          <w:t xml:space="preserve"> depicts the symbol editor i</w:t>
        </w:r>
      </w:ins>
      <w:ins w:id="1633" w:author="Raphael Malyankar" w:date="2025-08-14T00:29:00Z" w16du:dateUtc="2025-08-14T07:29:00Z">
        <w:r w:rsidR="008350ED">
          <w:t>n use.</w:t>
        </w:r>
      </w:ins>
      <w:ins w:id="1634" w:author="Raphael Malyankar" w:date="2025-08-14T00:33:00Z" w16du:dateUtc="2025-08-14T07:33:00Z">
        <w:r w:rsidR="008350ED">
          <w:t xml:space="preserve"> Symbols can be viewed on different backgrounds selected by the </w:t>
        </w:r>
      </w:ins>
      <w:ins w:id="1635" w:author="Raphael Malyankar" w:date="2025-08-14T00:34:00Z" w16du:dateUtc="2025-08-14T07:34:00Z">
        <w:r w:rsidR="008350ED">
          <w:t>developer</w:t>
        </w:r>
      </w:ins>
      <w:ins w:id="1636" w:author="Raphael Malyankar" w:date="2025-08-14T00:33:00Z" w16du:dateUtc="2025-08-14T07:33:00Z">
        <w:r w:rsidR="008350ED">
          <w:t xml:space="preserve"> to allow assessment of th</w:t>
        </w:r>
      </w:ins>
      <w:ins w:id="1637" w:author="Raphael Malyankar" w:date="2025-08-14T00:34:00Z" w16du:dateUtc="2025-08-14T07:34:00Z">
        <w:r w:rsidR="008350ED">
          <w:t>eir visual effects against all possible background areas.</w:t>
        </w:r>
      </w:ins>
    </w:p>
    <w:p w14:paraId="3B4AD14D" w14:textId="77777777" w:rsidR="008350ED" w:rsidRDefault="00BD2571" w:rsidP="008350ED">
      <w:pPr>
        <w:keepNext/>
        <w:jc w:val="center"/>
        <w:rPr>
          <w:ins w:id="1638" w:author="Raphael Malyankar" w:date="2025-08-14T00:29:00Z" w16du:dateUtc="2025-08-14T07:29:00Z"/>
        </w:rPr>
      </w:pPr>
      <w:ins w:id="1639" w:author="Raphael Malyankar" w:date="2025-08-14T00:23:00Z" w16du:dateUtc="2025-08-14T07:23:00Z">
        <w:r>
          <w:rPr>
            <w:noProof/>
          </w:rPr>
          <w:lastRenderedPageBreak/>
          <w:drawing>
            <wp:inline distT="0" distB="0" distL="0" distR="0" wp14:anchorId="6BC8B56E" wp14:editId="428DE336">
              <wp:extent cx="5661328" cy="3670268"/>
              <wp:effectExtent l="0" t="0" r="0" b="6985"/>
              <wp:docPr id="196038405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384052" name="Picture 1960384052"/>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677832" cy="3680968"/>
                      </a:xfrm>
                      <a:prstGeom prst="rect">
                        <a:avLst/>
                      </a:prstGeom>
                    </pic:spPr>
                  </pic:pic>
                </a:graphicData>
              </a:graphic>
            </wp:inline>
          </w:drawing>
        </w:r>
      </w:ins>
    </w:p>
    <w:p w14:paraId="6D06DE28" w14:textId="42C8DAF6" w:rsidR="00BD2571" w:rsidRDefault="008350ED" w:rsidP="008350ED">
      <w:pPr>
        <w:pStyle w:val="Caption"/>
        <w:rPr>
          <w:ins w:id="1640" w:author="Raphael Malyankar" w:date="2025-08-14T00:23:00Z" w16du:dateUtc="2025-08-14T07:23:00Z"/>
        </w:rPr>
      </w:pPr>
      <w:ins w:id="1641" w:author="Raphael Malyankar" w:date="2025-08-14T00:29:00Z" w16du:dateUtc="2025-08-14T07:29:00Z">
        <w:r>
          <w:t>Figure A-7-</w:t>
        </w:r>
      </w:ins>
      <w:ins w:id="1642" w:author="Raphael Malyankar" w:date="2025-08-14T01:22:00Z" w16du:dateUtc="2025-08-14T08:22:00Z">
        <w:r w:rsidR="00882580">
          <w:t>7</w:t>
        </w:r>
      </w:ins>
      <w:ins w:id="1643" w:author="Raphael Malyankar" w:date="2025-08-14T00:29:00Z" w16du:dateUtc="2025-08-14T07:29:00Z">
        <w:r>
          <w:t xml:space="preserve"> - Symbol editor</w:t>
        </w:r>
      </w:ins>
    </w:p>
    <w:p w14:paraId="74B3E07D" w14:textId="77777777" w:rsidR="00BD2571" w:rsidRDefault="00BD2571">
      <w:pPr>
        <w:rPr>
          <w:ins w:id="1644" w:author="Raphael Malyankar" w:date="2025-08-14T00:14:00Z" w16du:dateUtc="2025-08-14T07:14:00Z"/>
        </w:rPr>
      </w:pPr>
    </w:p>
    <w:p w14:paraId="7340A900" w14:textId="0AB9ECCB" w:rsidR="00882580" w:rsidRDefault="00882580" w:rsidP="007B6DE1">
      <w:pPr>
        <w:pStyle w:val="HeadingA2"/>
        <w:rPr>
          <w:ins w:id="1645" w:author="Raphael Malyankar" w:date="2025-08-14T01:21:00Z" w16du:dateUtc="2025-08-14T08:21:00Z"/>
        </w:rPr>
      </w:pPr>
      <w:bookmarkStart w:id="1646" w:name="_Toc206156486"/>
      <w:ins w:id="1647" w:author="Raphael Malyankar" w:date="2025-08-14T01:21:00Z" w16du:dateUtc="2025-08-14T08:21:00Z">
        <w:r>
          <w:t>Line Pattern Editor</w:t>
        </w:r>
        <w:bookmarkEnd w:id="1646"/>
      </w:ins>
    </w:p>
    <w:p w14:paraId="2131C296" w14:textId="7DC1D56C" w:rsidR="00BD4391" w:rsidRDefault="006C54EF">
      <w:pPr>
        <w:rPr>
          <w:ins w:id="1648" w:author="Raphael Malyankar" w:date="2025-08-14T01:22:00Z" w16du:dateUtc="2025-08-14T08:22:00Z"/>
        </w:rPr>
      </w:pPr>
      <w:ins w:id="1649" w:author="Raphael Malyankar" w:date="2025-08-14T01:09:00Z" w16du:dateUtc="2025-08-14T08:09:00Z">
        <w:r>
          <w:t>The toolkit also includes a</w:t>
        </w:r>
      </w:ins>
      <w:ins w:id="1650" w:author="Raphael Malyankar" w:date="2025-08-14T00:15:00Z" w16du:dateUtc="2025-08-14T07:15:00Z">
        <w:r w:rsidR="00BD4391">
          <w:t xml:space="preserve"> </w:t>
        </w:r>
        <w:r w:rsidR="00BD4391" w:rsidRPr="008350ED">
          <w:rPr>
            <w:b/>
            <w:bCs/>
          </w:rPr>
          <w:t>Line Pattern Editor</w:t>
        </w:r>
        <w:r w:rsidR="00BD4391">
          <w:t xml:space="preserve"> </w:t>
        </w:r>
      </w:ins>
      <w:ins w:id="1651" w:author="Raphael Malyankar" w:date="2025-08-14T01:12:00Z" w16du:dateUtc="2025-08-14T08:12:00Z">
        <w:r>
          <w:t xml:space="preserve">(also started from the main interface of the toolkit) </w:t>
        </w:r>
      </w:ins>
      <w:ins w:id="1652" w:author="Raphael Malyankar" w:date="2025-08-14T00:15:00Z" w16du:dateUtc="2025-08-14T07:15:00Z">
        <w:r w:rsidR="00BD4391">
          <w:t>for development of linestyles</w:t>
        </w:r>
      </w:ins>
      <w:ins w:id="1653" w:author="Raphael Malyankar" w:date="2025-08-14T00:22:00Z" w16du:dateUtc="2025-08-14T07:22:00Z">
        <w:r w:rsidR="00BD2571">
          <w:t>.</w:t>
        </w:r>
      </w:ins>
      <w:ins w:id="1654" w:author="Raphael Malyankar" w:date="2025-08-14T00:23:00Z" w16du:dateUtc="2025-08-14T07:23:00Z">
        <w:r w:rsidR="00BD2571">
          <w:t xml:space="preserve"> The line pattern editor </w:t>
        </w:r>
      </w:ins>
      <w:ins w:id="1655" w:author="Raphael Malyankar" w:date="2025-08-14T00:35:00Z" w16du:dateUtc="2025-08-14T07:35:00Z">
        <w:r w:rsidR="008350ED">
          <w:t>provides for specification of line styles</w:t>
        </w:r>
      </w:ins>
      <w:ins w:id="1656" w:author="Raphael Malyankar" w:date="2025-08-14T00:36:00Z" w16du:dateUtc="2025-08-14T07:36:00Z">
        <w:r w:rsidR="00747C52">
          <w:t xml:space="preserve"> and symbols used in line patterns. As with the symbol editor, colours and </w:t>
        </w:r>
      </w:ins>
      <w:ins w:id="1657" w:author="Raphael Malyankar" w:date="2025-08-14T00:37:00Z" w16du:dateUtc="2025-08-14T07:37:00Z">
        <w:r w:rsidR="00747C52">
          <w:t>pattern parameters can be changed by the user while the displayed pattern adjusts to the changes. The line sty</w:t>
        </w:r>
      </w:ins>
      <w:ins w:id="1658" w:author="Raphael Malyankar" w:date="2025-08-14T00:38:00Z" w16du:dateUtc="2025-08-14T07:38:00Z">
        <w:r w:rsidR="00747C52">
          <w:t>le can be displayed over different backgrounds selected from a list of colour tokens, to a</w:t>
        </w:r>
      </w:ins>
      <w:ins w:id="1659" w:author="Raphael Malyankar" w:date="2025-08-14T00:39:00Z" w16du:dateUtc="2025-08-14T07:39:00Z">
        <w:r w:rsidR="00747C52">
          <w:t>llow assessment of its visual effects over all possible background areas.</w:t>
        </w:r>
      </w:ins>
      <w:ins w:id="1660" w:author="Raphael Malyankar" w:date="2025-08-14T01:25:00Z" w16du:dateUtc="2025-08-14T08:25:00Z">
        <w:r w:rsidR="007B6DE1">
          <w:t xml:space="preserve"> Figure A-7-8 depicts the line pattern editor in use.</w:t>
        </w:r>
      </w:ins>
    </w:p>
    <w:p w14:paraId="11D3CCCE" w14:textId="77777777" w:rsidR="007B6DE1" w:rsidRDefault="007B6DE1" w:rsidP="00950598">
      <w:pPr>
        <w:keepNext/>
        <w:jc w:val="center"/>
        <w:rPr>
          <w:ins w:id="1661" w:author="Raphael Malyankar" w:date="2025-08-14T01:24:00Z" w16du:dateUtc="2025-08-14T08:24:00Z"/>
        </w:rPr>
      </w:pPr>
      <w:ins w:id="1662" w:author="Raphael Malyankar" w:date="2025-08-14T01:23:00Z" w16du:dateUtc="2025-08-14T08:23:00Z">
        <w:r>
          <w:rPr>
            <w:noProof/>
          </w:rPr>
          <w:lastRenderedPageBreak/>
          <w:drawing>
            <wp:inline distT="0" distB="0" distL="0" distR="0" wp14:anchorId="21DD1838" wp14:editId="7F54A992">
              <wp:extent cx="5701085" cy="4275814"/>
              <wp:effectExtent l="0" t="0" r="0" b="0"/>
              <wp:docPr id="90903704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037043" name="Picture 909037043"/>
                      <pic:cNvPicPr/>
                    </pic:nvPicPr>
                    <pic:blipFill>
                      <a:blip r:embed="rId49">
                        <a:extLst>
                          <a:ext uri="{28A0092B-C50C-407E-A947-70E740481C1C}">
                            <a14:useLocalDpi xmlns:a14="http://schemas.microsoft.com/office/drawing/2010/main" val="0"/>
                          </a:ext>
                        </a:extLst>
                      </a:blip>
                      <a:stretch>
                        <a:fillRect/>
                      </a:stretch>
                    </pic:blipFill>
                    <pic:spPr>
                      <a:xfrm>
                        <a:off x="0" y="0"/>
                        <a:ext cx="5716696" cy="4287522"/>
                      </a:xfrm>
                      <a:prstGeom prst="rect">
                        <a:avLst/>
                      </a:prstGeom>
                    </pic:spPr>
                  </pic:pic>
                </a:graphicData>
              </a:graphic>
            </wp:inline>
          </w:drawing>
        </w:r>
      </w:ins>
    </w:p>
    <w:p w14:paraId="589E1895" w14:textId="457844FB" w:rsidR="007B6DE1" w:rsidRDefault="007B6DE1" w:rsidP="00CE2810">
      <w:pPr>
        <w:pStyle w:val="Caption"/>
        <w:rPr>
          <w:ins w:id="1663" w:author="Raphael Malyankar" w:date="2025-08-14T00:39:00Z" w16du:dateUtc="2025-08-14T07:39:00Z"/>
        </w:rPr>
      </w:pPr>
      <w:ins w:id="1664" w:author="Raphael Malyankar" w:date="2025-08-14T01:24:00Z" w16du:dateUtc="2025-08-14T08:24:00Z">
        <w:r>
          <w:t>Figure A-7-8 - Line pattern builder</w:t>
        </w:r>
      </w:ins>
    </w:p>
    <w:p w14:paraId="1906D4BC" w14:textId="77777777" w:rsidR="00927780" w:rsidRDefault="00927780">
      <w:pPr>
        <w:rPr>
          <w:ins w:id="1665" w:author="Raphael Malyankar" w:date="2025-08-14T01:19:00Z" w16du:dateUtc="2025-08-14T08:19:00Z"/>
        </w:rPr>
      </w:pPr>
    </w:p>
    <w:p w14:paraId="21B1A631" w14:textId="11DC750F" w:rsidR="00882580" w:rsidRDefault="00882580" w:rsidP="00CE2810">
      <w:pPr>
        <w:pStyle w:val="HeadingA2"/>
        <w:rPr>
          <w:ins w:id="1666" w:author="Raphael Malyankar" w:date="2025-08-14T01:19:00Z" w16du:dateUtc="2025-08-14T08:19:00Z"/>
        </w:rPr>
      </w:pPr>
      <w:bookmarkStart w:id="1667" w:name="_Toc206156487"/>
      <w:ins w:id="1668" w:author="Raphael Malyankar" w:date="2025-08-14T01:19:00Z" w16du:dateUtc="2025-08-14T08:19:00Z">
        <w:r>
          <w:t>S-100 Toolkit</w:t>
        </w:r>
        <w:bookmarkEnd w:id="1667"/>
      </w:ins>
    </w:p>
    <w:p w14:paraId="339D5D7D" w14:textId="799FAF45" w:rsidR="00882580" w:rsidRDefault="00882580" w:rsidP="00882580">
      <w:pPr>
        <w:rPr>
          <w:ins w:id="1669" w:author="Raphael Malyankar" w:date="2025-08-14T01:35:00Z" w16du:dateUtc="2025-08-14T08:35:00Z"/>
        </w:rPr>
      </w:pPr>
      <w:ins w:id="1670" w:author="Raphael Malyankar" w:date="2025-08-14T01:19:00Z" w16du:dateUtc="2025-08-14T08:19:00Z">
        <w:r>
          <w:t xml:space="preserve">A broad-spectrum “S-100 Toolkit” is available for download and local installation from the GI Registry (Help &amp; Guidance / Repository / S-100 Standard Toolkit Launcher). the toolkit provides access to the FCB, PCB, </w:t>
        </w:r>
      </w:ins>
      <w:ins w:id="1671" w:author="Raphael Malyankar" w:date="2025-08-14T01:20:00Z" w16du:dateUtc="2025-08-14T08:20:00Z">
        <w:r>
          <w:t xml:space="preserve">Symbol Editor, </w:t>
        </w:r>
      </w:ins>
      <w:ins w:id="1672" w:author="Raphael Malyankar" w:date="2025-08-14T01:26:00Z" w16du:dateUtc="2025-08-14T08:26:00Z">
        <w:r w:rsidR="00CF0CDC">
          <w:t xml:space="preserve">Line Pattern Editor and Portrayal </w:t>
        </w:r>
      </w:ins>
      <w:ins w:id="1673" w:author="Raphael Malyankar" w:date="2025-08-14T01:27:00Z" w16du:dateUtc="2025-08-14T08:27:00Z">
        <w:r w:rsidR="00CF0CDC">
          <w:t xml:space="preserve">Catalogue builder. </w:t>
        </w:r>
      </w:ins>
      <w:ins w:id="1674" w:author="Raphael Malyankar" w:date="2025-08-14T01:31:00Z" w16du:dateUtc="2025-08-14T08:31:00Z">
        <w:r w:rsidR="00CE2810">
          <w:t>The figure below depicts the main interface of the toolkit in offline mode,</w:t>
        </w:r>
      </w:ins>
    </w:p>
    <w:p w14:paraId="2E7026EF" w14:textId="77777777" w:rsidR="00CE2810" w:rsidRDefault="00CE2810" w:rsidP="00CE2810">
      <w:pPr>
        <w:keepNext/>
        <w:jc w:val="center"/>
        <w:rPr>
          <w:ins w:id="1675" w:author="Raphael Malyankar" w:date="2025-08-14T01:36:00Z" w16du:dateUtc="2025-08-14T08:36:00Z"/>
        </w:rPr>
      </w:pPr>
      <w:ins w:id="1676" w:author="Raphael Malyankar" w:date="2025-08-14T01:35:00Z" w16du:dateUtc="2025-08-14T08:35:00Z">
        <w:r>
          <w:rPr>
            <w:noProof/>
          </w:rPr>
          <w:lastRenderedPageBreak/>
          <w:drawing>
            <wp:inline distT="0" distB="0" distL="0" distR="0" wp14:anchorId="25811FBF" wp14:editId="774F11ED">
              <wp:extent cx="5353198" cy="3315694"/>
              <wp:effectExtent l="0" t="0" r="0" b="0"/>
              <wp:docPr id="181703120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031206" name="Picture 1817031206"/>
                      <pic:cNvPicPr/>
                    </pic:nvPicPr>
                    <pic:blipFill>
                      <a:blip r:embed="rId50">
                        <a:extLst>
                          <a:ext uri="{28A0092B-C50C-407E-A947-70E740481C1C}">
                            <a14:useLocalDpi xmlns:a14="http://schemas.microsoft.com/office/drawing/2010/main" val="0"/>
                          </a:ext>
                        </a:extLst>
                      </a:blip>
                      <a:stretch>
                        <a:fillRect/>
                      </a:stretch>
                    </pic:blipFill>
                    <pic:spPr>
                      <a:xfrm>
                        <a:off x="0" y="0"/>
                        <a:ext cx="5355363" cy="3317035"/>
                      </a:xfrm>
                      <a:prstGeom prst="rect">
                        <a:avLst/>
                      </a:prstGeom>
                    </pic:spPr>
                  </pic:pic>
                </a:graphicData>
              </a:graphic>
            </wp:inline>
          </w:drawing>
        </w:r>
      </w:ins>
    </w:p>
    <w:p w14:paraId="3909FE5F" w14:textId="41521BB0" w:rsidR="00CE2810" w:rsidRDefault="00CE2810" w:rsidP="00CE2810">
      <w:pPr>
        <w:pStyle w:val="Caption"/>
        <w:rPr>
          <w:ins w:id="1677" w:author="Raphael Malyankar" w:date="2025-08-14T01:28:00Z" w16du:dateUtc="2025-08-14T08:28:00Z"/>
        </w:rPr>
      </w:pPr>
      <w:ins w:id="1678" w:author="Raphael Malyankar" w:date="2025-08-14T01:36:00Z" w16du:dateUtc="2025-08-14T08:36:00Z">
        <w:r>
          <w:t>Figure A-7-9 - Main interface to IHO S-100 Toolkit</w:t>
        </w:r>
      </w:ins>
    </w:p>
    <w:p w14:paraId="1C55802F" w14:textId="77777777" w:rsidR="005D645F" w:rsidRDefault="00CE2810" w:rsidP="00882580">
      <w:pPr>
        <w:rPr>
          <w:ins w:id="1679" w:author="Raphael Malyankar" w:date="2025-08-14T01:39:00Z" w16du:dateUtc="2025-08-14T08:39:00Z"/>
        </w:rPr>
      </w:pPr>
      <w:ins w:id="1680" w:author="Raphael Malyankar" w:date="2025-08-14T01:37:00Z" w16du:dateUtc="2025-08-14T08:37:00Z">
        <w:r w:rsidRPr="00CE2810">
          <w:t>Each tool must be installed individually after the S-100 Toolkit is installed (log in and click “New”) next to the tool to install</w:t>
        </w:r>
        <w:r w:rsidR="005D645F">
          <w:t>. (Updates to individual tools are indicated in the same manner</w:t>
        </w:r>
        <w:r w:rsidRPr="00CE2810">
          <w:t>.</w:t>
        </w:r>
        <w:r w:rsidR="005D645F">
          <w:t>)</w:t>
        </w:r>
        <w:r w:rsidRPr="00CE2810">
          <w:t xml:space="preserve"> </w:t>
        </w:r>
      </w:ins>
      <w:ins w:id="1681" w:author="Raphael Malyankar" w:date="2025-08-14T01:38:00Z" w16du:dateUtc="2025-08-14T08:38:00Z">
        <w:r w:rsidR="005D645F">
          <w:t>To start a tool, select the tool in the left panel and click START.</w:t>
        </w:r>
      </w:ins>
    </w:p>
    <w:p w14:paraId="3A9FDCFC" w14:textId="55CBA2C9" w:rsidR="00CE2810" w:rsidRPr="00616E11" w:rsidRDefault="00CE2810" w:rsidP="00882580">
      <w:ins w:id="1682" w:author="Raphael Malyankar" w:date="2025-08-14T01:37:00Z" w16du:dateUtc="2025-08-14T08:37:00Z">
        <w:r w:rsidRPr="00CE2810">
          <w:t>The S-100 toolkit may be used in online mode (with an active connection to the IHO GI Registry) or offline, without an active connection. Obtaining login credentials is recommended to install tools, install updates, and keep the information synchronised with the GI Registry database.</w:t>
        </w:r>
      </w:ins>
    </w:p>
    <w:p w14:paraId="184FD40B" w14:textId="6F589955" w:rsidR="00545129" w:rsidRPr="00616E11" w:rsidRDefault="00545129" w:rsidP="008350ED">
      <w:pPr>
        <w:pStyle w:val="HeadingA2"/>
      </w:pPr>
      <w:bookmarkStart w:id="1683" w:name="_Toc206156488"/>
      <w:r w:rsidRPr="00616E11">
        <w:t>Repositories</w:t>
      </w:r>
      <w:bookmarkEnd w:id="1683"/>
    </w:p>
    <w:p w14:paraId="33B06186" w14:textId="796E5A44" w:rsidR="00545129" w:rsidRDefault="00156C80">
      <w:pPr>
        <w:rPr>
          <w:ins w:id="1684" w:author="Raphael Malyankar" w:date="2025-08-14T01:44:00Z" w16du:dateUtc="2025-08-14T08:44:00Z"/>
        </w:rPr>
      </w:pPr>
      <w:ins w:id="1685" w:author="Raphael Malyankar" w:date="2025-08-14T01:40:00Z" w16du:dateUtc="2025-08-14T08:40:00Z">
        <w:r>
          <w:t xml:space="preserve">The IHO </w:t>
        </w:r>
      </w:ins>
      <w:ins w:id="1686" w:author="Raphael Malyankar" w:date="2025-08-14T01:41:00Z" w16du:dateUtc="2025-08-14T08:41:00Z">
        <w:r>
          <w:t xml:space="preserve">organisation account on GitHub can be accessed at </w:t>
        </w:r>
        <w:r w:rsidRPr="00156C80">
          <w:t>https://github.com/iho-ohi</w:t>
        </w:r>
        <w:r>
          <w:t xml:space="preserve">. Several </w:t>
        </w:r>
      </w:ins>
      <w:ins w:id="1687" w:author="Raphael Malyankar" w:date="2025-08-14T01:43:00Z" w16du:dateUtc="2025-08-14T08:43:00Z">
        <w:r>
          <w:t xml:space="preserve">public </w:t>
        </w:r>
      </w:ins>
      <w:ins w:id="1688" w:author="Raphael Malyankar" w:date="2025-08-14T01:41:00Z" w16du:dateUtc="2025-08-14T08:41:00Z">
        <w:r>
          <w:t>repositories have been cr</w:t>
        </w:r>
      </w:ins>
      <w:ins w:id="1689" w:author="Raphael Malyankar" w:date="2025-08-14T01:42:00Z" w16du:dateUtc="2025-08-14T08:42:00Z">
        <w:r>
          <w:t>eated under this account</w:t>
        </w:r>
      </w:ins>
      <w:ins w:id="1690" w:author="Raphael Malyankar" w:date="2025-08-14T01:43:00Z" w16du:dateUtc="2025-08-14T08:43:00Z">
        <w:r>
          <w:t>. The public repositories are managed by the IHO Secretariat and various responsible team</w:t>
        </w:r>
      </w:ins>
      <w:ins w:id="1691" w:author="Raphael Malyankar" w:date="2025-08-14T01:44:00Z" w16du:dateUtc="2025-08-14T08:44:00Z">
        <w:r>
          <w:t>s, groups, and sub-groups</w:t>
        </w:r>
      </w:ins>
      <w:ins w:id="1692" w:author="Raphael Malyankar" w:date="2025-08-14T01:43:00Z" w16du:dateUtc="2025-08-14T08:43:00Z">
        <w:r>
          <w:t>.</w:t>
        </w:r>
      </w:ins>
      <w:ins w:id="1693" w:author="Raphael Malyankar" w:date="2025-08-14T01:44:00Z" w16du:dateUtc="2025-08-14T08:44:00Z">
        <w:r w:rsidR="00AB026B">
          <w:t xml:space="preserve"> The attention of Product Specification developers is particularly drawn to the following repositories:</w:t>
        </w:r>
      </w:ins>
    </w:p>
    <w:p w14:paraId="046C99E3" w14:textId="682C1A00" w:rsidR="00AB026B" w:rsidRDefault="00AB026B" w:rsidP="000C07D7">
      <w:pPr>
        <w:pStyle w:val="ListParagraph"/>
        <w:numPr>
          <w:ilvl w:val="0"/>
          <w:numId w:val="255"/>
        </w:numPr>
        <w:rPr>
          <w:ins w:id="1694" w:author="Raphael Malyankar" w:date="2025-08-14T01:49:00Z" w16du:dateUtc="2025-08-14T08:49:00Z"/>
        </w:rPr>
      </w:pPr>
      <w:ins w:id="1695" w:author="Raphael Malyankar" w:date="2025-08-14T01:45:00Z" w16du:dateUtc="2025-08-14T08:45:00Z">
        <w:r>
          <w:t xml:space="preserve">The “S100Resources” repository </w:t>
        </w:r>
      </w:ins>
      <w:ins w:id="1696" w:author="Raphael Malyankar" w:date="2025-08-14T01:46:00Z" w16du:dateUtc="2025-08-14T08:46:00Z">
        <w:r>
          <w:t>which contains various resources related to Product Specifications, including</w:t>
        </w:r>
      </w:ins>
      <w:ins w:id="1697" w:author="Raphael Malyankar" w:date="2025-08-14T01:47:00Z" w16du:dateUtc="2025-08-14T08:47:00Z">
        <w:r>
          <w:t xml:space="preserve"> links to</w:t>
        </w:r>
      </w:ins>
      <w:ins w:id="1698" w:author="Raphael Malyankar" w:date="2025-08-14T01:46:00Z" w16du:dateUtc="2025-08-14T08:46:00Z">
        <w:r>
          <w:t xml:space="preserve"> testing/development v</w:t>
        </w:r>
      </w:ins>
      <w:ins w:id="1699" w:author="Raphael Malyankar" w:date="2025-08-14T01:47:00Z" w16du:dateUtc="2025-08-14T08:47:00Z">
        <w:r>
          <w:t xml:space="preserve">ersions of Phase 1 Product Specifications, software </w:t>
        </w:r>
      </w:ins>
      <w:ins w:id="1700" w:author="Raphael Malyankar" w:date="2025-08-14T01:48:00Z" w16du:dateUtc="2025-08-14T08:48:00Z">
        <w:r>
          <w:t xml:space="preserve">tool </w:t>
        </w:r>
      </w:ins>
      <w:ins w:id="1701" w:author="Raphael Malyankar" w:date="2025-08-14T01:47:00Z" w16du:dateUtc="2025-08-14T08:47:00Z">
        <w:r>
          <w:t xml:space="preserve">support </w:t>
        </w:r>
      </w:ins>
      <w:ins w:id="1702" w:author="Raphael Malyankar" w:date="2025-08-14T01:48:00Z" w16du:dateUtc="2025-08-14T08:48:00Z">
        <w:r>
          <w:t>(viewers, con</w:t>
        </w:r>
      </w:ins>
      <w:ins w:id="1703" w:author="Raphael Malyankar" w:date="2025-08-14T01:49:00Z" w16du:dateUtc="2025-08-14T08:49:00Z">
        <w:r>
          <w:t xml:space="preserve">verters, editors, etc.) </w:t>
        </w:r>
      </w:ins>
      <w:ins w:id="1704" w:author="Raphael Malyankar" w:date="2025-08-14T01:48:00Z" w16du:dateUtc="2025-08-14T08:48:00Z">
        <w:r>
          <w:t xml:space="preserve">for particular data products </w:t>
        </w:r>
      </w:ins>
      <w:ins w:id="1705" w:author="Raphael Malyankar" w:date="2025-08-14T01:47:00Z" w16du:dateUtc="2025-08-14T08:47:00Z">
        <w:r>
          <w:t xml:space="preserve">contributed by </w:t>
        </w:r>
      </w:ins>
      <w:ins w:id="1706" w:author="Raphael Malyankar" w:date="2025-08-14T01:48:00Z" w16du:dateUtc="2025-08-14T08:48:00Z">
        <w:r>
          <w:t>various entities</w:t>
        </w:r>
      </w:ins>
      <w:ins w:id="1707" w:author="Raphael Malyankar" w:date="2025-08-14T01:49:00Z" w16du:dateUtc="2025-08-14T08:49:00Z">
        <w:r>
          <w:t>, test datasets, and links to test programmes.</w:t>
        </w:r>
      </w:ins>
    </w:p>
    <w:p w14:paraId="2BE85653" w14:textId="11F28E33" w:rsidR="00AB026B" w:rsidRDefault="00AB026B" w:rsidP="000C07D7">
      <w:pPr>
        <w:pStyle w:val="ListParagraph"/>
        <w:numPr>
          <w:ilvl w:val="0"/>
          <w:numId w:val="255"/>
        </w:numPr>
        <w:rPr>
          <w:ins w:id="1708" w:author="Raphael Malyankar" w:date="2025-08-14T01:52:00Z" w16du:dateUtc="2025-08-14T08:52:00Z"/>
        </w:rPr>
      </w:pPr>
      <w:ins w:id="1709" w:author="Raphael Malyankar" w:date="2025-08-14T01:50:00Z" w16du:dateUtc="2025-08-14T08:50:00Z">
        <w:r>
          <w:t>The “</w:t>
        </w:r>
        <w:r w:rsidRPr="00AB026B">
          <w:t>S100Infrastructure</w:t>
        </w:r>
        <w:r>
          <w:t>” repository which is</w:t>
        </w:r>
      </w:ins>
      <w:ins w:id="1710" w:author="Raphael Malyankar" w:date="2025-08-14T01:51:00Z" w16du:dateUtc="2025-08-14T08:51:00Z">
        <w:r>
          <w:t xml:space="preserve"> </w:t>
        </w:r>
      </w:ins>
      <w:ins w:id="1711" w:author="Raphael Malyankar" w:date="2025-08-14T01:50:00Z" w16du:dateUtc="2025-08-14T08:50:00Z">
        <w:r w:rsidRPr="00AB026B">
          <w:t>designated for user feedback on IHO S-100 Infrastructure systems</w:t>
        </w:r>
      </w:ins>
      <w:ins w:id="1712" w:author="Raphael Malyankar" w:date="2025-08-14T01:51:00Z" w16du:dateUtc="2025-08-14T08:51:00Z">
        <w:r>
          <w:t xml:space="preserve">, specifically the S-100 Toolkit and </w:t>
        </w:r>
        <w:r w:rsidR="000C07D7">
          <w:t>the IHO GI Registry.</w:t>
        </w:r>
      </w:ins>
    </w:p>
    <w:p w14:paraId="5D98836B" w14:textId="6B7575C5" w:rsidR="000C07D7" w:rsidRDefault="000C07D7">
      <w:pPr>
        <w:rPr>
          <w:ins w:id="1713" w:author="Raphael Malyankar" w:date="2025-08-14T01:56:00Z" w16du:dateUtc="2025-08-14T08:56:00Z"/>
        </w:rPr>
      </w:pPr>
      <w:ins w:id="1714" w:author="Raphael Malyankar" w:date="2025-08-14T01:55:00Z" w16du:dateUtc="2025-08-14T08:55:00Z">
        <w:r>
          <w:t xml:space="preserve">The other public respositories are more specialized but may be of interest to Product Specification developers </w:t>
        </w:r>
      </w:ins>
      <w:ins w:id="1715" w:author="Raphael Malyankar" w:date="2025-08-14T01:56:00Z" w16du:dateUtc="2025-08-14T08:56:00Z">
        <w:r>
          <w:t>developing similar types of data products or components.</w:t>
        </w:r>
      </w:ins>
    </w:p>
    <w:p w14:paraId="36318D62" w14:textId="76EE02AD" w:rsidR="000C07D7" w:rsidRDefault="000C07D7">
      <w:pPr>
        <w:rPr>
          <w:ins w:id="1716" w:author="Raphael Malyankar" w:date="2025-08-14T01:58:00Z" w16du:dateUtc="2025-08-14T08:58:00Z"/>
        </w:rPr>
      </w:pPr>
      <w:ins w:id="1717" w:author="Raphael Malyankar" w:date="2025-08-14T01:56:00Z" w16du:dateUtc="2025-08-14T08:56:00Z">
        <w:r>
          <w:t>Reposit</w:t>
        </w:r>
      </w:ins>
      <w:ins w:id="1718" w:author="Raphael Malyankar" w:date="2025-08-14T01:57:00Z" w16du:dateUtc="2025-08-14T08:57:00Z">
        <w:r>
          <w:t>ory names of existing repositories are expected to be stable but changes and reorganisations are possible</w:t>
        </w:r>
      </w:ins>
      <w:ins w:id="1719" w:author="Raphael Malyankar" w:date="2025-08-14T01:58:00Z" w16du:dateUtc="2025-08-14T08:58:00Z">
        <w:r>
          <w:t xml:space="preserve"> in the future.</w:t>
        </w:r>
      </w:ins>
    </w:p>
    <w:p w14:paraId="72A669DE" w14:textId="3EE673E2" w:rsidR="000C07D7" w:rsidRPr="00616E11" w:rsidRDefault="000C07D7">
      <w:ins w:id="1720" w:author="Raphael Malyankar" w:date="2025-08-14T01:58:00Z" w16du:dateUtc="2025-08-14T08:58:00Z">
        <w:r>
          <w:t>Product Specification developers desiring a repository for an S-100 Product Specification should contac</w:t>
        </w:r>
      </w:ins>
      <w:ins w:id="1721" w:author="Raphael Malyankar" w:date="2025-08-14T01:59:00Z" w16du:dateUtc="2025-08-14T08:59:00Z">
        <w:r>
          <w:t>t the IHO Secretariat.</w:t>
        </w:r>
      </w:ins>
    </w:p>
    <w:p w14:paraId="70C06F5B" w14:textId="7FA5B1E6" w:rsidR="00545129" w:rsidRPr="00616E11" w:rsidRDefault="00545129" w:rsidP="00CE2810">
      <w:pPr>
        <w:pStyle w:val="HeadingA2"/>
      </w:pPr>
      <w:bookmarkStart w:id="1722" w:name="_Toc206156489"/>
      <w:r w:rsidRPr="00616E11">
        <w:lastRenderedPageBreak/>
        <w:t>Viewers</w:t>
      </w:r>
      <w:bookmarkEnd w:id="1722"/>
    </w:p>
    <w:p w14:paraId="37ECD883" w14:textId="412FEB31" w:rsidR="00545129" w:rsidRPr="00616E11" w:rsidRDefault="004F3F1C">
      <w:ins w:id="1723" w:author="Raphael Malyankar" w:date="2025-08-14T02:02:00Z" w16du:dateUtc="2025-08-14T09:02:00Z">
        <w:r>
          <w:t>Two general-purpo</w:t>
        </w:r>
      </w:ins>
      <w:ins w:id="1724" w:author="Raphael Malyankar" w:date="2025-08-14T02:03:00Z" w16du:dateUtc="2025-08-14T09:03:00Z">
        <w:r>
          <w:t>se S-100 viewers can currently be obtained from the IHO GI registry (</w:t>
        </w:r>
      </w:ins>
      <w:ins w:id="1725" w:author="Raphael Malyankar" w:date="2025-08-14T02:04:00Z" w16du:dateUtc="2025-08-14T09:04:00Z">
        <w:r>
          <w:t>H</w:t>
        </w:r>
      </w:ins>
      <w:ins w:id="1726" w:author="Raphael Malyankar" w:date="2025-08-14T02:03:00Z" w16du:dateUtc="2025-08-14T09:03:00Z">
        <w:r>
          <w:t>elp &amp; Guidance / Repository /</w:t>
        </w:r>
      </w:ins>
      <w:ins w:id="1727" w:author="Raphael Malyankar" w:date="2025-08-14T02:04:00Z" w16du:dateUtc="2025-08-14T09:04:00Z">
        <w:r>
          <w:t xml:space="preserve"> KHOA S-100 Viewer and NIWC S-100 Viewer and Shore ECDIS).</w:t>
        </w:r>
      </w:ins>
    </w:p>
    <w:p w14:paraId="7BEFABA6" w14:textId="0634E10E" w:rsidR="00545129" w:rsidRPr="00616E11" w:rsidRDefault="00545129" w:rsidP="00CE2810">
      <w:pPr>
        <w:pStyle w:val="HeadingA2"/>
      </w:pPr>
      <w:bookmarkStart w:id="1728" w:name="_Toc206156490"/>
      <w:r w:rsidRPr="00616E11">
        <w:t>Digital signatures</w:t>
      </w:r>
      <w:bookmarkEnd w:id="1728"/>
    </w:p>
    <w:p w14:paraId="48D7541B" w14:textId="0073CBC7" w:rsidR="00545129" w:rsidRPr="00616E11" w:rsidRDefault="004F3F1C">
      <w:ins w:id="1729" w:author="Raphael Malyankar" w:date="2025-08-14T02:04:00Z" w16du:dateUtc="2025-08-14T09:04:00Z">
        <w:r>
          <w:t xml:space="preserve">The infrastructure </w:t>
        </w:r>
      </w:ins>
      <w:ins w:id="1730" w:author="Raphael Malyankar" w:date="2025-08-14T02:05:00Z" w16du:dateUtc="2025-08-14T09:05:00Z">
        <w:r>
          <w:t>relating to</w:t>
        </w:r>
      </w:ins>
      <w:ins w:id="1731" w:author="Raphael Malyankar" w:date="2025-08-14T02:04:00Z" w16du:dateUtc="2025-08-14T09:04:00Z">
        <w:r>
          <w:t xml:space="preserve"> digital signatures</w:t>
        </w:r>
      </w:ins>
      <w:ins w:id="1732" w:author="Raphael Malyankar" w:date="2025-08-14T02:05:00Z" w16du:dateUtc="2025-08-14T09:05:00Z">
        <w:r>
          <w:t xml:space="preserve"> will be documented in a separate publication by the IHO.</w:t>
        </w:r>
      </w:ins>
    </w:p>
    <w:p w14:paraId="73AFAAF7" w14:textId="00FF9BA9" w:rsidR="00545129" w:rsidRPr="00616E11" w:rsidRDefault="00545129">
      <w:pPr>
        <w:pStyle w:val="HeadingA2"/>
      </w:pPr>
      <w:bookmarkStart w:id="1733" w:name="_Toc206156491"/>
      <w:r w:rsidRPr="00616E11">
        <w:t>Basic Portrayal Catalogue</w:t>
      </w:r>
      <w:bookmarkEnd w:id="1733"/>
    </w:p>
    <w:p w14:paraId="5CA7B883" w14:textId="77777777" w:rsidR="00927780" w:rsidRDefault="00611801" w:rsidP="00616E11">
      <w:pPr>
        <w:rPr>
          <w:ins w:id="1734" w:author="Raphael Malyankar" w:date="2025-08-14T00:07:00Z" w16du:dateUtc="2025-08-14T07:07:00Z"/>
          <w:lang w:eastAsia="ja-JP"/>
        </w:rPr>
      </w:pPr>
      <w:ins w:id="1735" w:author="Raphael Malyankar" w:date="2025-08-14T00:00:00Z" w16du:dateUtc="2025-08-14T07:00:00Z">
        <w:r w:rsidRPr="00611801">
          <w:rPr>
            <w:lang w:eastAsia="ja-JP"/>
          </w:rPr>
          <w:t>The Basic Portrayal Catalogue (BPC) supports the visualization of data for S-100 product specifications. This is particularly intended to enable visual representation of S-1XX product datasets for which portrayal catalogues have not yet been developed. The BPC has been developed in Lua and XSLT versions, and recently, Lua rule files for gridded data and the ability to label user-desired attributes have been added. The development of this BPC facilitates the review and demonstration of test data, and allows for visual examination of data from S-100 product specifications.</w:t>
        </w:r>
      </w:ins>
    </w:p>
    <w:p w14:paraId="36FBAE55" w14:textId="05F370B5" w:rsidR="00927780" w:rsidRDefault="00927780" w:rsidP="00616E11">
      <w:pPr>
        <w:rPr>
          <w:ins w:id="1736" w:author="Raphael Malyankar" w:date="2025-08-14T00:07:00Z" w16du:dateUtc="2025-08-14T07:07:00Z"/>
          <w:lang w:eastAsia="ja-JP"/>
        </w:rPr>
      </w:pPr>
      <w:ins w:id="1737" w:author="Raphael Malyankar" w:date="2025-08-14T00:07:00Z" w16du:dateUtc="2025-08-14T07:07:00Z">
        <w:r>
          <w:rPr>
            <w:lang w:eastAsia="ja-JP"/>
          </w:rPr>
          <w:t>The BPC can also be used a template for developing a product-specific Portrayal Catalogue.</w:t>
        </w:r>
      </w:ins>
    </w:p>
    <w:p w14:paraId="0C4791D2" w14:textId="2F2FED1A" w:rsidR="00616E11" w:rsidRDefault="00611801" w:rsidP="00616E11">
      <w:pPr>
        <w:rPr>
          <w:ins w:id="1738" w:author="Raphael Malyankar" w:date="2025-08-14T02:10:00Z" w16du:dateUtc="2025-08-14T09:10:00Z"/>
          <w:lang w:eastAsia="ja-JP"/>
        </w:rPr>
      </w:pPr>
      <w:ins w:id="1739" w:author="Raphael Malyankar" w:date="2025-08-14T00:02:00Z" w16du:dateUtc="2025-08-14T07:02:00Z">
        <w:r>
          <w:rPr>
            <w:lang w:eastAsia="ja-JP"/>
          </w:rPr>
          <w:t xml:space="preserve">General availability of the BPC is undetermined as of August 2025 but </w:t>
        </w:r>
      </w:ins>
      <w:ins w:id="1740" w:author="Raphael Malyankar" w:date="2025-08-14T00:03:00Z" w16du:dateUtc="2025-08-14T07:03:00Z">
        <w:r>
          <w:rPr>
            <w:lang w:eastAsia="ja-JP"/>
          </w:rPr>
          <w:t xml:space="preserve">it is expected to be made available in the “Help &amp; Guidance / Repository” section of the IHO GI Registry or one of </w:t>
        </w:r>
      </w:ins>
      <w:ins w:id="1741" w:author="Raphael Malyankar" w:date="2025-08-14T00:04:00Z" w16du:dateUtc="2025-08-14T07:04:00Z">
        <w:r>
          <w:rPr>
            <w:lang w:eastAsia="ja-JP"/>
          </w:rPr>
          <w:t>the IHO repositories on GitHub.</w:t>
        </w:r>
      </w:ins>
    </w:p>
    <w:p w14:paraId="491985ED" w14:textId="25B1C656" w:rsidR="00AC0AD8" w:rsidRDefault="00AC0AD8" w:rsidP="00AC0AD8">
      <w:pPr>
        <w:pStyle w:val="HeadingA2"/>
        <w:rPr>
          <w:ins w:id="1742" w:author="Raphael Malyankar" w:date="2025-08-14T02:10:00Z" w16du:dateUtc="2025-08-14T09:10:00Z"/>
        </w:rPr>
      </w:pPr>
      <w:bookmarkStart w:id="1743" w:name="_Toc206156492"/>
      <w:ins w:id="1744" w:author="Raphael Malyankar" w:date="2025-08-14T02:10:00Z" w16du:dateUtc="2025-08-14T09:10:00Z">
        <w:r>
          <w:t>Schema servers</w:t>
        </w:r>
        <w:bookmarkEnd w:id="1743"/>
      </w:ins>
    </w:p>
    <w:p w14:paraId="4F15A671" w14:textId="1AE6F510" w:rsidR="00AC0AD8" w:rsidRDefault="00AC0AD8" w:rsidP="00AC0AD8">
      <w:pPr>
        <w:rPr>
          <w:ins w:id="1745" w:author="Raphael Malyankar" w:date="2025-08-14T02:11:00Z" w16du:dateUtc="2025-08-14T09:11:00Z"/>
          <w:lang w:eastAsia="ja-JP"/>
        </w:rPr>
      </w:pPr>
      <w:ins w:id="1746" w:author="Raphael Malyankar" w:date="2025-08-14T02:10:00Z" w16du:dateUtc="2025-08-14T09:10:00Z">
        <w:r>
          <w:rPr>
            <w:lang w:eastAsia="ja-JP"/>
          </w:rPr>
          <w:t xml:space="preserve">XML schemas </w:t>
        </w:r>
      </w:ins>
      <w:ins w:id="1747" w:author="Raphael Malyankar" w:date="2025-08-14T02:12:00Z" w16du:dateUtc="2025-08-14T09:12:00Z">
        <w:r>
          <w:rPr>
            <w:lang w:eastAsia="ja-JP"/>
          </w:rPr>
          <w:t xml:space="preserve">and associated documentation </w:t>
        </w:r>
      </w:ins>
      <w:ins w:id="1748" w:author="Raphael Malyankar" w:date="2025-08-14T02:10:00Z" w16du:dateUtc="2025-08-14T09:10:00Z">
        <w:r>
          <w:rPr>
            <w:lang w:eastAsia="ja-JP"/>
          </w:rPr>
          <w:t xml:space="preserve">for S-100 Edition 5.0.0 onwards and GML </w:t>
        </w:r>
      </w:ins>
      <w:ins w:id="1749" w:author="Raphael Malyankar" w:date="2025-08-14T02:11:00Z" w16du:dateUtc="2025-08-14T09:11:00Z">
        <w:r>
          <w:rPr>
            <w:lang w:eastAsia="ja-JP"/>
          </w:rPr>
          <w:t xml:space="preserve">data products </w:t>
        </w:r>
      </w:ins>
      <w:ins w:id="1750" w:author="Raphael Malyankar" w:date="2025-08-14T02:12:00Z" w16du:dateUtc="2025-08-14T09:12:00Z">
        <w:r>
          <w:rPr>
            <w:lang w:eastAsia="ja-JP"/>
          </w:rPr>
          <w:t>aligned with S-100 5.0.0 onwards have been</w:t>
        </w:r>
      </w:ins>
      <w:ins w:id="1751" w:author="Raphael Malyankar" w:date="2025-08-14T02:11:00Z" w16du:dateUtc="2025-08-14T09:11:00Z">
        <w:r>
          <w:rPr>
            <w:lang w:eastAsia="ja-JP"/>
          </w:rPr>
          <w:t xml:space="preserve"> made available on publicly accessible web servers:</w:t>
        </w:r>
      </w:ins>
    </w:p>
    <w:p w14:paraId="1FD21646" w14:textId="72FD5FC9" w:rsidR="00AC0AD8" w:rsidRDefault="00AC0AD8" w:rsidP="00930785">
      <w:pPr>
        <w:pStyle w:val="ListParagraph"/>
        <w:numPr>
          <w:ilvl w:val="0"/>
          <w:numId w:val="256"/>
        </w:numPr>
        <w:rPr>
          <w:ins w:id="1752" w:author="Raphael Malyankar" w:date="2025-08-14T02:12:00Z" w16du:dateUtc="2025-08-14T09:12:00Z"/>
        </w:rPr>
      </w:pPr>
      <w:ins w:id="1753" w:author="Raphael Malyankar" w:date="2025-08-14T02:11:00Z" w16du:dateUtc="2025-08-14T09:11:00Z">
        <w:r>
          <w:t>The server https://schemas.s100dev.net contains</w:t>
        </w:r>
      </w:ins>
      <w:ins w:id="1754" w:author="Raphael Malyankar" w:date="2025-08-14T02:12:00Z" w16du:dateUtc="2025-08-14T09:12:00Z">
        <w:r>
          <w:t xml:space="preserve"> schemas </w:t>
        </w:r>
      </w:ins>
      <w:ins w:id="1755" w:author="Raphael Malyankar" w:date="2025-08-14T02:13:00Z" w16du:dateUtc="2025-08-14T09:13:00Z">
        <w:r>
          <w:t>and associated documentation,</w:t>
        </w:r>
        <w:r w:rsidR="00930785">
          <w:t xml:space="preserve"> sample datasets, and Schematron files </w:t>
        </w:r>
      </w:ins>
      <w:ins w:id="1756" w:author="Raphael Malyankar" w:date="2025-08-14T02:12:00Z" w16du:dateUtc="2025-08-14T09:12:00Z">
        <w:r>
          <w:t>for Product Specifications</w:t>
        </w:r>
      </w:ins>
      <w:ins w:id="1757" w:author="Raphael Malyankar" w:date="2025-08-14T02:14:00Z" w16du:dateUtc="2025-08-14T09:14:00Z">
        <w:r w:rsidR="00930785">
          <w:t xml:space="preserve"> </w:t>
        </w:r>
      </w:ins>
      <w:ins w:id="1758" w:author="Raphael Malyankar" w:date="2025-08-14T02:16:00Z" w16du:dateUtc="2025-08-14T09:16:00Z">
        <w:r w:rsidR="00930785">
          <w:t xml:space="preserve">(and S-100 versions) </w:t>
        </w:r>
      </w:ins>
      <w:ins w:id="1759" w:author="Raphael Malyankar" w:date="2025-08-14T02:14:00Z" w16du:dateUtc="2025-08-14T09:14:00Z">
        <w:r w:rsidR="00930785">
          <w:t>which have passed through all approval processes and been published by the IHO</w:t>
        </w:r>
      </w:ins>
      <w:ins w:id="1760" w:author="Raphael Malyankar" w:date="2025-08-14T02:12:00Z" w16du:dateUtc="2025-08-14T09:12:00Z">
        <w:r>
          <w:t>.</w:t>
        </w:r>
      </w:ins>
      <w:ins w:id="1761" w:author="Raphael Malyankar" w:date="2025-08-14T02:14:00Z" w16du:dateUtc="2025-08-14T09:14:00Z">
        <w:r w:rsidR="00930785">
          <w:t xml:space="preserve"> </w:t>
        </w:r>
      </w:ins>
      <w:ins w:id="1762" w:author="Raphael Malyankar" w:date="2025-08-14T02:15:00Z" w16du:dateUtc="2025-08-14T09:15:00Z">
        <w:r w:rsidR="00930785">
          <w:t>The S-100 schemas are also available for download as a zip archive.</w:t>
        </w:r>
      </w:ins>
    </w:p>
    <w:p w14:paraId="4A91F751" w14:textId="46D6166E" w:rsidR="00AC0AD8" w:rsidRDefault="00AC0AD8" w:rsidP="00930785">
      <w:pPr>
        <w:pStyle w:val="ListParagraph"/>
        <w:numPr>
          <w:ilvl w:val="0"/>
          <w:numId w:val="256"/>
        </w:numPr>
        <w:rPr>
          <w:ins w:id="1763" w:author="Raphael Malyankar" w:date="2025-08-14T02:19:00Z" w16du:dateUtc="2025-08-14T09:19:00Z"/>
          <w:lang w:eastAsia="en-US"/>
        </w:rPr>
      </w:pPr>
      <w:ins w:id="1764" w:author="Raphael Malyankar" w:date="2025-08-14T02:12:00Z" w16du:dateUtc="2025-08-14T09:12:00Z">
        <w:r>
          <w:t>The server ht</w:t>
        </w:r>
      </w:ins>
      <w:ins w:id="1765" w:author="Raphael Malyankar" w:date="2025-08-14T02:13:00Z" w16du:dateUtc="2025-08-14T09:13:00Z">
        <w:r>
          <w:t xml:space="preserve">tps://staging.s100dev.net contains schemas </w:t>
        </w:r>
      </w:ins>
      <w:ins w:id="1766" w:author="Raphael Malyankar" w:date="2025-08-14T02:14:00Z" w16du:dateUtc="2025-08-14T09:14:00Z">
        <w:r w:rsidR="00930785">
          <w:t>and associated documentation, sample datasets, and Schematron files</w:t>
        </w:r>
      </w:ins>
      <w:ins w:id="1767" w:author="Raphael Malyankar" w:date="2025-08-14T02:15:00Z" w16du:dateUtc="2025-08-14T09:15:00Z">
        <w:r w:rsidR="00930785">
          <w:t xml:space="preserve">, and downloadable zip archives of the S-100 schemas for approved </w:t>
        </w:r>
      </w:ins>
      <w:ins w:id="1768" w:author="Raphael Malyankar" w:date="2025-08-14T02:16:00Z" w16du:dateUtc="2025-08-14T09:16:00Z">
        <w:r w:rsidR="00930785">
          <w:t xml:space="preserve">Product Specifications and S-100 versions which are relatively mature (that is, </w:t>
        </w:r>
      </w:ins>
      <w:ins w:id="1769" w:author="Raphael Malyankar" w:date="2025-08-14T02:17:00Z" w16du:dateUtc="2025-08-14T09:17:00Z">
        <w:r w:rsidR="00930785">
          <w:t>have been submitted by the responsible development group for HSSC approval) but are still in the approval process (and therefore still subject to repla</w:t>
        </w:r>
      </w:ins>
      <w:ins w:id="1770" w:author="Raphael Malyankar" w:date="2025-08-14T02:18:00Z" w16du:dateUtc="2025-08-14T09:18:00Z">
        <w:r w:rsidR="00930785">
          <w:t>cement by updated versions).</w:t>
        </w:r>
      </w:ins>
    </w:p>
    <w:p w14:paraId="7969B308" w14:textId="39191560" w:rsidR="00930785" w:rsidRDefault="00930785" w:rsidP="00930785">
      <w:pPr>
        <w:rPr>
          <w:ins w:id="1771" w:author="Raphael Malyankar" w:date="2025-08-14T02:21:00Z" w16du:dateUtc="2025-08-14T09:21:00Z"/>
        </w:rPr>
      </w:pPr>
      <w:ins w:id="1772" w:author="Raphael Malyankar" w:date="2025-08-14T02:19:00Z" w16du:dateUtc="2025-08-14T09:19:00Z">
        <w:r>
          <w:t>XML schemas located on th</w:t>
        </w:r>
      </w:ins>
      <w:ins w:id="1773" w:author="Raphael Malyankar" w:date="2025-08-14T02:20:00Z" w16du:dateUtc="2025-08-14T09:20:00Z">
        <w:r>
          <w:t>e</w:t>
        </w:r>
      </w:ins>
      <w:ins w:id="1774" w:author="Raphael Malyankar" w:date="2025-08-14T02:19:00Z" w16du:dateUtc="2025-08-14T09:19:00Z">
        <w:r>
          <w:t xml:space="preserve"> schema servers</w:t>
        </w:r>
      </w:ins>
      <w:ins w:id="1775" w:author="Raphael Malyankar" w:date="2025-08-14T02:20:00Z" w16du:dateUtc="2025-08-14T09:20:00Z">
        <w:r>
          <w:t xml:space="preserve"> may be referenced </w:t>
        </w:r>
      </w:ins>
      <w:ins w:id="1776" w:author="Raphael Malyankar" w:date="2025-08-14T02:21:00Z" w16du:dateUtc="2025-08-14T09:21:00Z">
        <w:r w:rsidR="00944FF4">
          <w:t>in</w:t>
        </w:r>
      </w:ins>
      <w:ins w:id="1777" w:author="Raphael Malyankar" w:date="2025-08-14T02:20:00Z" w16du:dateUtc="2025-08-14T09:20:00Z">
        <w:r>
          <w:t xml:space="preserve"> XML files at</w:t>
        </w:r>
      </w:ins>
      <w:ins w:id="1778" w:author="Raphael Malyankar" w:date="2025-08-14T02:21:00Z" w16du:dateUtc="2025-08-14T09:21:00Z">
        <w:r w:rsidR="00944FF4">
          <w:t xml:space="preserve"> the URLs at which they are located. Such URLs are generally of the form</w:t>
        </w:r>
      </w:ins>
    </w:p>
    <w:p w14:paraId="74887ED9" w14:textId="243B0B74" w:rsidR="00944FF4" w:rsidRDefault="00944FF4" w:rsidP="00930785">
      <w:pPr>
        <w:rPr>
          <w:ins w:id="1779" w:author="Raphael Malyankar" w:date="2025-08-14T02:23:00Z" w16du:dateUtc="2025-08-14T09:23:00Z"/>
        </w:rPr>
      </w:pPr>
      <w:ins w:id="1780" w:author="Raphael Malyankar" w:date="2025-08-14T02:21:00Z" w16du:dateUtc="2025-08-14T09:21:00Z">
        <w:r w:rsidRPr="00944FF4">
          <w:t>https://</w:t>
        </w:r>
        <w:r>
          <w:t>&lt;S</w:t>
        </w:r>
      </w:ins>
      <w:ins w:id="1781" w:author="Raphael Malyankar" w:date="2025-08-14T02:22:00Z" w16du:dateUtc="2025-08-14T09:22:00Z">
        <w:r>
          <w:t>ERVER&gt;</w:t>
        </w:r>
      </w:ins>
      <w:ins w:id="1782" w:author="Raphael Malyankar" w:date="2025-08-14T02:21:00Z" w16du:dateUtc="2025-08-14T09:21:00Z">
        <w:r w:rsidRPr="00944FF4">
          <w:t>/schemas/S100/</w:t>
        </w:r>
      </w:ins>
      <w:ins w:id="1783" w:author="Raphael Malyankar" w:date="2025-08-14T02:22:00Z" w16du:dateUtc="2025-08-14T09:22:00Z">
        <w:r>
          <w:t>&lt;N.N.N&gt;</w:t>
        </w:r>
      </w:ins>
      <w:ins w:id="1784" w:author="Raphael Malyankar" w:date="2025-08-14T02:21:00Z" w16du:dateUtc="2025-08-14T09:21:00Z">
        <w:r w:rsidRPr="00944FF4">
          <w:t>/</w:t>
        </w:r>
      </w:ins>
      <w:ins w:id="1785" w:author="Raphael Malyankar" w:date="2025-08-14T02:22:00Z" w16du:dateUtc="2025-08-14T09:22:00Z">
        <w:r>
          <w:t>&lt;component&gt;</w:t>
        </w:r>
      </w:ins>
      <w:ins w:id="1786" w:author="Raphael Malyankar" w:date="2025-08-14T02:21:00Z" w16du:dateUtc="2025-08-14T09:21:00Z">
        <w:r w:rsidRPr="00944FF4">
          <w:t>/</w:t>
        </w:r>
      </w:ins>
      <w:ins w:id="1787" w:author="Raphael Malyankar" w:date="2025-08-14T02:22:00Z" w16du:dateUtc="2025-08-14T09:22:00Z">
        <w:r>
          <w:t>&lt;YYYYMMDD&gt;</w:t>
        </w:r>
      </w:ins>
      <w:ins w:id="1788" w:author="Raphael Malyankar" w:date="2025-08-14T02:21:00Z" w16du:dateUtc="2025-08-14T09:21:00Z">
        <w:r w:rsidRPr="00944FF4">
          <w:t>/</w:t>
        </w:r>
      </w:ins>
      <w:ins w:id="1789" w:author="Raphael Malyankar" w:date="2025-08-14T02:22:00Z" w16du:dateUtc="2025-08-14T09:22:00Z">
        <w:r>
          <w:t>&lt;FILE</w:t>
        </w:r>
      </w:ins>
      <w:ins w:id="1790" w:author="Raphael Malyankar" w:date="2025-08-14T02:24:00Z" w16du:dateUtc="2025-08-14T09:24:00Z">
        <w:r>
          <w:t>N</w:t>
        </w:r>
      </w:ins>
      <w:ins w:id="1791" w:author="Raphael Malyankar" w:date="2025-08-14T02:25:00Z" w16du:dateUtc="2025-08-14T09:25:00Z">
        <w:r>
          <w:t>AME</w:t>
        </w:r>
      </w:ins>
      <w:ins w:id="1792" w:author="Raphael Malyankar" w:date="2025-08-14T02:22:00Z" w16du:dateUtc="2025-08-14T09:22:00Z">
        <w:r>
          <w:t>&gt;</w:t>
        </w:r>
      </w:ins>
      <w:ins w:id="1793" w:author="Raphael Malyankar" w:date="2025-08-14T02:24:00Z" w16du:dateUtc="2025-08-14T09:24:00Z">
        <w:r>
          <w:t>.xsd</w:t>
        </w:r>
      </w:ins>
    </w:p>
    <w:p w14:paraId="7CD404FC" w14:textId="2D54BD24" w:rsidR="00944FF4" w:rsidRDefault="00944FF4" w:rsidP="00930785">
      <w:pPr>
        <w:rPr>
          <w:ins w:id="1794" w:author="Raphael Malyankar" w:date="2025-08-14T02:23:00Z" w16du:dateUtc="2025-08-14T09:23:00Z"/>
        </w:rPr>
      </w:pPr>
      <w:ins w:id="1795" w:author="Raphael Malyankar" w:date="2025-08-14T02:23:00Z" w16du:dateUtc="2025-08-14T09:23:00Z">
        <w:r>
          <w:t>for the S-100 schemas and</w:t>
        </w:r>
      </w:ins>
    </w:p>
    <w:p w14:paraId="0EA4F82D" w14:textId="77E17472" w:rsidR="00944FF4" w:rsidRDefault="00944FF4" w:rsidP="00930785">
      <w:pPr>
        <w:rPr>
          <w:ins w:id="1796" w:author="Raphael Malyankar" w:date="2025-08-14T02:25:00Z" w16du:dateUtc="2025-08-14T09:25:00Z"/>
        </w:rPr>
      </w:pPr>
      <w:ins w:id="1797" w:author="Raphael Malyankar" w:date="2025-08-14T02:23:00Z" w16du:dateUtc="2025-08-14T09:23:00Z">
        <w:r w:rsidRPr="00944FF4">
          <w:t>https://</w:t>
        </w:r>
      </w:ins>
      <w:ins w:id="1798" w:author="Raphael Malyankar" w:date="2025-08-14T02:24:00Z" w16du:dateUtc="2025-08-14T09:24:00Z">
        <w:r>
          <w:t>&lt;SERVER&gt;</w:t>
        </w:r>
      </w:ins>
      <w:ins w:id="1799" w:author="Raphael Malyankar" w:date="2025-08-14T02:23:00Z" w16du:dateUtc="2025-08-14T09:23:00Z">
        <w:r w:rsidRPr="00944FF4">
          <w:t>/schemas/S</w:t>
        </w:r>
      </w:ins>
      <w:ins w:id="1800" w:author="Raphael Malyankar" w:date="2025-08-14T02:24:00Z" w16du:dateUtc="2025-08-14T09:24:00Z">
        <w:r>
          <w:t>XXX</w:t>
        </w:r>
      </w:ins>
      <w:ins w:id="1801" w:author="Raphael Malyankar" w:date="2025-08-14T02:23:00Z" w16du:dateUtc="2025-08-14T09:23:00Z">
        <w:r w:rsidRPr="00944FF4">
          <w:t>/</w:t>
        </w:r>
      </w:ins>
      <w:ins w:id="1802" w:author="Raphael Malyankar" w:date="2025-08-14T02:24:00Z" w16du:dateUtc="2025-08-14T09:24:00Z">
        <w:r>
          <w:t>&lt;N.N.N&gt;</w:t>
        </w:r>
      </w:ins>
      <w:ins w:id="1803" w:author="Raphael Malyankar" w:date="2025-08-14T02:23:00Z" w16du:dateUtc="2025-08-14T09:23:00Z">
        <w:r w:rsidRPr="00944FF4">
          <w:t>/</w:t>
        </w:r>
      </w:ins>
      <w:ins w:id="1804" w:author="Raphael Malyankar" w:date="2025-08-14T02:24:00Z" w16du:dateUtc="2025-08-14T09:24:00Z">
        <w:r>
          <w:t>&lt;YYYYMMDD&gt;</w:t>
        </w:r>
      </w:ins>
      <w:ins w:id="1805" w:author="Raphael Malyankar" w:date="2025-08-14T02:23:00Z" w16du:dateUtc="2025-08-14T09:23:00Z">
        <w:r w:rsidRPr="00944FF4">
          <w:t>/</w:t>
        </w:r>
      </w:ins>
      <w:ins w:id="1806" w:author="Raphael Malyankar" w:date="2025-08-14T02:25:00Z" w16du:dateUtc="2025-08-14T09:25:00Z">
        <w:r>
          <w:t>&lt;FILNAME&gt;</w:t>
        </w:r>
      </w:ins>
      <w:ins w:id="1807" w:author="Raphael Malyankar" w:date="2025-08-14T02:23:00Z" w16du:dateUtc="2025-08-14T09:23:00Z">
        <w:r w:rsidRPr="00944FF4">
          <w:t>.xsd</w:t>
        </w:r>
      </w:ins>
    </w:p>
    <w:p w14:paraId="49FBF800" w14:textId="4C5A4C85" w:rsidR="00944FF4" w:rsidRDefault="00944FF4" w:rsidP="00930785">
      <w:pPr>
        <w:rPr>
          <w:ins w:id="1808" w:author="Raphael Malyankar" w:date="2025-08-14T02:25:00Z" w16du:dateUtc="2025-08-14T09:25:00Z"/>
        </w:rPr>
      </w:pPr>
      <w:ins w:id="1809" w:author="Raphael Malyankar" w:date="2025-08-14T02:25:00Z" w16du:dateUtc="2025-08-14T09:25:00Z">
        <w:r>
          <w:t>for product schemas.</w:t>
        </w:r>
      </w:ins>
    </w:p>
    <w:p w14:paraId="70DD07F0" w14:textId="21168551" w:rsidR="00944FF4" w:rsidRDefault="00944FF4" w:rsidP="00930785">
      <w:pPr>
        <w:rPr>
          <w:ins w:id="1810" w:author="Raphael Malyankar" w:date="2025-08-14T02:21:00Z" w16du:dateUtc="2025-08-14T09:21:00Z"/>
        </w:rPr>
      </w:pPr>
      <w:ins w:id="1811" w:author="Raphael Malyankar" w:date="2025-08-14T02:25:00Z" w16du:dateUtc="2025-08-14T09:25:00Z">
        <w:r>
          <w:t>EXAMPLE:</w:t>
        </w:r>
      </w:ins>
    </w:p>
    <w:p w14:paraId="47FD5EFA" w14:textId="446AA3F9" w:rsidR="00944FF4" w:rsidRDefault="00944FF4" w:rsidP="00930785">
      <w:pPr>
        <w:rPr>
          <w:ins w:id="1812" w:author="Raphael Malyankar" w:date="2025-08-14T02:25:00Z" w16du:dateUtc="2025-08-14T09:25:00Z"/>
        </w:rPr>
      </w:pPr>
      <w:ins w:id="1813" w:author="Raphael Malyankar" w:date="2025-08-14T02:21:00Z" w16du:dateUtc="2025-08-14T09:21:00Z">
        <w:r w:rsidRPr="00944FF4">
          <w:t>https://schemas.s100dev.net/schemas/S100/5.2.0/S100Catalog/20240415/S100_ExchangeCatalogue.xsd</w:t>
        </w:r>
      </w:ins>
    </w:p>
    <w:p w14:paraId="06D293EC" w14:textId="5FAF8081" w:rsidR="00944FF4" w:rsidRDefault="00944FF4" w:rsidP="00930785">
      <w:pPr>
        <w:rPr>
          <w:ins w:id="1814" w:author="Raphael Malyankar" w:date="2025-08-14T02:23:00Z" w16du:dateUtc="2025-08-14T09:23:00Z"/>
        </w:rPr>
      </w:pPr>
      <w:ins w:id="1815" w:author="Raphael Malyankar" w:date="2025-08-14T02:25:00Z" w16du:dateUtc="2025-08-14T09:25:00Z">
        <w:r>
          <w:t>is the location of the S-100 5.2.0 exch</w:t>
        </w:r>
      </w:ins>
      <w:ins w:id="1816" w:author="Raphael Malyankar" w:date="2025-08-14T02:26:00Z" w16du:dateUtc="2025-08-14T09:26:00Z">
        <w:r>
          <w:t>ange catalogue schema and</w:t>
        </w:r>
      </w:ins>
    </w:p>
    <w:p w14:paraId="1F8EFFE8" w14:textId="7BC7C9D8" w:rsidR="00944FF4" w:rsidRDefault="00944FF4" w:rsidP="00930785">
      <w:pPr>
        <w:rPr>
          <w:ins w:id="1817" w:author="Raphael Malyankar" w:date="2025-08-14T02:26:00Z" w16du:dateUtc="2025-08-14T09:26:00Z"/>
        </w:rPr>
      </w:pPr>
      <w:ins w:id="1818" w:author="Raphael Malyankar" w:date="2025-08-14T02:23:00Z" w16du:dateUtc="2025-08-14T09:23:00Z">
        <w:r w:rsidRPr="00944FF4">
          <w:t>https://schemas.s100dev.net/schemas/S128/2.0.0/20250512/128_2.0.0.xsd</w:t>
        </w:r>
      </w:ins>
    </w:p>
    <w:p w14:paraId="2B84AD72" w14:textId="587BEFCD" w:rsidR="00944FF4" w:rsidRDefault="00944FF4" w:rsidP="00930785">
      <w:pPr>
        <w:rPr>
          <w:ins w:id="1819" w:author="Raphael Malyankar" w:date="2025-08-14T02:26:00Z" w16du:dateUtc="2025-08-14T09:26:00Z"/>
        </w:rPr>
      </w:pPr>
      <w:ins w:id="1820" w:author="Raphael Malyankar" w:date="2025-08-14T02:26:00Z" w16du:dateUtc="2025-08-14T09:26:00Z">
        <w:r>
          <w:t>is the location of the S-128 Edition 2.0.0 GML schema.</w:t>
        </w:r>
      </w:ins>
    </w:p>
    <w:p w14:paraId="22B8CD12" w14:textId="377BA14C" w:rsidR="00944FF4" w:rsidRDefault="00944FF4" w:rsidP="00930785">
      <w:pPr>
        <w:rPr>
          <w:ins w:id="1821" w:author="Raphael Malyankar" w:date="2025-08-14T02:31:00Z" w16du:dateUtc="2025-08-14T09:31:00Z"/>
        </w:rPr>
      </w:pPr>
      <w:ins w:id="1822" w:author="Raphael Malyankar" w:date="2025-08-14T02:26:00Z" w16du:dateUtc="2025-08-14T09:26:00Z">
        <w:r>
          <w:t xml:space="preserve">Product Specification developers and implementers </w:t>
        </w:r>
      </w:ins>
      <w:ins w:id="1823" w:author="Raphael Malyankar" w:date="2025-08-14T02:28:00Z" w16du:dateUtc="2025-08-14T09:28:00Z">
        <w:r w:rsidR="008E52B4">
          <w:t>should</w:t>
        </w:r>
      </w:ins>
      <w:ins w:id="1824" w:author="Raphael Malyankar" w:date="2025-08-14T02:27:00Z" w16du:dateUtc="2025-08-14T09:27:00Z">
        <w:r>
          <w:t xml:space="preserve"> verify </w:t>
        </w:r>
        <w:r w:rsidR="008E52B4">
          <w:t>URL</w:t>
        </w:r>
      </w:ins>
      <w:ins w:id="1825" w:author="Raphael Malyankar" w:date="2025-08-14T02:28:00Z" w16du:dateUtc="2025-08-14T09:28:00Z">
        <w:r w:rsidR="008E52B4">
          <w:t>s</w:t>
        </w:r>
      </w:ins>
      <w:ins w:id="1826" w:author="Raphael Malyankar" w:date="2025-08-14T02:27:00Z" w16du:dateUtc="2025-08-14T09:27:00Z">
        <w:r w:rsidR="008E52B4">
          <w:t xml:space="preserve"> before distributing </w:t>
        </w:r>
      </w:ins>
      <w:ins w:id="1827" w:author="Raphael Malyankar" w:date="2025-08-14T02:29:00Z" w16du:dateUtc="2025-08-14T09:29:00Z">
        <w:r w:rsidR="008E52B4">
          <w:t>them further, for example by usage in sample datasets or in Product Specifcations.</w:t>
        </w:r>
      </w:ins>
      <w:ins w:id="1828" w:author="Raphael Malyankar" w:date="2025-08-14T02:27:00Z" w16du:dateUtc="2025-08-14T09:27:00Z">
        <w:r w:rsidR="008E52B4">
          <w:t xml:space="preserve"> </w:t>
        </w:r>
      </w:ins>
      <w:ins w:id="1829" w:author="Raphael Malyankar" w:date="2025-08-14T02:28:00Z" w16du:dateUtc="2025-08-14T09:28:00Z">
        <w:r w:rsidR="008E52B4">
          <w:t xml:space="preserve"> Locations are </w:t>
        </w:r>
      </w:ins>
      <w:ins w:id="1830" w:author="Raphael Malyankar" w:date="2025-08-14T02:29:00Z" w16du:dateUtc="2025-08-14T09:29:00Z">
        <w:r w:rsidR="008E52B4">
          <w:t>listed on</w:t>
        </w:r>
      </w:ins>
      <w:ins w:id="1831" w:author="Raphael Malyankar" w:date="2025-08-14T02:30:00Z" w16du:dateUtc="2025-08-14T09:30:00Z">
        <w:r w:rsidR="008E52B4">
          <w:t xml:space="preserve"> “landing pages” </w:t>
        </w:r>
        <w:r w:rsidR="008E52B4">
          <w:lastRenderedPageBreak/>
          <w:t xml:space="preserve">for each data product and each version of S-100, which can be viewed </w:t>
        </w:r>
      </w:ins>
      <w:ins w:id="1832" w:author="Raphael Malyankar" w:date="2025-08-14T02:31:00Z" w16du:dateUtc="2025-08-14T09:31:00Z">
        <w:r w:rsidR="008E52B4">
          <w:t>using a web browser.</w:t>
        </w:r>
      </w:ins>
      <w:ins w:id="1833" w:author="Raphael Malyankar" w:date="2025-08-14T02:32:00Z" w16du:dateUtc="2025-08-14T09:32:00Z">
        <w:r w:rsidR="008E52B4">
          <w:t xml:space="preserve"> The pages c</w:t>
        </w:r>
      </w:ins>
      <w:ins w:id="1834" w:author="Raphael Malyankar" w:date="2025-08-14T02:33:00Z" w16du:dateUtc="2025-08-14T09:33:00Z">
        <w:r w:rsidR="008E52B4">
          <w:t>a</w:t>
        </w:r>
      </w:ins>
      <w:ins w:id="1835" w:author="Raphael Malyankar" w:date="2025-08-14T02:32:00Z" w16du:dateUtc="2025-08-14T09:32:00Z">
        <w:r w:rsidR="008E52B4">
          <w:t xml:space="preserve">n be reached </w:t>
        </w:r>
      </w:ins>
      <w:ins w:id="1836" w:author="Raphael Malyankar" w:date="2025-08-14T02:33:00Z" w16du:dateUtc="2025-08-14T09:33:00Z">
        <w:r w:rsidR="008E52B4">
          <w:t xml:space="preserve">by </w:t>
        </w:r>
      </w:ins>
      <w:ins w:id="1837" w:author="Raphael Malyankar" w:date="2025-08-14T02:34:00Z" w16du:dateUtc="2025-08-14T09:34:00Z">
        <w:r w:rsidR="008E52B4">
          <w:t xml:space="preserve">normal </w:t>
        </w:r>
      </w:ins>
      <w:ins w:id="1838" w:author="Raphael Malyankar" w:date="2025-08-14T02:33:00Z" w16du:dateUtc="2025-08-14T09:33:00Z">
        <w:r w:rsidR="008E52B4">
          <w:t>web browser navigation starting from</w:t>
        </w:r>
      </w:ins>
      <w:ins w:id="1839" w:author="Raphael Malyankar" w:date="2025-08-14T02:32:00Z" w16du:dateUtc="2025-08-14T09:32:00Z">
        <w:r w:rsidR="008E52B4">
          <w:t xml:space="preserve"> the main</w:t>
        </w:r>
      </w:ins>
      <w:ins w:id="1840" w:author="Raphael Malyankar" w:date="2025-08-14T02:33:00Z" w16du:dateUtc="2025-08-14T09:33:00Z">
        <w:r w:rsidR="008E52B4">
          <w:t xml:space="preserve"> </w:t>
        </w:r>
      </w:ins>
      <w:ins w:id="1841" w:author="Raphael Malyankar" w:date="2025-08-14T02:32:00Z" w16du:dateUtc="2025-08-14T09:32:00Z">
        <w:r w:rsidR="008E52B4">
          <w:t>page</w:t>
        </w:r>
      </w:ins>
      <w:ins w:id="1842" w:author="Raphael Malyankar" w:date="2025-08-14T02:34:00Z" w16du:dateUtc="2025-08-14T09:34:00Z">
        <w:r w:rsidR="008E52B4">
          <w:t>s</w:t>
        </w:r>
      </w:ins>
      <w:ins w:id="1843" w:author="Raphael Malyankar" w:date="2025-08-14T02:32:00Z" w16du:dateUtc="2025-08-14T09:32:00Z">
        <w:r w:rsidR="008E52B4">
          <w:t xml:space="preserve"> at https://schemas.s100dev.net/index.html o</w:t>
        </w:r>
      </w:ins>
      <w:ins w:id="1844" w:author="Raphael Malyankar" w:date="2025-08-14T02:33:00Z" w16du:dateUtc="2025-08-14T09:33:00Z">
        <w:r w:rsidR="008E52B4">
          <w:t xml:space="preserve">r </w:t>
        </w:r>
        <w:r w:rsidR="008E52B4" w:rsidRPr="008E52B4">
          <w:t>https://s</w:t>
        </w:r>
        <w:r w:rsidR="008E52B4">
          <w:t>taging</w:t>
        </w:r>
        <w:r w:rsidR="008E52B4" w:rsidRPr="008E52B4">
          <w:t>.s100dev.net/index.html</w:t>
        </w:r>
      </w:ins>
      <w:ins w:id="1845" w:author="Raphael Malyankar" w:date="2025-08-14T02:34:00Z" w16du:dateUtc="2025-08-14T09:34:00Z">
        <w:r w:rsidR="008E52B4">
          <w:t>.</w:t>
        </w:r>
      </w:ins>
    </w:p>
    <w:p w14:paraId="6A71D9B4" w14:textId="39477C0D" w:rsidR="00BD26FE" w:rsidRDefault="008E52B4" w:rsidP="00930785">
      <w:pPr>
        <w:rPr>
          <w:ins w:id="1846" w:author="Raphael Malyankar" w:date="2025-08-14T02:35:00Z" w16du:dateUtc="2025-08-14T09:35:00Z"/>
        </w:rPr>
      </w:pPr>
      <w:ins w:id="1847" w:author="Raphael Malyankar" w:date="2025-08-14T02:31:00Z" w16du:dateUtc="2025-08-14T09:31:00Z">
        <w:r>
          <w:t xml:space="preserve">Downloadable </w:t>
        </w:r>
      </w:ins>
      <w:ins w:id="1848" w:author="Raphael Malyankar" w:date="2025-08-14T02:34:00Z" w16du:dateUtc="2025-08-14T09:34:00Z">
        <w:r w:rsidR="00BD26FE">
          <w:t xml:space="preserve">zip </w:t>
        </w:r>
      </w:ins>
      <w:ins w:id="1849" w:author="Raphael Malyankar" w:date="2025-08-14T02:31:00Z" w16du:dateUtc="2025-08-14T09:31:00Z">
        <w:r>
          <w:t>archives containing all the XML schemas for successive S-100 versions are ava</w:t>
        </w:r>
      </w:ins>
      <w:ins w:id="1850" w:author="Raphael Malyankar" w:date="2025-08-14T02:32:00Z" w16du:dateUtc="2025-08-14T09:32:00Z">
        <w:r>
          <w:t xml:space="preserve">ilable through links on the “landing pages” for </w:t>
        </w:r>
      </w:ins>
      <w:ins w:id="1851" w:author="Raphael Malyankar" w:date="2025-08-14T02:34:00Z" w16du:dateUtc="2025-08-14T09:34:00Z">
        <w:r w:rsidR="00BD26FE">
          <w:t>each S-100 version. Zip archives for Product S</w:t>
        </w:r>
      </w:ins>
      <w:ins w:id="1852" w:author="Raphael Malyankar" w:date="2025-08-14T02:35:00Z" w16du:dateUtc="2025-08-14T09:35:00Z">
        <w:r w:rsidR="00BD26FE">
          <w:t>pecification schemas have not been provided since those schemas are single XSD files.</w:t>
        </w:r>
      </w:ins>
    </w:p>
    <w:p w14:paraId="39B61B66" w14:textId="4125688D" w:rsidR="00944FF4" w:rsidRPr="00930785" w:rsidRDefault="00BD26FE" w:rsidP="00BD26FE">
      <w:ins w:id="1853" w:author="Raphael Malyankar" w:date="2025-08-14T02:35:00Z" w16du:dateUtc="2025-08-14T09:35:00Z">
        <w:r>
          <w:t xml:space="preserve">The README file on the main landing page describes the </w:t>
        </w:r>
      </w:ins>
      <w:ins w:id="1854" w:author="Raphael Malyankar" w:date="2025-08-14T02:36:00Z" w16du:dateUtc="2025-08-14T09:36:00Z">
        <w:r>
          <w:t xml:space="preserve">folder/file </w:t>
        </w:r>
      </w:ins>
      <w:ins w:id="1855" w:author="Raphael Malyankar" w:date="2025-08-14T02:35:00Z" w16du:dateUtc="2025-08-14T09:35:00Z">
        <w:r>
          <w:t>layout and update policy</w:t>
        </w:r>
      </w:ins>
      <w:ins w:id="1856" w:author="Raphael Malyankar" w:date="2025-08-14T02:36:00Z" w16du:dateUtc="2025-08-14T09:36:00Z">
        <w:r>
          <w:t xml:space="preserve"> for schemas.</w:t>
        </w:r>
      </w:ins>
    </w:p>
    <w:p w14:paraId="2E4DC02A" w14:textId="3161F4E6" w:rsidR="00616E11" w:rsidRPr="00616E11" w:rsidRDefault="00616E11" w:rsidP="00930785">
      <w:pPr>
        <w:pStyle w:val="HeadingA2"/>
      </w:pPr>
      <w:bookmarkStart w:id="1857" w:name="_Toc206156493"/>
      <w:r w:rsidRPr="00616E11">
        <w:t>Other resources</w:t>
      </w:r>
      <w:bookmarkEnd w:id="1857"/>
    </w:p>
    <w:p w14:paraId="177BD5E1" w14:textId="431488DF" w:rsidR="00616E11" w:rsidRDefault="004F3F1C" w:rsidP="00616E11">
      <w:pPr>
        <w:rPr>
          <w:ins w:id="1858" w:author="Raphael Malyankar" w:date="2025-08-15T05:04:00Z" w16du:dateUtc="2025-08-15T12:04:00Z"/>
          <w:lang w:eastAsia="ja-JP"/>
        </w:rPr>
      </w:pPr>
      <w:ins w:id="1859" w:author="Raphael Malyankar" w:date="2025-08-14T02:05:00Z" w16du:dateUtc="2025-08-14T09:05:00Z">
        <w:r>
          <w:rPr>
            <w:lang w:eastAsia="ja-JP"/>
          </w:rPr>
          <w:t>Miscellaneous resource</w:t>
        </w:r>
      </w:ins>
      <w:ins w:id="1860" w:author="Raphael Malyankar" w:date="2025-08-14T02:06:00Z" w16du:dateUtc="2025-08-14T09:06:00Z">
        <w:r>
          <w:rPr>
            <w:lang w:eastAsia="ja-JP"/>
          </w:rPr>
          <w:t xml:space="preserve">s </w:t>
        </w:r>
        <w:r w:rsidR="00752307">
          <w:rPr>
            <w:lang w:eastAsia="ja-JP"/>
          </w:rPr>
          <w:t xml:space="preserve">including </w:t>
        </w:r>
      </w:ins>
      <w:ins w:id="1861" w:author="Raphael Malyankar" w:date="2025-08-14T02:07:00Z" w16du:dateUtc="2025-08-14T09:07:00Z">
        <w:r w:rsidR="00752307">
          <w:rPr>
            <w:lang w:eastAsia="ja-JP"/>
          </w:rPr>
          <w:t>forms</w:t>
        </w:r>
      </w:ins>
      <w:ins w:id="1862" w:author="Raphael Malyankar" w:date="2025-08-14T02:06:00Z" w16du:dateUtc="2025-08-14T09:06:00Z">
        <w:r w:rsidR="00752307">
          <w:rPr>
            <w:lang w:eastAsia="ja-JP"/>
          </w:rPr>
          <w:t xml:space="preserve"> related to the GI registry, S-101 converter, </w:t>
        </w:r>
      </w:ins>
      <w:ins w:id="1863" w:author="Raphael Malyankar" w:date="2025-08-14T02:07:00Z" w16du:dateUtc="2025-08-14T09:07:00Z">
        <w:r w:rsidR="00752307">
          <w:rPr>
            <w:lang w:eastAsia="ja-JP"/>
          </w:rPr>
          <w:t>form for participating in current (2025) sea trials, are available from the IHO GI Registry</w:t>
        </w:r>
      </w:ins>
      <w:ins w:id="1864" w:author="Raphael Malyankar" w:date="2025-08-14T02:08:00Z" w16du:dateUtc="2025-08-14T09:08:00Z">
        <w:r w:rsidR="00752307">
          <w:rPr>
            <w:lang w:eastAsia="ja-JP"/>
          </w:rPr>
          <w:t xml:space="preserve"> (Help &amp; Guidance / Repository) or IHO GitHub repositories under the IHO GitHub account (see A-</w:t>
        </w:r>
      </w:ins>
      <w:ins w:id="1865" w:author="Raphael Malyankar" w:date="2025-08-14T02:09:00Z" w16du:dateUtc="2025-08-14T09:09:00Z">
        <w:r w:rsidR="00752307">
          <w:rPr>
            <w:lang w:eastAsia="ja-JP"/>
          </w:rPr>
          <w:t>7-8 above). New resources may be added and obsolete resources removed from time to time.</w:t>
        </w:r>
      </w:ins>
    </w:p>
    <w:p w14:paraId="18F8C593" w14:textId="567E0365" w:rsidR="004D11CC" w:rsidRDefault="00591FD3" w:rsidP="004D11CC">
      <w:pPr>
        <w:pStyle w:val="HeadingA2"/>
        <w:rPr>
          <w:ins w:id="1866" w:author="Raphael Malyankar" w:date="2025-08-15T05:04:00Z" w16du:dateUtc="2025-08-15T12:04:00Z"/>
        </w:rPr>
      </w:pPr>
      <w:bookmarkStart w:id="1867" w:name="_Toc206156494"/>
      <w:ins w:id="1868" w:author="Raphael Malyankar" w:date="2025-08-15T06:51:00Z" w16du:dateUtc="2025-08-15T13:51:00Z">
        <w:r>
          <w:t>Product specification</w:t>
        </w:r>
      </w:ins>
      <w:ins w:id="1869" w:author="Raphael Malyankar" w:date="2025-08-15T05:04:00Z" w16du:dateUtc="2025-08-15T12:04:00Z">
        <w:r w:rsidR="004D11CC">
          <w:t xml:space="preserve"> development with Metanorma</w:t>
        </w:r>
        <w:bookmarkEnd w:id="1867"/>
      </w:ins>
    </w:p>
    <w:p w14:paraId="1FD49515" w14:textId="357877A8" w:rsidR="004D11CC" w:rsidRDefault="004D11CC" w:rsidP="004D11CC">
      <w:pPr>
        <w:rPr>
          <w:ins w:id="1870" w:author="Raphael Malyankar" w:date="2025-08-15T06:48:00Z" w16du:dateUtc="2025-08-15T13:48:00Z"/>
          <w:lang w:eastAsia="ja-JP"/>
        </w:rPr>
      </w:pPr>
      <w:ins w:id="1871" w:author="Raphael Malyankar" w:date="2025-08-15T05:04:00Z" w16du:dateUtc="2025-08-15T12:04:00Z">
        <w:r>
          <w:rPr>
            <w:lang w:eastAsia="ja-JP"/>
          </w:rPr>
          <w:t>The IHO a</w:t>
        </w:r>
      </w:ins>
      <w:ins w:id="1872" w:author="Raphael Malyankar" w:date="2025-08-15T05:05:00Z" w16du:dateUtc="2025-08-15T12:05:00Z">
        <w:r>
          <w:rPr>
            <w:lang w:eastAsia="ja-JP"/>
          </w:rPr>
          <w:t xml:space="preserve">re in the process of transitioing </w:t>
        </w:r>
      </w:ins>
      <w:ins w:id="1873" w:author="Raphael Malyankar" w:date="2025-08-15T06:52:00Z" w16du:dateUtc="2025-08-15T13:52:00Z">
        <w:r w:rsidR="00DD5108">
          <w:rPr>
            <w:lang w:eastAsia="ja-JP"/>
          </w:rPr>
          <w:t>document</w:t>
        </w:r>
      </w:ins>
      <w:ins w:id="1874" w:author="Raphael Malyankar" w:date="2025-08-15T05:05:00Z" w16du:dateUtc="2025-08-15T12:05:00Z">
        <w:r>
          <w:rPr>
            <w:lang w:eastAsia="ja-JP"/>
          </w:rPr>
          <w:t xml:space="preserve"> </w:t>
        </w:r>
      </w:ins>
      <w:ins w:id="1875" w:author="Raphael Malyankar" w:date="2025-08-15T06:52:00Z" w16du:dateUtc="2025-08-15T13:52:00Z">
        <w:r w:rsidR="00DD5108">
          <w:rPr>
            <w:lang w:eastAsia="ja-JP"/>
          </w:rPr>
          <w:t>management and development</w:t>
        </w:r>
      </w:ins>
      <w:ins w:id="1876" w:author="Raphael Malyankar" w:date="2025-08-15T05:05:00Z" w16du:dateUtc="2025-08-15T12:05:00Z">
        <w:r>
          <w:rPr>
            <w:lang w:eastAsia="ja-JP"/>
          </w:rPr>
          <w:t xml:space="preserve"> </w:t>
        </w:r>
      </w:ins>
      <w:ins w:id="1877" w:author="Raphael Malyankar" w:date="2025-08-15T06:17:00Z" w16du:dateUtc="2025-08-15T13:17:00Z">
        <w:r w:rsidR="004C7B5B">
          <w:rPr>
            <w:lang w:eastAsia="ja-JP"/>
          </w:rPr>
          <w:t xml:space="preserve">from </w:t>
        </w:r>
      </w:ins>
      <w:ins w:id="1878" w:author="Raphael Malyankar" w:date="2025-08-15T06:54:00Z" w16du:dateUtc="2025-08-15T13:54:00Z">
        <w:r w:rsidR="00E16318">
          <w:rPr>
            <w:lang w:eastAsia="ja-JP"/>
          </w:rPr>
          <w:t xml:space="preserve">Microsoft </w:t>
        </w:r>
      </w:ins>
      <w:ins w:id="1879" w:author="Raphael Malyankar" w:date="2025-08-15T06:18:00Z" w16du:dateUtc="2025-08-15T13:18:00Z">
        <w:r w:rsidR="004C7B5B">
          <w:rPr>
            <w:lang w:eastAsia="ja-JP"/>
          </w:rPr>
          <w:t>Word</w:t>
        </w:r>
      </w:ins>
      <w:ins w:id="1880" w:author="Raphael Malyankar" w:date="2025-08-15T06:54:00Z" w16du:dateUtc="2025-08-15T13:54:00Z">
        <w:r w:rsidR="00E16318">
          <w:rPr>
            <w:lang w:eastAsia="ja-JP"/>
          </w:rPr>
          <w:t xml:space="preserve"> format</w:t>
        </w:r>
      </w:ins>
      <w:ins w:id="1881" w:author="Raphael Malyankar" w:date="2025-08-15T06:18:00Z" w16du:dateUtc="2025-08-15T13:18:00Z">
        <w:r w:rsidR="004C7B5B">
          <w:rPr>
            <w:lang w:eastAsia="ja-JP"/>
          </w:rPr>
          <w:t xml:space="preserve"> to Metanorma</w:t>
        </w:r>
      </w:ins>
      <w:ins w:id="1882" w:author="Raphael Malyankar" w:date="2025-08-15T06:20:00Z" w16du:dateUtc="2025-08-15T13:20:00Z">
        <w:r w:rsidR="004C7B5B">
          <w:rPr>
            <w:lang w:eastAsia="ja-JP"/>
          </w:rPr>
          <w:t>.</w:t>
        </w:r>
      </w:ins>
      <w:ins w:id="1883" w:author="Raphael Malyankar" w:date="2025-08-15T06:43:00Z" w16du:dateUtc="2025-08-15T13:43:00Z">
        <w:r w:rsidR="00ED020C">
          <w:rPr>
            <w:lang w:eastAsia="ja-JP"/>
          </w:rPr>
          <w:t xml:space="preserve"> Metanorma is a</w:t>
        </w:r>
      </w:ins>
      <w:ins w:id="1884" w:author="Raphael Malyankar" w:date="2025-08-15T06:46:00Z" w16du:dateUtc="2025-08-15T13:46:00Z">
        <w:r w:rsidR="00ED020C">
          <w:rPr>
            <w:lang w:eastAsia="ja-JP"/>
          </w:rPr>
          <w:t xml:space="preserve"> framework for preparing technical documents using a variant of AsciiDoc, a text-based markup la</w:t>
        </w:r>
      </w:ins>
      <w:ins w:id="1885" w:author="Raphael Malyankar" w:date="2025-08-15T06:47:00Z" w16du:dateUtc="2025-08-15T13:47:00Z">
        <w:r w:rsidR="00ED020C">
          <w:rPr>
            <w:lang w:eastAsia="ja-JP"/>
          </w:rPr>
          <w:t xml:space="preserve">nguage </w:t>
        </w:r>
      </w:ins>
      <w:ins w:id="1886" w:author="Raphael Malyankar" w:date="2025-08-15T06:54:00Z" w16du:dateUtc="2025-08-15T13:54:00Z">
        <w:r w:rsidR="00260D2E">
          <w:rPr>
            <w:lang w:eastAsia="ja-JP"/>
          </w:rPr>
          <w:t xml:space="preserve">that uses defined markup elements </w:t>
        </w:r>
      </w:ins>
      <w:ins w:id="1887" w:author="Raphael Malyankar" w:date="2025-08-15T06:47:00Z" w16du:dateUtc="2025-08-15T13:47:00Z">
        <w:r w:rsidR="00ED020C">
          <w:rPr>
            <w:lang w:eastAsia="ja-JP"/>
          </w:rPr>
          <w:t>to define document structure</w:t>
        </w:r>
      </w:ins>
      <w:ins w:id="1888" w:author="Raphael Malyankar" w:date="2025-08-15T06:55:00Z" w16du:dateUtc="2025-08-15T13:55:00Z">
        <w:r w:rsidR="00260D2E">
          <w:rPr>
            <w:lang w:eastAsia="ja-JP"/>
          </w:rPr>
          <w:t>. The results can be converted to PDF files for publication.</w:t>
        </w:r>
      </w:ins>
      <w:ins w:id="1889" w:author="Raphael Malyankar" w:date="2025-08-15T06:47:00Z" w16du:dateUtc="2025-08-15T13:47:00Z">
        <w:r w:rsidR="00ED020C">
          <w:rPr>
            <w:lang w:eastAsia="ja-JP"/>
          </w:rPr>
          <w:t xml:space="preserve"> </w:t>
        </w:r>
      </w:ins>
      <w:ins w:id="1890" w:author="Raphael Malyankar" w:date="2025-08-15T06:48:00Z" w16du:dateUtc="2025-08-15T13:48:00Z">
        <w:r w:rsidR="00ED020C">
          <w:rPr>
            <w:lang w:eastAsia="ja-JP"/>
          </w:rPr>
          <w:t xml:space="preserve">Management of IHO Metanorma technical </w:t>
        </w:r>
      </w:ins>
      <w:ins w:id="1891" w:author="Raphael Malyankar" w:date="2025-08-15T06:55:00Z" w16du:dateUtc="2025-08-15T13:55:00Z">
        <w:r w:rsidR="00260D2E">
          <w:rPr>
            <w:lang w:eastAsia="ja-JP"/>
          </w:rPr>
          <w:t>documents</w:t>
        </w:r>
      </w:ins>
      <w:ins w:id="1892" w:author="Raphael Malyankar" w:date="2025-08-15T06:48:00Z" w16du:dateUtc="2025-08-15T13:48:00Z">
        <w:r w:rsidR="00ED020C">
          <w:rPr>
            <w:lang w:eastAsia="ja-JP"/>
          </w:rPr>
          <w:t xml:space="preserve"> will be based on GitHub.</w:t>
        </w:r>
      </w:ins>
      <w:ins w:id="1893" w:author="Raphael Malyankar" w:date="2025-08-15T06:53:00Z" w16du:dateUtc="2025-08-15T13:53:00Z">
        <w:r w:rsidR="00E16318">
          <w:rPr>
            <w:lang w:eastAsia="ja-JP"/>
          </w:rPr>
          <w:t xml:space="preserve"> In the interim. Product Specification</w:t>
        </w:r>
      </w:ins>
      <w:ins w:id="1894" w:author="Raphael Malyankar" w:date="2025-08-15T06:56:00Z" w16du:dateUtc="2025-08-15T13:56:00Z">
        <w:r w:rsidR="00260D2E">
          <w:rPr>
            <w:lang w:eastAsia="ja-JP"/>
          </w:rPr>
          <w:t>s</w:t>
        </w:r>
      </w:ins>
      <w:ins w:id="1895" w:author="Raphael Malyankar" w:date="2025-08-15T06:53:00Z" w16du:dateUtc="2025-08-15T13:53:00Z">
        <w:r w:rsidR="00E16318">
          <w:rPr>
            <w:lang w:eastAsia="ja-JP"/>
          </w:rPr>
          <w:t xml:space="preserve"> continue to be developed in </w:t>
        </w:r>
      </w:ins>
      <w:ins w:id="1896" w:author="Raphael Malyankar" w:date="2025-08-15T06:54:00Z" w16du:dateUtc="2025-08-15T13:54:00Z">
        <w:r w:rsidR="00E16318">
          <w:rPr>
            <w:lang w:eastAsia="ja-JP"/>
          </w:rPr>
          <w:t>Microsoft Word format.</w:t>
        </w:r>
      </w:ins>
    </w:p>
    <w:p w14:paraId="01D0EE4F" w14:textId="7C8AB30A" w:rsidR="00ED020C" w:rsidRDefault="00ED020C" w:rsidP="004D11CC">
      <w:pPr>
        <w:rPr>
          <w:ins w:id="1897" w:author="Raphael Malyankar" w:date="2025-08-15T07:06:00Z" w16du:dateUtc="2025-08-15T14:06:00Z"/>
          <w:lang w:eastAsia="ja-JP"/>
        </w:rPr>
      </w:pPr>
      <w:ins w:id="1898" w:author="Raphael Malyankar" w:date="2025-08-15T06:48:00Z" w16du:dateUtc="2025-08-15T13:48:00Z">
        <w:r>
          <w:rPr>
            <w:lang w:eastAsia="ja-JP"/>
          </w:rPr>
          <w:t>More information ab</w:t>
        </w:r>
      </w:ins>
      <w:ins w:id="1899" w:author="Raphael Malyankar" w:date="2025-08-15T06:49:00Z" w16du:dateUtc="2025-08-15T13:49:00Z">
        <w:r>
          <w:rPr>
            <w:lang w:eastAsia="ja-JP"/>
          </w:rPr>
          <w:t xml:space="preserve">out IHO templates for techical standards and about authoring and managing IHO standards in </w:t>
        </w:r>
      </w:ins>
      <w:ins w:id="1900" w:author="Raphael Malyankar" w:date="2025-08-15T06:50:00Z" w16du:dateUtc="2025-08-15T13:50:00Z">
        <w:r>
          <w:rPr>
            <w:lang w:eastAsia="ja-JP"/>
          </w:rPr>
          <w:t>Metanorma will be made available by the IHO Secretariat at a later date</w:t>
        </w:r>
        <w:r w:rsidR="007B3207">
          <w:rPr>
            <w:lang w:eastAsia="ja-JP"/>
          </w:rPr>
          <w:t>.</w:t>
        </w:r>
      </w:ins>
    </w:p>
    <w:p w14:paraId="04AD7F62" w14:textId="4580DA4C" w:rsidR="005D15DA" w:rsidRDefault="005D15DA" w:rsidP="00424BAB">
      <w:pPr>
        <w:pStyle w:val="HeadingA1"/>
        <w:rPr>
          <w:ins w:id="1901" w:author="Raphael Malyankar" w:date="2025-08-15T07:07:00Z" w16du:dateUtc="2025-08-15T14:07:00Z"/>
        </w:rPr>
      </w:pPr>
      <w:bookmarkStart w:id="1902" w:name="_Toc206156495"/>
      <w:ins w:id="1903" w:author="Raphael Malyankar" w:date="2025-08-15T07:06:00Z" w16du:dateUtc="2025-08-15T14:06:00Z">
        <w:r>
          <w:t xml:space="preserve">Related </w:t>
        </w:r>
      </w:ins>
      <w:ins w:id="1904" w:author="Raphael Malyankar" w:date="2025-08-15T07:07:00Z" w16du:dateUtc="2025-08-15T14:07:00Z">
        <w:r>
          <w:t>specifications</w:t>
        </w:r>
        <w:bookmarkEnd w:id="1902"/>
      </w:ins>
    </w:p>
    <w:p w14:paraId="590D5D68" w14:textId="4E8290F6" w:rsidR="00424BAB" w:rsidRDefault="00424BAB" w:rsidP="00424BAB">
      <w:pPr>
        <w:pStyle w:val="HeadingA2"/>
        <w:rPr>
          <w:ins w:id="1905" w:author="Raphael Malyankar" w:date="2025-08-15T07:11:00Z" w16du:dateUtc="2025-08-15T14:11:00Z"/>
        </w:rPr>
      </w:pPr>
      <w:bookmarkStart w:id="1906" w:name="_Toc206156496"/>
      <w:ins w:id="1907" w:author="Raphael Malyankar" w:date="2025-08-15T07:11:00Z" w16du:dateUtc="2025-08-15T14:11:00Z">
        <w:r>
          <w:t>Validation</w:t>
        </w:r>
        <w:bookmarkEnd w:id="1906"/>
      </w:ins>
    </w:p>
    <w:p w14:paraId="12D109A7" w14:textId="00F7C802" w:rsidR="005D15DA" w:rsidRDefault="005D15DA" w:rsidP="004D11CC">
      <w:pPr>
        <w:rPr>
          <w:ins w:id="1908" w:author="Raphael Malyankar" w:date="2025-08-15T07:20:00Z" w16du:dateUtc="2025-08-15T14:20:00Z"/>
          <w:lang w:eastAsia="ja-JP"/>
        </w:rPr>
      </w:pPr>
      <w:ins w:id="1909" w:author="Raphael Malyankar" w:date="2025-08-15T07:08:00Z" w16du:dateUtc="2025-08-15T14:08:00Z">
        <w:r>
          <w:rPr>
            <w:lang w:eastAsia="ja-JP"/>
          </w:rPr>
          <w:t>Product-specific validation checks must be prepar</w:t>
        </w:r>
      </w:ins>
      <w:ins w:id="1910" w:author="Raphael Malyankar" w:date="2025-08-15T07:09:00Z" w16du:dateUtc="2025-08-15T14:09:00Z">
        <w:r>
          <w:rPr>
            <w:lang w:eastAsia="ja-JP"/>
          </w:rPr>
          <w:t xml:space="preserve">ed prior to release of a Product Specification as an operational version. Each “1XX” Product Specification </w:t>
        </w:r>
      </w:ins>
      <w:ins w:id="1911" w:author="Raphael Malyankar" w:date="2025-08-15T07:10:00Z" w16du:dateUtc="2025-08-15T14:10:00Z">
        <w:r>
          <w:rPr>
            <w:lang w:eastAsia="ja-JP"/>
          </w:rPr>
          <w:t xml:space="preserve">must have a corresponding list of product-specific validation checks </w:t>
        </w:r>
        <w:r w:rsidR="00424BAB">
          <w:rPr>
            <w:lang w:eastAsia="ja-JP"/>
          </w:rPr>
          <w:t xml:space="preserve">in an S-158:1XX” publication. The structure and template for validation checks </w:t>
        </w:r>
      </w:ins>
      <w:ins w:id="1912" w:author="Raphael Malyankar" w:date="2025-08-15T07:11:00Z" w16du:dateUtc="2025-08-15T14:11:00Z">
        <w:r w:rsidR="00424BAB">
          <w:rPr>
            <w:lang w:eastAsia="ja-JP"/>
          </w:rPr>
          <w:t xml:space="preserve">is described by IHO Publication S-158. S-158 also </w:t>
        </w:r>
      </w:ins>
      <w:ins w:id="1913" w:author="Raphael Malyankar" w:date="2025-08-15T07:17:00Z" w16du:dateUtc="2025-08-15T14:17:00Z">
        <w:r w:rsidR="00B34BE5">
          <w:rPr>
            <w:lang w:eastAsia="ja-JP"/>
          </w:rPr>
          <w:t xml:space="preserve">includes common foundational material such as </w:t>
        </w:r>
      </w:ins>
      <w:ins w:id="1914" w:author="Raphael Malyankar" w:date="2025-08-15T07:18:00Z" w16du:dateUtc="2025-08-15T14:18:00Z">
        <w:r w:rsidR="00B34BE5">
          <w:rPr>
            <w:lang w:eastAsia="ja-JP"/>
          </w:rPr>
          <w:t>a standard classification of check criticality</w:t>
        </w:r>
      </w:ins>
      <w:ins w:id="1915" w:author="Raphael Malyankar" w:date="2025-08-15T07:19:00Z" w16du:dateUtc="2025-08-15T14:19:00Z">
        <w:r w:rsidR="00B34BE5">
          <w:rPr>
            <w:lang w:eastAsia="ja-JP"/>
          </w:rPr>
          <w:t xml:space="preserve"> and definitions of spatial operations used by </w:t>
        </w:r>
      </w:ins>
      <w:ins w:id="1916" w:author="Raphael Malyankar" w:date="2025-08-15T07:20:00Z" w16du:dateUtc="2025-08-15T14:20:00Z">
        <w:r w:rsidR="00B34BE5">
          <w:rPr>
            <w:lang w:eastAsia="ja-JP"/>
          </w:rPr>
          <w:t>some validation checks.</w:t>
        </w:r>
      </w:ins>
    </w:p>
    <w:p w14:paraId="6BF187A7" w14:textId="102172AE" w:rsidR="00B34BE5" w:rsidRDefault="00B34BE5" w:rsidP="004D11CC">
      <w:pPr>
        <w:rPr>
          <w:ins w:id="1917" w:author="Raphael Malyankar" w:date="2025-08-15T07:13:00Z" w16du:dateUtc="2025-08-15T14:13:00Z"/>
          <w:lang w:eastAsia="ja-JP"/>
        </w:rPr>
      </w:pPr>
      <w:ins w:id="1918" w:author="Raphael Malyankar" w:date="2025-08-15T07:20:00Z" w16du:dateUtc="2025-08-15T14:20:00Z">
        <w:r>
          <w:rPr>
            <w:lang w:eastAsia="ja-JP"/>
          </w:rPr>
          <w:t xml:space="preserve">In addition, there is a published list of S-100 generic validation checks for detecting errors against the specifications </w:t>
        </w:r>
      </w:ins>
      <w:ins w:id="1919" w:author="Raphael Malyankar" w:date="2025-08-15T07:21:00Z" w16du:dateUtc="2025-08-15T14:21:00Z">
        <w:r>
          <w:rPr>
            <w:lang w:eastAsia="ja-JP"/>
          </w:rPr>
          <w:t xml:space="preserve">contained </w:t>
        </w:r>
      </w:ins>
      <w:ins w:id="1920" w:author="Raphael Malyankar" w:date="2025-08-15T07:20:00Z" w16du:dateUtc="2025-08-15T14:20:00Z">
        <w:r>
          <w:rPr>
            <w:lang w:eastAsia="ja-JP"/>
          </w:rPr>
          <w:t>in S</w:t>
        </w:r>
      </w:ins>
      <w:ins w:id="1921" w:author="Raphael Malyankar" w:date="2025-08-15T07:21:00Z" w16du:dateUtc="2025-08-15T14:21:00Z">
        <w:r>
          <w:rPr>
            <w:lang w:eastAsia="ja-JP"/>
          </w:rPr>
          <w:t xml:space="preserve">-100 itself, such as self-intersecting polygon boundaries, </w:t>
        </w:r>
      </w:ins>
      <w:ins w:id="1922" w:author="Raphael Malyankar" w:date="2025-08-15T07:22:00Z" w16du:dateUtc="2025-08-15T14:22:00Z">
        <w:r>
          <w:rPr>
            <w:lang w:eastAsia="ja-JP"/>
          </w:rPr>
          <w:t>missing metadata, discrepancies in exchange sets compared to the Exchange Catalogue, etc.</w:t>
        </w:r>
      </w:ins>
    </w:p>
    <w:p w14:paraId="2EAEE0A0" w14:textId="216D9EA0" w:rsidR="00424BAB" w:rsidRDefault="00424BAB" w:rsidP="00424BAB">
      <w:pPr>
        <w:pStyle w:val="HeadingA2"/>
        <w:rPr>
          <w:ins w:id="1923" w:author="Raphael Malyankar" w:date="2025-08-15T07:14:00Z" w16du:dateUtc="2025-08-15T14:14:00Z"/>
        </w:rPr>
      </w:pPr>
      <w:bookmarkStart w:id="1924" w:name="_Toc206156497"/>
      <w:ins w:id="1925" w:author="Raphael Malyankar" w:date="2025-08-15T07:13:00Z" w16du:dateUtc="2025-08-15T14:13:00Z">
        <w:r>
          <w:t>Structure and usage</w:t>
        </w:r>
      </w:ins>
      <w:ins w:id="1926" w:author="Raphael Malyankar" w:date="2025-08-15T07:14:00Z" w16du:dateUtc="2025-08-15T14:14:00Z">
        <w:r>
          <w:t xml:space="preserve"> </w:t>
        </w:r>
      </w:ins>
      <w:ins w:id="1927" w:author="Raphael Malyankar" w:date="2025-08-15T07:13:00Z" w16du:dateUtc="2025-08-15T14:13:00Z">
        <w:r>
          <w:t>of MRN identifiers</w:t>
        </w:r>
      </w:ins>
      <w:bookmarkEnd w:id="1924"/>
    </w:p>
    <w:p w14:paraId="5D215DB3" w14:textId="25BA107D" w:rsidR="00424BAB" w:rsidRDefault="00424BAB" w:rsidP="004D11CC">
      <w:pPr>
        <w:rPr>
          <w:ins w:id="1928" w:author="Raphael Malyankar" w:date="2025-08-15T07:08:00Z" w16du:dateUtc="2025-08-15T14:08:00Z"/>
          <w:lang w:eastAsia="ja-JP"/>
        </w:rPr>
      </w:pPr>
      <w:ins w:id="1929" w:author="Raphael Malyankar" w:date="2025-08-15T07:14:00Z" w16du:dateUtc="2025-08-15T14:14:00Z">
        <w:r>
          <w:rPr>
            <w:lang w:eastAsia="ja-JP"/>
          </w:rPr>
          <w:t xml:space="preserve">A publication prescribing the structure </w:t>
        </w:r>
      </w:ins>
      <w:ins w:id="1930" w:author="Raphael Malyankar" w:date="2025-08-15T07:16:00Z" w16du:dateUtc="2025-08-15T14:16:00Z">
        <w:r>
          <w:rPr>
            <w:lang w:eastAsia="ja-JP"/>
          </w:rPr>
          <w:t xml:space="preserve">and usage </w:t>
        </w:r>
      </w:ins>
      <w:ins w:id="1931" w:author="Raphael Malyankar" w:date="2025-08-15T07:14:00Z" w16du:dateUtc="2025-08-15T14:14:00Z">
        <w:r>
          <w:rPr>
            <w:lang w:eastAsia="ja-JP"/>
          </w:rPr>
          <w:t>of M</w:t>
        </w:r>
      </w:ins>
      <w:ins w:id="1932" w:author="Raphael Malyankar" w:date="2025-08-15T07:16:00Z" w16du:dateUtc="2025-08-15T14:16:00Z">
        <w:r>
          <w:rPr>
            <w:lang w:eastAsia="ja-JP"/>
          </w:rPr>
          <w:t>R</w:t>
        </w:r>
      </w:ins>
      <w:ins w:id="1933" w:author="Raphael Malyankar" w:date="2025-08-15T07:14:00Z" w16du:dateUtc="2025-08-15T14:14:00Z">
        <w:r>
          <w:rPr>
            <w:lang w:eastAsia="ja-JP"/>
          </w:rPr>
          <w:t xml:space="preserve">N identifiers is being </w:t>
        </w:r>
      </w:ins>
      <w:ins w:id="1934" w:author="Raphael Malyankar" w:date="2025-08-15T07:15:00Z" w16du:dateUtc="2025-08-15T14:15:00Z">
        <w:r>
          <w:rPr>
            <w:lang w:eastAsia="ja-JP"/>
          </w:rPr>
          <w:t>prepared by the IHO.</w:t>
        </w:r>
      </w:ins>
    </w:p>
    <w:p w14:paraId="70C7C774" w14:textId="48B13C93" w:rsidR="00424BAB" w:rsidRDefault="00424BAB" w:rsidP="00424BAB">
      <w:pPr>
        <w:pStyle w:val="HeadingA2"/>
        <w:rPr>
          <w:ins w:id="1935" w:author="Raphael Malyankar" w:date="2025-08-15T07:11:00Z" w16du:dateUtc="2025-08-15T14:11:00Z"/>
        </w:rPr>
      </w:pPr>
      <w:bookmarkStart w:id="1936" w:name="_Toc206156498"/>
      <w:ins w:id="1937" w:author="Raphael Malyankar" w:date="2025-08-15T07:11:00Z" w16du:dateUtc="2025-08-15T14:11:00Z">
        <w:r>
          <w:t>Test datasets</w:t>
        </w:r>
        <w:bookmarkEnd w:id="1936"/>
      </w:ins>
    </w:p>
    <w:p w14:paraId="0ADD5AD4" w14:textId="356991B2" w:rsidR="005D15DA" w:rsidRDefault="005D15DA" w:rsidP="004D11CC">
      <w:pPr>
        <w:rPr>
          <w:ins w:id="1938" w:author="Raphael Malyankar" w:date="2025-08-15T07:11:00Z" w16du:dateUtc="2025-08-15T14:11:00Z"/>
          <w:lang w:eastAsia="ja-JP"/>
        </w:rPr>
      </w:pPr>
      <w:ins w:id="1939" w:author="Raphael Malyankar" w:date="2025-08-15T07:07:00Z" w16du:dateUtc="2025-08-15T14:07:00Z">
        <w:r>
          <w:rPr>
            <w:lang w:eastAsia="ja-JP"/>
          </w:rPr>
          <w:t xml:space="preserve">Test </w:t>
        </w:r>
      </w:ins>
      <w:ins w:id="1940" w:author="Raphael Malyankar" w:date="2025-08-15T07:08:00Z" w16du:dateUtc="2025-08-15T14:08:00Z">
        <w:r>
          <w:rPr>
            <w:lang w:eastAsia="ja-JP"/>
          </w:rPr>
          <w:t>datasets will need to be prepared prior to operational</w:t>
        </w:r>
      </w:ins>
      <w:ins w:id="1941" w:author="Raphael Malyankar" w:date="2025-08-15T07:23:00Z" w16du:dateUtc="2025-08-15T14:23:00Z">
        <w:r w:rsidR="00B34BE5">
          <w:rPr>
            <w:lang w:eastAsia="ja-JP"/>
          </w:rPr>
          <w:t xml:space="preserve"> release of a Product Specification. </w:t>
        </w:r>
      </w:ins>
      <w:ins w:id="1942" w:author="Raphael Malyankar" w:date="2025-08-15T07:24:00Z" w16du:dateUtc="2025-08-15T14:24:00Z">
        <w:r w:rsidR="004512D2">
          <w:rPr>
            <w:lang w:eastAsia="ja-JP"/>
          </w:rPr>
          <w:t>Each Product Specification is expected to be accompanied by a suite of</w:t>
        </w:r>
      </w:ins>
      <w:ins w:id="1943" w:author="Raphael Malyankar" w:date="2025-08-15T07:25:00Z" w16du:dateUtc="2025-08-15T14:25:00Z">
        <w:r w:rsidR="004512D2">
          <w:rPr>
            <w:lang w:eastAsia="ja-JP"/>
          </w:rPr>
          <w:t xml:space="preserve"> test datasets </w:t>
        </w:r>
      </w:ins>
      <w:ins w:id="1944" w:author="Raphael Malyankar" w:date="2025-08-15T07:26:00Z" w16du:dateUtc="2025-08-15T14:26:00Z">
        <w:r w:rsidR="004512D2">
          <w:rPr>
            <w:lang w:eastAsia="ja-JP"/>
          </w:rPr>
          <w:t>as part of</w:t>
        </w:r>
      </w:ins>
      <w:ins w:id="1945" w:author="Raphael Malyankar" w:date="2025-08-15T07:25:00Z" w16du:dateUtc="2025-08-15T14:25:00Z">
        <w:r w:rsidR="004512D2">
          <w:rPr>
            <w:lang w:eastAsia="ja-JP"/>
          </w:rPr>
          <w:t xml:space="preserve"> an “S-164:1XX” publication</w:t>
        </w:r>
      </w:ins>
      <w:ins w:id="1946" w:author="Raphael Malyankar" w:date="2025-08-15T07:26:00Z" w16du:dateUtc="2025-08-15T14:26:00Z">
        <w:r w:rsidR="004512D2">
          <w:rPr>
            <w:lang w:eastAsia="ja-JP"/>
          </w:rPr>
          <w:t>.</w:t>
        </w:r>
      </w:ins>
    </w:p>
    <w:p w14:paraId="44F5A374" w14:textId="5877234C" w:rsidR="00424BAB" w:rsidRDefault="00424BAB" w:rsidP="00424BAB">
      <w:pPr>
        <w:pStyle w:val="HeadingA2"/>
        <w:rPr>
          <w:ins w:id="1947" w:author="Raphael Malyankar" w:date="2025-08-15T07:15:00Z" w16du:dateUtc="2025-08-15T14:15:00Z"/>
        </w:rPr>
      </w:pPr>
      <w:bookmarkStart w:id="1948" w:name="_Toc206156499"/>
      <w:ins w:id="1949" w:author="Raphael Malyankar" w:date="2025-08-15T07:12:00Z" w16du:dateUtc="2025-08-15T14:12:00Z">
        <w:r>
          <w:t>ECDIS readiness</w:t>
        </w:r>
      </w:ins>
      <w:bookmarkEnd w:id="1948"/>
    </w:p>
    <w:p w14:paraId="5D1A6889" w14:textId="51F02C22" w:rsidR="00424BAB" w:rsidRPr="00424BAB" w:rsidRDefault="004512D2" w:rsidP="00424BAB">
      <w:pPr>
        <w:rPr>
          <w:ins w:id="1950" w:author="Raphael Malyankar" w:date="2025-08-15T07:12:00Z" w16du:dateUtc="2025-08-15T14:12:00Z"/>
        </w:rPr>
      </w:pPr>
      <w:ins w:id="1951" w:author="Raphael Malyankar" w:date="2025-08-15T07:26:00Z" w16du:dateUtc="2025-08-15T14:26:00Z">
        <w:r>
          <w:t xml:space="preserve">IHO Publication S-98 describes </w:t>
        </w:r>
      </w:ins>
      <w:ins w:id="1952" w:author="Raphael Malyankar" w:date="2025-08-15T07:36:00Z" w16du:dateUtc="2025-08-15T14:36:00Z">
        <w:r w:rsidR="008B0239" w:rsidRPr="008B0239">
          <w:t>requirements and guidance for the implementation of harmonised portrayal and other user interaction functions for S-100 based data products in an ECDIS. It describes how S-100 products are to be used and displayed simultaneously on the navigation screen</w:t>
        </w:r>
      </w:ins>
      <w:ins w:id="1953" w:author="Raphael Malyankar" w:date="2025-08-15T07:37:00Z" w16du:dateUtc="2025-08-15T14:37:00Z">
        <w:r w:rsidR="008B0239">
          <w:t xml:space="preserve">.As such it </w:t>
        </w:r>
      </w:ins>
      <w:ins w:id="1954" w:author="Raphael Malyankar" w:date="2025-08-15T07:38:00Z" w16du:dateUtc="2025-08-15T14:38:00Z">
        <w:r w:rsidR="008B0239">
          <w:t xml:space="preserve">contains some </w:t>
        </w:r>
        <w:r w:rsidR="008B0239">
          <w:lastRenderedPageBreak/>
          <w:t>requirements</w:t>
        </w:r>
      </w:ins>
      <w:ins w:id="1955" w:author="Raphael Malyankar" w:date="2025-08-15T07:39:00Z" w16du:dateUtc="2025-08-15T14:39:00Z">
        <w:r w:rsidR="00A55782">
          <w:t xml:space="preserve"> data products must satisfy</w:t>
        </w:r>
      </w:ins>
      <w:ins w:id="1956" w:author="Raphael Malyankar" w:date="2025-08-15T07:38:00Z" w16du:dateUtc="2025-08-15T14:38:00Z">
        <w:r w:rsidR="008B0239">
          <w:t xml:space="preserve"> </w:t>
        </w:r>
      </w:ins>
      <w:ins w:id="1957" w:author="Raphael Malyankar" w:date="2025-08-15T07:39:00Z" w16du:dateUtc="2025-08-15T14:39:00Z">
        <w:r w:rsidR="00A55782">
          <w:t>in order to</w:t>
        </w:r>
      </w:ins>
      <w:ins w:id="1958" w:author="Raphael Malyankar" w:date="2025-08-15T07:38:00Z" w16du:dateUtc="2025-08-15T14:38:00Z">
        <w:r w:rsidR="008B0239">
          <w:t xml:space="preserve"> </w:t>
        </w:r>
      </w:ins>
      <w:ins w:id="1959" w:author="Raphael Malyankar" w:date="2025-08-15T07:39:00Z" w16du:dateUtc="2025-08-15T14:39:00Z">
        <w:r w:rsidR="00A55782">
          <w:t>provide</w:t>
        </w:r>
      </w:ins>
      <w:ins w:id="1960" w:author="Raphael Malyankar" w:date="2025-08-15T07:38:00Z" w16du:dateUtc="2025-08-15T14:38:00Z">
        <w:r w:rsidR="00A55782">
          <w:t xml:space="preserve"> a harmonized use</w:t>
        </w:r>
      </w:ins>
      <w:ins w:id="1961" w:author="Raphael Malyankar" w:date="2025-08-15T07:39:00Z" w16du:dateUtc="2025-08-15T14:39:00Z">
        <w:r w:rsidR="00A55782">
          <w:t xml:space="preserve">r experience </w:t>
        </w:r>
      </w:ins>
      <w:ins w:id="1962" w:author="Raphael Malyankar" w:date="2025-08-15T07:40:00Z" w16du:dateUtc="2025-08-15T14:40:00Z">
        <w:r w:rsidR="00A55782">
          <w:t>on ECDIS. It also contains requirements for cross-product compatibility.</w:t>
        </w:r>
      </w:ins>
      <w:ins w:id="1963" w:author="Raphael Malyankar" w:date="2025-08-15T07:41:00Z" w16du:dateUtc="2025-08-15T14:41:00Z">
        <w:r w:rsidR="00A55782">
          <w:t xml:space="preserve"> Data </w:t>
        </w:r>
      </w:ins>
      <w:ins w:id="1964" w:author="Raphael Malyankar" w:date="2025-08-15T07:42:00Z" w16du:dateUtc="2025-08-15T14:42:00Z">
        <w:r w:rsidR="00A55782">
          <w:t>sets</w:t>
        </w:r>
      </w:ins>
      <w:ins w:id="1965" w:author="Raphael Malyankar" w:date="2025-08-15T07:41:00Z" w16du:dateUtc="2025-08-15T14:41:00Z">
        <w:r w:rsidR="00A55782">
          <w:t xml:space="preserve"> intended for ECDIS use must satisfy both types of requireme</w:t>
        </w:r>
      </w:ins>
      <w:ins w:id="1966" w:author="Raphael Malyankar" w:date="2025-08-15T07:42:00Z" w16du:dateUtc="2025-08-15T14:42:00Z">
        <w:r w:rsidR="00A55782">
          <w:t>nts before they can be loaded in an ECDIS display. The requirements are embo</w:t>
        </w:r>
      </w:ins>
      <w:ins w:id="1967" w:author="Raphael Malyankar" w:date="2025-08-15T07:43:00Z" w16du:dateUtc="2025-08-15T14:43:00Z">
        <w:r w:rsidR="00A55782">
          <w:t>died in another set of validation checks</w:t>
        </w:r>
      </w:ins>
      <w:ins w:id="1968" w:author="Raphael Malyankar" w:date="2025-08-15T07:44:00Z" w16du:dateUtc="2025-08-15T14:44:00Z">
        <w:r w:rsidR="00A55782">
          <w:t xml:space="preserve"> listed i</w:t>
        </w:r>
      </w:ins>
      <w:ins w:id="1969" w:author="Raphael Malyankar" w:date="2025-08-15T07:43:00Z" w16du:dateUtc="2025-08-15T14:43:00Z">
        <w:r w:rsidR="00A55782">
          <w:t xml:space="preserve">n </w:t>
        </w:r>
      </w:ins>
      <w:ins w:id="1970" w:author="Raphael Malyankar" w:date="2025-08-15T07:44:00Z" w16du:dateUtc="2025-08-15T14:44:00Z">
        <w:r w:rsidR="00A55782">
          <w:t xml:space="preserve">IHO Publication </w:t>
        </w:r>
      </w:ins>
      <w:ins w:id="1971" w:author="Raphael Malyankar" w:date="2025-08-15T07:43:00Z" w16du:dateUtc="2025-08-15T14:43:00Z">
        <w:r w:rsidR="00A55782">
          <w:t>S-15</w:t>
        </w:r>
      </w:ins>
      <w:ins w:id="1972" w:author="Raphael Malyankar" w:date="2025-08-15T07:44:00Z" w16du:dateUtc="2025-08-15T14:44:00Z">
        <w:r w:rsidR="00A55782">
          <w:t>8:98. Product Specification developers are advised to review S-98 and S-1</w:t>
        </w:r>
      </w:ins>
      <w:ins w:id="1973" w:author="Raphael Malyankar" w:date="2025-08-15T07:45:00Z" w16du:dateUtc="2025-08-15T14:45:00Z">
        <w:r w:rsidR="00A55782">
          <w:t xml:space="preserve">58:98 to determine how these requirements affect their </w:t>
        </w:r>
        <w:r w:rsidR="00EF1062">
          <w:t>work.</w:t>
        </w:r>
      </w:ins>
      <w:ins w:id="1974" w:author="Raphael Malyankar" w:date="2025-08-15T07:46:00Z" w16du:dateUtc="2025-08-15T14:46:00Z">
        <w:r w:rsidR="00EF1062">
          <w:t xml:space="preserve"> This applies only to data products intended for ECDIS use.</w:t>
        </w:r>
      </w:ins>
    </w:p>
    <w:p w14:paraId="54DEFE54" w14:textId="0CF5AADD" w:rsidR="00424BAB" w:rsidRDefault="00424BAB" w:rsidP="00424BAB">
      <w:pPr>
        <w:pStyle w:val="HeadingA2"/>
        <w:rPr>
          <w:ins w:id="1975" w:author="Raphael Malyankar" w:date="2025-08-15T07:15:00Z" w16du:dateUtc="2025-08-15T14:15:00Z"/>
        </w:rPr>
      </w:pPr>
      <w:bookmarkStart w:id="1976" w:name="_Toc206156500"/>
      <w:ins w:id="1977" w:author="Raphael Malyankar" w:date="2025-08-15T07:14:00Z" w16du:dateUtc="2025-08-15T14:14:00Z">
        <w:r>
          <w:t>Digital signatures and data protection</w:t>
        </w:r>
      </w:ins>
      <w:bookmarkEnd w:id="1976"/>
    </w:p>
    <w:p w14:paraId="46BDEAFB" w14:textId="0D772938" w:rsidR="00424BAB" w:rsidRDefault="00424BAB" w:rsidP="004D11CC">
      <w:pPr>
        <w:rPr>
          <w:ins w:id="1978" w:author="Raphael Malyankar" w:date="2025-08-15T07:13:00Z" w16du:dateUtc="2025-08-15T14:13:00Z"/>
          <w:lang w:eastAsia="ja-JP"/>
        </w:rPr>
      </w:pPr>
      <w:ins w:id="1979" w:author="Raphael Malyankar" w:date="2025-08-15T07:15:00Z" w16du:dateUtc="2025-08-15T14:15:00Z">
        <w:r>
          <w:rPr>
            <w:lang w:eastAsia="ja-JP"/>
          </w:rPr>
          <w:t xml:space="preserve">The technical specifications for digital signatures are contained in S-100 Part 15. </w:t>
        </w:r>
      </w:ins>
      <w:ins w:id="1980" w:author="Raphael Malyankar" w:date="2025-08-15T07:16:00Z" w16du:dateUtc="2025-08-15T14:16:00Z">
        <w:r>
          <w:rPr>
            <w:lang w:eastAsia="ja-JP"/>
          </w:rPr>
          <w:t>Supporting infrastructure and procedures will be described in a separate publication being prepared by the IHO.</w:t>
        </w:r>
      </w:ins>
    </w:p>
    <w:p w14:paraId="14C68C15" w14:textId="510F593B" w:rsidR="00424BAB" w:rsidRDefault="00424BAB" w:rsidP="00424BAB">
      <w:pPr>
        <w:pStyle w:val="HeadingA2"/>
        <w:rPr>
          <w:ins w:id="1981" w:author="Raphael Malyankar" w:date="2025-08-15T07:12:00Z" w16du:dateUtc="2025-08-15T14:12:00Z"/>
        </w:rPr>
      </w:pPr>
      <w:bookmarkStart w:id="1982" w:name="_Toc206156501"/>
      <w:ins w:id="1983" w:author="Raphael Malyankar" w:date="2025-08-15T07:12:00Z" w16du:dateUtc="2025-08-15T14:12:00Z">
        <w:r>
          <w:t>Procedures</w:t>
        </w:r>
        <w:bookmarkEnd w:id="1982"/>
      </w:ins>
    </w:p>
    <w:p w14:paraId="41436748" w14:textId="6E0779E2" w:rsidR="00424BAB" w:rsidRDefault="00424BAB" w:rsidP="004D11CC">
      <w:pPr>
        <w:rPr>
          <w:ins w:id="1984" w:author="Raphael Malyankar" w:date="2025-08-15T07:06:00Z" w16du:dateUtc="2025-08-15T14:06:00Z"/>
          <w:lang w:eastAsia="ja-JP"/>
        </w:rPr>
      </w:pPr>
      <w:ins w:id="1985" w:author="Raphael Malyankar" w:date="2025-08-15T07:12:00Z" w16du:dateUtc="2025-08-15T14:12:00Z">
        <w:r>
          <w:rPr>
            <w:lang w:eastAsia="ja-JP"/>
          </w:rPr>
          <w:t>Registry procedures are described in IHO Publication S-99.</w:t>
        </w:r>
      </w:ins>
    </w:p>
    <w:p w14:paraId="7264D323" w14:textId="77777777" w:rsidR="005D15DA" w:rsidRPr="00ED020C" w:rsidRDefault="005D15DA" w:rsidP="004D11CC">
      <w:pPr>
        <w:rPr>
          <w:ins w:id="1986" w:author="Raphael Malyankar" w:date="2025-08-15T05:04:00Z" w16du:dateUtc="2025-08-15T12:04:00Z"/>
        </w:rPr>
      </w:pPr>
    </w:p>
    <w:p w14:paraId="4767EE6C" w14:textId="77777777" w:rsidR="004D11CC" w:rsidRPr="00616E11" w:rsidRDefault="004D11CC" w:rsidP="00616E11">
      <w:pPr>
        <w:rPr>
          <w:lang w:eastAsia="ja-JP"/>
        </w:rPr>
      </w:pPr>
    </w:p>
    <w:p w14:paraId="756F7140" w14:textId="77777777" w:rsidR="00545129" w:rsidRPr="00616E11" w:rsidRDefault="00545129"/>
    <w:p w14:paraId="529F2363" w14:textId="77777777" w:rsidR="00545129" w:rsidRPr="00616E11" w:rsidRDefault="00545129"/>
    <w:p w14:paraId="6B014A16" w14:textId="78AE2579" w:rsidR="00545129" w:rsidRPr="00616E11" w:rsidRDefault="00545129">
      <w:pPr>
        <w:sectPr w:rsidR="00545129" w:rsidRPr="00616E11">
          <w:headerReference w:type="even" r:id="rId51"/>
          <w:headerReference w:type="default" r:id="rId52"/>
          <w:footerReference w:type="even" r:id="rId53"/>
          <w:footerReference w:type="default" r:id="rId54"/>
          <w:headerReference w:type="first" r:id="rId55"/>
          <w:footerReference w:type="first" r:id="rId56"/>
          <w:pgSz w:w="12240" w:h="15840"/>
          <w:pgMar w:top="1440" w:right="1400" w:bottom="1440" w:left="1400" w:header="708" w:footer="708" w:gutter="0"/>
          <w:pgNumType w:start="1"/>
          <w:cols w:space="720"/>
          <w:formProt w:val="0"/>
          <w:docGrid w:linePitch="360"/>
        </w:sectPr>
      </w:pPr>
    </w:p>
    <w:p w14:paraId="062FA578" w14:textId="23B419D0" w:rsidR="00FA1108" w:rsidRPr="00616E11" w:rsidRDefault="00000000" w:rsidP="00F31A18">
      <w:pPr>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before="240" w:after="360"/>
        <w:jc w:val="center"/>
        <w:outlineLvl w:val="0"/>
        <w:rPr>
          <w:rFonts w:eastAsia="MS Mincho" w:cs="Times New Roman"/>
          <w:b/>
          <w:sz w:val="28"/>
          <w:szCs w:val="20"/>
          <w:lang w:eastAsia="ja-JP"/>
        </w:rPr>
      </w:pPr>
      <w:bookmarkStart w:id="1993" w:name="_Toc532213660"/>
      <w:bookmarkStart w:id="1994" w:name="_Toc3237080"/>
      <w:bookmarkStart w:id="1995" w:name="_Toc3469110"/>
      <w:bookmarkStart w:id="1996" w:name="_Toc41602957"/>
      <w:bookmarkStart w:id="1997" w:name="_Toc206156502"/>
      <w:r w:rsidRPr="00616E11">
        <w:rPr>
          <w:rFonts w:eastAsia="MS Mincho" w:cs="Times New Roman"/>
          <w:b/>
          <w:sz w:val="28"/>
          <w:szCs w:val="20"/>
          <w:lang w:eastAsia="ja-JP"/>
        </w:rPr>
        <w:lastRenderedPageBreak/>
        <w:t xml:space="preserve">Part B </w:t>
      </w:r>
      <w:del w:id="1998" w:author="Raphael Malyankar" w:date="2025-08-13T23:28:00Z" w16du:dateUtc="2025-08-14T06:28:00Z">
        <w:r w:rsidRPr="00616E11" w:rsidDel="00A73FFA">
          <w:rPr>
            <w:rFonts w:eastAsia="MS Mincho" w:cs="Times New Roman"/>
            <w:b/>
            <w:sz w:val="28"/>
            <w:szCs w:val="20"/>
            <w:lang w:eastAsia="ja-JP"/>
          </w:rPr>
          <w:delText>-</w:delText>
        </w:r>
      </w:del>
      <w:ins w:id="1999" w:author="Raphael Malyankar" w:date="2025-08-13T23:28:00Z" w16du:dateUtc="2025-08-14T06:28:00Z">
        <w:r w:rsidR="00A73FFA">
          <w:rPr>
            <w:rFonts w:eastAsia="MS Mincho" w:cs="Times New Roman"/>
            <w:b/>
            <w:sz w:val="28"/>
            <w:szCs w:val="20"/>
            <w:lang w:eastAsia="ja-JP"/>
          </w:rPr>
          <w:t>–</w:t>
        </w:r>
      </w:ins>
      <w:r w:rsidRPr="00616E11">
        <w:rPr>
          <w:rFonts w:eastAsia="MS Mincho" w:cs="Times New Roman"/>
          <w:b/>
          <w:sz w:val="28"/>
          <w:szCs w:val="20"/>
          <w:lang w:eastAsia="ja-JP"/>
        </w:rPr>
        <w:t xml:space="preserve"> Steps</w:t>
      </w:r>
      <w:ins w:id="2000" w:author="Raphael Malyankar" w:date="2025-08-13T23:28:00Z" w16du:dateUtc="2025-08-14T06:28:00Z">
        <w:r w:rsidR="00A73FFA">
          <w:rPr>
            <w:rFonts w:eastAsia="MS Mincho" w:cs="Times New Roman"/>
            <w:b/>
            <w:sz w:val="28"/>
            <w:szCs w:val="20"/>
            <w:lang w:eastAsia="ja-JP"/>
          </w:rPr>
          <w:t xml:space="preserve">, </w:t>
        </w:r>
      </w:ins>
      <w:del w:id="2001" w:author="Raphael Malyankar" w:date="2025-08-13T23:28:00Z" w16du:dateUtc="2025-08-14T06:28:00Z">
        <w:r w:rsidRPr="00616E11" w:rsidDel="00A73FFA">
          <w:rPr>
            <w:rFonts w:eastAsia="MS Mincho" w:cs="Times New Roman"/>
            <w:b/>
            <w:sz w:val="28"/>
            <w:szCs w:val="20"/>
            <w:lang w:eastAsia="ja-JP"/>
          </w:rPr>
          <w:delText xml:space="preserve"> in the Development of a Product Specification</w:delText>
        </w:r>
      </w:del>
      <w:bookmarkEnd w:id="1993"/>
      <w:bookmarkEnd w:id="1994"/>
      <w:bookmarkEnd w:id="1995"/>
      <w:bookmarkEnd w:id="1996"/>
      <w:ins w:id="2002" w:author="Raphael Malyankar" w:date="2025-08-13T23:28:00Z" w16du:dateUtc="2025-08-14T06:28:00Z">
        <w:r w:rsidR="00A73FFA">
          <w:rPr>
            <w:rFonts w:eastAsia="MS Mincho" w:cs="Times New Roman"/>
            <w:b/>
            <w:sz w:val="28"/>
            <w:szCs w:val="20"/>
            <w:lang w:eastAsia="ja-JP"/>
          </w:rPr>
          <w:t>Activities, and Practices</w:t>
        </w:r>
      </w:ins>
      <w:bookmarkEnd w:id="1997"/>
    </w:p>
    <w:p w14:paraId="6CEBAEAE" w14:textId="77777777" w:rsidR="00FA1108" w:rsidRPr="00616E11" w:rsidRDefault="00000000" w:rsidP="00986FA8">
      <w:pPr>
        <w:pStyle w:val="HeadingB1"/>
        <w:numPr>
          <w:ilvl w:val="0"/>
          <w:numId w:val="148"/>
        </w:numPr>
      </w:pPr>
      <w:bookmarkStart w:id="2003" w:name="_Toc41602958"/>
      <w:bookmarkStart w:id="2004" w:name="_Toc206156503"/>
      <w:r w:rsidRPr="00616E11">
        <w:t>Overview</w:t>
      </w:r>
      <w:bookmarkEnd w:id="2003"/>
      <w:bookmarkEnd w:id="2004"/>
    </w:p>
    <w:p w14:paraId="28992AFE" w14:textId="77777777" w:rsidR="00FA1108" w:rsidRPr="00616E11" w:rsidRDefault="00000000">
      <w:pPr>
        <w:rPr>
          <w:rFonts w:cstheme="minorHAnsi"/>
        </w:rPr>
      </w:pPr>
      <w:r w:rsidRPr="00616E11">
        <w:rPr>
          <w:rFonts w:eastAsia="MS Mincho" w:cstheme="minorHAnsi"/>
          <w:lang w:eastAsia="ja-JP"/>
        </w:rPr>
        <w:t>S-100 the Universal Hydrographic Data Model is a hydrographic geospatial data standard that can support a wide variety of hydrographic-related digital data sources, and is fully aligned with mainstream international geospatial standards, in particular the ISO 19000 series of geographic standards. This alignment enables easier integration of hydrographic data and applications into geospatial solutions. S-100 is inherently more flexible than S-57 and makes provision for such things as the use of imagery and gridded data types, enhanced metadata and multiple encoding formats. It also provides a more flexible and dynamic maintenance regime for features, attributes and portrayal via a dedicated on-line registry. S-100 provides a framework of components that enable the building of standardized Product Specifications for the modelling of hydrographic data, thus providing true interoperability between different data standards and systems.</w:t>
      </w:r>
    </w:p>
    <w:p w14:paraId="17132DC4" w14:textId="77777777" w:rsidR="00FA1108" w:rsidRPr="00616E11" w:rsidRDefault="00000000">
      <w:pPr>
        <w:rPr>
          <w:rFonts w:eastAsia="MS Mincho" w:cstheme="minorHAnsi"/>
          <w:lang w:eastAsia="ja-JP"/>
        </w:rPr>
      </w:pPr>
      <w:r w:rsidRPr="00616E11">
        <w:rPr>
          <w:rFonts w:eastAsia="MS Mincho" w:cstheme="minorHAnsi"/>
          <w:lang w:eastAsia="ja-JP"/>
        </w:rPr>
        <w:t>S-97 is a Guideline  intended for developers and maintainers of product specifications that utilize the IHO framework standard S-100 (Universal Hydrographic Data Model).</w:t>
      </w:r>
    </w:p>
    <w:p w14:paraId="55CF635C" w14:textId="77777777" w:rsidR="00FA1108" w:rsidRPr="00616E11" w:rsidRDefault="00FA1108">
      <w:pPr>
        <w:rPr>
          <w:rFonts w:eastAsia="MS Mincho" w:cstheme="minorHAnsi"/>
          <w:lang w:eastAsia="ja-JP"/>
        </w:rPr>
      </w:pPr>
    </w:p>
    <w:p w14:paraId="1023B23E" w14:textId="77777777" w:rsidR="00FA1108" w:rsidRPr="00616E11" w:rsidRDefault="00000000" w:rsidP="00986FA8">
      <w:pPr>
        <w:pStyle w:val="HeadingB1"/>
        <w:numPr>
          <w:ilvl w:val="0"/>
          <w:numId w:val="148"/>
        </w:numPr>
      </w:pPr>
      <w:bookmarkStart w:id="2005" w:name="_Toc41602959"/>
      <w:bookmarkStart w:id="2006" w:name="_Toc41602960"/>
      <w:bookmarkStart w:id="2007" w:name="_Toc41602961"/>
      <w:bookmarkStart w:id="2008" w:name="_Toc41602962"/>
      <w:bookmarkStart w:id="2009" w:name="_Toc41602963"/>
      <w:bookmarkStart w:id="2010" w:name="_Toc41602964"/>
      <w:bookmarkStart w:id="2011" w:name="_Toc41602965"/>
      <w:bookmarkStart w:id="2012" w:name="_Toc41602966"/>
      <w:bookmarkStart w:id="2013" w:name="_Toc206156504"/>
      <w:bookmarkEnd w:id="2005"/>
      <w:bookmarkEnd w:id="2006"/>
      <w:bookmarkEnd w:id="2007"/>
      <w:bookmarkEnd w:id="2008"/>
      <w:bookmarkEnd w:id="2009"/>
      <w:bookmarkEnd w:id="2010"/>
      <w:bookmarkEnd w:id="2011"/>
      <w:r w:rsidRPr="00616E11">
        <w:t>Introduction</w:t>
      </w:r>
      <w:bookmarkEnd w:id="2012"/>
      <w:bookmarkEnd w:id="2013"/>
    </w:p>
    <w:p w14:paraId="4479A4A1" w14:textId="77777777" w:rsidR="00FA1108" w:rsidRPr="00616E11" w:rsidRDefault="00000000">
      <w:pPr>
        <w:rPr>
          <w:rFonts w:eastAsia="MS Mincho" w:cstheme="minorHAnsi"/>
          <w:lang w:eastAsia="ja-JP"/>
        </w:rPr>
      </w:pPr>
      <w:r w:rsidRPr="00616E11">
        <w:rPr>
          <w:rFonts w:eastAsia="MS Mincho" w:cstheme="minorHAnsi"/>
          <w:lang w:eastAsia="ja-JP"/>
        </w:rPr>
        <w:t>The intent of Part B is to explain the various components of a Product Specification for those that are developing S-100 based Product Specifications. It describes the typical phases of development for the typical Product Specification; and a prescribed order for each phase. It provides guidance on how the rules contained in S-100 are used to build the components of a Product Specification, including documentation components; UML models; and machine-readable components such as XML Feature Catalogues and data formats.</w:t>
      </w:r>
    </w:p>
    <w:p w14:paraId="09AD7F7F" w14:textId="77777777" w:rsidR="00FA1108" w:rsidRPr="00616E11" w:rsidRDefault="00FA1108">
      <w:pPr>
        <w:rPr>
          <w:rFonts w:eastAsia="MS Mincho" w:cstheme="minorHAnsi"/>
          <w:lang w:eastAsia="ja-JP"/>
        </w:rPr>
      </w:pPr>
    </w:p>
    <w:p w14:paraId="6000D7CB" w14:textId="77777777" w:rsidR="00FA1108" w:rsidRPr="00616E11" w:rsidRDefault="00000000" w:rsidP="00986FA8">
      <w:pPr>
        <w:pStyle w:val="HeadingB1"/>
        <w:numPr>
          <w:ilvl w:val="0"/>
          <w:numId w:val="148"/>
        </w:numPr>
      </w:pPr>
      <w:bookmarkStart w:id="2014" w:name="_Toc523335157"/>
      <w:bookmarkStart w:id="2015" w:name="_Toc523492977"/>
      <w:bookmarkStart w:id="2016" w:name="_Toc41602967"/>
      <w:bookmarkStart w:id="2017" w:name="_Toc206156505"/>
      <w:bookmarkEnd w:id="2014"/>
      <w:bookmarkEnd w:id="2015"/>
      <w:r w:rsidRPr="00616E11">
        <w:t>References</w:t>
      </w:r>
      <w:bookmarkEnd w:id="2016"/>
      <w:bookmarkEnd w:id="2017"/>
    </w:p>
    <w:p w14:paraId="1B636A7A" w14:textId="77777777" w:rsidR="00FA1108" w:rsidRPr="00616E11" w:rsidRDefault="00000000">
      <w:pPr>
        <w:spacing w:after="60"/>
        <w:ind w:left="1440" w:hanging="1440"/>
        <w:rPr>
          <w:rFonts w:eastAsia="MS Mincho" w:cstheme="minorHAnsi"/>
          <w:lang w:eastAsia="ja-JP"/>
        </w:rPr>
      </w:pPr>
      <w:r w:rsidRPr="00616E11">
        <w:rPr>
          <w:rFonts w:eastAsia="MS Mincho" w:cstheme="minorHAnsi"/>
          <w:lang w:eastAsia="ja-JP"/>
        </w:rPr>
        <w:t>ISO 8211</w:t>
      </w:r>
      <w:r w:rsidRPr="00616E11">
        <w:rPr>
          <w:rFonts w:eastAsia="MS Mincho" w:cstheme="minorHAnsi"/>
          <w:lang w:eastAsia="ja-JP"/>
        </w:rPr>
        <w:tab/>
        <w:t>Specification for a data descriptive file for information interchange structure implementations. ISO/IEC 8211, 1994.</w:t>
      </w:r>
    </w:p>
    <w:p w14:paraId="4FF89B18" w14:textId="77777777" w:rsidR="00FA1108" w:rsidRPr="00616E11" w:rsidRDefault="00000000">
      <w:pPr>
        <w:spacing w:after="60"/>
        <w:ind w:left="1440" w:hanging="1440"/>
        <w:rPr>
          <w:rFonts w:eastAsia="MS Mincho" w:cstheme="minorHAnsi"/>
          <w:lang w:eastAsia="ja-JP"/>
        </w:rPr>
      </w:pPr>
      <w:r w:rsidRPr="00616E11">
        <w:rPr>
          <w:rFonts w:eastAsia="MS Mincho" w:cstheme="minorHAnsi"/>
          <w:lang w:eastAsia="ja-JP"/>
        </w:rPr>
        <w:t>ISO 19109</w:t>
      </w:r>
      <w:r w:rsidRPr="00616E11">
        <w:rPr>
          <w:rFonts w:eastAsia="MS Mincho" w:cstheme="minorHAnsi"/>
          <w:lang w:eastAsia="ja-JP"/>
        </w:rPr>
        <w:tab/>
        <w:t>Geographic information – Rules for application schema. ISO 19109:2005. (Since replaced by ISO 19109:2015, but S-100 Edition 4.0 still references the 2005 edition.)</w:t>
      </w:r>
    </w:p>
    <w:p w14:paraId="0F62BA38" w14:textId="77777777" w:rsidR="00FA1108" w:rsidRPr="00616E11" w:rsidRDefault="00000000">
      <w:pPr>
        <w:spacing w:after="60"/>
        <w:ind w:left="1440" w:hanging="1440"/>
        <w:rPr>
          <w:rFonts w:eastAsia="MS Mincho" w:cstheme="minorHAnsi"/>
          <w:lang w:eastAsia="ja-JP"/>
        </w:rPr>
      </w:pPr>
      <w:r w:rsidRPr="00616E11">
        <w:rPr>
          <w:rFonts w:eastAsia="MS Mincho" w:cstheme="minorHAnsi"/>
          <w:lang w:eastAsia="ja-JP"/>
        </w:rPr>
        <w:t>ISO 19115-1</w:t>
      </w:r>
      <w:r w:rsidRPr="00616E11">
        <w:rPr>
          <w:rFonts w:eastAsia="MS Mincho" w:cstheme="minorHAnsi"/>
          <w:lang w:eastAsia="ja-JP"/>
        </w:rPr>
        <w:tab/>
        <w:t>Geographic information – Metadata – Part 1 – Fundamentals. ISO 19115-1, 2014, as amended by Amendment 1, 2018.</w:t>
      </w:r>
    </w:p>
    <w:p w14:paraId="598EA94B" w14:textId="77777777" w:rsidR="00FA1108" w:rsidRPr="00616E11" w:rsidRDefault="00000000">
      <w:pPr>
        <w:spacing w:after="60"/>
        <w:ind w:left="1440" w:hanging="1440"/>
        <w:rPr>
          <w:rFonts w:eastAsia="MS Mincho" w:cstheme="minorHAnsi"/>
          <w:lang w:eastAsia="ja-JP"/>
        </w:rPr>
      </w:pPr>
      <w:r w:rsidRPr="00616E11">
        <w:rPr>
          <w:rFonts w:eastAsia="MS Mincho" w:cstheme="minorHAnsi"/>
          <w:lang w:eastAsia="ja-JP"/>
        </w:rPr>
        <w:t>ISO 19115-2</w:t>
      </w:r>
      <w:r w:rsidRPr="00616E11">
        <w:rPr>
          <w:rFonts w:eastAsia="MS Mincho" w:cstheme="minorHAnsi"/>
          <w:lang w:eastAsia="ja-JP"/>
        </w:rPr>
        <w:tab/>
        <w:t>Geographic information – Metadata - Part 2 – Extensions for imagery and gridded data. ISO 19115-2, 2009.</w:t>
      </w:r>
    </w:p>
    <w:p w14:paraId="51018FDE" w14:textId="77777777" w:rsidR="00FA1108" w:rsidRPr="00616E11" w:rsidRDefault="00000000">
      <w:pPr>
        <w:spacing w:after="60"/>
        <w:ind w:left="1440" w:hanging="1440"/>
        <w:rPr>
          <w:rFonts w:eastAsia="MS Mincho" w:cstheme="minorHAnsi"/>
          <w:lang w:eastAsia="ja-JP"/>
        </w:rPr>
      </w:pPr>
      <w:r w:rsidRPr="00616E11">
        <w:rPr>
          <w:rFonts w:eastAsia="MS Mincho" w:cstheme="minorHAnsi"/>
          <w:lang w:eastAsia="ja-JP"/>
        </w:rPr>
        <w:t>ISO 19115-3</w:t>
      </w:r>
      <w:r w:rsidRPr="00616E11">
        <w:rPr>
          <w:rFonts w:eastAsia="MS Mincho" w:cstheme="minorHAnsi"/>
          <w:lang w:eastAsia="ja-JP"/>
        </w:rPr>
        <w:tab/>
        <w:t>Geographic information – Metadata - XML schema implementation for fundamental concepts. ISO/TS 19115-3, 2016.</w:t>
      </w:r>
    </w:p>
    <w:p w14:paraId="43F90786" w14:textId="77777777" w:rsidR="00FA1108" w:rsidRPr="00616E11" w:rsidRDefault="00000000">
      <w:pPr>
        <w:spacing w:after="60"/>
        <w:ind w:left="1440" w:hanging="1440"/>
        <w:rPr>
          <w:rFonts w:eastAsia="MS Mincho" w:cstheme="minorHAnsi"/>
          <w:lang w:eastAsia="ja-JP"/>
        </w:rPr>
      </w:pPr>
      <w:r w:rsidRPr="00616E11">
        <w:rPr>
          <w:rFonts w:eastAsia="MS Mincho" w:cstheme="minorHAnsi"/>
          <w:lang w:eastAsia="ja-JP"/>
        </w:rPr>
        <w:t>ISO 19119</w:t>
      </w:r>
      <w:r w:rsidRPr="00616E11">
        <w:rPr>
          <w:rFonts w:eastAsia="MS Mincho" w:cstheme="minorHAnsi"/>
          <w:lang w:eastAsia="ja-JP"/>
        </w:rPr>
        <w:tab/>
        <w:t>Geographic Information – Services. ISO 19119, 2016.</w:t>
      </w:r>
    </w:p>
    <w:p w14:paraId="43A26B48" w14:textId="77777777" w:rsidR="00FA1108" w:rsidRPr="00616E11" w:rsidRDefault="00000000">
      <w:pPr>
        <w:spacing w:after="60"/>
        <w:ind w:left="1440" w:hanging="1440"/>
        <w:rPr>
          <w:rFonts w:eastAsia="MS Mincho" w:cstheme="minorHAnsi"/>
          <w:lang w:eastAsia="ja-JP"/>
        </w:rPr>
      </w:pPr>
      <w:r w:rsidRPr="00616E11">
        <w:rPr>
          <w:rFonts w:eastAsia="MS Mincho" w:cstheme="minorHAnsi"/>
          <w:lang w:eastAsia="ja-JP"/>
        </w:rPr>
        <w:t>ISO 19136</w:t>
      </w:r>
      <w:r w:rsidRPr="00616E11">
        <w:rPr>
          <w:rFonts w:eastAsia="MS Mincho" w:cstheme="minorHAnsi"/>
          <w:lang w:eastAsia="ja-JP"/>
        </w:rPr>
        <w:tab/>
        <w:t>Geographic information –  Geography Markup Language (GML). ISO 19136, 2007. (Also available as OGC 07-036 Geography Markup Language (GML) Encoding Standard. Open Geospatial Consortium Inc., 2007.)</w:t>
      </w:r>
    </w:p>
    <w:p w14:paraId="48FA8D8F" w14:textId="2064A31D" w:rsidR="00FA1108" w:rsidRPr="00616E11" w:rsidDel="00345195" w:rsidRDefault="00000000">
      <w:pPr>
        <w:spacing w:after="60"/>
        <w:ind w:left="1440" w:hanging="1440"/>
        <w:rPr>
          <w:del w:id="2018" w:author="Raphael Malyankar" w:date="2025-08-15T12:42:00Z" w16du:dateUtc="2025-08-15T19:42:00Z"/>
          <w:rFonts w:eastAsia="MS Mincho" w:cstheme="minorHAnsi"/>
          <w:lang w:eastAsia="ja-JP"/>
        </w:rPr>
      </w:pPr>
      <w:del w:id="2019" w:author="Raphael Malyankar" w:date="2025-08-15T12:42:00Z" w16du:dateUtc="2025-08-15T19:42:00Z">
        <w:r w:rsidRPr="00616E11" w:rsidDel="00345195">
          <w:rPr>
            <w:rFonts w:eastAsia="MS Mincho" w:cstheme="minorHAnsi"/>
            <w:lang w:eastAsia="ja-JP"/>
          </w:rPr>
          <w:delText>ISO 19157</w:delText>
        </w:r>
        <w:r w:rsidRPr="00616E11" w:rsidDel="00345195">
          <w:rPr>
            <w:rFonts w:eastAsia="MS Mincho" w:cstheme="minorHAnsi"/>
            <w:lang w:eastAsia="ja-JP"/>
          </w:rPr>
          <w:tab/>
          <w:delText>Geographic information – Data Quality. ISO 19157, 2013, as amended by Amendment 1, 2018.</w:delText>
        </w:r>
      </w:del>
    </w:p>
    <w:p w14:paraId="4F159013" w14:textId="77777777" w:rsidR="00FA1108" w:rsidRPr="00616E11" w:rsidRDefault="00000000">
      <w:pPr>
        <w:spacing w:after="60"/>
        <w:ind w:left="1440" w:hanging="1440"/>
        <w:rPr>
          <w:rFonts w:eastAsia="MS Mincho" w:cstheme="minorHAnsi"/>
          <w:lang w:eastAsia="ja-JP"/>
        </w:rPr>
      </w:pPr>
      <w:r w:rsidRPr="00616E11">
        <w:rPr>
          <w:rFonts w:eastAsia="MS Mincho" w:cstheme="minorHAnsi"/>
          <w:lang w:eastAsia="ja-JP"/>
        </w:rPr>
        <w:t>ISO 19757-3</w:t>
      </w:r>
      <w:r w:rsidRPr="00616E11">
        <w:rPr>
          <w:rFonts w:eastAsia="MS Mincho" w:cstheme="minorHAnsi"/>
          <w:lang w:eastAsia="ja-JP"/>
        </w:rPr>
        <w:tab/>
        <w:t>Information technology – Document Schema Definition Languages (DSDL) – Part 3: Rule-based validation – Schematron.</w:t>
      </w:r>
    </w:p>
    <w:p w14:paraId="0944FCAD" w14:textId="77777777" w:rsidR="00FA1108" w:rsidRPr="00616E11" w:rsidRDefault="00000000">
      <w:pPr>
        <w:spacing w:after="60"/>
        <w:ind w:left="1440" w:hanging="1440"/>
        <w:rPr>
          <w:rFonts w:eastAsia="MS Mincho" w:cstheme="minorHAnsi"/>
          <w:lang w:eastAsia="ja-JP"/>
        </w:rPr>
      </w:pPr>
      <w:r w:rsidRPr="00616E11">
        <w:rPr>
          <w:rFonts w:eastAsia="MS Mincho" w:cstheme="minorHAnsi"/>
          <w:lang w:eastAsia="ja-JP"/>
        </w:rPr>
        <w:t>IHO Resolution 2/2007 (as amended) – Principles and Procedures for Making Changes to IHO Technical Standards and Specifications.</w:t>
      </w:r>
    </w:p>
    <w:p w14:paraId="369E2F2C" w14:textId="77777777" w:rsidR="00FA1108" w:rsidRPr="00616E11" w:rsidRDefault="00000000">
      <w:pPr>
        <w:spacing w:after="60"/>
        <w:ind w:left="1440" w:hanging="1440"/>
        <w:rPr>
          <w:rFonts w:eastAsia="MS Mincho" w:cstheme="minorHAnsi"/>
          <w:lang w:eastAsia="ja-JP"/>
        </w:rPr>
      </w:pPr>
      <w:r w:rsidRPr="00616E11">
        <w:rPr>
          <w:rFonts w:eastAsia="MS Mincho" w:cstheme="minorHAnsi"/>
          <w:lang w:eastAsia="ja-JP"/>
        </w:rPr>
        <w:t>S-52</w:t>
      </w:r>
      <w:r w:rsidRPr="00616E11">
        <w:rPr>
          <w:rFonts w:eastAsia="MS Mincho" w:cstheme="minorHAnsi"/>
          <w:lang w:eastAsia="ja-JP"/>
        </w:rPr>
        <w:tab/>
        <w:t>Specifications for Chart Content and Display Aspects of ECDIS / Specifications pour le Contenu Cartographique et les Modalites D'affichage des ECDIS.</w:t>
      </w:r>
    </w:p>
    <w:p w14:paraId="6D8478E8" w14:textId="077CEA12" w:rsidR="00FA1108" w:rsidRPr="00616E11" w:rsidDel="00A20ADA" w:rsidRDefault="00000000">
      <w:pPr>
        <w:spacing w:after="60"/>
        <w:ind w:left="1440" w:hanging="1440"/>
        <w:rPr>
          <w:del w:id="2020" w:author="Raphael Malyankar" w:date="2025-08-15T12:33:00Z" w16du:dateUtc="2025-08-15T19:33:00Z"/>
          <w:rFonts w:eastAsia="MS Mincho" w:cstheme="minorHAnsi"/>
          <w:lang w:eastAsia="ja-JP"/>
        </w:rPr>
      </w:pPr>
      <w:bookmarkStart w:id="2021" w:name="_Hlk502545906"/>
      <w:del w:id="2022" w:author="Raphael Malyankar" w:date="2025-08-15T12:33:00Z" w16du:dateUtc="2025-08-15T19:33:00Z">
        <w:r w:rsidRPr="00616E11" w:rsidDel="00A20ADA">
          <w:rPr>
            <w:rFonts w:eastAsia="MS Mincho" w:cstheme="minorHAnsi"/>
            <w:lang w:eastAsia="ja-JP"/>
          </w:rPr>
          <w:lastRenderedPageBreak/>
          <w:delText>S-58</w:delText>
        </w:r>
        <w:r w:rsidRPr="00616E11" w:rsidDel="00A20ADA">
          <w:rPr>
            <w:rFonts w:eastAsia="MS Mincho" w:cstheme="minorHAnsi"/>
            <w:lang w:eastAsia="ja-JP"/>
          </w:rPr>
          <w:tab/>
          <w:delText>IHO S-58 – ENC Validation Checks, Edition 6.1.0, September 2018.</w:delText>
        </w:r>
        <w:bookmarkEnd w:id="2021"/>
      </w:del>
    </w:p>
    <w:p w14:paraId="0E1F58E4" w14:textId="678CE9FF" w:rsidR="00FA1108" w:rsidRPr="00616E11" w:rsidRDefault="00000000">
      <w:pPr>
        <w:spacing w:after="60"/>
        <w:ind w:left="1440" w:hanging="1440"/>
        <w:rPr>
          <w:rFonts w:eastAsia="MS Mincho" w:cstheme="minorHAnsi"/>
          <w:lang w:eastAsia="ja-JP"/>
        </w:rPr>
      </w:pPr>
      <w:r w:rsidRPr="00616E11">
        <w:rPr>
          <w:rFonts w:eastAsia="MS Mincho" w:cstheme="minorHAnsi"/>
          <w:lang w:eastAsia="ja-JP"/>
        </w:rPr>
        <w:t>S-99</w:t>
      </w:r>
      <w:r w:rsidRPr="00616E11">
        <w:rPr>
          <w:rFonts w:eastAsia="MS Mincho" w:cstheme="minorHAnsi"/>
          <w:lang w:eastAsia="ja-JP"/>
        </w:rPr>
        <w:tab/>
        <w:t xml:space="preserve">IHO S-99 – Operational Procedures for the Organization and Management of the S-100 Geospatial Information Registry, Edition </w:t>
      </w:r>
      <w:ins w:id="2023" w:author="Raphael Malyankar" w:date="2025-08-15T12:33:00Z" w16du:dateUtc="2025-08-15T19:33:00Z">
        <w:r w:rsidR="00A20ADA">
          <w:rPr>
            <w:rFonts w:eastAsia="MS Mincho" w:cstheme="minorHAnsi"/>
            <w:lang w:eastAsia="ja-JP"/>
          </w:rPr>
          <w:t>2.0</w:t>
        </w:r>
      </w:ins>
      <w:del w:id="2024" w:author="Raphael Malyankar" w:date="2025-08-15T12:33:00Z" w16du:dateUtc="2025-08-15T19:33:00Z">
        <w:r w:rsidRPr="00616E11" w:rsidDel="00A20ADA">
          <w:rPr>
            <w:rFonts w:eastAsia="MS Mincho" w:cstheme="minorHAnsi"/>
            <w:lang w:eastAsia="ja-JP"/>
          </w:rPr>
          <w:delText>1.1</w:delText>
        </w:r>
      </w:del>
      <w:r w:rsidRPr="00616E11">
        <w:rPr>
          <w:rFonts w:eastAsia="MS Mincho" w:cstheme="minorHAnsi"/>
          <w:lang w:eastAsia="ja-JP"/>
        </w:rPr>
        <w:t xml:space="preserve">.0, </w:t>
      </w:r>
      <w:del w:id="2025" w:author="Raphael Malyankar" w:date="2025-08-15T12:33:00Z" w16du:dateUtc="2025-08-15T19:33:00Z">
        <w:r w:rsidRPr="00616E11" w:rsidDel="00A20ADA">
          <w:rPr>
            <w:rFonts w:eastAsia="MS Mincho" w:cstheme="minorHAnsi"/>
            <w:lang w:eastAsia="ja-JP"/>
          </w:rPr>
          <w:delText xml:space="preserve">November </w:delText>
        </w:r>
      </w:del>
      <w:ins w:id="2026" w:author="Raphael Malyankar" w:date="2025-08-15T12:33:00Z" w16du:dateUtc="2025-08-15T19:33:00Z">
        <w:r w:rsidR="00A20ADA">
          <w:rPr>
            <w:rFonts w:eastAsia="MS Mincho" w:cstheme="minorHAnsi"/>
            <w:lang w:eastAsia="ja-JP"/>
          </w:rPr>
          <w:t>October</w:t>
        </w:r>
        <w:r w:rsidR="00A20ADA" w:rsidRPr="00616E11">
          <w:rPr>
            <w:rFonts w:eastAsia="MS Mincho" w:cstheme="minorHAnsi"/>
            <w:lang w:eastAsia="ja-JP"/>
          </w:rPr>
          <w:t xml:space="preserve"> </w:t>
        </w:r>
      </w:ins>
      <w:del w:id="2027" w:author="Raphael Malyankar" w:date="2025-08-15T12:33:00Z" w16du:dateUtc="2025-08-15T19:33:00Z">
        <w:r w:rsidRPr="00616E11" w:rsidDel="00A20ADA">
          <w:rPr>
            <w:rFonts w:eastAsia="MS Mincho" w:cstheme="minorHAnsi"/>
            <w:lang w:eastAsia="ja-JP"/>
          </w:rPr>
          <w:delText>2012</w:delText>
        </w:r>
      </w:del>
      <w:ins w:id="2028" w:author="Raphael Malyankar" w:date="2025-08-15T12:33:00Z" w16du:dateUtc="2025-08-15T19:33:00Z">
        <w:r w:rsidR="00A20ADA">
          <w:rPr>
            <w:rFonts w:eastAsia="MS Mincho" w:cstheme="minorHAnsi"/>
            <w:lang w:eastAsia="ja-JP"/>
          </w:rPr>
          <w:t>2022</w:t>
        </w:r>
      </w:ins>
      <w:r w:rsidRPr="00616E11">
        <w:rPr>
          <w:rFonts w:eastAsia="MS Mincho" w:cstheme="minorHAnsi"/>
          <w:lang w:eastAsia="ja-JP"/>
        </w:rPr>
        <w:t>.</w:t>
      </w:r>
    </w:p>
    <w:p w14:paraId="63A1D900" w14:textId="63D7A84B" w:rsidR="00FA1108" w:rsidRPr="00616E11" w:rsidDel="00D05300" w:rsidRDefault="00000000">
      <w:pPr>
        <w:spacing w:after="60"/>
        <w:ind w:left="1440" w:hanging="1440"/>
        <w:rPr>
          <w:del w:id="2029" w:author="Raphael Malyankar" w:date="2025-08-15T12:12:00Z" w16du:dateUtc="2025-08-15T19:12:00Z"/>
          <w:rFonts w:eastAsia="MS Mincho" w:cstheme="minorHAnsi"/>
          <w:lang w:eastAsia="ja-JP"/>
        </w:rPr>
      </w:pPr>
      <w:bookmarkStart w:id="2030" w:name="_Hlk502545579"/>
      <w:del w:id="2031" w:author="Raphael Malyankar" w:date="2025-08-15T12:12:00Z" w16du:dateUtc="2025-08-15T19:12:00Z">
        <w:r w:rsidRPr="00616E11" w:rsidDel="00D05300">
          <w:rPr>
            <w:rFonts w:eastAsia="MS Mincho" w:cstheme="minorHAnsi"/>
            <w:lang w:eastAsia="ja-JP"/>
          </w:rPr>
          <w:delText>S-99A</w:delText>
        </w:r>
        <w:r w:rsidRPr="00616E11" w:rsidDel="00D05300">
          <w:rPr>
            <w:rFonts w:eastAsia="MS Mincho" w:cstheme="minorHAnsi"/>
            <w:lang w:eastAsia="ja-JP"/>
          </w:rPr>
          <w:tab/>
          <w:delText>IHO S-99, Annex A – Conventions and Guidelines for the Content of the IHO GI Registry. (Under development).</w:delText>
        </w:r>
        <w:bookmarkEnd w:id="2030"/>
      </w:del>
    </w:p>
    <w:p w14:paraId="530EBB5A" w14:textId="1E0104AF" w:rsidR="00FA1108" w:rsidRPr="00616E11" w:rsidRDefault="00000000">
      <w:pPr>
        <w:spacing w:after="60"/>
        <w:ind w:left="1440" w:hanging="1440"/>
        <w:rPr>
          <w:rFonts w:eastAsia="MS Mincho" w:cstheme="minorHAnsi"/>
          <w:lang w:eastAsia="ja-JP"/>
        </w:rPr>
      </w:pPr>
      <w:r w:rsidRPr="00616E11">
        <w:rPr>
          <w:rFonts w:eastAsia="MS Mincho" w:cstheme="minorHAnsi"/>
          <w:lang w:eastAsia="ja-JP"/>
        </w:rPr>
        <w:t>S-100</w:t>
      </w:r>
      <w:r w:rsidRPr="00616E11">
        <w:rPr>
          <w:rFonts w:eastAsia="MS Mincho" w:cstheme="minorHAnsi"/>
          <w:lang w:eastAsia="ja-JP"/>
        </w:rPr>
        <w:tab/>
        <w:t xml:space="preserve">IHO S-100 – Universal Hydrographic Data Model Edition </w:t>
      </w:r>
      <w:ins w:id="2032" w:author="Raphael Malyankar" w:date="2025-08-15T12:35:00Z" w16du:dateUtc="2025-08-15T19:35:00Z">
        <w:r w:rsidR="00A20ADA">
          <w:rPr>
            <w:rFonts w:eastAsia="MS Mincho" w:cstheme="minorHAnsi"/>
            <w:lang w:eastAsia="ja-JP"/>
          </w:rPr>
          <w:t>5.2.0</w:t>
        </w:r>
      </w:ins>
      <w:del w:id="2033" w:author="Raphael Malyankar" w:date="2025-08-15T12:35:00Z" w16du:dateUtc="2025-08-15T19:35:00Z">
        <w:r w:rsidRPr="00616E11" w:rsidDel="00A20ADA">
          <w:rPr>
            <w:rFonts w:eastAsia="MS Mincho" w:cstheme="minorHAnsi"/>
            <w:lang w:eastAsia="ja-JP"/>
          </w:rPr>
          <w:delText>4.0.0</w:delText>
        </w:r>
      </w:del>
      <w:r w:rsidRPr="00616E11">
        <w:rPr>
          <w:rFonts w:eastAsia="MS Mincho" w:cstheme="minorHAnsi"/>
          <w:lang w:eastAsia="ja-JP"/>
        </w:rPr>
        <w:t xml:space="preserve">, </w:t>
      </w:r>
      <w:del w:id="2034" w:author="Raphael Malyankar" w:date="2025-08-15T12:35:00Z" w16du:dateUtc="2025-08-15T19:35:00Z">
        <w:r w:rsidRPr="00616E11" w:rsidDel="00A20ADA">
          <w:rPr>
            <w:rFonts w:eastAsia="MS Mincho" w:cstheme="minorHAnsi"/>
            <w:lang w:eastAsia="ja-JP"/>
          </w:rPr>
          <w:delText>December 2018</w:delText>
        </w:r>
      </w:del>
      <w:ins w:id="2035" w:author="Raphael Malyankar" w:date="2025-08-15T12:35:00Z" w16du:dateUtc="2025-08-15T19:35:00Z">
        <w:r w:rsidR="00A20ADA">
          <w:rPr>
            <w:rFonts w:eastAsia="MS Mincho" w:cstheme="minorHAnsi"/>
            <w:lang w:eastAsia="ja-JP"/>
          </w:rPr>
          <w:t>June 2024</w:t>
        </w:r>
      </w:ins>
      <w:r w:rsidRPr="00616E11">
        <w:rPr>
          <w:rFonts w:eastAsia="MS Mincho" w:cstheme="minorHAnsi"/>
          <w:lang w:eastAsia="ja-JP"/>
        </w:rPr>
        <w:t>.</w:t>
      </w:r>
    </w:p>
    <w:p w14:paraId="77364A2D" w14:textId="5DDE5750" w:rsidR="00FA1108" w:rsidRPr="00616E11" w:rsidRDefault="00000000">
      <w:pPr>
        <w:spacing w:after="60"/>
        <w:ind w:left="1440" w:hanging="1440"/>
        <w:rPr>
          <w:rFonts w:eastAsia="MS Mincho" w:cstheme="minorHAnsi"/>
          <w:lang w:eastAsia="ja-JP"/>
        </w:rPr>
      </w:pPr>
      <w:r w:rsidRPr="00616E11">
        <w:rPr>
          <w:rFonts w:eastAsia="MS Mincho" w:cstheme="minorHAnsi"/>
          <w:lang w:eastAsia="ja-JP"/>
        </w:rPr>
        <w:t>S-101</w:t>
      </w:r>
      <w:r w:rsidRPr="00616E11">
        <w:rPr>
          <w:rFonts w:eastAsia="MS Mincho" w:cstheme="minorHAnsi"/>
          <w:lang w:eastAsia="ja-JP"/>
        </w:rPr>
        <w:tab/>
      </w:r>
      <w:ins w:id="2036" w:author="Raphael Malyankar" w:date="2025-08-15T12:18:00Z" w16du:dateUtc="2025-08-15T19:18:00Z">
        <w:r w:rsidR="00D05300" w:rsidRPr="00D05300">
          <w:rPr>
            <w:rFonts w:eastAsia="MS Mincho" w:cstheme="minorHAnsi"/>
            <w:lang w:eastAsia="ja-JP"/>
          </w:rPr>
          <w:t>IHO S-101 – Electronic Navigational Chart Product Specification, Edition 2.0.0, December 2024.</w:t>
        </w:r>
      </w:ins>
      <w:del w:id="2037" w:author="Raphael Malyankar" w:date="2025-08-15T12:18:00Z" w16du:dateUtc="2025-08-15T19:18:00Z">
        <w:r w:rsidRPr="00616E11" w:rsidDel="00D05300">
          <w:rPr>
            <w:rFonts w:eastAsia="MS Mincho" w:cstheme="minorHAnsi"/>
            <w:lang w:eastAsia="ja-JP"/>
          </w:rPr>
          <w:delText>IHO S-101 – Electronic Navigational Chart Product Specification, Edition 1.0.0 (draft), July 2018.</w:delText>
        </w:r>
      </w:del>
    </w:p>
    <w:p w14:paraId="78C8A26C" w14:textId="3BAC30EE" w:rsidR="00FA1108" w:rsidRPr="00616E11" w:rsidRDefault="00000000">
      <w:pPr>
        <w:spacing w:after="60"/>
        <w:ind w:left="1440" w:hanging="1440"/>
        <w:rPr>
          <w:rFonts w:eastAsia="MS Mincho" w:cstheme="minorHAnsi"/>
          <w:lang w:eastAsia="ja-JP"/>
        </w:rPr>
      </w:pPr>
      <w:r w:rsidRPr="00616E11">
        <w:rPr>
          <w:rFonts w:eastAsia="MS Mincho" w:cstheme="minorHAnsi"/>
          <w:lang w:eastAsia="ja-JP"/>
        </w:rPr>
        <w:t>S-111</w:t>
      </w:r>
      <w:r w:rsidRPr="00616E11">
        <w:rPr>
          <w:rFonts w:eastAsia="MS Mincho" w:cstheme="minorHAnsi"/>
          <w:lang w:eastAsia="ja-JP"/>
        </w:rPr>
        <w:tab/>
        <w:t xml:space="preserve">IHO S-111 – Surface Current Product Specification, Edition </w:t>
      </w:r>
      <w:ins w:id="2038" w:author="Raphael Malyankar" w:date="2025-08-15T12:18:00Z" w16du:dateUtc="2025-08-15T19:18:00Z">
        <w:r w:rsidR="00D05300">
          <w:rPr>
            <w:rFonts w:eastAsia="MS Mincho" w:cstheme="minorHAnsi"/>
            <w:lang w:eastAsia="ja-JP"/>
          </w:rPr>
          <w:t>2</w:t>
        </w:r>
      </w:ins>
      <w:del w:id="2039" w:author="Raphael Malyankar" w:date="2025-08-15T12:18:00Z" w16du:dateUtc="2025-08-15T19:18:00Z">
        <w:r w:rsidRPr="00616E11" w:rsidDel="00D05300">
          <w:rPr>
            <w:rFonts w:eastAsia="MS Mincho" w:cstheme="minorHAnsi"/>
            <w:lang w:eastAsia="ja-JP"/>
          </w:rPr>
          <w:delText>1</w:delText>
        </w:r>
      </w:del>
      <w:r w:rsidRPr="00616E11">
        <w:rPr>
          <w:rFonts w:eastAsia="MS Mincho" w:cstheme="minorHAnsi"/>
          <w:lang w:eastAsia="ja-JP"/>
        </w:rPr>
        <w:t>.0.0</w:t>
      </w:r>
      <w:del w:id="2040" w:author="Raphael Malyankar" w:date="2025-08-15T12:18:00Z" w16du:dateUtc="2025-08-15T19:18:00Z">
        <w:r w:rsidRPr="00616E11" w:rsidDel="00D05300">
          <w:rPr>
            <w:rFonts w:eastAsia="MS Mincho" w:cstheme="minorHAnsi"/>
            <w:lang w:eastAsia="ja-JP"/>
          </w:rPr>
          <w:delText xml:space="preserve"> (draft)</w:delText>
        </w:r>
      </w:del>
      <w:r w:rsidRPr="00616E11">
        <w:rPr>
          <w:rFonts w:eastAsia="MS Mincho" w:cstheme="minorHAnsi"/>
          <w:lang w:eastAsia="ja-JP"/>
        </w:rPr>
        <w:t xml:space="preserve">, </w:t>
      </w:r>
      <w:del w:id="2041" w:author="Raphael Malyankar" w:date="2025-08-15T12:18:00Z" w16du:dateUtc="2025-08-15T19:18:00Z">
        <w:r w:rsidRPr="00616E11" w:rsidDel="00D05300">
          <w:rPr>
            <w:rFonts w:eastAsia="MS Mincho" w:cstheme="minorHAnsi"/>
            <w:lang w:eastAsia="ja-JP"/>
          </w:rPr>
          <w:delText xml:space="preserve">June </w:delText>
        </w:r>
      </w:del>
      <w:ins w:id="2042" w:author="Raphael Malyankar" w:date="2025-08-15T12:18:00Z" w16du:dateUtc="2025-08-15T19:18:00Z">
        <w:r w:rsidR="00D05300">
          <w:rPr>
            <w:rFonts w:eastAsia="MS Mincho" w:cstheme="minorHAnsi"/>
            <w:lang w:eastAsia="ja-JP"/>
          </w:rPr>
          <w:t>December</w:t>
        </w:r>
        <w:r w:rsidR="00D05300" w:rsidRPr="00616E11">
          <w:rPr>
            <w:rFonts w:eastAsia="MS Mincho" w:cstheme="minorHAnsi"/>
            <w:lang w:eastAsia="ja-JP"/>
          </w:rPr>
          <w:t xml:space="preserve"> </w:t>
        </w:r>
      </w:ins>
      <w:del w:id="2043" w:author="Raphael Malyankar" w:date="2025-08-15T12:18:00Z" w16du:dateUtc="2025-08-15T19:18:00Z">
        <w:r w:rsidRPr="00616E11" w:rsidDel="00D05300">
          <w:rPr>
            <w:rFonts w:eastAsia="MS Mincho" w:cstheme="minorHAnsi"/>
            <w:lang w:eastAsia="ja-JP"/>
          </w:rPr>
          <w:delText>2018</w:delText>
        </w:r>
      </w:del>
      <w:ins w:id="2044" w:author="Raphael Malyankar" w:date="2025-08-15T12:18:00Z" w16du:dateUtc="2025-08-15T19:18:00Z">
        <w:r w:rsidR="00D05300">
          <w:rPr>
            <w:rFonts w:eastAsia="MS Mincho" w:cstheme="minorHAnsi"/>
            <w:lang w:eastAsia="ja-JP"/>
          </w:rPr>
          <w:t>2024</w:t>
        </w:r>
      </w:ins>
      <w:r w:rsidRPr="00616E11">
        <w:rPr>
          <w:rFonts w:eastAsia="MS Mincho" w:cstheme="minorHAnsi"/>
          <w:lang w:eastAsia="ja-JP"/>
        </w:rPr>
        <w:t>.</w:t>
      </w:r>
    </w:p>
    <w:p w14:paraId="440BEFA9" w14:textId="77777777" w:rsidR="00FA1108" w:rsidRPr="00616E11" w:rsidRDefault="00000000">
      <w:pPr>
        <w:spacing w:after="60"/>
        <w:ind w:left="1440" w:hanging="1440"/>
        <w:rPr>
          <w:rFonts w:eastAsia="MS Mincho" w:cstheme="minorHAnsi"/>
          <w:lang w:eastAsia="ja-JP"/>
        </w:rPr>
      </w:pPr>
      <w:bookmarkStart w:id="2045" w:name="_Hlk502545886"/>
      <w:bookmarkEnd w:id="2045"/>
      <w:r w:rsidRPr="00616E11">
        <w:rPr>
          <w:rFonts w:eastAsia="MS Mincho" w:cstheme="minorHAnsi"/>
          <w:lang w:eastAsia="ja-JP"/>
        </w:rPr>
        <w:t>S-122</w:t>
      </w:r>
      <w:r w:rsidRPr="00616E11">
        <w:rPr>
          <w:rFonts w:eastAsia="MS Mincho" w:cstheme="minorHAnsi"/>
          <w:lang w:eastAsia="ja-JP"/>
        </w:rPr>
        <w:tab/>
        <w:t>IHO S-122 – Marine Protected Areas, Edition 1.0.0, January 2019.</w:t>
      </w:r>
    </w:p>
    <w:p w14:paraId="18F60BED" w14:textId="78BB8A39" w:rsidR="00FA1108" w:rsidRPr="00616E11" w:rsidDel="00D05300" w:rsidRDefault="00000000">
      <w:pPr>
        <w:spacing w:after="60"/>
        <w:ind w:left="1440" w:hanging="1440"/>
        <w:rPr>
          <w:del w:id="2046" w:author="Raphael Malyankar" w:date="2025-08-15T12:16:00Z" w16du:dateUtc="2025-08-15T19:16:00Z"/>
          <w:rFonts w:eastAsia="MS Mincho" w:cstheme="minorHAnsi"/>
          <w:lang w:eastAsia="ja-JP"/>
        </w:rPr>
      </w:pPr>
      <w:del w:id="2047" w:author="Raphael Malyankar" w:date="2025-08-15T12:16:00Z" w16du:dateUtc="2025-08-15T19:16:00Z">
        <w:r w:rsidRPr="00616E11" w:rsidDel="00D05300">
          <w:rPr>
            <w:rFonts w:eastAsia="MS Mincho" w:cstheme="minorHAnsi"/>
            <w:lang w:eastAsia="ja-JP"/>
          </w:rPr>
          <w:delText>S-123</w:delText>
        </w:r>
        <w:r w:rsidRPr="00616E11" w:rsidDel="00D05300">
          <w:rPr>
            <w:rFonts w:eastAsia="MS Mincho" w:cstheme="minorHAnsi"/>
            <w:lang w:eastAsia="ja-JP"/>
          </w:rPr>
          <w:tab/>
          <w:delText>ISO S-123 – Marine Radio Services, Edition 1.0.0, January 2019.</w:delText>
        </w:r>
      </w:del>
    </w:p>
    <w:p w14:paraId="32343B4C" w14:textId="77777777" w:rsidR="00FA1108" w:rsidRPr="00616E11" w:rsidRDefault="00000000">
      <w:pPr>
        <w:ind w:left="1440" w:hanging="1440"/>
        <w:rPr>
          <w:rFonts w:eastAsia="MS Mincho" w:cstheme="minorHAnsi"/>
          <w:lang w:eastAsia="ja-JP"/>
        </w:rPr>
      </w:pPr>
      <w:r w:rsidRPr="00616E11">
        <w:rPr>
          <w:rFonts w:eastAsia="MS Mincho" w:cstheme="minorHAnsi"/>
          <w:lang w:eastAsia="ja-JP"/>
        </w:rPr>
        <w:t>SVGTiny</w:t>
      </w:r>
      <w:r w:rsidRPr="00616E11">
        <w:rPr>
          <w:rFonts w:eastAsia="MS Mincho" w:cstheme="minorHAnsi"/>
          <w:lang w:eastAsia="ja-JP"/>
        </w:rPr>
        <w:tab/>
        <w:t xml:space="preserve">Scalable Vector Graphics (SVG) Tiny 1.2 Specification. W3C Recommendation 22 December 2008. URL: </w:t>
      </w:r>
      <w:hyperlink r:id="rId57">
        <w:r w:rsidR="00FA1108" w:rsidRPr="00616E11">
          <w:rPr>
            <w:rFonts w:eastAsia="MS Mincho" w:cstheme="minorHAnsi"/>
            <w:color w:val="0000FF"/>
            <w:u w:val="single"/>
            <w:lang w:eastAsia="ja-JP"/>
          </w:rPr>
          <w:t>http://www.w3.org/TR/2008/REC-SVGTiny12-20081222/</w:t>
        </w:r>
      </w:hyperlink>
      <w:r w:rsidRPr="00616E11">
        <w:rPr>
          <w:rFonts w:eastAsia="MS Mincho" w:cstheme="minorHAnsi"/>
          <w:lang w:eastAsia="ja-JP"/>
        </w:rPr>
        <w:t xml:space="preserve">. </w:t>
      </w:r>
    </w:p>
    <w:p w14:paraId="18D38EEE" w14:textId="7944033F" w:rsidR="00FA1108" w:rsidRPr="00616E11" w:rsidRDefault="00000000">
      <w:pPr>
        <w:rPr>
          <w:rFonts w:eastAsia="MS Mincho" w:cstheme="minorHAnsi"/>
          <w:lang w:eastAsia="ja-JP"/>
        </w:rPr>
      </w:pPr>
      <w:r w:rsidRPr="00616E11">
        <w:rPr>
          <w:rFonts w:eastAsia="MS Mincho" w:cstheme="minorHAnsi"/>
          <w:lang w:eastAsia="ja-JP"/>
        </w:rPr>
        <w:t xml:space="preserve">NOTE: In this document, “S-100” means S-100 Edition </w:t>
      </w:r>
      <w:ins w:id="2048" w:author="Raphael Malyankar" w:date="2025-08-15T12:34:00Z" w16du:dateUtc="2025-08-15T19:34:00Z">
        <w:r w:rsidR="00A20ADA">
          <w:rPr>
            <w:rFonts w:eastAsia="MS Mincho" w:cstheme="minorHAnsi"/>
            <w:lang w:eastAsia="ja-JP"/>
          </w:rPr>
          <w:t>5.2</w:t>
        </w:r>
      </w:ins>
      <w:del w:id="2049" w:author="Raphael Malyankar" w:date="2025-08-15T12:34:00Z" w16du:dateUtc="2025-08-15T19:34:00Z">
        <w:r w:rsidRPr="00616E11" w:rsidDel="00A20ADA">
          <w:rPr>
            <w:rFonts w:eastAsia="MS Mincho" w:cstheme="minorHAnsi"/>
            <w:lang w:eastAsia="ja-JP"/>
          </w:rPr>
          <w:delText>4.0</w:delText>
        </w:r>
      </w:del>
      <w:r w:rsidRPr="00616E11">
        <w:rPr>
          <w:rFonts w:eastAsia="MS Mincho" w:cstheme="minorHAnsi"/>
          <w:lang w:eastAsia="ja-JP"/>
        </w:rPr>
        <w:t>.0 unless a different edition is explicitly identified.</w:t>
      </w:r>
    </w:p>
    <w:p w14:paraId="071EFC68" w14:textId="77777777" w:rsidR="00FA1108" w:rsidRPr="00616E11" w:rsidRDefault="00FA1108">
      <w:pPr>
        <w:rPr>
          <w:rFonts w:eastAsia="MS Mincho" w:cstheme="minorHAnsi"/>
          <w:lang w:eastAsia="ja-JP"/>
        </w:rPr>
      </w:pPr>
    </w:p>
    <w:p w14:paraId="4AC5E13F" w14:textId="77777777" w:rsidR="00FA1108" w:rsidRPr="00616E11" w:rsidRDefault="00000000" w:rsidP="00986FA8">
      <w:pPr>
        <w:pStyle w:val="HeadingB1"/>
        <w:numPr>
          <w:ilvl w:val="0"/>
          <w:numId w:val="148"/>
        </w:numPr>
      </w:pPr>
      <w:bookmarkStart w:id="2050" w:name="_Hlk502545886_Copy_1"/>
      <w:bookmarkStart w:id="2051" w:name="_Toc41602968"/>
      <w:bookmarkStart w:id="2052" w:name="_Toc206156506"/>
      <w:bookmarkEnd w:id="2050"/>
      <w:r w:rsidRPr="00616E11">
        <w:t>Terms and abbreviations</w:t>
      </w:r>
      <w:bookmarkEnd w:id="2051"/>
      <w:bookmarkEnd w:id="2052"/>
    </w:p>
    <w:p w14:paraId="245F01F5" w14:textId="77777777" w:rsidR="00FA1108" w:rsidRPr="00616E11" w:rsidRDefault="00000000" w:rsidP="00986FA8">
      <w:pPr>
        <w:pStyle w:val="HeadingB2"/>
        <w:numPr>
          <w:ilvl w:val="1"/>
          <w:numId w:val="148"/>
        </w:numPr>
      </w:pPr>
      <w:bookmarkStart w:id="2053" w:name="_Toc41602969"/>
      <w:bookmarkStart w:id="2054" w:name="_Toc206156507"/>
      <w:r w:rsidRPr="00616E11">
        <w:t>Terms</w:t>
      </w:r>
      <w:bookmarkEnd w:id="2053"/>
      <w:bookmarkEnd w:id="2054"/>
    </w:p>
    <w:p w14:paraId="6BDAE633" w14:textId="77777777" w:rsidR="00FA1108" w:rsidRPr="00616E11" w:rsidRDefault="00000000">
      <w:pPr>
        <w:keepNext/>
        <w:spacing w:after="60"/>
        <w:rPr>
          <w:rFonts w:eastAsia="MS Mincho" w:cstheme="minorHAnsi"/>
          <w:b/>
          <w:lang w:eastAsia="ja-JP"/>
        </w:rPr>
      </w:pPr>
      <w:r w:rsidRPr="00616E11">
        <w:rPr>
          <w:rFonts w:eastAsia="MS Mincho" w:cstheme="minorHAnsi"/>
          <w:b/>
          <w:lang w:eastAsia="ja-JP"/>
        </w:rPr>
        <w:t>abstract class</w:t>
      </w:r>
    </w:p>
    <w:p w14:paraId="47BE1655" w14:textId="77777777" w:rsidR="00FA1108" w:rsidRPr="00616E11" w:rsidRDefault="00000000">
      <w:pPr>
        <w:spacing w:after="60"/>
        <w:ind w:left="403"/>
        <w:rPr>
          <w:rFonts w:eastAsia="MS Mincho" w:cstheme="minorHAnsi"/>
          <w:lang w:eastAsia="ja-JP"/>
        </w:rPr>
      </w:pPr>
      <w:r w:rsidRPr="00616E11">
        <w:rPr>
          <w:rFonts w:eastAsia="MS Mincho" w:cstheme="minorHAnsi"/>
          <w:lang w:eastAsia="ja-JP"/>
        </w:rPr>
        <w:t xml:space="preserve">an object class which cannot be </w:t>
      </w:r>
      <w:r w:rsidRPr="00616E11">
        <w:rPr>
          <w:rFonts w:eastAsia="MS Mincho" w:cstheme="minorHAnsi"/>
          <w:b/>
          <w:lang w:eastAsia="ja-JP"/>
        </w:rPr>
        <w:t>instantiate</w:t>
      </w:r>
      <w:r w:rsidRPr="00616E11">
        <w:rPr>
          <w:rFonts w:eastAsia="MS Mincho" w:cstheme="minorHAnsi"/>
          <w:lang w:eastAsia="ja-JP"/>
        </w:rPr>
        <w:t>d, or is designated in an information model as not allowed to be instantiated</w:t>
      </w:r>
    </w:p>
    <w:p w14:paraId="626B929E" w14:textId="77777777" w:rsidR="00FA1108" w:rsidRPr="00616E11" w:rsidRDefault="00000000">
      <w:pPr>
        <w:ind w:left="403"/>
        <w:rPr>
          <w:rFonts w:eastAsia="MS Mincho" w:cstheme="minorHAnsi"/>
          <w:lang w:eastAsia="ja-JP"/>
        </w:rPr>
      </w:pPr>
      <w:r w:rsidRPr="00616E11">
        <w:rPr>
          <w:rFonts w:eastAsia="MS Mincho" w:cstheme="minorHAnsi"/>
          <w:lang w:eastAsia="ja-JP"/>
        </w:rPr>
        <w:t>NOTE: Subclasses of an abstract class may be either abstract or non-abstract.</w:t>
      </w:r>
    </w:p>
    <w:p w14:paraId="53E4AC23" w14:textId="77777777" w:rsidR="00FA1108" w:rsidRPr="00616E11" w:rsidRDefault="00000000">
      <w:pPr>
        <w:keepNext/>
        <w:spacing w:after="60"/>
        <w:rPr>
          <w:rFonts w:eastAsia="MS Mincho" w:cstheme="minorHAnsi"/>
          <w:b/>
          <w:lang w:eastAsia="ja-JP"/>
        </w:rPr>
      </w:pPr>
      <w:r w:rsidRPr="00616E11">
        <w:rPr>
          <w:rFonts w:eastAsia="MS Mincho" w:cstheme="minorHAnsi"/>
          <w:b/>
          <w:lang w:eastAsia="ja-JP"/>
        </w:rPr>
        <w:t>aggregation</w:t>
      </w:r>
    </w:p>
    <w:p w14:paraId="06AC9468" w14:textId="77777777" w:rsidR="00FA1108" w:rsidRPr="00616E11" w:rsidRDefault="00000000">
      <w:pPr>
        <w:ind w:left="403"/>
        <w:rPr>
          <w:rFonts w:eastAsia="MS Mincho" w:cstheme="minorHAnsi"/>
          <w:lang w:eastAsia="ja-JP"/>
        </w:rPr>
      </w:pPr>
      <w:r w:rsidRPr="00616E11">
        <w:rPr>
          <w:rFonts w:eastAsia="MS Mincho" w:cstheme="minorHAnsi"/>
          <w:lang w:eastAsia="ja-JP"/>
        </w:rPr>
        <w:t xml:space="preserve">special form of association that specifies a whole-part relationship between the aggregate (whole) and a component part (see </w:t>
      </w:r>
      <w:r w:rsidRPr="00616E11">
        <w:rPr>
          <w:rFonts w:eastAsia="MS Mincho" w:cstheme="minorHAnsi"/>
          <w:b/>
          <w:lang w:eastAsia="ja-JP"/>
        </w:rPr>
        <w:t>composition</w:t>
      </w:r>
      <w:r w:rsidRPr="00616E11">
        <w:rPr>
          <w:rFonts w:eastAsia="MS Mincho" w:cstheme="minorHAnsi"/>
          <w:lang w:eastAsia="ja-JP"/>
        </w:rPr>
        <w:t>) [ISO 19103]</w:t>
      </w:r>
    </w:p>
    <w:p w14:paraId="25C61D85" w14:textId="77777777" w:rsidR="00FA1108" w:rsidRPr="00616E11" w:rsidRDefault="00000000">
      <w:pPr>
        <w:keepNext/>
        <w:spacing w:after="60"/>
        <w:rPr>
          <w:rFonts w:eastAsia="MS Mincho" w:cstheme="minorHAnsi"/>
          <w:b/>
          <w:lang w:eastAsia="ja-JP"/>
        </w:rPr>
      </w:pPr>
      <w:r w:rsidRPr="00616E11">
        <w:rPr>
          <w:rFonts w:eastAsia="MS Mincho" w:cstheme="minorHAnsi"/>
          <w:b/>
          <w:lang w:eastAsia="ja-JP"/>
        </w:rPr>
        <w:t>application</w:t>
      </w:r>
    </w:p>
    <w:p w14:paraId="3C673296" w14:textId="77777777" w:rsidR="00FA1108" w:rsidRPr="00616E11" w:rsidRDefault="00000000">
      <w:pPr>
        <w:ind w:left="403"/>
        <w:rPr>
          <w:rFonts w:eastAsia="MS Mincho" w:cstheme="minorHAnsi"/>
          <w:lang w:eastAsia="ja-JP"/>
        </w:rPr>
      </w:pPr>
      <w:r w:rsidRPr="00616E11">
        <w:rPr>
          <w:rFonts w:eastAsia="MS Mincho" w:cstheme="minorHAnsi"/>
          <w:lang w:eastAsia="ja-JP"/>
        </w:rPr>
        <w:t>manipulation and processing of data in support of user requirements [ISO 19101-1:2014]</w:t>
      </w:r>
    </w:p>
    <w:p w14:paraId="5E0C71F7" w14:textId="77777777" w:rsidR="00FA1108" w:rsidRPr="00616E11" w:rsidRDefault="00000000">
      <w:pPr>
        <w:keepNext/>
        <w:spacing w:after="60"/>
        <w:rPr>
          <w:rFonts w:eastAsia="MS Mincho" w:cstheme="minorHAnsi"/>
          <w:b/>
          <w:lang w:eastAsia="ja-JP"/>
        </w:rPr>
      </w:pPr>
      <w:r w:rsidRPr="00616E11">
        <w:rPr>
          <w:rFonts w:eastAsia="MS Mincho" w:cstheme="minorHAnsi"/>
          <w:b/>
          <w:lang w:eastAsia="ja-JP"/>
        </w:rPr>
        <w:t>application schema</w:t>
      </w:r>
    </w:p>
    <w:p w14:paraId="1E7D09E4" w14:textId="77777777" w:rsidR="00FA1108" w:rsidRPr="00616E11" w:rsidRDefault="00000000">
      <w:pPr>
        <w:ind w:left="403"/>
        <w:rPr>
          <w:rFonts w:eastAsia="MS Mincho" w:cstheme="minorHAnsi"/>
          <w:lang w:eastAsia="ja-JP"/>
        </w:rPr>
      </w:pPr>
      <w:r w:rsidRPr="00616E11">
        <w:rPr>
          <w:rFonts w:eastAsia="MS Mincho" w:cstheme="minorHAnsi"/>
          <w:b/>
          <w:lang w:eastAsia="ja-JP"/>
        </w:rPr>
        <w:t>conceptual schema</w:t>
      </w:r>
      <w:r w:rsidRPr="00616E11">
        <w:rPr>
          <w:rFonts w:eastAsia="MS Mincho" w:cstheme="minorHAnsi"/>
          <w:lang w:eastAsia="ja-JP"/>
        </w:rPr>
        <w:t xml:space="preserve"> for data required by one or more </w:t>
      </w:r>
      <w:r w:rsidRPr="00616E11">
        <w:rPr>
          <w:rFonts w:eastAsia="MS Mincho" w:cstheme="minorHAnsi"/>
          <w:b/>
          <w:lang w:eastAsia="ja-JP"/>
        </w:rPr>
        <w:t>applications</w:t>
      </w:r>
      <w:r w:rsidRPr="00616E11">
        <w:rPr>
          <w:rFonts w:eastAsia="MS Mincho" w:cstheme="minorHAnsi"/>
          <w:lang w:eastAsia="ja-JP"/>
        </w:rPr>
        <w:t xml:space="preserve"> [ISO 19101</w:t>
      </w:r>
      <w:r w:rsidRPr="00616E11">
        <w:rPr>
          <w:rFonts w:ascii="MS Gothic" w:eastAsia="MS Gothic" w:hAnsi="MS Gothic" w:cs="MS Gothic"/>
          <w:lang w:eastAsia="ja-JP"/>
        </w:rPr>
        <w:noBreakHyphen/>
      </w:r>
      <w:r w:rsidRPr="00616E11">
        <w:rPr>
          <w:rFonts w:eastAsia="MS Mincho" w:cstheme="minorHAnsi"/>
          <w:lang w:eastAsia="ja-JP"/>
        </w:rPr>
        <w:t>1:2014]</w:t>
      </w:r>
    </w:p>
    <w:p w14:paraId="3DF13EA7" w14:textId="77777777" w:rsidR="00FA1108" w:rsidRPr="00616E11" w:rsidRDefault="00000000">
      <w:pPr>
        <w:keepNext/>
        <w:spacing w:after="60"/>
        <w:rPr>
          <w:rFonts w:eastAsia="MS Mincho" w:cstheme="minorHAnsi"/>
          <w:b/>
          <w:lang w:eastAsia="ja-JP"/>
        </w:rPr>
      </w:pPr>
      <w:r w:rsidRPr="00616E11">
        <w:rPr>
          <w:rFonts w:eastAsia="MS Mincho" w:cstheme="minorHAnsi"/>
          <w:b/>
          <w:lang w:eastAsia="ja-JP"/>
        </w:rPr>
        <w:t>association</w:t>
      </w:r>
    </w:p>
    <w:p w14:paraId="6AFD69CD" w14:textId="77777777" w:rsidR="00FA1108" w:rsidRPr="00616E11" w:rsidRDefault="00000000">
      <w:pPr>
        <w:ind w:left="403"/>
        <w:rPr>
          <w:rFonts w:eastAsia="MS Mincho" w:cstheme="minorHAnsi"/>
          <w:lang w:eastAsia="ja-JP"/>
        </w:rPr>
      </w:pPr>
      <w:r w:rsidRPr="00616E11">
        <w:rPr>
          <w:rFonts w:eastAsia="MS Mincho" w:cstheme="minorHAnsi"/>
          <w:lang w:eastAsia="ja-JP"/>
        </w:rPr>
        <w:t>semantic relationship between two or more classifiers that specifies connections among their instances [ISO 19103]</w:t>
      </w:r>
    </w:p>
    <w:p w14:paraId="16D0D536" w14:textId="77777777" w:rsidR="00FA1108" w:rsidRPr="00616E11" w:rsidRDefault="00000000">
      <w:pPr>
        <w:keepNext/>
        <w:spacing w:after="60"/>
        <w:rPr>
          <w:rFonts w:eastAsia="MS Mincho" w:cstheme="minorHAnsi"/>
          <w:b/>
          <w:lang w:eastAsia="ja-JP"/>
        </w:rPr>
      </w:pPr>
      <w:r w:rsidRPr="00616E11">
        <w:rPr>
          <w:rFonts w:eastAsia="MS Mincho" w:cstheme="minorHAnsi"/>
          <w:b/>
          <w:lang w:eastAsia="ja-JP"/>
        </w:rPr>
        <w:t>attribute</w:t>
      </w:r>
    </w:p>
    <w:p w14:paraId="64903648" w14:textId="77777777" w:rsidR="00FA1108" w:rsidRPr="00616E11" w:rsidRDefault="00000000">
      <w:pPr>
        <w:spacing w:after="60"/>
        <w:ind w:left="403"/>
        <w:rPr>
          <w:rFonts w:eastAsia="MS Mincho" w:cstheme="minorHAnsi"/>
          <w:lang w:eastAsia="ja-JP"/>
        </w:rPr>
      </w:pPr>
      <w:r w:rsidRPr="00616E11">
        <w:rPr>
          <w:rFonts w:eastAsia="MS Mincho" w:cstheme="minorHAnsi"/>
          <w:lang w:eastAsia="ja-JP"/>
        </w:rPr>
        <w:t>(1) named property of an entity [ISO/IEC 2382-17:1999]</w:t>
      </w:r>
    </w:p>
    <w:p w14:paraId="0B7F54CE" w14:textId="77777777" w:rsidR="00FA1108" w:rsidRPr="00616E11" w:rsidRDefault="00000000">
      <w:pPr>
        <w:ind w:left="403"/>
        <w:rPr>
          <w:rFonts w:eastAsia="MS Mincho" w:cstheme="minorHAnsi"/>
          <w:lang w:eastAsia="ja-JP"/>
        </w:rPr>
      </w:pPr>
      <w:r w:rsidRPr="00616E11">
        <w:rPr>
          <w:rFonts w:eastAsia="MS Mincho" w:cstheme="minorHAnsi"/>
          <w:lang w:eastAsia="ja-JP"/>
        </w:rPr>
        <w:t>NOTE: Describes a geometrical, topological, thematic, or other characteristic of an entity.</w:t>
      </w:r>
    </w:p>
    <w:p w14:paraId="2EE524D9" w14:textId="77777777" w:rsidR="00FA1108" w:rsidRPr="00616E11" w:rsidRDefault="00000000">
      <w:pPr>
        <w:ind w:left="403"/>
        <w:rPr>
          <w:rFonts w:eastAsia="MS Mincho" w:cstheme="minorHAnsi"/>
          <w:lang w:eastAsia="ja-JP"/>
        </w:rPr>
      </w:pPr>
      <w:r w:rsidRPr="00616E11">
        <w:rPr>
          <w:rFonts w:eastAsia="MS Mincho" w:cstheme="minorHAnsi"/>
          <w:lang w:eastAsia="ja-JP"/>
        </w:rPr>
        <w:t>(2) UML: feature within a classifier that describes a range of values that instances of the classifier may hold [ISO/IEC 19501:2005 (Adapted)]</w:t>
      </w:r>
    </w:p>
    <w:p w14:paraId="27C373A6" w14:textId="77777777" w:rsidR="00FA1108" w:rsidRPr="00616E11" w:rsidRDefault="00000000">
      <w:pPr>
        <w:ind w:left="403"/>
        <w:rPr>
          <w:rFonts w:eastAsia="MS Mincho" w:cstheme="minorHAnsi"/>
          <w:lang w:eastAsia="ja-JP"/>
        </w:rPr>
      </w:pPr>
      <w:r w:rsidRPr="00616E11">
        <w:rPr>
          <w:rFonts w:eastAsia="MS Mincho" w:cstheme="minorHAnsi"/>
          <w:lang w:eastAsia="ja-JP"/>
        </w:rPr>
        <w:t>(3) XML: name-value pair contained in an element [ISO 19136]</w:t>
      </w:r>
    </w:p>
    <w:p w14:paraId="1038607A" w14:textId="77777777" w:rsidR="00FA1108" w:rsidRPr="00616E11" w:rsidRDefault="00000000">
      <w:pPr>
        <w:keepNext/>
        <w:spacing w:after="60"/>
        <w:rPr>
          <w:rFonts w:eastAsia="MS Mincho" w:cstheme="minorHAnsi"/>
          <w:b/>
          <w:lang w:eastAsia="ja-JP"/>
        </w:rPr>
      </w:pPr>
      <w:r w:rsidRPr="00616E11">
        <w:rPr>
          <w:rFonts w:eastAsia="MS Mincho" w:cstheme="minorHAnsi"/>
          <w:b/>
          <w:lang w:eastAsia="ja-JP"/>
        </w:rPr>
        <w:t>base64</w:t>
      </w:r>
    </w:p>
    <w:p w14:paraId="5DD9F27F" w14:textId="77777777" w:rsidR="00FA1108" w:rsidRPr="00616E11" w:rsidRDefault="00000000">
      <w:pPr>
        <w:ind w:left="403"/>
        <w:rPr>
          <w:rFonts w:eastAsia="MS Mincho" w:cstheme="minorHAnsi"/>
          <w:lang w:eastAsia="ja-JP"/>
        </w:rPr>
      </w:pPr>
      <w:r w:rsidRPr="00616E11">
        <w:rPr>
          <w:rFonts w:eastAsia="MS Mincho" w:cstheme="minorHAnsi"/>
          <w:lang w:eastAsia="ja-JP"/>
        </w:rPr>
        <w:t>an encoding designed to represent arbitrary sequences of octets in a form that allows the use of both upper- and lowercase letters but that need not be human readable [IETF RFC 4648 (restyled)]</w:t>
      </w:r>
    </w:p>
    <w:p w14:paraId="0D38EB99" w14:textId="77777777" w:rsidR="00FA1108" w:rsidRPr="00616E11" w:rsidRDefault="00000000">
      <w:pPr>
        <w:keepNext/>
        <w:spacing w:after="60"/>
        <w:rPr>
          <w:rFonts w:eastAsia="MS Mincho" w:cstheme="minorHAnsi"/>
          <w:b/>
          <w:lang w:eastAsia="ja-JP"/>
        </w:rPr>
      </w:pPr>
      <w:r w:rsidRPr="00616E11">
        <w:rPr>
          <w:rFonts w:eastAsia="MS Mincho" w:cstheme="minorHAnsi"/>
          <w:b/>
          <w:lang w:eastAsia="ja-JP"/>
        </w:rPr>
        <w:t>code</w:t>
      </w:r>
    </w:p>
    <w:p w14:paraId="5BB310EA" w14:textId="77777777" w:rsidR="00FA1108" w:rsidRPr="00616E11" w:rsidRDefault="00000000">
      <w:pPr>
        <w:ind w:left="403"/>
        <w:rPr>
          <w:rFonts w:eastAsia="MS Mincho" w:cstheme="minorHAnsi"/>
          <w:lang w:eastAsia="ja-JP"/>
        </w:rPr>
      </w:pPr>
      <w:r w:rsidRPr="00616E11">
        <w:rPr>
          <w:rFonts w:eastAsia="MS Mincho" w:cstheme="minorHAnsi"/>
          <w:lang w:eastAsia="ja-JP"/>
        </w:rPr>
        <w:t>representation of a label according to a specified scheme [ISO 19118:2011]</w:t>
      </w:r>
    </w:p>
    <w:p w14:paraId="7F9CD405" w14:textId="77777777" w:rsidR="00FA1108" w:rsidRPr="00616E11" w:rsidRDefault="00000000">
      <w:pPr>
        <w:keepNext/>
        <w:spacing w:after="60"/>
        <w:rPr>
          <w:rFonts w:eastAsia="MS Mincho" w:cstheme="minorHAnsi"/>
          <w:b/>
          <w:lang w:eastAsia="ja-JP"/>
        </w:rPr>
      </w:pPr>
      <w:r w:rsidRPr="00616E11">
        <w:rPr>
          <w:rFonts w:eastAsia="MS Mincho" w:cstheme="minorHAnsi"/>
          <w:b/>
          <w:lang w:eastAsia="ja-JP"/>
        </w:rPr>
        <w:t>codelist</w:t>
      </w:r>
    </w:p>
    <w:p w14:paraId="3E7EBD0D" w14:textId="77777777" w:rsidR="00FA1108" w:rsidRPr="00616E11" w:rsidRDefault="00000000">
      <w:pPr>
        <w:ind w:left="403"/>
        <w:rPr>
          <w:rFonts w:eastAsia="MS Mincho" w:cstheme="minorHAnsi"/>
          <w:lang w:eastAsia="ja-JP"/>
        </w:rPr>
      </w:pPr>
      <w:r w:rsidRPr="00616E11">
        <w:rPr>
          <w:rFonts w:eastAsia="MS Mincho" w:cstheme="minorHAnsi"/>
          <w:lang w:eastAsia="ja-JP"/>
        </w:rPr>
        <w:t>value domain including a code for a permissible value [ISO 19136]</w:t>
      </w:r>
    </w:p>
    <w:p w14:paraId="1F2771AB" w14:textId="77777777" w:rsidR="00FA1108" w:rsidRPr="00616E11" w:rsidRDefault="00000000">
      <w:pPr>
        <w:keepNext/>
        <w:spacing w:after="60"/>
        <w:rPr>
          <w:rFonts w:eastAsia="MS Mincho" w:cstheme="minorHAnsi"/>
          <w:b/>
          <w:lang w:eastAsia="ja-JP"/>
        </w:rPr>
      </w:pPr>
      <w:r w:rsidRPr="00616E11">
        <w:rPr>
          <w:rFonts w:eastAsia="MS Mincho" w:cstheme="minorHAnsi"/>
          <w:b/>
          <w:lang w:eastAsia="ja-JP"/>
        </w:rPr>
        <w:lastRenderedPageBreak/>
        <w:t>codespace</w:t>
      </w:r>
    </w:p>
    <w:p w14:paraId="47406DB6" w14:textId="77777777" w:rsidR="00FA1108" w:rsidRPr="00616E11" w:rsidRDefault="00000000">
      <w:pPr>
        <w:spacing w:after="60"/>
        <w:ind w:left="403"/>
        <w:rPr>
          <w:rFonts w:eastAsia="MS Mincho" w:cstheme="minorHAnsi"/>
          <w:lang w:eastAsia="ja-JP"/>
        </w:rPr>
      </w:pPr>
      <w:r w:rsidRPr="00616E11">
        <w:rPr>
          <w:rFonts w:eastAsia="MS Mincho" w:cstheme="minorHAnsi"/>
          <w:lang w:eastAsia="ja-JP"/>
        </w:rPr>
        <w:t>rule or authority for a code, name, term or category [ISO 19136]</w:t>
      </w:r>
    </w:p>
    <w:p w14:paraId="0DBDA8A0" w14:textId="77777777" w:rsidR="00FA1108" w:rsidRPr="00616E11" w:rsidRDefault="00000000">
      <w:pPr>
        <w:ind w:left="403"/>
        <w:rPr>
          <w:rFonts w:eastAsia="MS Mincho" w:cstheme="minorHAnsi"/>
          <w:lang w:eastAsia="ja-JP"/>
        </w:rPr>
      </w:pPr>
      <w:r w:rsidRPr="00616E11">
        <w:rPr>
          <w:rFonts w:eastAsia="MS Mincho" w:cstheme="minorHAnsi"/>
          <w:lang w:eastAsia="ja-JP"/>
        </w:rPr>
        <w:t xml:space="preserve">EXAMPLE: Examples of codespaces include dictionaries, authorities, codelists, etc.  </w:t>
      </w:r>
    </w:p>
    <w:p w14:paraId="3FFABCDE" w14:textId="77777777" w:rsidR="00FA1108" w:rsidRPr="00616E11" w:rsidRDefault="00000000">
      <w:pPr>
        <w:keepNext/>
        <w:spacing w:after="60"/>
        <w:rPr>
          <w:rFonts w:eastAsia="MS Mincho" w:cstheme="minorHAnsi"/>
          <w:b/>
          <w:lang w:eastAsia="ja-JP"/>
        </w:rPr>
      </w:pPr>
      <w:r w:rsidRPr="00616E11">
        <w:rPr>
          <w:rFonts w:eastAsia="MS Mincho" w:cstheme="minorHAnsi"/>
          <w:b/>
          <w:lang w:eastAsia="ja-JP"/>
        </w:rPr>
        <w:t>composition</w:t>
      </w:r>
    </w:p>
    <w:p w14:paraId="112C7A13" w14:textId="77777777" w:rsidR="00FA1108" w:rsidRPr="00616E11" w:rsidRDefault="00000000">
      <w:pPr>
        <w:ind w:left="403"/>
        <w:rPr>
          <w:rFonts w:eastAsia="MS Mincho" w:cstheme="minorHAnsi"/>
          <w:lang w:eastAsia="ja-JP"/>
        </w:rPr>
      </w:pPr>
      <w:r w:rsidRPr="00616E11">
        <w:rPr>
          <w:rFonts w:eastAsia="MS Mincho" w:cstheme="minorHAnsi"/>
          <w:lang w:eastAsia="ja-JP"/>
        </w:rPr>
        <w:t>form of aggregation association with strong ownership and coincident lifetime as part of the whole [ISO 19103]</w:t>
      </w:r>
    </w:p>
    <w:p w14:paraId="7253F42E" w14:textId="77777777" w:rsidR="00FA1108" w:rsidRPr="00616E11" w:rsidRDefault="00000000">
      <w:pPr>
        <w:keepNext/>
        <w:spacing w:after="60"/>
        <w:rPr>
          <w:rFonts w:eastAsia="MS Mincho" w:cstheme="minorHAnsi"/>
          <w:b/>
          <w:lang w:eastAsia="ja-JP"/>
        </w:rPr>
      </w:pPr>
      <w:r w:rsidRPr="00616E11">
        <w:rPr>
          <w:rFonts w:eastAsia="MS Mincho" w:cstheme="minorHAnsi"/>
          <w:b/>
          <w:lang w:eastAsia="ja-JP"/>
        </w:rPr>
        <w:t>conceptual model</w:t>
      </w:r>
    </w:p>
    <w:p w14:paraId="19CB7B47" w14:textId="77777777" w:rsidR="00FA1108" w:rsidRPr="00616E11" w:rsidRDefault="00000000">
      <w:pPr>
        <w:ind w:left="403"/>
        <w:rPr>
          <w:rFonts w:eastAsia="MS Mincho" w:cstheme="minorHAnsi"/>
          <w:lang w:eastAsia="ja-JP"/>
        </w:rPr>
      </w:pPr>
      <w:r w:rsidRPr="00616E11">
        <w:rPr>
          <w:rFonts w:eastAsia="MS Mincho" w:cstheme="minorHAnsi"/>
          <w:b/>
          <w:lang w:eastAsia="ja-JP"/>
        </w:rPr>
        <w:t>model</w:t>
      </w:r>
      <w:r w:rsidRPr="00616E11">
        <w:rPr>
          <w:rFonts w:eastAsia="MS Mincho" w:cstheme="minorHAnsi"/>
          <w:lang w:eastAsia="ja-JP"/>
        </w:rPr>
        <w:t xml:space="preserve"> that defines concepts of a universe of discourse [19101</w:t>
      </w:r>
      <w:r w:rsidRPr="00616E11">
        <w:rPr>
          <w:rFonts w:eastAsia="MS Gothic" w:cstheme="minorHAnsi"/>
          <w:lang w:eastAsia="ja-JP"/>
        </w:rPr>
        <w:t>-</w:t>
      </w:r>
      <w:r w:rsidRPr="00616E11">
        <w:rPr>
          <w:rFonts w:eastAsia="MS Mincho" w:cstheme="minorHAnsi"/>
          <w:lang w:eastAsia="ja-JP"/>
        </w:rPr>
        <w:t>1:2014]</w:t>
      </w:r>
    </w:p>
    <w:p w14:paraId="2E45224B" w14:textId="77777777" w:rsidR="00FA1108" w:rsidRPr="00616E11" w:rsidRDefault="00000000">
      <w:pPr>
        <w:keepNext/>
        <w:spacing w:after="60"/>
        <w:rPr>
          <w:rFonts w:eastAsia="MS Mincho" w:cstheme="minorHAnsi"/>
          <w:b/>
          <w:lang w:eastAsia="ja-JP"/>
        </w:rPr>
      </w:pPr>
      <w:r w:rsidRPr="00616E11">
        <w:rPr>
          <w:rFonts w:eastAsia="MS Mincho" w:cstheme="minorHAnsi"/>
          <w:b/>
          <w:lang w:eastAsia="ja-JP"/>
        </w:rPr>
        <w:t>conceptual schema</w:t>
      </w:r>
    </w:p>
    <w:p w14:paraId="2D41665F" w14:textId="77777777" w:rsidR="00FA1108" w:rsidRPr="00616E11" w:rsidRDefault="00000000">
      <w:pPr>
        <w:ind w:left="403"/>
        <w:rPr>
          <w:rFonts w:eastAsia="MS Mincho" w:cstheme="minorHAnsi"/>
          <w:lang w:eastAsia="ja-JP"/>
        </w:rPr>
      </w:pPr>
      <w:r w:rsidRPr="00616E11">
        <w:rPr>
          <w:rFonts w:eastAsia="MS Mincho" w:cstheme="minorHAnsi"/>
          <w:lang w:eastAsia="ja-JP"/>
        </w:rPr>
        <w:t xml:space="preserve">formal description of a </w:t>
      </w:r>
      <w:r w:rsidRPr="00616E11">
        <w:rPr>
          <w:rFonts w:eastAsia="MS Mincho" w:cstheme="minorHAnsi"/>
          <w:b/>
          <w:lang w:eastAsia="ja-JP"/>
        </w:rPr>
        <w:t xml:space="preserve">conceptual model </w:t>
      </w:r>
      <w:r w:rsidRPr="00616E11">
        <w:rPr>
          <w:rFonts w:eastAsia="MS Mincho" w:cstheme="minorHAnsi"/>
          <w:lang w:eastAsia="ja-JP"/>
        </w:rPr>
        <w:t>[ISO 19101-1:2014]</w:t>
      </w:r>
    </w:p>
    <w:p w14:paraId="41011D28" w14:textId="77777777" w:rsidR="00FA1108" w:rsidRPr="00616E11" w:rsidRDefault="00000000">
      <w:pPr>
        <w:keepNext/>
        <w:spacing w:after="60"/>
        <w:rPr>
          <w:rFonts w:eastAsia="MS Mincho" w:cstheme="minorHAnsi"/>
          <w:b/>
          <w:lang w:eastAsia="ja-JP"/>
        </w:rPr>
      </w:pPr>
      <w:r w:rsidRPr="00616E11">
        <w:rPr>
          <w:rFonts w:eastAsia="MS Mincho" w:cstheme="minorHAnsi"/>
          <w:b/>
          <w:lang w:eastAsia="ja-JP"/>
        </w:rPr>
        <w:t>data client</w:t>
      </w:r>
    </w:p>
    <w:p w14:paraId="62C86EC8" w14:textId="77777777" w:rsidR="00FA1108" w:rsidRPr="00616E11" w:rsidRDefault="00000000">
      <w:pPr>
        <w:spacing w:after="60"/>
        <w:ind w:left="403"/>
        <w:rPr>
          <w:rFonts w:eastAsia="MS Mincho" w:cstheme="minorHAnsi"/>
          <w:lang w:eastAsia="ja-JP"/>
        </w:rPr>
      </w:pPr>
      <w:r w:rsidRPr="00616E11">
        <w:rPr>
          <w:rFonts w:eastAsia="MS Mincho" w:cstheme="minorHAnsi"/>
          <w:lang w:eastAsia="ja-JP"/>
        </w:rPr>
        <w:t>an end-user receiving encrypted S-100-based data; the data client will be using a software application (for example ECDIS) to perform many of the operations detailed within the S-100 protection scheme [S-100 Part 15 (adapted)]</w:t>
      </w:r>
    </w:p>
    <w:p w14:paraId="3E4ED409" w14:textId="77777777" w:rsidR="00FA1108" w:rsidRPr="00616E11" w:rsidRDefault="00000000">
      <w:pPr>
        <w:ind w:left="403"/>
        <w:rPr>
          <w:rFonts w:eastAsia="MS Mincho" w:cstheme="minorHAnsi"/>
          <w:lang w:eastAsia="ja-JP"/>
        </w:rPr>
      </w:pPr>
      <w:r w:rsidRPr="00616E11">
        <w:rPr>
          <w:rFonts w:eastAsia="MS Mincho" w:cstheme="minorHAnsi"/>
          <w:lang w:eastAsia="ja-JP"/>
        </w:rPr>
        <w:t>EXAMPLE: An ECDIS user.</w:t>
      </w:r>
    </w:p>
    <w:p w14:paraId="71292DE4" w14:textId="77777777" w:rsidR="00FA1108" w:rsidRPr="00616E11" w:rsidRDefault="00000000">
      <w:pPr>
        <w:keepNext/>
        <w:spacing w:after="60"/>
        <w:rPr>
          <w:rFonts w:eastAsia="MS Mincho" w:cstheme="minorHAnsi"/>
          <w:b/>
          <w:lang w:eastAsia="ja-JP"/>
        </w:rPr>
      </w:pPr>
      <w:r w:rsidRPr="00616E11">
        <w:rPr>
          <w:rFonts w:eastAsia="MS Mincho" w:cstheme="minorHAnsi"/>
          <w:b/>
          <w:lang w:eastAsia="ja-JP"/>
        </w:rPr>
        <w:t>data permit</w:t>
      </w:r>
    </w:p>
    <w:p w14:paraId="53D26EC0" w14:textId="77777777" w:rsidR="00FA1108" w:rsidRPr="00616E11" w:rsidRDefault="00000000">
      <w:pPr>
        <w:ind w:left="403"/>
        <w:rPr>
          <w:rFonts w:eastAsia="MS Mincho" w:cstheme="minorHAnsi"/>
          <w:lang w:eastAsia="ja-JP"/>
        </w:rPr>
      </w:pPr>
      <w:r w:rsidRPr="00616E11">
        <w:rPr>
          <w:rFonts w:eastAsia="MS Mincho" w:cstheme="minorHAnsi"/>
          <w:lang w:eastAsia="ja-JP"/>
        </w:rPr>
        <w:t xml:space="preserve">file containing encrypted product keys required to decrypt the licensed products, normally created specifically for a particular </w:t>
      </w:r>
      <w:r w:rsidRPr="00616E11">
        <w:rPr>
          <w:rFonts w:eastAsia="MS Mincho" w:cstheme="minorHAnsi"/>
          <w:b/>
          <w:lang w:eastAsia="ja-JP"/>
        </w:rPr>
        <w:t>data client</w:t>
      </w:r>
      <w:r w:rsidRPr="00616E11">
        <w:rPr>
          <w:rFonts w:eastAsia="MS Mincho" w:cstheme="minorHAnsi"/>
          <w:lang w:eastAsia="ja-JP"/>
        </w:rPr>
        <w:t xml:space="preserve"> [S-100 Part 15 (adapted)]</w:t>
      </w:r>
    </w:p>
    <w:p w14:paraId="4AEF9D62" w14:textId="77777777" w:rsidR="00FA1108" w:rsidRPr="00616E11" w:rsidRDefault="00000000">
      <w:pPr>
        <w:keepNext/>
        <w:spacing w:after="60"/>
        <w:rPr>
          <w:rFonts w:eastAsia="MS Mincho" w:cstheme="minorHAnsi"/>
          <w:b/>
          <w:lang w:eastAsia="ja-JP"/>
        </w:rPr>
      </w:pPr>
      <w:r w:rsidRPr="00616E11">
        <w:rPr>
          <w:rFonts w:eastAsia="MS Mincho" w:cstheme="minorHAnsi"/>
          <w:b/>
          <w:lang w:eastAsia="ja-JP"/>
        </w:rPr>
        <w:t>data server</w:t>
      </w:r>
    </w:p>
    <w:p w14:paraId="65758613" w14:textId="77777777" w:rsidR="00FA1108" w:rsidRPr="00616E11" w:rsidRDefault="00000000">
      <w:pPr>
        <w:ind w:left="403"/>
        <w:rPr>
          <w:rFonts w:eastAsia="MS Mincho" w:cstheme="minorHAnsi"/>
          <w:lang w:eastAsia="ja-JP"/>
        </w:rPr>
      </w:pPr>
      <w:r w:rsidRPr="00616E11">
        <w:rPr>
          <w:rFonts w:eastAsia="MS Mincho" w:cstheme="minorHAnsi"/>
          <w:lang w:eastAsia="ja-JP"/>
        </w:rPr>
        <w:t xml:space="preserve">an organization producing encrypted data files or issuing </w:t>
      </w:r>
      <w:r w:rsidRPr="00616E11">
        <w:rPr>
          <w:rFonts w:eastAsia="MS Mincho" w:cstheme="minorHAnsi"/>
          <w:b/>
          <w:lang w:eastAsia="ja-JP"/>
        </w:rPr>
        <w:t>data permits</w:t>
      </w:r>
      <w:r w:rsidRPr="00616E11">
        <w:rPr>
          <w:rFonts w:eastAsia="MS Mincho" w:cstheme="minorHAnsi"/>
          <w:lang w:eastAsia="ja-JP"/>
        </w:rPr>
        <w:t xml:space="preserve"> to </w:t>
      </w:r>
      <w:r w:rsidRPr="00616E11">
        <w:rPr>
          <w:rFonts w:eastAsia="MS Mincho" w:cstheme="minorHAnsi"/>
          <w:b/>
          <w:lang w:eastAsia="ja-JP"/>
        </w:rPr>
        <w:t>data clients</w:t>
      </w:r>
      <w:r w:rsidRPr="00616E11">
        <w:rPr>
          <w:rFonts w:eastAsia="MS Mincho" w:cstheme="minorHAnsi"/>
          <w:lang w:eastAsia="ja-JP"/>
        </w:rPr>
        <w:t xml:space="preserve"> [S-100 Part 15, (adapted)]</w:t>
      </w:r>
    </w:p>
    <w:p w14:paraId="68A5800F" w14:textId="77777777" w:rsidR="00FA1108" w:rsidRPr="00616E11" w:rsidRDefault="00000000">
      <w:pPr>
        <w:keepNext/>
        <w:spacing w:after="60"/>
        <w:rPr>
          <w:rFonts w:eastAsia="MS Mincho" w:cstheme="minorHAnsi"/>
          <w:b/>
          <w:lang w:eastAsia="ja-JP"/>
        </w:rPr>
      </w:pPr>
      <w:r w:rsidRPr="00616E11">
        <w:rPr>
          <w:rFonts w:eastAsia="MS Mincho" w:cstheme="minorHAnsi"/>
          <w:b/>
          <w:lang w:eastAsia="ja-JP"/>
        </w:rPr>
        <w:t>feature</w:t>
      </w:r>
    </w:p>
    <w:p w14:paraId="302EB4A3" w14:textId="77777777" w:rsidR="00FA1108" w:rsidRPr="00616E11" w:rsidRDefault="00000000">
      <w:pPr>
        <w:spacing w:after="60"/>
        <w:ind w:left="403"/>
        <w:rPr>
          <w:rFonts w:eastAsia="MS Mincho" w:cstheme="minorHAnsi"/>
          <w:lang w:eastAsia="ja-JP"/>
        </w:rPr>
      </w:pPr>
      <w:r w:rsidRPr="00616E11">
        <w:rPr>
          <w:rFonts w:eastAsia="MS Mincho" w:cstheme="minorHAnsi"/>
          <w:lang w:eastAsia="ja-JP"/>
        </w:rPr>
        <w:t>abstraction of real world phenomena [ISO 19101:2003]</w:t>
      </w:r>
    </w:p>
    <w:p w14:paraId="0AD4AE5B" w14:textId="77777777" w:rsidR="00FA1108" w:rsidRPr="00616E11" w:rsidRDefault="00000000">
      <w:pPr>
        <w:spacing w:after="60"/>
        <w:ind w:left="403"/>
        <w:rPr>
          <w:rFonts w:eastAsia="MS Mincho" w:cstheme="minorHAnsi"/>
          <w:lang w:eastAsia="ja-JP"/>
        </w:rPr>
      </w:pPr>
      <w:r w:rsidRPr="00616E11">
        <w:rPr>
          <w:rFonts w:eastAsia="MS Mincho" w:cstheme="minorHAnsi"/>
          <w:lang w:eastAsia="ja-JP"/>
        </w:rPr>
        <w:t xml:space="preserve">NOTE 1: A feature may occur as a type, class, or an instance. Feature type or feature instance should be used when only one is meant. </w:t>
      </w:r>
      <w:r w:rsidRPr="00616E11">
        <w:rPr>
          <w:rFonts w:eastAsia="MS Mincho" w:cstheme="minorHAnsi"/>
          <w:b/>
          <w:lang w:eastAsia="ja-JP"/>
        </w:rPr>
        <w:t>Feature class</w:t>
      </w:r>
      <w:r w:rsidRPr="00616E11">
        <w:rPr>
          <w:rFonts w:eastAsia="MS Mincho" w:cstheme="minorHAnsi"/>
          <w:lang w:eastAsia="ja-JP"/>
        </w:rPr>
        <w:t xml:space="preserve"> should be used in the context of a model or Application Schema.</w:t>
      </w:r>
    </w:p>
    <w:p w14:paraId="1C318412" w14:textId="77777777" w:rsidR="00FA1108" w:rsidRPr="00616E11" w:rsidRDefault="00000000">
      <w:pPr>
        <w:ind w:left="403"/>
        <w:rPr>
          <w:rFonts w:eastAsia="MS Mincho" w:cstheme="minorHAnsi"/>
          <w:lang w:eastAsia="ja-JP"/>
        </w:rPr>
      </w:pPr>
      <w:r w:rsidRPr="00616E11">
        <w:rPr>
          <w:rFonts w:eastAsia="MS Mincho" w:cstheme="minorHAnsi"/>
          <w:lang w:eastAsia="ja-JP"/>
        </w:rPr>
        <w:t>EXAMPLE The phenomenon named 'Eiffel Tower' may be classified with other phenomena into a feature type 'tower'.</w:t>
      </w:r>
    </w:p>
    <w:p w14:paraId="32A4640E" w14:textId="77777777" w:rsidR="00FA1108" w:rsidRPr="00616E11" w:rsidRDefault="00000000">
      <w:pPr>
        <w:keepNext/>
        <w:spacing w:after="60"/>
        <w:rPr>
          <w:rFonts w:eastAsia="MS Mincho" w:cstheme="minorHAnsi"/>
          <w:b/>
          <w:lang w:eastAsia="ja-JP"/>
        </w:rPr>
      </w:pPr>
      <w:r w:rsidRPr="00616E11">
        <w:rPr>
          <w:rFonts w:eastAsia="MS Mincho" w:cstheme="minorHAnsi"/>
          <w:b/>
          <w:lang w:eastAsia="ja-JP"/>
        </w:rPr>
        <w:t>feature association</w:t>
      </w:r>
    </w:p>
    <w:p w14:paraId="679F4BCB" w14:textId="77777777" w:rsidR="00FA1108" w:rsidRPr="00616E11" w:rsidRDefault="00000000">
      <w:pPr>
        <w:ind w:left="403"/>
        <w:rPr>
          <w:rFonts w:eastAsia="MS Mincho" w:cstheme="minorHAnsi"/>
          <w:lang w:eastAsia="ja-JP"/>
        </w:rPr>
      </w:pPr>
      <w:r w:rsidRPr="00616E11">
        <w:rPr>
          <w:rFonts w:eastAsia="MS Mincho" w:cstheme="minorHAnsi"/>
          <w:b/>
          <w:lang w:eastAsia="ja-JP"/>
        </w:rPr>
        <w:t>relationship</w:t>
      </w:r>
      <w:r w:rsidRPr="00616E11">
        <w:rPr>
          <w:rFonts w:eastAsia="MS Mincho" w:cstheme="minorHAnsi"/>
          <w:lang w:eastAsia="ja-JP"/>
        </w:rPr>
        <w:t xml:space="preserve"> that links instances of one feature type with instances of the same or a different feature type [ISO 19110]</w:t>
      </w:r>
    </w:p>
    <w:p w14:paraId="652B9B5D" w14:textId="77777777" w:rsidR="00FA1108" w:rsidRPr="00616E11" w:rsidRDefault="00000000">
      <w:pPr>
        <w:keepNext/>
        <w:spacing w:after="60"/>
        <w:rPr>
          <w:rFonts w:eastAsia="MS Mincho" w:cstheme="minorHAnsi"/>
          <w:b/>
          <w:lang w:eastAsia="ja-JP"/>
        </w:rPr>
      </w:pPr>
      <w:r w:rsidRPr="00616E11">
        <w:rPr>
          <w:rFonts w:eastAsia="MS Mincho" w:cstheme="minorHAnsi"/>
          <w:b/>
          <w:lang w:eastAsia="ja-JP"/>
        </w:rPr>
        <w:t>feature attribute</w:t>
      </w:r>
    </w:p>
    <w:p w14:paraId="54F418D9" w14:textId="77777777" w:rsidR="00FA1108" w:rsidRPr="00616E11" w:rsidRDefault="00000000">
      <w:pPr>
        <w:spacing w:after="60"/>
        <w:ind w:left="403"/>
        <w:rPr>
          <w:rFonts w:eastAsia="MS Mincho" w:cstheme="minorHAnsi"/>
          <w:lang w:eastAsia="ja-JP"/>
        </w:rPr>
      </w:pPr>
      <w:r w:rsidRPr="00616E11">
        <w:rPr>
          <w:rFonts w:eastAsia="MS Mincho" w:cstheme="minorHAnsi"/>
          <w:lang w:eastAsia="ja-JP"/>
        </w:rPr>
        <w:t>characteristic of a feature [ISO 19101]</w:t>
      </w:r>
    </w:p>
    <w:p w14:paraId="336A2369" w14:textId="77777777" w:rsidR="00FA1108" w:rsidRPr="00616E11" w:rsidRDefault="00000000">
      <w:pPr>
        <w:spacing w:after="60"/>
        <w:ind w:left="403"/>
        <w:rPr>
          <w:rFonts w:eastAsia="MS Mincho" w:cstheme="minorHAnsi"/>
          <w:lang w:eastAsia="ja-JP"/>
        </w:rPr>
      </w:pPr>
      <w:r w:rsidRPr="00616E11">
        <w:rPr>
          <w:rFonts w:eastAsia="MS Mincho" w:cstheme="minorHAnsi"/>
          <w:lang w:eastAsia="ja-JP"/>
        </w:rPr>
        <w:t>NOTE A feature attribute type has a name, a data type and a domain associated to it. A feature attribute instance has an attribute value taken from the value domain of the feature attribute type.</w:t>
      </w:r>
    </w:p>
    <w:p w14:paraId="09DD402D" w14:textId="77777777" w:rsidR="00FA1108" w:rsidRPr="00616E11" w:rsidRDefault="00000000">
      <w:pPr>
        <w:spacing w:after="60"/>
        <w:ind w:left="403"/>
        <w:rPr>
          <w:rFonts w:eastAsia="MS Mincho" w:cstheme="minorHAnsi"/>
          <w:lang w:eastAsia="ja-JP"/>
        </w:rPr>
      </w:pPr>
      <w:r w:rsidRPr="00616E11">
        <w:rPr>
          <w:rFonts w:eastAsia="MS Mincho" w:cstheme="minorHAnsi"/>
          <w:lang w:eastAsia="ja-JP"/>
        </w:rPr>
        <w:t>EXAMPLE 1: A feature attribute named ‘colour’ may have an attribute value “green” which belongs to the data type “text.”</w:t>
      </w:r>
    </w:p>
    <w:p w14:paraId="07F3A756" w14:textId="77777777" w:rsidR="00FA1108" w:rsidRPr="00616E11" w:rsidRDefault="00000000">
      <w:pPr>
        <w:ind w:left="403"/>
        <w:rPr>
          <w:rFonts w:eastAsia="MS Mincho" w:cstheme="minorHAnsi"/>
          <w:lang w:eastAsia="ja-JP"/>
        </w:rPr>
      </w:pPr>
      <w:r w:rsidRPr="00616E11">
        <w:rPr>
          <w:rFonts w:eastAsia="MS Mincho" w:cstheme="minorHAnsi"/>
          <w:lang w:eastAsia="ja-JP"/>
        </w:rPr>
        <w:t>EXAMPLE 2: A feature attribute named ‘length’ may have an attribute value “82.4” which belongs to the data type “real.”</w:t>
      </w:r>
    </w:p>
    <w:p w14:paraId="29674F6E" w14:textId="77777777" w:rsidR="00FA1108" w:rsidRPr="00616E11" w:rsidRDefault="00000000">
      <w:pPr>
        <w:keepNext/>
        <w:spacing w:after="60"/>
        <w:rPr>
          <w:rFonts w:eastAsia="MS Mincho" w:cstheme="minorHAnsi"/>
          <w:b/>
          <w:lang w:eastAsia="ja-JP"/>
        </w:rPr>
      </w:pPr>
      <w:r w:rsidRPr="00616E11">
        <w:rPr>
          <w:rFonts w:eastAsia="MS Mincho" w:cstheme="minorHAnsi"/>
          <w:b/>
          <w:lang w:eastAsia="ja-JP"/>
        </w:rPr>
        <w:t>feature catalogue</w:t>
      </w:r>
    </w:p>
    <w:p w14:paraId="7B5F09D8" w14:textId="77777777" w:rsidR="00FA1108" w:rsidRPr="00616E11" w:rsidRDefault="00000000">
      <w:pPr>
        <w:ind w:left="403"/>
        <w:rPr>
          <w:rFonts w:eastAsia="MS Mincho" w:cstheme="minorHAnsi"/>
          <w:lang w:eastAsia="ja-JP"/>
        </w:rPr>
      </w:pPr>
      <w:r w:rsidRPr="00616E11">
        <w:rPr>
          <w:rFonts w:eastAsia="MS Mincho" w:cstheme="minorHAnsi"/>
          <w:lang w:eastAsia="ja-JP"/>
        </w:rPr>
        <w:t xml:space="preserve">a catalogue containing definitions and descriptions of the </w:t>
      </w:r>
      <w:r w:rsidRPr="00616E11">
        <w:rPr>
          <w:rFonts w:eastAsia="MS Mincho" w:cstheme="minorHAnsi"/>
          <w:b/>
          <w:lang w:eastAsia="ja-JP"/>
        </w:rPr>
        <w:t>feature types</w:t>
      </w:r>
      <w:r w:rsidRPr="00616E11">
        <w:rPr>
          <w:rFonts w:eastAsia="MS Mincho" w:cstheme="minorHAnsi"/>
          <w:lang w:eastAsia="ja-JP"/>
        </w:rPr>
        <w:t xml:space="preserve">, </w:t>
      </w:r>
      <w:r w:rsidRPr="00616E11">
        <w:rPr>
          <w:rFonts w:eastAsia="MS Mincho" w:cstheme="minorHAnsi"/>
          <w:b/>
          <w:lang w:eastAsia="ja-JP"/>
        </w:rPr>
        <w:t>feature attributes</w:t>
      </w:r>
      <w:r w:rsidRPr="00616E11">
        <w:rPr>
          <w:rFonts w:eastAsia="MS Mincho" w:cstheme="minorHAnsi"/>
          <w:lang w:eastAsia="ja-JP"/>
        </w:rPr>
        <w:t xml:space="preserve"> and </w:t>
      </w:r>
      <w:r w:rsidRPr="00616E11">
        <w:rPr>
          <w:rFonts w:eastAsia="MS Mincho" w:cstheme="minorHAnsi"/>
          <w:b/>
          <w:lang w:eastAsia="ja-JP"/>
        </w:rPr>
        <w:t>feature associations</w:t>
      </w:r>
      <w:r w:rsidRPr="00616E11">
        <w:rPr>
          <w:rFonts w:eastAsia="MS Mincho" w:cstheme="minorHAnsi"/>
          <w:lang w:eastAsia="ja-JP"/>
        </w:rPr>
        <w:t xml:space="preserve"> occurring in one or more sets of geographic data [ISO 19110]</w:t>
      </w:r>
    </w:p>
    <w:p w14:paraId="0809B056" w14:textId="77777777" w:rsidR="00FA1108" w:rsidRPr="00616E11" w:rsidRDefault="00000000">
      <w:pPr>
        <w:keepNext/>
        <w:spacing w:after="60"/>
        <w:rPr>
          <w:rFonts w:eastAsia="MS Mincho" w:cstheme="minorHAnsi"/>
          <w:b/>
          <w:lang w:eastAsia="ja-JP"/>
        </w:rPr>
      </w:pPr>
      <w:r w:rsidRPr="00616E11">
        <w:rPr>
          <w:rFonts w:eastAsia="MS Mincho" w:cstheme="minorHAnsi"/>
          <w:b/>
          <w:lang w:eastAsia="ja-JP"/>
        </w:rPr>
        <w:t>feature class</w:t>
      </w:r>
    </w:p>
    <w:p w14:paraId="76BE994C" w14:textId="77777777" w:rsidR="00FA1108" w:rsidRPr="00616E11" w:rsidRDefault="00000000">
      <w:pPr>
        <w:ind w:left="403"/>
        <w:rPr>
          <w:rFonts w:eastAsia="MS Mincho" w:cstheme="minorHAnsi"/>
          <w:lang w:eastAsia="ja-JP"/>
        </w:rPr>
      </w:pPr>
      <w:r w:rsidRPr="00616E11">
        <w:rPr>
          <w:rFonts w:eastAsia="MS Mincho" w:cstheme="minorHAnsi"/>
          <w:lang w:eastAsia="ja-JP"/>
        </w:rPr>
        <w:t xml:space="preserve">a class in an </w:t>
      </w:r>
      <w:r w:rsidRPr="00616E11">
        <w:rPr>
          <w:rFonts w:eastAsia="MS Mincho" w:cstheme="minorHAnsi"/>
          <w:b/>
          <w:lang w:eastAsia="ja-JP"/>
        </w:rPr>
        <w:t>application schema</w:t>
      </w:r>
      <w:r w:rsidRPr="00616E11">
        <w:rPr>
          <w:rFonts w:eastAsia="MS Mincho" w:cstheme="minorHAnsi"/>
          <w:lang w:eastAsia="ja-JP"/>
        </w:rPr>
        <w:t xml:space="preserve"> or </w:t>
      </w:r>
      <w:r w:rsidRPr="00616E11">
        <w:rPr>
          <w:rFonts w:eastAsia="MS Mincho" w:cstheme="minorHAnsi"/>
          <w:b/>
          <w:lang w:eastAsia="ja-JP"/>
        </w:rPr>
        <w:t>model</w:t>
      </w:r>
      <w:r w:rsidRPr="00616E11">
        <w:rPr>
          <w:rFonts w:eastAsia="MS Mincho" w:cstheme="minorHAnsi"/>
          <w:lang w:eastAsia="ja-JP"/>
        </w:rPr>
        <w:t xml:space="preserve"> that represents a </w:t>
      </w:r>
      <w:r w:rsidRPr="00616E11">
        <w:rPr>
          <w:rFonts w:eastAsia="MS Mincho" w:cstheme="minorHAnsi"/>
          <w:b/>
          <w:lang w:eastAsia="ja-JP"/>
        </w:rPr>
        <w:t>feature</w:t>
      </w:r>
      <w:r w:rsidRPr="00616E11">
        <w:rPr>
          <w:rFonts w:eastAsia="MS Mincho" w:cstheme="minorHAnsi"/>
          <w:lang w:eastAsia="ja-JP"/>
        </w:rPr>
        <w:t>.</w:t>
      </w:r>
    </w:p>
    <w:p w14:paraId="090BF272" w14:textId="77777777" w:rsidR="00FA1108" w:rsidRPr="00616E11" w:rsidRDefault="00000000">
      <w:pPr>
        <w:keepNext/>
        <w:spacing w:after="60"/>
        <w:rPr>
          <w:rFonts w:eastAsia="MS Mincho" w:cstheme="minorHAnsi"/>
          <w:b/>
          <w:lang w:eastAsia="ja-JP"/>
        </w:rPr>
      </w:pPr>
      <w:r w:rsidRPr="00616E11">
        <w:rPr>
          <w:rFonts w:eastAsia="MS Mincho" w:cstheme="minorHAnsi"/>
          <w:b/>
          <w:lang w:eastAsia="ja-JP"/>
        </w:rPr>
        <w:lastRenderedPageBreak/>
        <w:t>feature type</w:t>
      </w:r>
    </w:p>
    <w:p w14:paraId="2A60C061" w14:textId="77777777" w:rsidR="00FA1108" w:rsidRPr="00616E11" w:rsidRDefault="00000000">
      <w:pPr>
        <w:ind w:left="403"/>
        <w:rPr>
          <w:rFonts w:eastAsia="MS Mincho" w:cstheme="minorHAnsi"/>
          <w:lang w:eastAsia="ja-JP"/>
        </w:rPr>
      </w:pPr>
      <w:r w:rsidRPr="00616E11">
        <w:rPr>
          <w:rFonts w:eastAsia="MS Mincho" w:cstheme="minorHAnsi"/>
          <w:lang w:eastAsia="ja-JP"/>
        </w:rPr>
        <w:t xml:space="preserve">an element in a </w:t>
      </w:r>
      <w:r w:rsidRPr="00616E11">
        <w:rPr>
          <w:rFonts w:eastAsia="MS Mincho" w:cstheme="minorHAnsi"/>
          <w:b/>
          <w:lang w:eastAsia="ja-JP"/>
        </w:rPr>
        <w:t xml:space="preserve">feature catalogue </w:t>
      </w:r>
      <w:r w:rsidRPr="00616E11">
        <w:rPr>
          <w:rFonts w:eastAsia="MS Mincho" w:cstheme="minorHAnsi"/>
          <w:lang w:eastAsia="ja-JP"/>
        </w:rPr>
        <w:t xml:space="preserve">that describes a </w:t>
      </w:r>
      <w:r w:rsidRPr="00616E11">
        <w:rPr>
          <w:rFonts w:eastAsia="MS Mincho" w:cstheme="minorHAnsi"/>
          <w:b/>
          <w:lang w:eastAsia="ja-JP"/>
        </w:rPr>
        <w:t>feature</w:t>
      </w:r>
      <w:r w:rsidRPr="00616E11">
        <w:rPr>
          <w:rFonts w:eastAsia="MS Mincho" w:cstheme="minorHAnsi"/>
          <w:lang w:eastAsia="ja-JP"/>
        </w:rPr>
        <w:t xml:space="preserve">, its </w:t>
      </w:r>
      <w:r w:rsidRPr="00616E11">
        <w:rPr>
          <w:rFonts w:eastAsia="MS Mincho" w:cstheme="minorHAnsi"/>
          <w:b/>
          <w:lang w:eastAsia="ja-JP"/>
        </w:rPr>
        <w:t>attribute</w:t>
      </w:r>
      <w:r w:rsidRPr="00616E11">
        <w:rPr>
          <w:rFonts w:eastAsia="MS Mincho" w:cstheme="minorHAnsi"/>
          <w:lang w:eastAsia="ja-JP"/>
        </w:rPr>
        <w:t xml:space="preserve">s, and </w:t>
      </w:r>
      <w:r w:rsidRPr="00616E11">
        <w:rPr>
          <w:rFonts w:eastAsia="MS Mincho" w:cstheme="minorHAnsi"/>
          <w:b/>
          <w:lang w:eastAsia="ja-JP"/>
        </w:rPr>
        <w:t>associations</w:t>
      </w:r>
      <w:r w:rsidRPr="00616E11">
        <w:rPr>
          <w:rFonts w:eastAsia="MS Mincho" w:cstheme="minorHAnsi"/>
          <w:lang w:eastAsia="ja-JP"/>
        </w:rPr>
        <w:t>.</w:t>
      </w:r>
    </w:p>
    <w:p w14:paraId="5CC10F38" w14:textId="77777777" w:rsidR="00FA1108" w:rsidRPr="00616E11" w:rsidRDefault="00000000">
      <w:pPr>
        <w:keepNext/>
        <w:spacing w:after="60"/>
        <w:rPr>
          <w:rFonts w:eastAsia="MS Mincho" w:cstheme="minorHAnsi"/>
          <w:b/>
          <w:lang w:eastAsia="ja-JP"/>
        </w:rPr>
      </w:pPr>
      <w:r w:rsidRPr="00616E11">
        <w:rPr>
          <w:rFonts w:eastAsia="MS Mincho" w:cstheme="minorHAnsi"/>
          <w:b/>
          <w:lang w:eastAsia="ja-JP"/>
        </w:rPr>
        <w:t>identifier</w:t>
      </w:r>
    </w:p>
    <w:p w14:paraId="7571CA35" w14:textId="77777777" w:rsidR="00FA1108" w:rsidRPr="00616E11" w:rsidRDefault="00000000">
      <w:pPr>
        <w:ind w:left="403"/>
        <w:rPr>
          <w:rFonts w:eastAsia="MS Mincho" w:cstheme="minorHAnsi"/>
          <w:lang w:eastAsia="ja-JP"/>
        </w:rPr>
      </w:pPr>
      <w:r w:rsidRPr="00616E11">
        <w:rPr>
          <w:rFonts w:eastAsia="MS Mincho" w:cstheme="minorHAnsi"/>
          <w:lang w:eastAsia="ja-JP"/>
        </w:rPr>
        <w:t>a linguistically independent sequence of characters capable of uniquely and permanently identifying that with which it is associated [adapted from ISO/IEC 11179-3:2003]</w:t>
      </w:r>
    </w:p>
    <w:p w14:paraId="29673E8E" w14:textId="77777777" w:rsidR="00FA1108" w:rsidRPr="00616E11" w:rsidRDefault="00000000">
      <w:pPr>
        <w:keepNext/>
        <w:spacing w:after="60"/>
        <w:rPr>
          <w:rFonts w:eastAsia="MS Mincho" w:cstheme="minorHAnsi"/>
          <w:b/>
          <w:lang w:eastAsia="ja-JP"/>
        </w:rPr>
      </w:pPr>
      <w:r w:rsidRPr="00616E11">
        <w:rPr>
          <w:rFonts w:eastAsia="MS Mincho" w:cstheme="minorHAnsi"/>
          <w:b/>
          <w:lang w:eastAsia="ja-JP"/>
        </w:rPr>
        <w:t>information type</w:t>
      </w:r>
    </w:p>
    <w:p w14:paraId="78D78541" w14:textId="77777777" w:rsidR="00FA1108" w:rsidRPr="00616E11" w:rsidRDefault="00000000">
      <w:pPr>
        <w:ind w:left="403"/>
        <w:rPr>
          <w:rFonts w:eastAsia="MS Mincho" w:cstheme="minorHAnsi"/>
          <w:lang w:eastAsia="ja-JP"/>
        </w:rPr>
      </w:pPr>
      <w:r w:rsidRPr="00616E11">
        <w:rPr>
          <w:rFonts w:eastAsia="MS Mincho" w:cstheme="minorHAnsi"/>
          <w:lang w:eastAsia="ja-JP"/>
        </w:rPr>
        <w:t>an identifiable unit of information in a dataset with only thematic attribute properties [S-100 3-5.1.2 (adapted)]</w:t>
      </w:r>
    </w:p>
    <w:p w14:paraId="7F200D3D" w14:textId="77777777" w:rsidR="00FA1108" w:rsidRPr="00616E11" w:rsidRDefault="00000000">
      <w:pPr>
        <w:keepNext/>
        <w:spacing w:after="60"/>
        <w:rPr>
          <w:rFonts w:eastAsia="MS Mincho" w:cstheme="minorHAnsi"/>
          <w:b/>
          <w:lang w:eastAsia="ja-JP"/>
        </w:rPr>
      </w:pPr>
      <w:r w:rsidRPr="00616E11">
        <w:rPr>
          <w:rFonts w:eastAsia="MS Mincho" w:cstheme="minorHAnsi"/>
          <w:b/>
          <w:lang w:eastAsia="ja-JP"/>
        </w:rPr>
        <w:t>instantiate</w:t>
      </w:r>
    </w:p>
    <w:p w14:paraId="0BA8DC78" w14:textId="77777777" w:rsidR="00FA1108" w:rsidRPr="00616E11" w:rsidRDefault="00000000">
      <w:pPr>
        <w:ind w:left="403"/>
        <w:rPr>
          <w:rFonts w:eastAsia="MS Mincho" w:cstheme="minorHAnsi"/>
          <w:lang w:eastAsia="ja-JP"/>
        </w:rPr>
      </w:pPr>
      <w:r w:rsidRPr="00616E11">
        <w:rPr>
          <w:rFonts w:eastAsia="MS Mincho" w:cstheme="minorHAnsi"/>
          <w:lang w:eastAsia="ja-JP"/>
        </w:rPr>
        <w:t xml:space="preserve">represent by a concrete instance [Merriam-Webster Online </w:t>
      </w:r>
      <w:hyperlink r:id="rId58">
        <w:r w:rsidR="00FA1108" w:rsidRPr="00616E11">
          <w:rPr>
            <w:rFonts w:eastAsia="MS Mincho" w:cstheme="minorHAnsi"/>
            <w:color w:val="0000FF"/>
            <w:u w:val="single"/>
            <w:lang w:eastAsia="ja-JP"/>
          </w:rPr>
          <w:t>https://www.merriam-webster.com/dictionary/instantiate</w:t>
        </w:r>
      </w:hyperlink>
      <w:r w:rsidRPr="00616E11">
        <w:rPr>
          <w:rFonts w:eastAsia="MS Mincho" w:cstheme="minorHAnsi"/>
          <w:lang w:eastAsia="ja-JP"/>
        </w:rPr>
        <w:t xml:space="preserve">] </w:t>
      </w:r>
    </w:p>
    <w:p w14:paraId="681E8C15" w14:textId="77777777" w:rsidR="00FA1108" w:rsidRPr="00616E11" w:rsidRDefault="00000000">
      <w:pPr>
        <w:keepNext/>
        <w:spacing w:after="60"/>
        <w:rPr>
          <w:rFonts w:eastAsia="MS Mincho" w:cstheme="minorHAnsi"/>
          <w:b/>
          <w:lang w:eastAsia="ja-JP"/>
        </w:rPr>
      </w:pPr>
      <w:r w:rsidRPr="00616E11">
        <w:rPr>
          <w:rFonts w:eastAsia="MS Mincho" w:cstheme="minorHAnsi"/>
          <w:b/>
          <w:lang w:eastAsia="ja-JP"/>
        </w:rPr>
        <w:t>interface</w:t>
      </w:r>
    </w:p>
    <w:p w14:paraId="76F0ED13" w14:textId="77777777" w:rsidR="00FA1108" w:rsidRPr="00616E11" w:rsidRDefault="00000000">
      <w:pPr>
        <w:ind w:left="403"/>
        <w:rPr>
          <w:rFonts w:eastAsia="MS Mincho" w:cstheme="minorHAnsi"/>
          <w:lang w:eastAsia="ja-JP"/>
        </w:rPr>
      </w:pPr>
      <w:r w:rsidRPr="00616E11">
        <w:rPr>
          <w:rFonts w:eastAsia="MS Mincho" w:cstheme="minorHAnsi"/>
          <w:lang w:eastAsia="ja-JP"/>
        </w:rPr>
        <w:t xml:space="preserve">named set of </w:t>
      </w:r>
      <w:r w:rsidRPr="00616E11">
        <w:rPr>
          <w:rFonts w:eastAsia="MS Mincho" w:cstheme="minorHAnsi"/>
          <w:b/>
          <w:lang w:eastAsia="ja-JP"/>
        </w:rPr>
        <w:t>operations</w:t>
      </w:r>
      <w:r w:rsidRPr="00616E11">
        <w:rPr>
          <w:rFonts w:eastAsia="MS Mincho" w:cstheme="minorHAnsi"/>
          <w:lang w:eastAsia="ja-JP"/>
        </w:rPr>
        <w:t xml:space="preserve"> that characterize the behaviour of an entity [ISO 19119:2005]</w:t>
      </w:r>
    </w:p>
    <w:p w14:paraId="13C3DDE1" w14:textId="77777777" w:rsidR="00FA1108" w:rsidRPr="00616E11" w:rsidRDefault="00000000">
      <w:pPr>
        <w:keepNext/>
        <w:spacing w:after="60"/>
        <w:rPr>
          <w:rFonts w:eastAsia="MS Mincho" w:cstheme="minorHAnsi"/>
          <w:b/>
          <w:lang w:eastAsia="ja-JP"/>
        </w:rPr>
      </w:pPr>
      <w:r w:rsidRPr="00616E11">
        <w:rPr>
          <w:rFonts w:eastAsia="MS Mincho" w:cstheme="minorHAnsi"/>
          <w:b/>
          <w:lang w:eastAsia="ja-JP"/>
        </w:rPr>
        <w:t>metadata</w:t>
      </w:r>
    </w:p>
    <w:p w14:paraId="5C23AA79" w14:textId="77777777" w:rsidR="00FA1108" w:rsidRPr="00616E11" w:rsidRDefault="00000000">
      <w:pPr>
        <w:ind w:left="403"/>
        <w:rPr>
          <w:rFonts w:eastAsia="MS Mincho" w:cstheme="minorHAnsi"/>
          <w:lang w:eastAsia="ja-JP"/>
        </w:rPr>
      </w:pPr>
      <w:r w:rsidRPr="00616E11">
        <w:rPr>
          <w:rFonts w:eastAsia="MS Mincho" w:cstheme="minorHAnsi"/>
          <w:lang w:eastAsia="ja-JP"/>
        </w:rPr>
        <w:t xml:space="preserve">information about a </w:t>
      </w:r>
      <w:r w:rsidRPr="00616E11">
        <w:rPr>
          <w:rFonts w:eastAsia="MS Mincho" w:cstheme="minorHAnsi"/>
          <w:b/>
          <w:lang w:eastAsia="ja-JP"/>
        </w:rPr>
        <w:t>resource</w:t>
      </w:r>
      <w:r w:rsidRPr="00616E11">
        <w:rPr>
          <w:rFonts w:eastAsia="MS Mincho" w:cstheme="minorHAnsi"/>
          <w:lang w:eastAsia="ja-JP"/>
        </w:rPr>
        <w:t xml:space="preserve"> [ISO 19115-1]; data that defines and describes other data [ISO 11179-3:2013]</w:t>
      </w:r>
    </w:p>
    <w:p w14:paraId="5F4FC477" w14:textId="77777777" w:rsidR="00FA1108" w:rsidRPr="00616E11" w:rsidRDefault="00000000">
      <w:pPr>
        <w:keepNext/>
        <w:spacing w:after="60"/>
        <w:rPr>
          <w:rFonts w:eastAsia="MS Mincho" w:cstheme="minorHAnsi"/>
          <w:b/>
          <w:lang w:eastAsia="ja-JP"/>
        </w:rPr>
      </w:pPr>
      <w:r w:rsidRPr="00616E11">
        <w:rPr>
          <w:rFonts w:eastAsia="MS Mincho" w:cstheme="minorHAnsi"/>
          <w:b/>
          <w:lang w:eastAsia="ja-JP"/>
        </w:rPr>
        <w:t>model</w:t>
      </w:r>
    </w:p>
    <w:p w14:paraId="1230E146" w14:textId="77777777" w:rsidR="00FA1108" w:rsidRPr="00616E11" w:rsidRDefault="00000000">
      <w:pPr>
        <w:ind w:left="403"/>
        <w:rPr>
          <w:rFonts w:eastAsia="MS Mincho" w:cstheme="minorHAnsi"/>
          <w:lang w:eastAsia="ja-JP"/>
        </w:rPr>
      </w:pPr>
      <w:r w:rsidRPr="00616E11">
        <w:rPr>
          <w:rFonts w:eastAsia="MS Mincho" w:cstheme="minorHAnsi"/>
          <w:lang w:eastAsia="ja-JP"/>
        </w:rPr>
        <w:t>abstraction of some aspects of reality [ISO 19109-2015]</w:t>
      </w:r>
    </w:p>
    <w:p w14:paraId="783EFE50" w14:textId="77777777" w:rsidR="00FA1108" w:rsidRPr="00616E11" w:rsidRDefault="00000000">
      <w:pPr>
        <w:keepNext/>
        <w:spacing w:after="60"/>
        <w:rPr>
          <w:rFonts w:eastAsia="MS Mincho" w:cstheme="minorHAnsi"/>
          <w:b/>
          <w:lang w:eastAsia="ja-JP"/>
        </w:rPr>
      </w:pPr>
      <w:r w:rsidRPr="00616E11">
        <w:rPr>
          <w:rFonts w:eastAsia="MS Mincho" w:cstheme="minorHAnsi"/>
          <w:b/>
          <w:lang w:eastAsia="ja-JP"/>
        </w:rPr>
        <w:t>operation</w:t>
      </w:r>
    </w:p>
    <w:p w14:paraId="23AF32A2" w14:textId="77777777" w:rsidR="00FA1108" w:rsidRPr="00616E11" w:rsidRDefault="00000000">
      <w:pPr>
        <w:spacing w:after="60"/>
        <w:ind w:left="403"/>
        <w:rPr>
          <w:rFonts w:eastAsia="MS Mincho" w:cstheme="minorHAnsi"/>
          <w:lang w:eastAsia="ja-JP"/>
        </w:rPr>
      </w:pPr>
      <w:r w:rsidRPr="00616E11">
        <w:rPr>
          <w:rFonts w:eastAsia="MS Mincho" w:cstheme="minorHAnsi"/>
          <w:lang w:eastAsia="ja-JP"/>
        </w:rPr>
        <w:t>specification of a transformation or query that an object may be called to execute [ISO 19119:2005]</w:t>
      </w:r>
    </w:p>
    <w:p w14:paraId="1336362A" w14:textId="77777777" w:rsidR="00FA1108" w:rsidRPr="00616E11" w:rsidRDefault="00000000">
      <w:pPr>
        <w:ind w:left="403"/>
        <w:rPr>
          <w:rFonts w:eastAsia="MS Mincho" w:cstheme="minorHAnsi"/>
          <w:lang w:eastAsia="ja-JP"/>
        </w:rPr>
      </w:pPr>
      <w:r w:rsidRPr="00616E11">
        <w:rPr>
          <w:rFonts w:eastAsia="MS Mincho" w:cstheme="minorHAnsi"/>
          <w:lang w:eastAsia="ja-JP"/>
        </w:rPr>
        <w:t>NOTE: An operation has a name and a list of parameters.</w:t>
      </w:r>
    </w:p>
    <w:p w14:paraId="21C89D69" w14:textId="77777777" w:rsidR="00FA1108" w:rsidRPr="00616E11" w:rsidRDefault="00000000">
      <w:pPr>
        <w:keepNext/>
        <w:spacing w:after="60"/>
        <w:rPr>
          <w:rFonts w:eastAsia="MS Mincho" w:cstheme="minorHAnsi"/>
          <w:b/>
          <w:lang w:eastAsia="ja-JP"/>
        </w:rPr>
      </w:pPr>
      <w:r w:rsidRPr="00616E11">
        <w:rPr>
          <w:rFonts w:eastAsia="MS Mincho" w:cstheme="minorHAnsi"/>
          <w:b/>
          <w:lang w:eastAsia="ja-JP"/>
        </w:rPr>
        <w:t>register</w:t>
      </w:r>
    </w:p>
    <w:p w14:paraId="284B88CE" w14:textId="77777777" w:rsidR="00FA1108" w:rsidRPr="00616E11" w:rsidRDefault="00000000">
      <w:pPr>
        <w:spacing w:after="60"/>
        <w:ind w:left="403"/>
        <w:rPr>
          <w:rFonts w:eastAsia="MS Mincho" w:cstheme="minorHAnsi"/>
          <w:lang w:eastAsia="ja-JP"/>
        </w:rPr>
      </w:pPr>
      <w:r w:rsidRPr="00616E11">
        <w:rPr>
          <w:rFonts w:eastAsia="MS Mincho" w:cstheme="minorHAnsi"/>
          <w:lang w:eastAsia="ja-JP"/>
        </w:rPr>
        <w:t>set of files containing identifiers assigned to items with descriptions of the associated items [ISO 19135]</w:t>
      </w:r>
    </w:p>
    <w:p w14:paraId="74CC217F" w14:textId="77777777" w:rsidR="00FA1108" w:rsidRPr="00616E11" w:rsidRDefault="00000000">
      <w:pPr>
        <w:ind w:left="403"/>
        <w:rPr>
          <w:rFonts w:eastAsia="MS Mincho" w:cstheme="minorHAnsi"/>
          <w:lang w:eastAsia="ja-JP"/>
        </w:rPr>
      </w:pPr>
      <w:r w:rsidRPr="00616E11">
        <w:rPr>
          <w:rFonts w:eastAsia="MS Mincho" w:cstheme="minorHAnsi"/>
          <w:lang w:eastAsia="ja-JP"/>
        </w:rPr>
        <w:t>NOTE: Descriptions may consist of many types of information, including names, definitions and codes.</w:t>
      </w:r>
    </w:p>
    <w:p w14:paraId="562DFD19" w14:textId="77777777" w:rsidR="00FA1108" w:rsidRPr="00616E11" w:rsidRDefault="00000000">
      <w:pPr>
        <w:keepNext/>
        <w:spacing w:after="60"/>
        <w:rPr>
          <w:rFonts w:eastAsia="MS Mincho" w:cstheme="minorHAnsi"/>
          <w:b/>
          <w:lang w:eastAsia="ja-JP"/>
        </w:rPr>
      </w:pPr>
      <w:r w:rsidRPr="00616E11">
        <w:rPr>
          <w:rFonts w:eastAsia="MS Mincho" w:cstheme="minorHAnsi"/>
          <w:b/>
          <w:lang w:eastAsia="ja-JP"/>
        </w:rPr>
        <w:t>registry</w:t>
      </w:r>
    </w:p>
    <w:p w14:paraId="3D537A94" w14:textId="77777777" w:rsidR="00FA1108" w:rsidRPr="00616E11" w:rsidRDefault="00000000">
      <w:pPr>
        <w:ind w:left="403"/>
        <w:rPr>
          <w:rFonts w:eastAsia="MS Mincho" w:cstheme="minorHAnsi"/>
          <w:lang w:eastAsia="ja-JP"/>
        </w:rPr>
      </w:pPr>
      <w:r w:rsidRPr="00616E11">
        <w:rPr>
          <w:rFonts w:eastAsia="MS Mincho" w:cstheme="minorHAnsi"/>
          <w:lang w:eastAsia="ja-JP"/>
        </w:rPr>
        <w:t xml:space="preserve">information system on which a </w:t>
      </w:r>
      <w:r w:rsidRPr="00616E11">
        <w:rPr>
          <w:rFonts w:eastAsia="MS Mincho" w:cstheme="minorHAnsi"/>
          <w:b/>
          <w:lang w:eastAsia="ja-JP"/>
        </w:rPr>
        <w:t>register</w:t>
      </w:r>
      <w:r w:rsidRPr="00616E11">
        <w:rPr>
          <w:rFonts w:eastAsia="MS Mincho" w:cstheme="minorHAnsi"/>
          <w:lang w:eastAsia="ja-JP"/>
        </w:rPr>
        <w:t xml:space="preserve"> is maintained [ISO 19135]</w:t>
      </w:r>
    </w:p>
    <w:p w14:paraId="46925914" w14:textId="77777777" w:rsidR="00FA1108" w:rsidRPr="00616E11" w:rsidRDefault="00000000">
      <w:pPr>
        <w:keepNext/>
        <w:spacing w:after="60"/>
        <w:rPr>
          <w:rFonts w:eastAsia="MS Mincho" w:cstheme="minorHAnsi"/>
          <w:b/>
          <w:lang w:eastAsia="ja-JP"/>
        </w:rPr>
      </w:pPr>
      <w:r w:rsidRPr="00616E11">
        <w:rPr>
          <w:rFonts w:eastAsia="MS Mincho" w:cstheme="minorHAnsi"/>
          <w:b/>
          <w:lang w:eastAsia="ja-JP"/>
        </w:rPr>
        <w:t>relationship</w:t>
      </w:r>
    </w:p>
    <w:p w14:paraId="777041E2" w14:textId="77777777" w:rsidR="00FA1108" w:rsidRPr="00616E11" w:rsidRDefault="00000000">
      <w:pPr>
        <w:ind w:left="403"/>
        <w:rPr>
          <w:rFonts w:eastAsia="MS Mincho" w:cstheme="minorHAnsi"/>
          <w:lang w:eastAsia="ja-JP"/>
        </w:rPr>
      </w:pPr>
      <w:r w:rsidRPr="00616E11">
        <w:rPr>
          <w:rFonts w:eastAsia="MS Mincho" w:cstheme="minorHAnsi"/>
          <w:lang w:eastAsia="ja-JP"/>
        </w:rPr>
        <w:t xml:space="preserve">semantic connection among </w:t>
      </w:r>
      <w:r w:rsidRPr="00616E11">
        <w:rPr>
          <w:rFonts w:eastAsia="MS Mincho" w:cstheme="minorHAnsi"/>
          <w:b/>
          <w:lang w:eastAsia="ja-JP"/>
        </w:rPr>
        <w:t>model</w:t>
      </w:r>
      <w:r w:rsidRPr="00616E11">
        <w:rPr>
          <w:rFonts w:eastAsia="MS Mincho" w:cstheme="minorHAnsi"/>
          <w:lang w:eastAsia="ja-JP"/>
        </w:rPr>
        <w:t xml:space="preserve"> elements [ISO 19103]</w:t>
      </w:r>
    </w:p>
    <w:p w14:paraId="289C7157" w14:textId="77777777" w:rsidR="00FA1108" w:rsidRPr="00616E11" w:rsidRDefault="00000000">
      <w:pPr>
        <w:keepNext/>
        <w:spacing w:after="60"/>
        <w:rPr>
          <w:rFonts w:eastAsia="MS Mincho" w:cstheme="minorHAnsi"/>
          <w:b/>
          <w:lang w:eastAsia="ja-JP"/>
        </w:rPr>
      </w:pPr>
      <w:r w:rsidRPr="00616E11">
        <w:rPr>
          <w:rFonts w:eastAsia="MS Mincho" w:cstheme="minorHAnsi"/>
          <w:b/>
          <w:lang w:eastAsia="ja-JP"/>
        </w:rPr>
        <w:t>resource</w:t>
      </w:r>
    </w:p>
    <w:p w14:paraId="14B4E25C" w14:textId="77777777" w:rsidR="00FA1108" w:rsidRPr="00616E11" w:rsidRDefault="00000000">
      <w:pPr>
        <w:spacing w:after="60"/>
        <w:ind w:left="403"/>
        <w:rPr>
          <w:rFonts w:eastAsia="MS Mincho" w:cstheme="minorHAnsi"/>
          <w:lang w:eastAsia="ja-JP"/>
        </w:rPr>
      </w:pPr>
      <w:r w:rsidRPr="00616E11">
        <w:rPr>
          <w:rFonts w:eastAsia="MS Mincho" w:cstheme="minorHAnsi"/>
          <w:lang w:eastAsia="ja-JP"/>
        </w:rPr>
        <w:t>identifiable asset or means that fulfils a requirement [ISO 19115-1]</w:t>
      </w:r>
    </w:p>
    <w:p w14:paraId="7A5CAF65" w14:textId="77777777" w:rsidR="00FA1108" w:rsidRPr="00616E11" w:rsidRDefault="00000000">
      <w:pPr>
        <w:ind w:left="403"/>
        <w:rPr>
          <w:rFonts w:eastAsia="MS Mincho" w:cstheme="minorHAnsi"/>
          <w:lang w:eastAsia="ja-JP"/>
        </w:rPr>
      </w:pPr>
      <w:r w:rsidRPr="00616E11">
        <w:rPr>
          <w:rFonts w:eastAsia="MS Mincho" w:cstheme="minorHAnsi"/>
          <w:lang w:eastAsia="ja-JP"/>
        </w:rPr>
        <w:t>EXAMPLES: Dataset, dataset series, service, document, initiative, software, person or organization.</w:t>
      </w:r>
    </w:p>
    <w:p w14:paraId="50C1BCF0" w14:textId="77777777" w:rsidR="00FA1108" w:rsidRPr="00616E11" w:rsidRDefault="00000000">
      <w:pPr>
        <w:keepNext/>
        <w:spacing w:after="60"/>
        <w:rPr>
          <w:rFonts w:eastAsia="MS Mincho" w:cstheme="minorHAnsi"/>
          <w:b/>
          <w:lang w:eastAsia="ja-JP"/>
        </w:rPr>
      </w:pPr>
      <w:r w:rsidRPr="00616E11">
        <w:rPr>
          <w:rFonts w:eastAsia="MS Mincho" w:cstheme="minorHAnsi"/>
          <w:b/>
          <w:lang w:eastAsia="ja-JP"/>
        </w:rPr>
        <w:t>scheme administrator</w:t>
      </w:r>
    </w:p>
    <w:p w14:paraId="337A17C8" w14:textId="77777777" w:rsidR="00FA1108" w:rsidRPr="00616E11" w:rsidRDefault="00000000">
      <w:pPr>
        <w:ind w:left="403"/>
        <w:rPr>
          <w:rFonts w:eastAsia="MS Mincho" w:cstheme="minorHAnsi"/>
          <w:lang w:eastAsia="ja-JP"/>
        </w:rPr>
      </w:pPr>
      <w:r w:rsidRPr="00616E11">
        <w:rPr>
          <w:rFonts w:eastAsia="MS Mincho" w:cstheme="minorHAnsi"/>
          <w:lang w:eastAsia="ja-JP"/>
        </w:rPr>
        <w:t>organization solely responsible for maintaining and coordinating the protection scheme specified by S-100 [S-100 Part 15 (adapted)]</w:t>
      </w:r>
    </w:p>
    <w:p w14:paraId="6DEF3044" w14:textId="77777777" w:rsidR="00FA1108" w:rsidRPr="00616E11" w:rsidRDefault="00000000">
      <w:pPr>
        <w:keepNext/>
        <w:spacing w:after="60"/>
        <w:rPr>
          <w:rFonts w:eastAsia="MS Mincho" w:cstheme="minorHAnsi"/>
          <w:b/>
          <w:lang w:eastAsia="ja-JP"/>
        </w:rPr>
      </w:pPr>
      <w:r w:rsidRPr="00616E11">
        <w:rPr>
          <w:rFonts w:eastAsia="MS Mincho" w:cstheme="minorHAnsi"/>
          <w:b/>
          <w:lang w:eastAsia="ja-JP"/>
        </w:rPr>
        <w:t>service</w:t>
      </w:r>
    </w:p>
    <w:p w14:paraId="0C1B8E07" w14:textId="77777777" w:rsidR="00FA1108" w:rsidRPr="00616E11" w:rsidRDefault="00000000">
      <w:pPr>
        <w:ind w:left="403"/>
        <w:rPr>
          <w:rFonts w:eastAsia="MS Mincho" w:cstheme="minorHAnsi"/>
          <w:lang w:eastAsia="ja-JP"/>
        </w:rPr>
      </w:pPr>
      <w:r w:rsidRPr="00616E11">
        <w:rPr>
          <w:rFonts w:eastAsia="MS Mincho" w:cstheme="minorHAnsi"/>
          <w:lang w:eastAsia="ja-JP"/>
        </w:rPr>
        <w:t xml:space="preserve">distinct part of the functionality that is provided by an entity through </w:t>
      </w:r>
      <w:r w:rsidRPr="00616E11">
        <w:rPr>
          <w:rFonts w:eastAsia="MS Mincho" w:cstheme="minorHAnsi"/>
          <w:b/>
          <w:lang w:eastAsia="ja-JP"/>
        </w:rPr>
        <w:t>interfaces</w:t>
      </w:r>
      <w:r w:rsidRPr="00616E11">
        <w:rPr>
          <w:rFonts w:eastAsia="MS Mincho" w:cstheme="minorHAnsi"/>
          <w:lang w:eastAsia="ja-JP"/>
        </w:rPr>
        <w:t xml:space="preserve"> [ISO 19119:2005]</w:t>
      </w:r>
    </w:p>
    <w:p w14:paraId="1824569F" w14:textId="77777777" w:rsidR="00FA1108" w:rsidRPr="00616E11" w:rsidRDefault="00000000">
      <w:pPr>
        <w:keepNext/>
        <w:spacing w:after="60"/>
        <w:rPr>
          <w:rFonts w:eastAsia="MS Mincho" w:cstheme="minorHAnsi"/>
          <w:b/>
          <w:lang w:eastAsia="ja-JP"/>
        </w:rPr>
      </w:pPr>
      <w:r w:rsidRPr="00616E11">
        <w:rPr>
          <w:rFonts w:eastAsia="MS Mincho" w:cstheme="minorHAnsi"/>
          <w:b/>
          <w:lang w:eastAsia="ja-JP"/>
        </w:rPr>
        <w:t>spatial object</w:t>
      </w:r>
    </w:p>
    <w:p w14:paraId="451BCE74" w14:textId="77777777" w:rsidR="00FA1108" w:rsidRPr="00616E11" w:rsidRDefault="00000000">
      <w:pPr>
        <w:ind w:left="403"/>
        <w:rPr>
          <w:rFonts w:eastAsia="MS Mincho" w:cstheme="minorHAnsi"/>
          <w:lang w:eastAsia="ja-JP"/>
        </w:rPr>
      </w:pPr>
      <w:r w:rsidRPr="00616E11">
        <w:rPr>
          <w:rFonts w:eastAsia="MS Mincho" w:cstheme="minorHAnsi"/>
          <w:lang w:eastAsia="ja-JP"/>
        </w:rPr>
        <w:t>object used for representing a spatial characteristic of a feature [ISO 19107:2003]</w:t>
      </w:r>
    </w:p>
    <w:p w14:paraId="56CC16ED" w14:textId="77777777" w:rsidR="00FA1108" w:rsidRPr="00616E11" w:rsidRDefault="00000000">
      <w:pPr>
        <w:keepNext/>
        <w:spacing w:after="60"/>
        <w:rPr>
          <w:rFonts w:eastAsia="MS Mincho" w:cstheme="minorHAnsi"/>
          <w:b/>
          <w:lang w:eastAsia="ja-JP"/>
        </w:rPr>
      </w:pPr>
      <w:r w:rsidRPr="00616E11">
        <w:rPr>
          <w:rFonts w:eastAsia="MS Mincho" w:cstheme="minorHAnsi"/>
          <w:b/>
          <w:lang w:eastAsia="ja-JP"/>
        </w:rPr>
        <w:t>stream</w:t>
      </w:r>
    </w:p>
    <w:p w14:paraId="6E985351" w14:textId="77777777" w:rsidR="00FA1108" w:rsidRPr="00616E11" w:rsidRDefault="00000000">
      <w:pPr>
        <w:ind w:left="403"/>
        <w:rPr>
          <w:rFonts w:eastAsia="MS Mincho" w:cstheme="minorHAnsi"/>
          <w:lang w:eastAsia="ja-JP"/>
        </w:rPr>
      </w:pPr>
      <w:r w:rsidRPr="00616E11">
        <w:rPr>
          <w:rFonts w:eastAsia="MS Mincho" w:cstheme="minorHAnsi"/>
          <w:lang w:eastAsia="ja-JP"/>
        </w:rPr>
        <w:t>in online data exchange: a continuous sequence of fragmented data to be transported by a communication system [S-100]</w:t>
      </w:r>
    </w:p>
    <w:p w14:paraId="64C146BB" w14:textId="77777777" w:rsidR="00FA1108" w:rsidRPr="00616E11" w:rsidRDefault="00000000">
      <w:pPr>
        <w:keepNext/>
        <w:spacing w:after="60"/>
        <w:rPr>
          <w:rFonts w:eastAsia="MS Mincho" w:cstheme="minorHAnsi"/>
          <w:b/>
          <w:lang w:eastAsia="ja-JP"/>
        </w:rPr>
      </w:pPr>
      <w:r w:rsidRPr="00616E11">
        <w:rPr>
          <w:rFonts w:eastAsia="MS Mincho" w:cstheme="minorHAnsi"/>
          <w:b/>
          <w:lang w:eastAsia="ja-JP"/>
        </w:rPr>
        <w:lastRenderedPageBreak/>
        <w:t>universe of discourse</w:t>
      </w:r>
    </w:p>
    <w:p w14:paraId="65C35AF5" w14:textId="77777777" w:rsidR="00FA1108" w:rsidRPr="00616E11" w:rsidRDefault="00000000">
      <w:pPr>
        <w:ind w:left="403"/>
        <w:rPr>
          <w:rFonts w:eastAsia="MS Mincho" w:cstheme="minorHAnsi"/>
          <w:lang w:eastAsia="ja-JP"/>
        </w:rPr>
      </w:pPr>
      <w:r w:rsidRPr="00616E11">
        <w:rPr>
          <w:rFonts w:eastAsia="MS Mincho" w:cstheme="minorHAnsi"/>
          <w:lang w:eastAsia="ja-JP"/>
        </w:rPr>
        <w:t>view of the real or hypothetical world that includes everything of interest [19101</w:t>
      </w:r>
      <w:r w:rsidRPr="00616E11">
        <w:rPr>
          <w:rFonts w:eastAsia="MS Gothic" w:cstheme="minorHAnsi"/>
          <w:lang w:eastAsia="ja-JP"/>
        </w:rPr>
        <w:t>-</w:t>
      </w:r>
      <w:r w:rsidRPr="00616E11">
        <w:rPr>
          <w:rFonts w:eastAsia="MS Mincho" w:cstheme="minorHAnsi"/>
          <w:lang w:eastAsia="ja-JP"/>
        </w:rPr>
        <w:t>1:2014]</w:t>
      </w:r>
    </w:p>
    <w:p w14:paraId="12855FD8" w14:textId="77777777" w:rsidR="00FA1108" w:rsidRPr="00616E11" w:rsidRDefault="00000000">
      <w:pPr>
        <w:keepNext/>
        <w:spacing w:after="60"/>
        <w:rPr>
          <w:rFonts w:eastAsia="MS Mincho" w:cstheme="minorHAnsi"/>
          <w:b/>
          <w:lang w:eastAsia="ja-JP"/>
        </w:rPr>
      </w:pPr>
      <w:r w:rsidRPr="00616E11">
        <w:rPr>
          <w:rFonts w:eastAsia="MS Mincho" w:cstheme="minorHAnsi"/>
          <w:b/>
          <w:lang w:eastAsia="ja-JP"/>
        </w:rPr>
        <w:t>vocabulary</w:t>
      </w:r>
    </w:p>
    <w:p w14:paraId="21BA9818" w14:textId="77777777" w:rsidR="00FA1108" w:rsidRPr="00616E11" w:rsidRDefault="00000000">
      <w:pPr>
        <w:ind w:left="403"/>
        <w:rPr>
          <w:rFonts w:eastAsia="MS Mincho" w:cstheme="minorHAnsi"/>
          <w:lang w:eastAsia="ja-JP"/>
        </w:rPr>
      </w:pPr>
      <w:r w:rsidRPr="00616E11">
        <w:rPr>
          <w:rFonts w:eastAsia="MS Mincho" w:cstheme="minorHAnsi"/>
          <w:lang w:eastAsia="ja-JP"/>
        </w:rPr>
        <w:t>terminological dictionary which contains designations and definitions from one or more specific subject fields [ISO 1087-1:2000]</w:t>
      </w:r>
    </w:p>
    <w:p w14:paraId="0E699428" w14:textId="77777777" w:rsidR="00FA1108" w:rsidRPr="00616E11" w:rsidRDefault="00000000" w:rsidP="00986FA8">
      <w:pPr>
        <w:pStyle w:val="HeadingB2"/>
        <w:numPr>
          <w:ilvl w:val="1"/>
          <w:numId w:val="148"/>
        </w:numPr>
      </w:pPr>
      <w:bookmarkStart w:id="2055" w:name="_Toc41602970"/>
      <w:bookmarkStart w:id="2056" w:name="_Toc206156508"/>
      <w:r w:rsidRPr="00616E11">
        <w:t>Abbreviations</w:t>
      </w:r>
      <w:bookmarkEnd w:id="2055"/>
      <w:bookmarkEnd w:id="2056"/>
    </w:p>
    <w:p w14:paraId="0365884B" w14:textId="77777777" w:rsidR="00FA1108" w:rsidRPr="00616E11" w:rsidRDefault="00000000">
      <w:pPr>
        <w:keepNext/>
        <w:keepLines/>
        <w:spacing w:after="60"/>
        <w:ind w:left="1077" w:hanging="1077"/>
        <w:rPr>
          <w:rFonts w:eastAsia="MS Mincho" w:cstheme="minorHAnsi"/>
          <w:lang w:eastAsia="ja-JP"/>
        </w:rPr>
      </w:pPr>
      <w:r w:rsidRPr="00616E11">
        <w:rPr>
          <w:rFonts w:eastAsia="MS Mincho" w:cstheme="minorHAnsi"/>
          <w:lang w:eastAsia="ja-JP"/>
        </w:rPr>
        <w:t>CORBA</w:t>
      </w:r>
      <w:r w:rsidRPr="00616E11">
        <w:rPr>
          <w:rFonts w:eastAsia="MS Mincho" w:cstheme="minorHAnsi"/>
          <w:lang w:eastAsia="ja-JP"/>
        </w:rPr>
        <w:tab/>
        <w:t>Common Object Request Broker Architecture</w:t>
      </w:r>
    </w:p>
    <w:p w14:paraId="692A5CD7" w14:textId="77777777" w:rsidR="00FA1108" w:rsidRPr="00616E11" w:rsidRDefault="00000000">
      <w:pPr>
        <w:keepNext/>
        <w:keepLines/>
        <w:spacing w:after="60"/>
        <w:ind w:left="1077" w:hanging="1077"/>
        <w:rPr>
          <w:rFonts w:eastAsia="MS Mincho" w:cstheme="minorHAnsi"/>
          <w:lang w:eastAsia="ja-JP"/>
        </w:rPr>
      </w:pPr>
      <w:r w:rsidRPr="00616E11">
        <w:rPr>
          <w:rFonts w:eastAsia="MS Mincho" w:cstheme="minorHAnsi"/>
          <w:lang w:eastAsia="ja-JP"/>
        </w:rPr>
        <w:t>COTS</w:t>
      </w:r>
      <w:r w:rsidRPr="00616E11">
        <w:rPr>
          <w:rFonts w:eastAsia="MS Mincho" w:cstheme="minorHAnsi"/>
          <w:lang w:eastAsia="ja-JP"/>
        </w:rPr>
        <w:tab/>
        <w:t>Commercial Off-The-Shelf</w:t>
      </w:r>
    </w:p>
    <w:p w14:paraId="19389BC5" w14:textId="77777777" w:rsidR="00FA1108" w:rsidRPr="00616E11" w:rsidRDefault="00000000">
      <w:pPr>
        <w:spacing w:after="60"/>
        <w:ind w:left="1077" w:hanging="1077"/>
        <w:rPr>
          <w:rFonts w:eastAsia="MS Mincho" w:cstheme="minorHAnsi"/>
          <w:lang w:eastAsia="ja-JP"/>
        </w:rPr>
      </w:pPr>
      <w:r w:rsidRPr="00616E11">
        <w:rPr>
          <w:rFonts w:eastAsia="MS Mincho" w:cstheme="minorHAnsi"/>
          <w:lang w:eastAsia="ja-JP"/>
        </w:rPr>
        <w:t>CRS</w:t>
      </w:r>
      <w:r w:rsidRPr="00616E11">
        <w:rPr>
          <w:rFonts w:eastAsia="MS Mincho" w:cstheme="minorHAnsi"/>
          <w:lang w:eastAsia="ja-JP"/>
        </w:rPr>
        <w:tab/>
        <w:t>Coordinate Reference System</w:t>
      </w:r>
    </w:p>
    <w:p w14:paraId="2BBC8B1E" w14:textId="77777777" w:rsidR="00FA1108" w:rsidRPr="00616E11" w:rsidRDefault="00000000">
      <w:pPr>
        <w:spacing w:after="60"/>
        <w:ind w:left="1077" w:hanging="1077"/>
        <w:rPr>
          <w:rFonts w:eastAsia="MS Mincho" w:cstheme="minorHAnsi"/>
          <w:lang w:eastAsia="ja-JP"/>
        </w:rPr>
      </w:pPr>
      <w:r w:rsidRPr="00616E11">
        <w:rPr>
          <w:rFonts w:eastAsia="MS Mincho" w:cstheme="minorHAnsi"/>
          <w:lang w:eastAsia="ja-JP"/>
        </w:rPr>
        <w:t>CSS</w:t>
      </w:r>
      <w:r w:rsidRPr="00616E11">
        <w:rPr>
          <w:rFonts w:eastAsia="MS Mincho" w:cstheme="minorHAnsi"/>
          <w:lang w:eastAsia="ja-JP"/>
        </w:rPr>
        <w:tab/>
        <w:t>Cascading StyleSheets</w:t>
      </w:r>
    </w:p>
    <w:p w14:paraId="7B31BA5D" w14:textId="77777777" w:rsidR="00FA1108" w:rsidRDefault="00000000">
      <w:pPr>
        <w:spacing w:after="60"/>
        <w:ind w:left="1077" w:hanging="1077"/>
        <w:rPr>
          <w:ins w:id="2057" w:author="Raphael Malyankar" w:date="2025-08-14T17:33:00Z" w16du:dateUtc="2025-08-15T00:33:00Z"/>
          <w:rFonts w:eastAsia="MS Mincho" w:cstheme="minorHAnsi"/>
          <w:lang w:eastAsia="ja-JP"/>
        </w:rPr>
      </w:pPr>
      <w:r w:rsidRPr="00616E11">
        <w:rPr>
          <w:rFonts w:eastAsia="MS Mincho" w:cstheme="minorHAnsi"/>
          <w:lang w:eastAsia="ja-JP"/>
        </w:rPr>
        <w:t>DCEG</w:t>
      </w:r>
      <w:r w:rsidRPr="00616E11">
        <w:rPr>
          <w:rFonts w:eastAsia="MS Mincho" w:cstheme="minorHAnsi"/>
          <w:lang w:eastAsia="ja-JP"/>
        </w:rPr>
        <w:tab/>
        <w:t>Data Classification and Encoding Guide</w:t>
      </w:r>
    </w:p>
    <w:p w14:paraId="4B918FED" w14:textId="11E8E058" w:rsidR="00F13E04" w:rsidRPr="00616E11" w:rsidRDefault="00F13E04">
      <w:pPr>
        <w:spacing w:after="60"/>
        <w:ind w:left="1077" w:hanging="1077"/>
        <w:rPr>
          <w:rFonts w:eastAsia="MS Mincho" w:cstheme="minorHAnsi"/>
          <w:lang w:eastAsia="ja-JP"/>
        </w:rPr>
      </w:pPr>
      <w:ins w:id="2058" w:author="Raphael Malyankar" w:date="2025-08-14T17:33:00Z" w16du:dateUtc="2025-08-15T00:33:00Z">
        <w:r>
          <w:rPr>
            <w:rFonts w:eastAsia="MS Mincho" w:cstheme="minorHAnsi"/>
            <w:lang w:eastAsia="ja-JP"/>
          </w:rPr>
          <w:t>DQW</w:t>
        </w:r>
      </w:ins>
      <w:ins w:id="2059" w:author="Raphael Malyankar" w:date="2025-08-14T17:34:00Z" w16du:dateUtc="2025-08-15T00:34:00Z">
        <w:r>
          <w:rPr>
            <w:rFonts w:eastAsia="MS Mincho" w:cstheme="minorHAnsi"/>
            <w:lang w:eastAsia="ja-JP"/>
          </w:rPr>
          <w:t>G</w:t>
        </w:r>
        <w:r>
          <w:rPr>
            <w:rFonts w:eastAsia="MS Mincho" w:cstheme="minorHAnsi"/>
            <w:lang w:eastAsia="ja-JP"/>
          </w:rPr>
          <w:tab/>
          <w:t>Data Quality Working Group</w:t>
        </w:r>
      </w:ins>
    </w:p>
    <w:p w14:paraId="3DC77207" w14:textId="77777777" w:rsidR="00FA1108" w:rsidRPr="00616E11" w:rsidRDefault="00000000">
      <w:pPr>
        <w:spacing w:after="60"/>
        <w:ind w:left="1077" w:hanging="1077"/>
        <w:rPr>
          <w:rFonts w:eastAsia="MS Mincho" w:cstheme="minorHAnsi"/>
          <w:lang w:eastAsia="ja-JP"/>
        </w:rPr>
      </w:pPr>
      <w:r w:rsidRPr="00616E11">
        <w:rPr>
          <w:rFonts w:eastAsia="MS Mincho" w:cstheme="minorHAnsi"/>
          <w:lang w:eastAsia="ja-JP"/>
        </w:rPr>
        <w:t>ECDIS</w:t>
      </w:r>
      <w:r w:rsidRPr="00616E11">
        <w:rPr>
          <w:rFonts w:eastAsia="MS Mincho" w:cstheme="minorHAnsi"/>
          <w:lang w:eastAsia="ja-JP"/>
        </w:rPr>
        <w:tab/>
        <w:t>Electronic Chart Display and Information System</w:t>
      </w:r>
    </w:p>
    <w:p w14:paraId="276E5448" w14:textId="77777777" w:rsidR="00FA1108" w:rsidRPr="00616E11" w:rsidRDefault="00000000">
      <w:pPr>
        <w:spacing w:after="60"/>
        <w:ind w:left="1077" w:hanging="1077"/>
        <w:rPr>
          <w:rFonts w:eastAsia="MS Mincho" w:cstheme="minorHAnsi"/>
          <w:lang w:eastAsia="ja-JP"/>
        </w:rPr>
      </w:pPr>
      <w:r w:rsidRPr="00616E11">
        <w:rPr>
          <w:rFonts w:eastAsia="MS Mincho" w:cstheme="minorHAnsi"/>
          <w:lang w:eastAsia="ja-JP"/>
        </w:rPr>
        <w:t>ECS</w:t>
      </w:r>
      <w:r w:rsidRPr="00616E11">
        <w:rPr>
          <w:rFonts w:eastAsia="MS Mincho" w:cstheme="minorHAnsi"/>
          <w:lang w:eastAsia="ja-JP"/>
        </w:rPr>
        <w:tab/>
        <w:t>Electronic Chart System</w:t>
      </w:r>
    </w:p>
    <w:p w14:paraId="4EA40A8C" w14:textId="77777777" w:rsidR="00FA1108" w:rsidRPr="00616E11" w:rsidRDefault="00000000">
      <w:pPr>
        <w:spacing w:after="60"/>
        <w:ind w:left="1077" w:hanging="1077"/>
        <w:rPr>
          <w:rFonts w:eastAsia="MS Mincho" w:cstheme="minorHAnsi"/>
          <w:lang w:eastAsia="ja-JP"/>
        </w:rPr>
      </w:pPr>
      <w:r w:rsidRPr="00616E11">
        <w:rPr>
          <w:rFonts w:eastAsia="MS Mincho" w:cstheme="minorHAnsi"/>
          <w:lang w:eastAsia="ja-JP"/>
        </w:rPr>
        <w:t>ENC</w:t>
      </w:r>
      <w:r w:rsidRPr="00616E11">
        <w:rPr>
          <w:rFonts w:eastAsia="MS Mincho" w:cstheme="minorHAnsi"/>
          <w:lang w:eastAsia="ja-JP"/>
        </w:rPr>
        <w:tab/>
        <w:t>Electronic Navigational Chart</w:t>
      </w:r>
    </w:p>
    <w:p w14:paraId="06358623" w14:textId="77777777" w:rsidR="00FA1108" w:rsidRPr="00616E11" w:rsidRDefault="00000000">
      <w:pPr>
        <w:spacing w:after="60"/>
        <w:ind w:left="1077" w:hanging="1077"/>
        <w:rPr>
          <w:rFonts w:eastAsia="MS Mincho" w:cstheme="minorHAnsi"/>
          <w:lang w:eastAsia="ja-JP"/>
        </w:rPr>
      </w:pPr>
      <w:r w:rsidRPr="00616E11">
        <w:rPr>
          <w:rFonts w:eastAsia="MS Mincho" w:cstheme="minorHAnsi"/>
          <w:lang w:eastAsia="ja-JP"/>
        </w:rPr>
        <w:t>FC</w:t>
      </w:r>
      <w:r w:rsidRPr="00616E11">
        <w:rPr>
          <w:rFonts w:eastAsia="MS Mincho" w:cstheme="minorHAnsi"/>
          <w:lang w:eastAsia="ja-JP"/>
        </w:rPr>
        <w:tab/>
        <w:t>Feature Catalogue</w:t>
      </w:r>
    </w:p>
    <w:p w14:paraId="4E67A80F" w14:textId="77777777" w:rsidR="00FA1108" w:rsidRPr="00616E11" w:rsidRDefault="00000000">
      <w:pPr>
        <w:spacing w:after="60"/>
        <w:ind w:left="1077" w:hanging="1077"/>
        <w:rPr>
          <w:rFonts w:eastAsia="MS Mincho" w:cstheme="minorHAnsi"/>
          <w:lang w:eastAsia="ja-JP"/>
        </w:rPr>
      </w:pPr>
      <w:r w:rsidRPr="00616E11">
        <w:rPr>
          <w:rFonts w:eastAsia="MS Mincho" w:cstheme="minorHAnsi"/>
          <w:lang w:eastAsia="ja-JP"/>
        </w:rPr>
        <w:t>GFM</w:t>
      </w:r>
      <w:r w:rsidRPr="00616E11">
        <w:rPr>
          <w:rFonts w:eastAsia="MS Mincho" w:cstheme="minorHAnsi"/>
          <w:lang w:eastAsia="ja-JP"/>
        </w:rPr>
        <w:tab/>
        <w:t>General Feature Model</w:t>
      </w:r>
    </w:p>
    <w:p w14:paraId="79A71BE4" w14:textId="77777777" w:rsidR="00FA1108" w:rsidRPr="00616E11" w:rsidRDefault="00000000">
      <w:pPr>
        <w:spacing w:after="60"/>
        <w:ind w:left="1077" w:hanging="1077"/>
        <w:rPr>
          <w:rFonts w:eastAsia="MS Mincho" w:cstheme="minorHAnsi"/>
          <w:lang w:eastAsia="ja-JP"/>
        </w:rPr>
      </w:pPr>
      <w:r w:rsidRPr="00616E11">
        <w:rPr>
          <w:rFonts w:eastAsia="MS Mincho" w:cstheme="minorHAnsi"/>
          <w:lang w:eastAsia="ja-JP"/>
        </w:rPr>
        <w:t>GI</w:t>
      </w:r>
      <w:r w:rsidRPr="00616E11">
        <w:rPr>
          <w:rFonts w:eastAsia="MS Mincho" w:cstheme="minorHAnsi"/>
          <w:lang w:eastAsia="ja-JP"/>
        </w:rPr>
        <w:tab/>
        <w:t>Geospatial Information</w:t>
      </w:r>
    </w:p>
    <w:p w14:paraId="1AE5EEDE" w14:textId="77777777" w:rsidR="00FA1108" w:rsidRPr="00616E11" w:rsidRDefault="00000000">
      <w:pPr>
        <w:spacing w:after="60"/>
        <w:ind w:left="1077" w:hanging="1077"/>
        <w:rPr>
          <w:rFonts w:eastAsia="MS Mincho" w:cstheme="minorHAnsi"/>
          <w:lang w:eastAsia="ja-JP"/>
        </w:rPr>
      </w:pPr>
      <w:r w:rsidRPr="00616E11">
        <w:rPr>
          <w:rFonts w:eastAsia="MS Mincho" w:cstheme="minorHAnsi"/>
          <w:lang w:eastAsia="ja-JP"/>
        </w:rPr>
        <w:t>GML</w:t>
      </w:r>
      <w:r w:rsidRPr="00616E11">
        <w:rPr>
          <w:rFonts w:eastAsia="MS Mincho" w:cstheme="minorHAnsi"/>
          <w:lang w:eastAsia="ja-JP"/>
        </w:rPr>
        <w:tab/>
        <w:t>Geography Markup Language</w:t>
      </w:r>
    </w:p>
    <w:p w14:paraId="02098A00" w14:textId="77777777" w:rsidR="00FA1108" w:rsidRPr="00616E11" w:rsidRDefault="00000000">
      <w:pPr>
        <w:spacing w:after="60"/>
        <w:ind w:left="1077" w:hanging="1077"/>
        <w:rPr>
          <w:rFonts w:eastAsia="MS Mincho" w:cstheme="minorHAnsi"/>
          <w:lang w:eastAsia="ja-JP"/>
        </w:rPr>
      </w:pPr>
      <w:r w:rsidRPr="00616E11">
        <w:rPr>
          <w:rFonts w:eastAsia="MS Mincho" w:cstheme="minorHAnsi"/>
          <w:lang w:eastAsia="ja-JP"/>
        </w:rPr>
        <w:t>HSSC</w:t>
      </w:r>
      <w:r w:rsidRPr="00616E11">
        <w:rPr>
          <w:rFonts w:eastAsia="MS Mincho" w:cstheme="minorHAnsi"/>
          <w:lang w:eastAsia="ja-JP"/>
        </w:rPr>
        <w:tab/>
        <w:t>IHO Hydrographic Services and Standards Committee</w:t>
      </w:r>
    </w:p>
    <w:p w14:paraId="42FFE330" w14:textId="77777777" w:rsidR="00FA1108" w:rsidRPr="00616E11" w:rsidRDefault="00000000">
      <w:pPr>
        <w:spacing w:after="60"/>
        <w:ind w:left="1077" w:hanging="1077"/>
        <w:rPr>
          <w:rFonts w:eastAsia="MS Mincho" w:cstheme="minorHAnsi"/>
          <w:lang w:eastAsia="ja-JP"/>
        </w:rPr>
      </w:pPr>
      <w:r w:rsidRPr="00616E11">
        <w:rPr>
          <w:rFonts w:eastAsia="MS Mincho" w:cstheme="minorHAnsi"/>
          <w:lang w:eastAsia="ja-JP"/>
        </w:rPr>
        <w:t>IALA</w:t>
      </w:r>
      <w:r w:rsidRPr="00616E11">
        <w:rPr>
          <w:rFonts w:eastAsia="MS Mincho" w:cstheme="minorHAnsi"/>
          <w:lang w:eastAsia="ja-JP"/>
        </w:rPr>
        <w:tab/>
        <w:t>International Association of Lighthouse Authorities</w:t>
      </w:r>
    </w:p>
    <w:p w14:paraId="6DBB8353" w14:textId="77777777" w:rsidR="00FA1108" w:rsidRPr="00616E11" w:rsidRDefault="00000000">
      <w:pPr>
        <w:spacing w:after="60"/>
        <w:ind w:left="1077" w:hanging="1077"/>
        <w:rPr>
          <w:rFonts w:eastAsia="MS Mincho" w:cstheme="minorHAnsi"/>
          <w:lang w:eastAsia="ja-JP"/>
        </w:rPr>
      </w:pPr>
      <w:r w:rsidRPr="00616E11">
        <w:rPr>
          <w:rFonts w:eastAsia="MS Mincho" w:cstheme="minorHAnsi"/>
          <w:lang w:eastAsia="ja-JP"/>
        </w:rPr>
        <w:t>IEC</w:t>
      </w:r>
      <w:r w:rsidRPr="00616E11">
        <w:rPr>
          <w:rFonts w:eastAsia="MS Mincho" w:cstheme="minorHAnsi"/>
          <w:lang w:eastAsia="ja-JP"/>
        </w:rPr>
        <w:tab/>
        <w:t>International Electrotechnical Commission</w:t>
      </w:r>
    </w:p>
    <w:p w14:paraId="4DAA04A8" w14:textId="77777777" w:rsidR="00FA1108" w:rsidRPr="00616E11" w:rsidRDefault="00000000">
      <w:pPr>
        <w:spacing w:after="60"/>
        <w:ind w:left="1077" w:hanging="1077"/>
        <w:rPr>
          <w:rFonts w:eastAsia="MS Mincho" w:cstheme="minorHAnsi"/>
          <w:lang w:eastAsia="ja-JP"/>
        </w:rPr>
      </w:pPr>
      <w:bookmarkStart w:id="2060" w:name="_Hlk502545839"/>
      <w:r w:rsidRPr="00616E11">
        <w:rPr>
          <w:rFonts w:eastAsia="MS Mincho" w:cstheme="minorHAnsi"/>
          <w:lang w:eastAsia="ja-JP"/>
        </w:rPr>
        <w:t>IETF</w:t>
      </w:r>
      <w:r w:rsidRPr="00616E11">
        <w:rPr>
          <w:rFonts w:eastAsia="MS Mincho" w:cstheme="minorHAnsi"/>
          <w:lang w:eastAsia="ja-JP"/>
        </w:rPr>
        <w:tab/>
        <w:t>Internet Engineering Task Force</w:t>
      </w:r>
      <w:bookmarkEnd w:id="2060"/>
    </w:p>
    <w:p w14:paraId="0E818477" w14:textId="77777777" w:rsidR="00FA1108" w:rsidRPr="00616E11" w:rsidRDefault="00000000">
      <w:pPr>
        <w:spacing w:after="60"/>
        <w:ind w:left="1077" w:hanging="1077"/>
        <w:rPr>
          <w:rFonts w:eastAsia="MS Mincho" w:cstheme="minorHAnsi"/>
          <w:lang w:eastAsia="ja-JP"/>
        </w:rPr>
      </w:pPr>
      <w:r w:rsidRPr="00616E11">
        <w:rPr>
          <w:rFonts w:eastAsia="MS Mincho" w:cstheme="minorHAnsi"/>
          <w:lang w:eastAsia="ja-JP"/>
        </w:rPr>
        <w:t xml:space="preserve">IHO </w:t>
      </w:r>
      <w:r w:rsidRPr="00616E11">
        <w:rPr>
          <w:rFonts w:eastAsia="MS Mincho" w:cstheme="minorHAnsi"/>
          <w:lang w:eastAsia="ja-JP"/>
        </w:rPr>
        <w:tab/>
        <w:t>International Hydrographic Organization</w:t>
      </w:r>
    </w:p>
    <w:p w14:paraId="19C37E22" w14:textId="77777777" w:rsidR="00FA1108" w:rsidRPr="00616E11" w:rsidRDefault="00000000">
      <w:pPr>
        <w:spacing w:after="60"/>
        <w:ind w:left="1077" w:hanging="1077"/>
        <w:rPr>
          <w:rFonts w:eastAsia="MS Mincho" w:cstheme="minorHAnsi"/>
          <w:lang w:eastAsia="ja-JP"/>
        </w:rPr>
      </w:pPr>
      <w:r w:rsidRPr="00616E11">
        <w:rPr>
          <w:rFonts w:eastAsia="MS Mincho" w:cstheme="minorHAnsi"/>
          <w:lang w:eastAsia="ja-JP"/>
        </w:rPr>
        <w:t>IMO</w:t>
      </w:r>
      <w:r w:rsidRPr="00616E11">
        <w:rPr>
          <w:rFonts w:eastAsia="MS Mincho" w:cstheme="minorHAnsi"/>
          <w:lang w:eastAsia="ja-JP"/>
        </w:rPr>
        <w:tab/>
        <w:t>International Maritime Organization</w:t>
      </w:r>
    </w:p>
    <w:p w14:paraId="7BCA9AF7" w14:textId="77777777" w:rsidR="00FA1108" w:rsidRPr="00616E11" w:rsidRDefault="00000000">
      <w:pPr>
        <w:spacing w:after="60"/>
        <w:ind w:left="1077" w:hanging="1077"/>
        <w:rPr>
          <w:rFonts w:eastAsia="MS Mincho" w:cstheme="minorHAnsi"/>
          <w:lang w:eastAsia="ja-JP"/>
        </w:rPr>
      </w:pPr>
      <w:r w:rsidRPr="00616E11">
        <w:rPr>
          <w:rFonts w:eastAsia="MS Mincho" w:cstheme="minorHAnsi"/>
          <w:lang w:eastAsia="ja-JP"/>
        </w:rPr>
        <w:t>ISO</w:t>
      </w:r>
      <w:r w:rsidRPr="00616E11">
        <w:rPr>
          <w:rFonts w:eastAsia="MS Mincho" w:cstheme="minorHAnsi"/>
          <w:lang w:eastAsia="ja-JP"/>
        </w:rPr>
        <w:tab/>
        <w:t>International Organization for Standardization</w:t>
      </w:r>
    </w:p>
    <w:p w14:paraId="26A7F3E9" w14:textId="335E72E0" w:rsidR="00FA1108" w:rsidRPr="00616E11" w:rsidDel="00F13E04" w:rsidRDefault="00000000">
      <w:pPr>
        <w:spacing w:after="60"/>
        <w:ind w:left="1077" w:hanging="1077"/>
        <w:rPr>
          <w:del w:id="2061" w:author="Raphael Malyankar" w:date="2025-08-14T17:34:00Z" w16du:dateUtc="2025-08-15T00:34:00Z"/>
          <w:rFonts w:eastAsia="MS Mincho" w:cstheme="minorHAnsi"/>
          <w:lang w:eastAsia="ja-JP"/>
        </w:rPr>
      </w:pPr>
      <w:del w:id="2062" w:author="Raphael Malyankar" w:date="2025-08-14T17:34:00Z" w16du:dateUtc="2025-08-15T00:34:00Z">
        <w:r w:rsidRPr="00616E11" w:rsidDel="00F13E04">
          <w:rPr>
            <w:rFonts w:eastAsia="MS Mincho" w:cstheme="minorHAnsi"/>
            <w:lang w:eastAsia="ja-JP"/>
          </w:rPr>
          <w:delText>JCOMM</w:delText>
        </w:r>
        <w:r w:rsidRPr="00616E11" w:rsidDel="00F13E04">
          <w:rPr>
            <w:rFonts w:eastAsia="MS Mincho" w:cstheme="minorHAnsi"/>
            <w:lang w:eastAsia="ja-JP"/>
          </w:rPr>
          <w:tab/>
          <w:delText>WMO-IOC Joint Technical Commission for Oceanography and Marine Meteorology</w:delText>
        </w:r>
      </w:del>
    </w:p>
    <w:p w14:paraId="144506FE" w14:textId="77777777" w:rsidR="00FA1108" w:rsidRPr="00616E11" w:rsidRDefault="00000000">
      <w:pPr>
        <w:spacing w:after="60"/>
        <w:ind w:left="1077" w:hanging="1077"/>
        <w:rPr>
          <w:rFonts w:eastAsia="MS Mincho" w:cstheme="minorHAnsi"/>
          <w:lang w:eastAsia="ja-JP"/>
        </w:rPr>
      </w:pPr>
      <w:r w:rsidRPr="00616E11">
        <w:rPr>
          <w:rFonts w:eastAsia="MS Mincho" w:cstheme="minorHAnsi"/>
          <w:lang w:eastAsia="ja-JP"/>
        </w:rPr>
        <w:t>MRN</w:t>
      </w:r>
      <w:r w:rsidRPr="00616E11">
        <w:rPr>
          <w:rFonts w:eastAsia="MS Mincho" w:cstheme="minorHAnsi"/>
          <w:lang w:eastAsia="ja-JP"/>
        </w:rPr>
        <w:tab/>
        <w:t>Maritime Resource Name</w:t>
      </w:r>
    </w:p>
    <w:p w14:paraId="3729ED7B" w14:textId="77777777" w:rsidR="00FA1108" w:rsidRPr="00616E11" w:rsidRDefault="00000000">
      <w:pPr>
        <w:spacing w:after="60"/>
        <w:ind w:left="1077" w:hanging="1077"/>
        <w:rPr>
          <w:rFonts w:eastAsia="MS Mincho" w:cstheme="minorHAnsi"/>
          <w:lang w:eastAsia="ja-JP"/>
        </w:rPr>
      </w:pPr>
      <w:r w:rsidRPr="00616E11">
        <w:rPr>
          <w:rFonts w:eastAsia="MS Mincho" w:cstheme="minorHAnsi"/>
          <w:lang w:eastAsia="ja-JP"/>
        </w:rPr>
        <w:t>OEM</w:t>
      </w:r>
      <w:r w:rsidRPr="00616E11">
        <w:rPr>
          <w:rFonts w:eastAsia="MS Mincho" w:cstheme="minorHAnsi"/>
          <w:lang w:eastAsia="ja-JP"/>
        </w:rPr>
        <w:tab/>
        <w:t>Original Equipment Manufacturer</w:t>
      </w:r>
    </w:p>
    <w:p w14:paraId="5E884BCB" w14:textId="77777777" w:rsidR="00FA1108" w:rsidRDefault="00000000">
      <w:pPr>
        <w:spacing w:after="60"/>
        <w:ind w:left="1077" w:hanging="1077"/>
        <w:rPr>
          <w:ins w:id="2063" w:author="Raphael Malyankar" w:date="2025-08-14T17:36:00Z" w16du:dateUtc="2025-08-15T00:36:00Z"/>
          <w:rFonts w:eastAsia="MS Mincho" w:cstheme="minorHAnsi"/>
          <w:lang w:eastAsia="ja-JP"/>
        </w:rPr>
      </w:pPr>
      <w:r w:rsidRPr="00616E11">
        <w:rPr>
          <w:rFonts w:eastAsia="MS Mincho" w:cstheme="minorHAnsi"/>
          <w:lang w:eastAsia="ja-JP"/>
        </w:rPr>
        <w:t>RENC</w:t>
      </w:r>
      <w:r w:rsidRPr="00616E11">
        <w:rPr>
          <w:rFonts w:eastAsia="MS Mincho" w:cstheme="minorHAnsi"/>
          <w:lang w:eastAsia="ja-JP"/>
        </w:rPr>
        <w:tab/>
        <w:t>Regional ENC Coordinating Centre</w:t>
      </w:r>
    </w:p>
    <w:p w14:paraId="5AF04AFF" w14:textId="77777777" w:rsidR="00F13E04" w:rsidRPr="00616E11" w:rsidRDefault="00F13E04" w:rsidP="00F13E04">
      <w:pPr>
        <w:spacing w:after="60"/>
        <w:ind w:left="1080" w:hanging="1080"/>
        <w:rPr>
          <w:ins w:id="2064" w:author="Raphael Malyankar" w:date="2025-08-14T17:36:00Z" w16du:dateUtc="2025-08-15T00:36:00Z"/>
          <w:lang w:eastAsia="ko-KR"/>
        </w:rPr>
      </w:pPr>
      <w:ins w:id="2065" w:author="Raphael Malyankar" w:date="2025-08-14T17:36:00Z" w16du:dateUtc="2025-08-15T00:36:00Z">
        <w:r w:rsidRPr="00616E11">
          <w:t>REST</w:t>
        </w:r>
        <w:r w:rsidRPr="00616E11">
          <w:tab/>
          <w:t>Representational State Transfer</w:t>
        </w:r>
      </w:ins>
    </w:p>
    <w:p w14:paraId="678010B4" w14:textId="273CC553" w:rsidR="00F13E04" w:rsidRPr="00F13E04" w:rsidRDefault="00F13E04" w:rsidP="00F13E04">
      <w:pPr>
        <w:spacing w:after="60"/>
        <w:ind w:left="1080" w:hanging="1080"/>
      </w:pPr>
      <w:ins w:id="2066" w:author="Raphael Malyankar" w:date="2025-08-14T17:36:00Z" w16du:dateUtc="2025-08-15T00:36:00Z">
        <w:r w:rsidRPr="00616E11">
          <w:t>SOAP</w:t>
        </w:r>
        <w:r w:rsidRPr="00616E11">
          <w:tab/>
          <w:t>Simple Object Access Protocol</w:t>
        </w:r>
      </w:ins>
    </w:p>
    <w:p w14:paraId="2DD088DC" w14:textId="77777777" w:rsidR="00FA1108" w:rsidRPr="00616E11" w:rsidRDefault="00000000">
      <w:pPr>
        <w:spacing w:after="60"/>
        <w:ind w:left="1077" w:hanging="1077"/>
        <w:rPr>
          <w:rFonts w:eastAsia="MS Mincho" w:cstheme="minorHAnsi"/>
          <w:lang w:eastAsia="ja-JP"/>
        </w:rPr>
      </w:pPr>
      <w:r w:rsidRPr="00616E11">
        <w:rPr>
          <w:rFonts w:eastAsia="MS Mincho" w:cstheme="minorHAnsi"/>
          <w:lang w:eastAsia="ja-JP"/>
        </w:rPr>
        <w:t>SVG</w:t>
      </w:r>
      <w:r w:rsidRPr="00616E11">
        <w:rPr>
          <w:rFonts w:eastAsia="MS Mincho" w:cstheme="minorHAnsi"/>
          <w:lang w:eastAsia="ja-JP"/>
        </w:rPr>
        <w:tab/>
        <w:t>Scalable Vector Graphics</w:t>
      </w:r>
    </w:p>
    <w:p w14:paraId="341F18CB" w14:textId="77777777" w:rsidR="00FA1108" w:rsidRPr="00616E11" w:rsidRDefault="00000000">
      <w:pPr>
        <w:spacing w:after="60"/>
        <w:ind w:left="1077" w:hanging="1077"/>
        <w:rPr>
          <w:rFonts w:eastAsia="MS Mincho" w:cstheme="minorHAnsi"/>
          <w:lang w:eastAsia="ja-JP"/>
        </w:rPr>
      </w:pPr>
      <w:r w:rsidRPr="00616E11">
        <w:rPr>
          <w:rFonts w:eastAsia="MS Mincho" w:cstheme="minorHAnsi"/>
          <w:lang w:eastAsia="ja-JP"/>
        </w:rPr>
        <w:t>W3C</w:t>
      </w:r>
      <w:r w:rsidRPr="00616E11">
        <w:rPr>
          <w:rFonts w:eastAsia="MS Mincho" w:cstheme="minorHAnsi"/>
          <w:lang w:eastAsia="ja-JP"/>
        </w:rPr>
        <w:tab/>
        <w:t>World Wide Web Consortium</w:t>
      </w:r>
    </w:p>
    <w:p w14:paraId="2806F86B" w14:textId="77777777" w:rsidR="00FA1108" w:rsidRPr="00616E11" w:rsidRDefault="00000000">
      <w:pPr>
        <w:spacing w:after="60"/>
        <w:ind w:left="1077" w:hanging="1077"/>
        <w:rPr>
          <w:rFonts w:eastAsia="MS Mincho" w:cstheme="minorHAnsi"/>
          <w:lang w:eastAsia="ja-JP"/>
        </w:rPr>
      </w:pPr>
      <w:r w:rsidRPr="00616E11">
        <w:rPr>
          <w:rFonts w:eastAsia="MS Mincho" w:cstheme="minorHAnsi"/>
          <w:lang w:eastAsia="ja-JP"/>
        </w:rPr>
        <w:t xml:space="preserve">XML </w:t>
      </w:r>
      <w:r w:rsidRPr="00616E11">
        <w:rPr>
          <w:rFonts w:eastAsia="MS Mincho" w:cstheme="minorHAnsi"/>
          <w:lang w:eastAsia="ja-JP"/>
        </w:rPr>
        <w:tab/>
        <w:t>eXtensible Markup Language</w:t>
      </w:r>
    </w:p>
    <w:p w14:paraId="2E74DE17" w14:textId="77777777" w:rsidR="00FA1108" w:rsidRPr="00616E11" w:rsidRDefault="00000000">
      <w:pPr>
        <w:spacing w:after="60"/>
        <w:ind w:left="1077" w:hanging="1077"/>
        <w:rPr>
          <w:rFonts w:eastAsia="MS Mincho" w:cstheme="minorHAnsi"/>
          <w:lang w:eastAsia="ja-JP"/>
        </w:rPr>
      </w:pPr>
      <w:bookmarkStart w:id="2067" w:name="_Hlk502545862"/>
      <w:bookmarkEnd w:id="2067"/>
      <w:r w:rsidRPr="00616E11">
        <w:rPr>
          <w:rFonts w:eastAsia="MS Mincho" w:cstheme="minorHAnsi"/>
          <w:lang w:eastAsia="ja-JP"/>
        </w:rPr>
        <w:t>XSD</w:t>
      </w:r>
      <w:r w:rsidRPr="00616E11">
        <w:rPr>
          <w:rFonts w:eastAsia="MS Mincho" w:cstheme="minorHAnsi"/>
          <w:lang w:eastAsia="ja-JP"/>
        </w:rPr>
        <w:tab/>
        <w:t>XML Schema Definition</w:t>
      </w:r>
    </w:p>
    <w:p w14:paraId="5478DB31" w14:textId="77777777" w:rsidR="00FA1108" w:rsidRPr="00616E11" w:rsidRDefault="00000000">
      <w:pPr>
        <w:spacing w:after="60"/>
        <w:ind w:left="1077" w:hanging="1077"/>
        <w:rPr>
          <w:rFonts w:eastAsia="MS Mincho" w:cstheme="minorHAnsi"/>
          <w:lang w:eastAsia="ja-JP"/>
        </w:rPr>
      </w:pPr>
      <w:r w:rsidRPr="00616E11">
        <w:rPr>
          <w:rFonts w:eastAsia="MS Mincho" w:cstheme="minorHAnsi"/>
          <w:lang w:eastAsia="ja-JP"/>
        </w:rPr>
        <w:t>XSL</w:t>
      </w:r>
      <w:r w:rsidRPr="00616E11">
        <w:rPr>
          <w:rFonts w:eastAsia="MS Mincho" w:cstheme="minorHAnsi"/>
          <w:lang w:eastAsia="ja-JP"/>
        </w:rPr>
        <w:tab/>
        <w:t>eXtensible Stylesheet Language</w:t>
      </w:r>
    </w:p>
    <w:p w14:paraId="3B7DC18A" w14:textId="77777777" w:rsidR="00FA1108" w:rsidRPr="00616E11" w:rsidRDefault="00000000">
      <w:pPr>
        <w:spacing w:after="60"/>
        <w:ind w:left="1077" w:hanging="1077"/>
        <w:rPr>
          <w:rFonts w:eastAsia="MS Mincho" w:cstheme="minorHAnsi"/>
          <w:lang w:eastAsia="ja-JP"/>
        </w:rPr>
      </w:pPr>
      <w:r w:rsidRPr="00616E11">
        <w:rPr>
          <w:rFonts w:eastAsia="MS Mincho" w:cstheme="minorHAnsi"/>
          <w:lang w:eastAsia="ja-JP"/>
        </w:rPr>
        <w:t>XSLT</w:t>
      </w:r>
      <w:r w:rsidRPr="00616E11">
        <w:rPr>
          <w:rFonts w:eastAsia="MS Mincho" w:cstheme="minorHAnsi"/>
          <w:lang w:eastAsia="ja-JP"/>
        </w:rPr>
        <w:tab/>
        <w:t>XSL Transforms</w:t>
      </w:r>
    </w:p>
    <w:p w14:paraId="6276A3B2" w14:textId="77777777" w:rsidR="00FA1108" w:rsidRPr="00616E11" w:rsidRDefault="00FA1108">
      <w:pPr>
        <w:spacing w:after="60"/>
        <w:ind w:left="1077" w:hanging="1077"/>
        <w:rPr>
          <w:rFonts w:eastAsia="MS Mincho" w:cstheme="minorHAnsi"/>
          <w:lang w:eastAsia="ja-JP"/>
        </w:rPr>
      </w:pPr>
    </w:p>
    <w:p w14:paraId="7C72D853" w14:textId="77777777" w:rsidR="00FA1108" w:rsidRPr="00616E11" w:rsidRDefault="00000000" w:rsidP="00986FA8">
      <w:pPr>
        <w:pStyle w:val="HeadingB1"/>
        <w:numPr>
          <w:ilvl w:val="0"/>
          <w:numId w:val="148"/>
        </w:numPr>
      </w:pPr>
      <w:bookmarkStart w:id="2068" w:name="_Hlk502545862_Copy_1"/>
      <w:bookmarkStart w:id="2069" w:name="_Toc41602971"/>
      <w:bookmarkStart w:id="2070" w:name="_Toc206156509"/>
      <w:bookmarkEnd w:id="2068"/>
      <w:r w:rsidRPr="00616E11">
        <w:t>Overview of steps for development</w:t>
      </w:r>
      <w:bookmarkEnd w:id="2069"/>
      <w:bookmarkEnd w:id="2070"/>
    </w:p>
    <w:p w14:paraId="54148EA0" w14:textId="2B723048" w:rsidR="00444FFC" w:rsidRPr="00616E11" w:rsidRDefault="00000000">
      <w:pPr>
        <w:rPr>
          <w:rFonts w:eastAsia="MS Mincho" w:cstheme="minorHAnsi"/>
          <w:lang w:eastAsia="ja-JP"/>
        </w:rPr>
      </w:pPr>
      <w:r w:rsidRPr="00616E11">
        <w:rPr>
          <w:rFonts w:eastAsia="MS Mincho" w:cstheme="minorHAnsi"/>
          <w:lang w:eastAsia="ja-JP"/>
        </w:rPr>
        <w:t>When developing an S-100 based Product Specification it is recommended that developers consider each of the stages defined in the basic development process. The stages are outlined below and described in greater detail in the following sections.</w:t>
      </w:r>
    </w:p>
    <w:p w14:paraId="608AA904" w14:textId="77777777" w:rsidR="00FA1108" w:rsidRPr="00616E11" w:rsidRDefault="00000000" w:rsidP="00986FA8">
      <w:pPr>
        <w:pStyle w:val="HeadingB2"/>
        <w:numPr>
          <w:ilvl w:val="1"/>
          <w:numId w:val="148"/>
        </w:numPr>
      </w:pPr>
      <w:bookmarkStart w:id="2071" w:name="_Toc41602972"/>
      <w:bookmarkStart w:id="2072" w:name="_Toc206156510"/>
      <w:r w:rsidRPr="00616E11">
        <w:lastRenderedPageBreak/>
        <w:t>Basic development process</w:t>
      </w:r>
      <w:bookmarkEnd w:id="2071"/>
      <w:bookmarkEnd w:id="2072"/>
    </w:p>
    <w:p w14:paraId="4282DFB6" w14:textId="77777777" w:rsidR="00FA1108" w:rsidRDefault="00000000">
      <w:pPr>
        <w:rPr>
          <w:ins w:id="2073" w:author="Raphael Malyankar" w:date="2025-08-15T05:22:00Z" w16du:dateUtc="2025-08-15T12:22:00Z"/>
          <w:rFonts w:eastAsia="MS Mincho" w:cstheme="minorHAnsi"/>
          <w:lang w:eastAsia="ja-JP"/>
        </w:rPr>
      </w:pPr>
      <w:r w:rsidRPr="00616E11">
        <w:rPr>
          <w:rFonts w:eastAsia="MS Mincho" w:cstheme="minorHAnsi"/>
          <w:lang w:eastAsia="ja-JP"/>
        </w:rPr>
        <w:t>The steps described below apply to the development of a Product Specification for a new data product.</w:t>
      </w:r>
    </w:p>
    <w:p w14:paraId="298E4BD5" w14:textId="0FCC6EC7" w:rsidR="00FB0863" w:rsidRPr="00616E11" w:rsidRDefault="00FB0863">
      <w:pPr>
        <w:rPr>
          <w:rFonts w:eastAsia="MS Mincho" w:cstheme="minorHAnsi"/>
          <w:lang w:eastAsia="ja-JP"/>
        </w:rPr>
      </w:pPr>
      <w:ins w:id="2074" w:author="Raphael Malyankar" w:date="2025-08-15T05:22:00Z" w16du:dateUtc="2025-08-15T12:22:00Z">
        <w:r w:rsidRPr="00FB0863">
          <w:rPr>
            <w:rFonts w:eastAsia="MS Mincho" w:cstheme="minorHAnsi"/>
            <w:lang w:eastAsia="ja-JP"/>
          </w:rPr>
          <w:t>The process described in this section should be applied to each specification scope identified for the product. For example, if the product will contain a mixture of vector (feature) and coverage data, then the product specification would identify at least two scopes, and the process would be repeated for each scope. If the product contains more than one scope with the same geometry requirement (for example two scopes with vector geometry but different application schemas, or different maintenance regimes), then the process could still be followed twice, taking the same route.</w:t>
        </w:r>
      </w:ins>
    </w:p>
    <w:p w14:paraId="31CD1A1E" w14:textId="08EA537C" w:rsidR="00FA1108" w:rsidRPr="00616E11" w:rsidRDefault="00000000">
      <w:pPr>
        <w:numPr>
          <w:ilvl w:val="0"/>
          <w:numId w:val="27"/>
        </w:numPr>
        <w:spacing w:after="60"/>
        <w:ind w:left="357" w:hanging="357"/>
        <w:rPr>
          <w:rFonts w:eastAsia="MS Mincho" w:cstheme="minorHAnsi"/>
          <w:lang w:eastAsia="ja-JP"/>
        </w:rPr>
      </w:pPr>
      <w:r w:rsidRPr="00616E11">
        <w:rPr>
          <w:rFonts w:eastAsia="MS Mincho" w:cstheme="minorHAnsi"/>
          <w:b/>
          <w:lang w:eastAsia="ja-JP"/>
        </w:rPr>
        <w:t>Initiation</w:t>
      </w:r>
      <w:r w:rsidRPr="00616E11">
        <w:rPr>
          <w:rFonts w:eastAsia="MS Mincho" w:cstheme="minorHAnsi"/>
          <w:lang w:eastAsia="ja-JP"/>
        </w:rPr>
        <w:t>. Identify the need for a new data product; define its scope; and decide the boundaries between the new product and existing data Product Specifications. Obtain sample source material. Describe typical application use cases.</w:t>
      </w:r>
      <w:ins w:id="2075" w:author="Raphael Malyankar" w:date="2025-08-14T19:39:00Z" w16du:dateUtc="2025-08-15T02:39:00Z">
        <w:r w:rsidR="00444FFC">
          <w:rPr>
            <w:rFonts w:eastAsia="MS Mincho" w:cstheme="minorHAnsi"/>
            <w:lang w:eastAsia="ja-JP"/>
          </w:rPr>
          <w:t xml:space="preserve"> </w:t>
        </w:r>
      </w:ins>
      <w:ins w:id="2076" w:author="Raphael Malyankar" w:date="2025-08-14T19:40:00Z" w16du:dateUtc="2025-08-15T02:40:00Z">
        <w:r w:rsidR="00444FFC">
          <w:rPr>
            <w:rFonts w:eastAsia="MS Mincho" w:cstheme="minorHAnsi"/>
            <w:lang w:eastAsia="ja-JP"/>
          </w:rPr>
          <w:t>As part of the initiation stage,</w:t>
        </w:r>
        <w:r w:rsidR="00444FFC" w:rsidRPr="00444FFC">
          <w:rPr>
            <w:rFonts w:eastAsia="MS Mincho" w:cstheme="minorHAnsi"/>
            <w:lang w:eastAsia="ja-JP"/>
          </w:rPr>
          <w:t xml:space="preserve"> determine whether the scope will be feature based (i.e. use vector geometry) or coverage-based</w:t>
        </w:r>
        <w:r w:rsidR="00444FFC">
          <w:rPr>
            <w:rFonts w:eastAsia="MS Mincho" w:cstheme="minorHAnsi"/>
            <w:lang w:eastAsia="ja-JP"/>
          </w:rPr>
          <w:t>, and</w:t>
        </w:r>
      </w:ins>
      <w:ins w:id="2077" w:author="Raphael Malyankar" w:date="2025-08-14T19:41:00Z" w16du:dateUtc="2025-08-15T02:41:00Z">
        <w:r w:rsidR="00444FFC">
          <w:rPr>
            <w:rFonts w:eastAsia="MS Mincho" w:cstheme="minorHAnsi"/>
            <w:lang w:eastAsia="ja-JP"/>
          </w:rPr>
          <w:t xml:space="preserve"> whether portrayal is needed</w:t>
        </w:r>
      </w:ins>
      <w:ins w:id="2078" w:author="Raphael Malyankar" w:date="2025-08-14T19:40:00Z" w16du:dateUtc="2025-08-15T02:40:00Z">
        <w:r w:rsidR="00444FFC" w:rsidRPr="00444FFC">
          <w:rPr>
            <w:rFonts w:eastAsia="MS Mincho" w:cstheme="minorHAnsi"/>
            <w:lang w:eastAsia="ja-JP"/>
          </w:rPr>
          <w:t>. A product specification may include both feature-based and coverage-based data, by using specification scopes</w:t>
        </w:r>
      </w:ins>
    </w:p>
    <w:p w14:paraId="246FB1F0" w14:textId="6100D869" w:rsidR="00FA1108" w:rsidRDefault="00000000">
      <w:pPr>
        <w:numPr>
          <w:ilvl w:val="0"/>
          <w:numId w:val="27"/>
        </w:numPr>
        <w:spacing w:after="60"/>
        <w:ind w:left="357" w:hanging="357"/>
        <w:rPr>
          <w:ins w:id="2079" w:author="Raphael Malyankar" w:date="2025-08-14T19:36:00Z" w16du:dateUtc="2025-08-15T02:36:00Z"/>
          <w:rFonts w:eastAsia="MS Mincho" w:cstheme="minorHAnsi"/>
          <w:lang w:eastAsia="ja-JP"/>
        </w:rPr>
      </w:pPr>
      <w:r w:rsidRPr="00616E11">
        <w:rPr>
          <w:rFonts w:eastAsia="MS Mincho" w:cstheme="minorHAnsi"/>
          <w:b/>
          <w:lang w:eastAsia="ja-JP"/>
        </w:rPr>
        <w:t>Develop the Domain Model/Application Schema</w:t>
      </w:r>
      <w:r w:rsidRPr="00616E11">
        <w:rPr>
          <w:rFonts w:eastAsia="MS Mincho" w:cstheme="minorHAnsi"/>
          <w:lang w:eastAsia="ja-JP"/>
        </w:rPr>
        <w:t>. Define the classes and attributes that describe the domain and which are relevant to the data product. Define the relationships between the classes and specify applicable constraints. Prepare one or more UML diagrams describing the Domain Model.</w:t>
      </w:r>
      <w:del w:id="2080" w:author="Raphael Malyankar" w:date="2025-08-14T19:36:00Z" w16du:dateUtc="2025-08-15T02:36:00Z">
        <w:r w:rsidRPr="00616E11" w:rsidDel="00444FFC">
          <w:rPr>
            <w:rFonts w:eastAsia="MS Mincho" w:cstheme="minorHAnsi"/>
            <w:lang w:eastAsia="ja-JP"/>
          </w:rPr>
          <w:delText xml:space="preserve"> </w:delText>
        </w:r>
      </w:del>
    </w:p>
    <w:p w14:paraId="0BA84569" w14:textId="29BB5F18" w:rsidR="00444FFC" w:rsidRDefault="00444FFC" w:rsidP="00444FFC">
      <w:pPr>
        <w:numPr>
          <w:ilvl w:val="1"/>
          <w:numId w:val="27"/>
        </w:numPr>
        <w:spacing w:after="60"/>
        <w:rPr>
          <w:ins w:id="2081" w:author="Raphael Malyankar" w:date="2025-08-14T19:39:00Z" w16du:dateUtc="2025-08-15T02:39:00Z"/>
          <w:rFonts w:eastAsia="MS Mincho" w:cstheme="minorHAnsi"/>
          <w:lang w:eastAsia="ja-JP"/>
        </w:rPr>
      </w:pPr>
      <w:ins w:id="2082" w:author="Raphael Malyankar" w:date="2025-08-14T19:39:00Z" w16du:dateUtc="2025-08-15T02:39:00Z">
        <w:r w:rsidRPr="00444FFC">
          <w:rPr>
            <w:rFonts w:eastAsia="MS Mincho" w:cstheme="minorHAnsi"/>
            <w:lang w:eastAsia="ja-JP"/>
          </w:rPr>
          <w:t>Determine which geometry types are required in the product. S-100 includes definitions of 1D and 2D geometry types. If a geometry type is required that is not specified in S-100 Part 7 Spatial Component</w:t>
        </w:r>
      </w:ins>
      <w:ins w:id="2083" w:author="Raphael Malyankar" w:date="2025-08-14T19:42:00Z" w16du:dateUtc="2025-08-15T02:42:00Z">
        <w:r w:rsidR="009039DE">
          <w:rPr>
            <w:rFonts w:eastAsia="MS Mincho" w:cstheme="minorHAnsi"/>
            <w:lang w:eastAsia="ja-JP"/>
          </w:rPr>
          <w:t xml:space="preserve"> (or Parts 8 and 10c for coverage products)</w:t>
        </w:r>
      </w:ins>
      <w:ins w:id="2084" w:author="Raphael Malyankar" w:date="2025-08-14T19:39:00Z" w16du:dateUtc="2025-08-15T02:39:00Z">
        <w:r w:rsidRPr="00444FFC">
          <w:rPr>
            <w:rFonts w:eastAsia="MS Mincho" w:cstheme="minorHAnsi"/>
            <w:lang w:eastAsia="ja-JP"/>
          </w:rPr>
          <w:t xml:space="preserve">, then apply to </w:t>
        </w:r>
      </w:ins>
      <w:ins w:id="2085" w:author="Raphael Malyankar" w:date="2025-08-14T19:42:00Z" w16du:dateUtc="2025-08-15T02:42:00Z">
        <w:r w:rsidR="009039DE">
          <w:rPr>
            <w:rFonts w:eastAsia="MS Mincho" w:cstheme="minorHAnsi"/>
            <w:lang w:eastAsia="ja-JP"/>
          </w:rPr>
          <w:t xml:space="preserve">the </w:t>
        </w:r>
      </w:ins>
      <w:ins w:id="2086" w:author="Raphael Malyankar" w:date="2025-08-14T19:39:00Z" w16du:dateUtc="2025-08-15T02:39:00Z">
        <w:r w:rsidRPr="00444FFC">
          <w:rPr>
            <w:rFonts w:eastAsia="MS Mincho" w:cstheme="minorHAnsi"/>
            <w:lang w:eastAsia="ja-JP"/>
          </w:rPr>
          <w:t>S-100WG for it to be added to the framework.</w:t>
        </w:r>
      </w:ins>
    </w:p>
    <w:p w14:paraId="5879FABD" w14:textId="6DF4167B" w:rsidR="00444FFC" w:rsidRDefault="00444FFC" w:rsidP="00444FFC">
      <w:pPr>
        <w:numPr>
          <w:ilvl w:val="1"/>
          <w:numId w:val="27"/>
        </w:numPr>
        <w:spacing w:after="60"/>
        <w:rPr>
          <w:ins w:id="2087" w:author="Raphael Malyankar" w:date="2025-08-14T19:41:00Z" w16du:dateUtc="2025-08-15T02:41:00Z"/>
          <w:rFonts w:eastAsia="MS Mincho" w:cstheme="minorHAnsi"/>
          <w:lang w:eastAsia="ja-JP"/>
        </w:rPr>
      </w:pPr>
      <w:ins w:id="2088" w:author="Raphael Malyankar" w:date="2025-08-14T19:38:00Z" w16du:dateUtc="2025-08-15T02:38:00Z">
        <w:r w:rsidRPr="00444FFC">
          <w:rPr>
            <w:rFonts w:eastAsia="MS Mincho" w:cstheme="minorHAnsi"/>
            <w:lang w:eastAsia="ja-JP"/>
          </w:rPr>
          <w:t>Determine which attributes</w:t>
        </w:r>
      </w:ins>
      <w:ins w:id="2089" w:author="Raphael Malyankar" w:date="2025-08-14T19:45:00Z" w16du:dateUtc="2025-08-15T02:45:00Z">
        <w:r w:rsidR="009039DE">
          <w:rPr>
            <w:rFonts w:eastAsia="MS Mincho" w:cstheme="minorHAnsi"/>
            <w:lang w:eastAsia="ja-JP"/>
          </w:rPr>
          <w:t xml:space="preserve"> (both simple and complex)</w:t>
        </w:r>
      </w:ins>
      <w:ins w:id="2090" w:author="Raphael Malyankar" w:date="2025-08-14T19:38:00Z" w16du:dateUtc="2025-08-15T02:38:00Z">
        <w:r w:rsidRPr="00444FFC">
          <w:rPr>
            <w:rFonts w:eastAsia="MS Mincho" w:cstheme="minorHAnsi"/>
            <w:lang w:eastAsia="ja-JP"/>
          </w:rPr>
          <w:t xml:space="preserve"> are required in the product.</w:t>
        </w:r>
        <w:r>
          <w:rPr>
            <w:rFonts w:eastAsia="MS Mincho" w:cstheme="minorHAnsi"/>
            <w:lang w:eastAsia="ja-JP"/>
          </w:rPr>
          <w:t xml:space="preserve"> </w:t>
        </w:r>
        <w:r w:rsidRPr="00444FFC">
          <w:rPr>
            <w:rFonts w:eastAsia="MS Mincho" w:cstheme="minorHAnsi"/>
            <w:lang w:eastAsia="ja-JP"/>
          </w:rPr>
          <w:t xml:space="preserve">Seek </w:t>
        </w:r>
      </w:ins>
      <w:ins w:id="2091" w:author="Raphael Malyankar" w:date="2025-08-14T19:44:00Z" w16du:dateUtc="2025-08-15T02:44:00Z">
        <w:r w:rsidR="009039DE">
          <w:rPr>
            <w:rFonts w:eastAsia="MS Mincho" w:cstheme="minorHAnsi"/>
            <w:lang w:eastAsia="ja-JP"/>
          </w:rPr>
          <w:t xml:space="preserve">existing </w:t>
        </w:r>
      </w:ins>
      <w:ins w:id="2092" w:author="Raphael Malyankar" w:date="2025-08-14T19:38:00Z" w16du:dateUtc="2025-08-15T02:38:00Z">
        <w:r w:rsidRPr="00444FFC">
          <w:rPr>
            <w:rFonts w:eastAsia="MS Mincho" w:cstheme="minorHAnsi"/>
            <w:lang w:eastAsia="ja-JP"/>
          </w:rPr>
          <w:t xml:space="preserve">definitions in </w:t>
        </w:r>
      </w:ins>
      <w:ins w:id="2093" w:author="Raphael Malyankar" w:date="2025-08-14T19:44:00Z" w16du:dateUtc="2025-08-15T02:44:00Z">
        <w:r w:rsidR="009039DE">
          <w:rPr>
            <w:rFonts w:eastAsia="MS Mincho" w:cstheme="minorHAnsi"/>
            <w:lang w:eastAsia="ja-JP"/>
          </w:rPr>
          <w:t>the GI Registry</w:t>
        </w:r>
      </w:ins>
      <w:ins w:id="2094" w:author="Raphael Malyankar" w:date="2025-08-14T19:38:00Z" w16du:dateUtc="2025-08-15T02:38:00Z">
        <w:r w:rsidRPr="00444FFC">
          <w:rPr>
            <w:rFonts w:eastAsia="MS Mincho" w:cstheme="minorHAnsi"/>
            <w:lang w:eastAsia="ja-JP"/>
          </w:rPr>
          <w:t>. If required definitions do not exist then define new attributes.</w:t>
        </w:r>
      </w:ins>
    </w:p>
    <w:p w14:paraId="563311E9" w14:textId="5572446F" w:rsidR="00444FFC" w:rsidRDefault="00444FFC" w:rsidP="00444FFC">
      <w:pPr>
        <w:numPr>
          <w:ilvl w:val="1"/>
          <w:numId w:val="27"/>
        </w:numPr>
        <w:spacing w:after="60"/>
        <w:rPr>
          <w:ins w:id="2095" w:author="Raphael Malyankar" w:date="2025-08-14T19:37:00Z" w16du:dateUtc="2025-08-15T02:37:00Z"/>
          <w:rFonts w:eastAsia="MS Mincho" w:cstheme="minorHAnsi"/>
          <w:lang w:eastAsia="ja-JP"/>
        </w:rPr>
      </w:pPr>
      <w:ins w:id="2096" w:author="Raphael Malyankar" w:date="2025-08-14T19:41:00Z" w16du:dateUtc="2025-08-15T02:41:00Z">
        <w:r>
          <w:rPr>
            <w:rFonts w:eastAsia="MS Mincho" w:cstheme="minorHAnsi"/>
            <w:lang w:eastAsia="ja-JP"/>
          </w:rPr>
          <w:t>Determine</w:t>
        </w:r>
        <w:r w:rsidR="009039DE">
          <w:rPr>
            <w:rFonts w:eastAsia="MS Mincho" w:cstheme="minorHAnsi"/>
            <w:lang w:eastAsia="ja-JP"/>
          </w:rPr>
          <w:t xml:space="preserve"> </w:t>
        </w:r>
      </w:ins>
      <w:ins w:id="2097" w:author="Raphael Malyankar" w:date="2025-08-14T19:43:00Z" w16du:dateUtc="2025-08-15T02:43:00Z">
        <w:r w:rsidR="009039DE">
          <w:rPr>
            <w:rFonts w:eastAsia="MS Mincho" w:cstheme="minorHAnsi"/>
            <w:lang w:eastAsia="ja-JP"/>
          </w:rPr>
          <w:t xml:space="preserve">what feature and information associations are required in the product. Seek </w:t>
        </w:r>
      </w:ins>
      <w:ins w:id="2098" w:author="Raphael Malyankar" w:date="2025-08-14T19:44:00Z" w16du:dateUtc="2025-08-15T02:44:00Z">
        <w:r w:rsidR="009039DE">
          <w:rPr>
            <w:rFonts w:eastAsia="MS Mincho" w:cstheme="minorHAnsi"/>
            <w:lang w:eastAsia="ja-JP"/>
          </w:rPr>
          <w:t xml:space="preserve">existent </w:t>
        </w:r>
      </w:ins>
      <w:ins w:id="2099" w:author="Raphael Malyankar" w:date="2025-08-14T19:43:00Z" w16du:dateUtc="2025-08-15T02:43:00Z">
        <w:r w:rsidR="009039DE">
          <w:rPr>
            <w:rFonts w:eastAsia="MS Mincho" w:cstheme="minorHAnsi"/>
            <w:lang w:eastAsia="ja-JP"/>
          </w:rPr>
          <w:t xml:space="preserve">definitions of associations and roles in </w:t>
        </w:r>
      </w:ins>
      <w:ins w:id="2100" w:author="Raphael Malyankar" w:date="2025-08-14T19:44:00Z" w16du:dateUtc="2025-08-15T02:44:00Z">
        <w:r w:rsidR="009039DE">
          <w:rPr>
            <w:rFonts w:eastAsia="MS Mincho" w:cstheme="minorHAnsi"/>
            <w:lang w:eastAsia="ja-JP"/>
          </w:rPr>
          <w:t>the GI Registry.</w:t>
        </w:r>
      </w:ins>
      <w:ins w:id="2101" w:author="Raphael Malyankar" w:date="2025-08-14T19:45:00Z" w16du:dateUtc="2025-08-15T02:45:00Z">
        <w:r w:rsidR="009039DE">
          <w:rPr>
            <w:rFonts w:eastAsia="MS Mincho" w:cstheme="minorHAnsi"/>
            <w:lang w:eastAsia="ja-JP"/>
          </w:rPr>
          <w:t xml:space="preserve"> If required definitions do not exist then define new associations and roles.</w:t>
        </w:r>
      </w:ins>
    </w:p>
    <w:p w14:paraId="5636D78E" w14:textId="78E33ACA" w:rsidR="00444FFC" w:rsidRPr="00616E11" w:rsidRDefault="00444FFC">
      <w:pPr>
        <w:numPr>
          <w:ilvl w:val="1"/>
          <w:numId w:val="27"/>
        </w:numPr>
        <w:spacing w:after="60"/>
        <w:rPr>
          <w:rFonts w:eastAsia="MS Mincho" w:cstheme="minorHAnsi"/>
          <w:lang w:eastAsia="ja-JP"/>
        </w:rPr>
        <w:pPrChange w:id="2102" w:author="Raphael Malyankar" w:date="2025-08-14T19:36:00Z" w16du:dateUtc="2025-08-15T02:36:00Z">
          <w:pPr>
            <w:numPr>
              <w:numId w:val="27"/>
            </w:numPr>
            <w:tabs>
              <w:tab w:val="num" w:pos="0"/>
            </w:tabs>
            <w:spacing w:after="60"/>
            <w:ind w:left="357" w:hanging="357"/>
          </w:pPr>
        </w:pPrChange>
      </w:pPr>
      <w:ins w:id="2103" w:author="Raphael Malyankar" w:date="2025-08-14T19:38:00Z" w16du:dateUtc="2025-08-15T02:38:00Z">
        <w:r w:rsidRPr="00444FFC">
          <w:rPr>
            <w:rFonts w:eastAsia="MS Mincho" w:cstheme="minorHAnsi"/>
            <w:lang w:eastAsia="ja-JP"/>
          </w:rPr>
          <w:t xml:space="preserve">Determine which </w:t>
        </w:r>
      </w:ins>
      <w:ins w:id="2104" w:author="Raphael Malyankar" w:date="2025-08-14T19:46:00Z" w16du:dateUtc="2025-08-15T02:46:00Z">
        <w:r w:rsidR="009039DE">
          <w:rPr>
            <w:rFonts w:eastAsia="MS Mincho" w:cstheme="minorHAnsi"/>
            <w:lang w:eastAsia="ja-JP"/>
          </w:rPr>
          <w:t>listed values</w:t>
        </w:r>
      </w:ins>
      <w:ins w:id="2105" w:author="Raphael Malyankar" w:date="2025-08-14T19:38:00Z" w16du:dateUtc="2025-08-15T02:38:00Z">
        <w:r w:rsidRPr="00444FFC">
          <w:rPr>
            <w:rFonts w:eastAsia="MS Mincho" w:cstheme="minorHAnsi"/>
            <w:lang w:eastAsia="ja-JP"/>
          </w:rPr>
          <w:t xml:space="preserve"> are required in the product</w:t>
        </w:r>
      </w:ins>
      <w:ins w:id="2106" w:author="Raphael Malyankar" w:date="2025-08-14T19:46:00Z" w16du:dateUtc="2025-08-15T02:46:00Z">
        <w:r w:rsidR="009039DE">
          <w:rPr>
            <w:rFonts w:eastAsia="MS Mincho" w:cstheme="minorHAnsi"/>
            <w:lang w:eastAsia="ja-JP"/>
          </w:rPr>
          <w:t xml:space="preserve"> for enumeration and codelist attributes</w:t>
        </w:r>
      </w:ins>
      <w:ins w:id="2107" w:author="Raphael Malyankar" w:date="2025-08-14T19:38:00Z" w16du:dateUtc="2025-08-15T02:38:00Z">
        <w:r w:rsidRPr="00444FFC">
          <w:rPr>
            <w:rFonts w:eastAsia="MS Mincho" w:cstheme="minorHAnsi"/>
            <w:lang w:eastAsia="ja-JP"/>
          </w:rPr>
          <w:t xml:space="preserve">. Seek </w:t>
        </w:r>
      </w:ins>
      <w:ins w:id="2108" w:author="Raphael Malyankar" w:date="2025-08-14T19:46:00Z" w16du:dateUtc="2025-08-15T02:46:00Z">
        <w:r w:rsidR="009039DE">
          <w:rPr>
            <w:rFonts w:eastAsia="MS Mincho" w:cstheme="minorHAnsi"/>
            <w:lang w:eastAsia="ja-JP"/>
          </w:rPr>
          <w:t xml:space="preserve">existing </w:t>
        </w:r>
      </w:ins>
      <w:ins w:id="2109" w:author="Raphael Malyankar" w:date="2025-08-14T19:38:00Z" w16du:dateUtc="2025-08-15T02:38:00Z">
        <w:r w:rsidRPr="00444FFC">
          <w:rPr>
            <w:rFonts w:eastAsia="MS Mincho" w:cstheme="minorHAnsi"/>
            <w:lang w:eastAsia="ja-JP"/>
          </w:rPr>
          <w:t xml:space="preserve">definitions in </w:t>
        </w:r>
      </w:ins>
      <w:ins w:id="2110" w:author="Raphael Malyankar" w:date="2025-08-14T19:47:00Z" w16du:dateUtc="2025-08-15T02:47:00Z">
        <w:r w:rsidR="009039DE">
          <w:rPr>
            <w:rFonts w:eastAsia="MS Mincho" w:cstheme="minorHAnsi"/>
            <w:lang w:eastAsia="ja-JP"/>
          </w:rPr>
          <w:t>the GI Registry</w:t>
        </w:r>
      </w:ins>
      <w:ins w:id="2111" w:author="Raphael Malyankar" w:date="2025-08-14T19:38:00Z" w16du:dateUtc="2025-08-15T02:38:00Z">
        <w:r w:rsidRPr="00444FFC">
          <w:rPr>
            <w:rFonts w:eastAsia="MS Mincho" w:cstheme="minorHAnsi"/>
            <w:lang w:eastAsia="ja-JP"/>
          </w:rPr>
          <w:t xml:space="preserve">. If required definitions do not exist then define new </w:t>
        </w:r>
      </w:ins>
      <w:ins w:id="2112" w:author="Raphael Malyankar" w:date="2025-08-14T19:46:00Z" w16du:dateUtc="2025-08-15T02:46:00Z">
        <w:r w:rsidR="009039DE">
          <w:rPr>
            <w:rFonts w:eastAsia="MS Mincho" w:cstheme="minorHAnsi"/>
            <w:lang w:eastAsia="ja-JP"/>
          </w:rPr>
          <w:t>listed values</w:t>
        </w:r>
      </w:ins>
      <w:ins w:id="2113" w:author="Raphael Malyankar" w:date="2025-08-14T19:38:00Z" w16du:dateUtc="2025-08-15T02:38:00Z">
        <w:r w:rsidRPr="00444FFC">
          <w:rPr>
            <w:rFonts w:eastAsia="MS Mincho" w:cstheme="minorHAnsi"/>
            <w:lang w:eastAsia="ja-JP"/>
          </w:rPr>
          <w:t>.</w:t>
        </w:r>
      </w:ins>
    </w:p>
    <w:p w14:paraId="6C0A1123" w14:textId="77777777" w:rsidR="00FA1108" w:rsidRPr="00616E11" w:rsidRDefault="00000000">
      <w:pPr>
        <w:numPr>
          <w:ilvl w:val="0"/>
          <w:numId w:val="27"/>
        </w:numPr>
        <w:spacing w:after="60"/>
        <w:ind w:left="357" w:hanging="357"/>
        <w:rPr>
          <w:rFonts w:eastAsia="MS Mincho" w:cstheme="minorHAnsi"/>
          <w:lang w:eastAsia="ja-JP"/>
        </w:rPr>
      </w:pPr>
      <w:r w:rsidRPr="00616E11">
        <w:rPr>
          <w:rFonts w:eastAsia="MS Mincho" w:cstheme="minorHAnsi"/>
          <w:b/>
          <w:lang w:eastAsia="ja-JP"/>
        </w:rPr>
        <w:t>Populate the IHO GI Registry from the Domain Model</w:t>
      </w:r>
      <w:r w:rsidRPr="00616E11">
        <w:rPr>
          <w:rFonts w:eastAsia="MS Mincho" w:cstheme="minorHAnsi"/>
          <w:lang w:eastAsia="ja-JP"/>
        </w:rPr>
        <w:t xml:space="preserve">. Propose amendments to existing classes and attributes and propose new classes and attributes for addition to the Concept and Data Dictionary Registers in the IHO GI </w:t>
      </w:r>
      <w:bookmarkStart w:id="2114" w:name="_Hlk520737832"/>
      <w:r w:rsidRPr="00616E11">
        <w:rPr>
          <w:rFonts w:eastAsia="MS Mincho" w:cstheme="minorHAnsi"/>
          <w:lang w:eastAsia="ja-JP"/>
        </w:rPr>
        <w:t>Registry using the Registry interface. Follow up on any returned proposals or queries from the Registry Manager or Domain Control Body.</w:t>
      </w:r>
      <w:bookmarkEnd w:id="2114"/>
    </w:p>
    <w:p w14:paraId="59405A75" w14:textId="77777777" w:rsidR="00FA1108" w:rsidRPr="00616E11" w:rsidRDefault="00000000">
      <w:pPr>
        <w:numPr>
          <w:ilvl w:val="0"/>
          <w:numId w:val="27"/>
        </w:numPr>
        <w:spacing w:after="60"/>
        <w:ind w:left="357" w:hanging="357"/>
        <w:rPr>
          <w:rFonts w:eastAsia="MS Mincho" w:cstheme="minorHAnsi"/>
          <w:lang w:eastAsia="ja-JP"/>
        </w:rPr>
      </w:pPr>
      <w:r w:rsidRPr="00616E11">
        <w:rPr>
          <w:rFonts w:eastAsia="MS Mincho" w:cstheme="minorHAnsi"/>
          <w:b/>
          <w:lang w:eastAsia="ja-JP"/>
        </w:rPr>
        <w:t>Develop the Feature Catalogue</w:t>
      </w:r>
      <w:r w:rsidRPr="00616E11">
        <w:rPr>
          <w:rFonts w:eastAsia="MS Mincho" w:cstheme="minorHAnsi"/>
          <w:lang w:eastAsia="ja-JP"/>
        </w:rPr>
        <w:t>. Prepare the XML Feature Catalogue from the feature and information classes, attributes and relationships as approved in the IHO GI Registry, utilizing the Feature Catalogue Builder.</w:t>
      </w:r>
    </w:p>
    <w:p w14:paraId="14DB2654" w14:textId="77777777" w:rsidR="00FA1108" w:rsidRPr="00616E11" w:rsidRDefault="00000000">
      <w:pPr>
        <w:numPr>
          <w:ilvl w:val="0"/>
          <w:numId w:val="27"/>
        </w:numPr>
        <w:spacing w:after="60"/>
        <w:ind w:left="357" w:hanging="357"/>
        <w:rPr>
          <w:rFonts w:eastAsia="MS Mincho" w:cstheme="minorHAnsi"/>
          <w:lang w:eastAsia="ja-JP"/>
        </w:rPr>
      </w:pPr>
      <w:r w:rsidRPr="00616E11">
        <w:rPr>
          <w:rFonts w:eastAsia="MS Mincho" w:cstheme="minorHAnsi"/>
          <w:b/>
          <w:lang w:eastAsia="ja-JP"/>
        </w:rPr>
        <w:t>Define data transfer modes and packaging</w:t>
      </w:r>
      <w:r w:rsidRPr="00616E11">
        <w:rPr>
          <w:rFonts w:eastAsia="MS Mincho" w:cstheme="minorHAnsi"/>
          <w:lang w:eastAsia="ja-JP"/>
        </w:rPr>
        <w:t>. Determine whether data products are to be delivered as data files contained in transfer (exchange) sets, by web services (and if so, identify or outline a service protocol), e-mail, etc. Determine whether data is to be delivered in real or near real-time. Identify constraints and requirements arising from delivery mechanisms and communication constraints such as message size, bandwidth limitations, availability of communications to customers, licensing and payments, encryption, etc.</w:t>
      </w:r>
    </w:p>
    <w:p w14:paraId="365A269A" w14:textId="77777777" w:rsidR="00FA1108" w:rsidRPr="00616E11" w:rsidRDefault="00000000">
      <w:pPr>
        <w:numPr>
          <w:ilvl w:val="0"/>
          <w:numId w:val="27"/>
        </w:numPr>
        <w:spacing w:after="60"/>
        <w:ind w:left="357" w:hanging="357"/>
        <w:rPr>
          <w:rFonts w:eastAsia="MS Mincho" w:cstheme="minorHAnsi"/>
          <w:lang w:eastAsia="ja-JP"/>
        </w:rPr>
      </w:pPr>
      <w:r w:rsidRPr="00616E11">
        <w:rPr>
          <w:rFonts w:eastAsia="MS Mincho" w:cstheme="minorHAnsi"/>
          <w:b/>
          <w:lang w:eastAsia="ja-JP"/>
        </w:rPr>
        <w:t>Define metadata</w:t>
      </w:r>
      <w:r w:rsidRPr="00616E11">
        <w:rPr>
          <w:rFonts w:eastAsia="MS Mincho" w:cstheme="minorHAnsi"/>
          <w:lang w:eastAsia="ja-JP"/>
        </w:rPr>
        <w:t>. Survey the metadata elements listed in S-100 for their appropriateness to the data product and its allowed packaging and delivery methods. Define appropriate values and restrictions for the metadata elements listed in S-100. Consider whether additional product-specific metadata elements are needed.</w:t>
      </w:r>
    </w:p>
    <w:p w14:paraId="3B87C3BA" w14:textId="77777777" w:rsidR="00FA1108" w:rsidRPr="00616E11" w:rsidRDefault="00000000">
      <w:pPr>
        <w:numPr>
          <w:ilvl w:val="0"/>
          <w:numId w:val="27"/>
        </w:numPr>
        <w:spacing w:after="60"/>
        <w:ind w:left="357" w:hanging="357"/>
        <w:rPr>
          <w:rFonts w:eastAsia="MS Mincho" w:cstheme="minorHAnsi"/>
          <w:lang w:eastAsia="ja-JP"/>
        </w:rPr>
      </w:pPr>
      <w:r w:rsidRPr="00616E11">
        <w:rPr>
          <w:rFonts w:eastAsia="MS Mincho" w:cstheme="minorHAnsi"/>
          <w:b/>
          <w:lang w:eastAsia="ja-JP"/>
        </w:rPr>
        <w:t>Define the data format</w:t>
      </w:r>
      <w:r w:rsidRPr="00616E11">
        <w:rPr>
          <w:rFonts w:eastAsia="MS Mincho" w:cstheme="minorHAnsi"/>
          <w:lang w:eastAsia="ja-JP"/>
        </w:rPr>
        <w:t>. Select an appropriate data format. S-100 provides for 3 standard delivery formats (ISO 8211, GML, and HDF5). Define format-imposed items (for example embedded header metadata). Prepare format-specific artefacts if necessary (for example GML “application schema” XSD files for the GML format).</w:t>
      </w:r>
    </w:p>
    <w:p w14:paraId="626C91FB" w14:textId="77777777" w:rsidR="00FA1108" w:rsidRPr="00616E11" w:rsidRDefault="00000000">
      <w:pPr>
        <w:numPr>
          <w:ilvl w:val="0"/>
          <w:numId w:val="27"/>
        </w:numPr>
        <w:spacing w:after="60"/>
        <w:ind w:left="357" w:hanging="357"/>
        <w:rPr>
          <w:rFonts w:eastAsia="MS Mincho" w:cstheme="minorHAnsi"/>
          <w:lang w:eastAsia="ja-JP"/>
        </w:rPr>
      </w:pPr>
      <w:r w:rsidRPr="00616E11">
        <w:rPr>
          <w:rFonts w:eastAsia="MS Mincho" w:cstheme="minorHAnsi"/>
          <w:b/>
          <w:lang w:eastAsia="ja-JP"/>
        </w:rPr>
        <w:t>Develop the Data Classification and Encoding Guide (DCEG)</w:t>
      </w:r>
      <w:r w:rsidRPr="00616E11">
        <w:rPr>
          <w:rFonts w:eastAsia="MS Mincho" w:cstheme="minorHAnsi"/>
          <w:lang w:eastAsia="ja-JP"/>
        </w:rPr>
        <w:t xml:space="preserve">. The DCEG is intended for cartographers, editors, and data encoders, rather than application developers or OEMs; and should be </w:t>
      </w:r>
      <w:r w:rsidRPr="00616E11">
        <w:rPr>
          <w:rFonts w:eastAsia="MS Mincho" w:cstheme="minorHAnsi"/>
          <w:lang w:eastAsia="ja-JP"/>
        </w:rPr>
        <w:lastRenderedPageBreak/>
        <w:t>written from that perspective. A DCEG should contain enough overview and general material about basic concepts such as data types, features, information types, associations, etc, to give its intended audience a basic grounding in the concepts they will need to apply; but its main focus should be on what to encode in the data product, and how to encode it.</w:t>
      </w:r>
    </w:p>
    <w:p w14:paraId="7A293B19" w14:textId="77777777" w:rsidR="00FA1108" w:rsidRPr="00616E11" w:rsidRDefault="00000000">
      <w:pPr>
        <w:numPr>
          <w:ilvl w:val="0"/>
          <w:numId w:val="27"/>
        </w:numPr>
        <w:spacing w:after="60"/>
        <w:ind w:left="357" w:hanging="357"/>
        <w:rPr>
          <w:rFonts w:eastAsia="MS Mincho" w:cstheme="minorHAnsi"/>
          <w:lang w:eastAsia="ja-JP"/>
        </w:rPr>
      </w:pPr>
      <w:r w:rsidRPr="00616E11">
        <w:rPr>
          <w:rFonts w:eastAsia="MS Mincho" w:cstheme="minorHAnsi"/>
          <w:b/>
          <w:lang w:eastAsia="ja-JP"/>
        </w:rPr>
        <w:t>Define portrayal symbols and rules</w:t>
      </w:r>
      <w:r w:rsidRPr="00616E11">
        <w:rPr>
          <w:rFonts w:eastAsia="MS Mincho" w:cstheme="minorHAnsi"/>
          <w:lang w:eastAsia="ja-JP"/>
        </w:rPr>
        <w:t>. Determine the symbols to be used for portrayal and the rules for generating displays from the data product. This means deciding which features should be displayed; which combinations of attribute values or associated data objects should be assigned distinct symbols; and which pre-existing symbols and colours can be reused and which need to be defined. It also includes defining the new elements in the appropriate formats.</w:t>
      </w:r>
    </w:p>
    <w:p w14:paraId="1ACD2406" w14:textId="77777777" w:rsidR="00FA1108" w:rsidRPr="00616E11" w:rsidRDefault="00000000">
      <w:pPr>
        <w:numPr>
          <w:ilvl w:val="0"/>
          <w:numId w:val="27"/>
        </w:numPr>
        <w:spacing w:after="60"/>
        <w:ind w:left="357" w:hanging="357"/>
        <w:rPr>
          <w:rFonts w:eastAsia="MS Mincho" w:cstheme="minorHAnsi"/>
          <w:lang w:eastAsia="ja-JP"/>
        </w:rPr>
      </w:pPr>
      <w:r w:rsidRPr="00616E11">
        <w:rPr>
          <w:rFonts w:eastAsia="MS Mincho" w:cstheme="minorHAnsi"/>
          <w:b/>
          <w:lang w:eastAsia="ja-JP"/>
        </w:rPr>
        <w:t>Registration of portrayal elements</w:t>
      </w:r>
      <w:r w:rsidRPr="00616E11">
        <w:rPr>
          <w:rFonts w:eastAsia="MS Mincho" w:cstheme="minorHAnsi"/>
          <w:lang w:eastAsia="ja-JP"/>
        </w:rPr>
        <w:t>. Propose any new portrayal components (for example symbols, colour tokens, line styles, area fills, etc) to the Portrayal Register in the IHO GI Registry using the Registry interface. Follow up on any returned proposals or queries from the Registry Manager or Domain Control Body.</w:t>
      </w:r>
    </w:p>
    <w:p w14:paraId="4AEBAA0F" w14:textId="77777777" w:rsidR="00FA1108" w:rsidRPr="00616E11" w:rsidRDefault="00000000">
      <w:pPr>
        <w:numPr>
          <w:ilvl w:val="0"/>
          <w:numId w:val="27"/>
        </w:numPr>
        <w:spacing w:after="60"/>
        <w:ind w:left="357" w:hanging="357"/>
        <w:rPr>
          <w:rFonts w:eastAsia="MS Mincho" w:cstheme="minorHAnsi"/>
          <w:lang w:eastAsia="ja-JP"/>
        </w:rPr>
      </w:pPr>
      <w:r w:rsidRPr="00616E11">
        <w:rPr>
          <w:rFonts w:eastAsia="MS Mincho" w:cstheme="minorHAnsi"/>
          <w:b/>
          <w:lang w:eastAsia="ja-JP"/>
        </w:rPr>
        <w:t xml:space="preserve">Develop the Portrayal Catalogue(s). </w:t>
      </w:r>
      <w:r w:rsidRPr="00616E11">
        <w:rPr>
          <w:rFonts w:eastAsia="MS Mincho" w:cstheme="minorHAnsi"/>
          <w:lang w:eastAsia="ja-JP"/>
        </w:rPr>
        <w:t>Prepare a Portrayal Catalogue (or Catalogues) for the features and information types which are intended to be displayed in the intended application domain(s) and usage scenario(s). This consists of encoding the rules in the appropriate portrayal language using the symbols determined in step (8).</w:t>
      </w:r>
    </w:p>
    <w:p w14:paraId="4DE7DDE9" w14:textId="77777777" w:rsidR="00FA1108" w:rsidRPr="00616E11" w:rsidRDefault="00000000">
      <w:pPr>
        <w:numPr>
          <w:ilvl w:val="0"/>
          <w:numId w:val="27"/>
        </w:numPr>
        <w:spacing w:after="240"/>
        <w:rPr>
          <w:rFonts w:eastAsia="MS Mincho" w:cstheme="minorHAnsi"/>
          <w:lang w:eastAsia="ja-JP"/>
        </w:rPr>
      </w:pPr>
      <w:r w:rsidRPr="00616E11">
        <w:rPr>
          <w:rFonts w:eastAsia="MS Mincho" w:cstheme="minorHAnsi"/>
          <w:b/>
          <w:lang w:eastAsia="ja-JP"/>
        </w:rPr>
        <w:t>Define the spatial reference system</w:t>
      </w:r>
      <w:r w:rsidRPr="00616E11">
        <w:rPr>
          <w:rFonts w:eastAsia="MS Mincho" w:cstheme="minorHAnsi"/>
          <w:lang w:eastAsia="ja-JP"/>
        </w:rPr>
        <w:t>. Identify the recommended coordinate reference system and vertical datum(s).</w:t>
      </w:r>
    </w:p>
    <w:p w14:paraId="53391307" w14:textId="77777777" w:rsidR="00FA1108" w:rsidRPr="00616E11" w:rsidRDefault="00000000">
      <w:pPr>
        <w:numPr>
          <w:ilvl w:val="0"/>
          <w:numId w:val="27"/>
        </w:numPr>
        <w:spacing w:after="240"/>
        <w:rPr>
          <w:rFonts w:eastAsia="MS Mincho" w:cstheme="minorHAnsi"/>
          <w:lang w:eastAsia="ja-JP"/>
        </w:rPr>
      </w:pPr>
      <w:r w:rsidRPr="00616E11">
        <w:rPr>
          <w:rFonts w:eastAsia="MS Mincho" w:cstheme="minorHAnsi"/>
          <w:b/>
          <w:lang w:eastAsia="ja-JP"/>
        </w:rPr>
        <w:t>Define data product packaging and maintenance</w:t>
      </w:r>
      <w:r w:rsidRPr="00616E11">
        <w:rPr>
          <w:rFonts w:eastAsia="MS Mincho" w:cstheme="minorHAnsi"/>
          <w:lang w:eastAsia="ja-JP"/>
        </w:rPr>
        <w:t>. Define the content and structure of delivery packages, updating of data, and any auxiliary content delivered either with or as an adjunct to data.</w:t>
      </w:r>
    </w:p>
    <w:p w14:paraId="4F9BD626" w14:textId="77777777" w:rsidR="00FA1108" w:rsidRPr="00616E11" w:rsidRDefault="00000000">
      <w:pPr>
        <w:numPr>
          <w:ilvl w:val="0"/>
          <w:numId w:val="27"/>
        </w:numPr>
        <w:spacing w:after="240"/>
        <w:rPr>
          <w:rFonts w:eastAsia="MS Mincho" w:cstheme="minorHAnsi"/>
          <w:lang w:eastAsia="ja-JP"/>
        </w:rPr>
      </w:pPr>
      <w:r w:rsidRPr="00616E11">
        <w:rPr>
          <w:rFonts w:eastAsia="MS Mincho" w:cstheme="minorHAnsi"/>
          <w:b/>
          <w:lang w:eastAsia="ja-JP"/>
        </w:rPr>
        <w:t>Define validation checks and quality measures</w:t>
      </w:r>
      <w:r w:rsidRPr="00616E11">
        <w:rPr>
          <w:rFonts w:eastAsia="MS Mincho" w:cstheme="minorHAnsi"/>
          <w:lang w:eastAsia="ja-JP"/>
        </w:rPr>
        <w:t>. Define tests for the spatial, structural, and conceptual integrity of datasets. Define format-specific implementations of validation checks (for example Schematron rules [ISO 19757-3] for the GML format). Define quality measures for the datasets (quality measures will generally be statistics about passed and failed tests).</w:t>
      </w:r>
    </w:p>
    <w:p w14:paraId="28734B25" w14:textId="77777777" w:rsidR="00FA1108" w:rsidRPr="00616E11" w:rsidRDefault="00000000">
      <w:pPr>
        <w:numPr>
          <w:ilvl w:val="0"/>
          <w:numId w:val="27"/>
        </w:numPr>
        <w:spacing w:after="240"/>
        <w:rPr>
          <w:rFonts w:eastAsia="MS Mincho" w:cstheme="minorHAnsi"/>
          <w:lang w:eastAsia="ja-JP"/>
        </w:rPr>
      </w:pPr>
      <w:r w:rsidRPr="00616E11">
        <w:rPr>
          <w:rFonts w:eastAsia="MS Mincho" w:cstheme="minorHAnsi"/>
          <w:b/>
          <w:lang w:eastAsia="ja-JP"/>
        </w:rPr>
        <w:t>Determine interoperability</w:t>
      </w:r>
      <w:r w:rsidRPr="00616E11">
        <w:rPr>
          <w:rFonts w:eastAsia="MS Mincho" w:cstheme="minorHAnsi"/>
          <w:lang w:eastAsia="ja-JP"/>
        </w:rPr>
        <w:t xml:space="preserve"> with other data products. Determine which if any product groups in Interoperability Catalogues are supplemented or enhanced by the data product; and how the IHO Interoperability Catalogue will be affected by the new product, including updates to display priorities, interleaving, predefined combinations and other interoperability rules and operations.</w:t>
      </w:r>
    </w:p>
    <w:p w14:paraId="6A168E06" w14:textId="77777777" w:rsidR="00FA1108" w:rsidRPr="00616E11" w:rsidRDefault="00000000">
      <w:pPr>
        <w:numPr>
          <w:ilvl w:val="0"/>
          <w:numId w:val="27"/>
        </w:numPr>
        <w:spacing w:after="240"/>
        <w:rPr>
          <w:rFonts w:eastAsia="MS Mincho" w:cstheme="minorHAnsi"/>
          <w:lang w:eastAsia="ja-JP"/>
        </w:rPr>
      </w:pPr>
      <w:r w:rsidRPr="00616E11">
        <w:rPr>
          <w:rFonts w:eastAsia="MS Mincho" w:cstheme="minorHAnsi"/>
          <w:b/>
          <w:lang w:eastAsia="ja-JP"/>
        </w:rPr>
        <w:t>Prepare sample data</w:t>
      </w:r>
      <w:r w:rsidRPr="00616E11">
        <w:rPr>
          <w:rFonts w:eastAsia="MS Mincho" w:cstheme="minorHAnsi"/>
          <w:lang w:eastAsia="ja-JP"/>
        </w:rPr>
        <w:t xml:space="preserve"> for test-beds. Create sample datasets and exchange sets conforming to the data format, packaging, and Feature Catalogue defined in the Product Specification.</w:t>
      </w:r>
    </w:p>
    <w:p w14:paraId="7E53763C" w14:textId="77777777" w:rsidR="00FA1108" w:rsidRPr="00616E11" w:rsidRDefault="00000000">
      <w:pPr>
        <w:numPr>
          <w:ilvl w:val="0"/>
          <w:numId w:val="27"/>
        </w:numPr>
        <w:spacing w:after="240"/>
        <w:rPr>
          <w:rFonts w:eastAsia="MS Mincho" w:cstheme="minorHAnsi"/>
          <w:lang w:eastAsia="ja-JP"/>
        </w:rPr>
      </w:pPr>
      <w:r w:rsidRPr="00616E11">
        <w:rPr>
          <w:rFonts w:eastAsia="MS Mincho" w:cstheme="minorHAnsi"/>
          <w:b/>
          <w:lang w:eastAsia="ja-JP"/>
        </w:rPr>
        <w:t>Testing and feedback</w:t>
      </w:r>
      <w:r w:rsidRPr="00616E11">
        <w:rPr>
          <w:rFonts w:eastAsia="MS Mincho" w:cstheme="minorHAnsi"/>
          <w:lang w:eastAsia="ja-JP"/>
        </w:rPr>
        <w:t>. Carry out tests of data production and use of the sample data in selected applications to validate the correctness, completeness, consistency, and utility of the Product Specification, including related artefacts such as the Feature Catalogue and XML schemas.</w:t>
      </w:r>
    </w:p>
    <w:p w14:paraId="62EBD7E0" w14:textId="77777777" w:rsidR="00FA1108" w:rsidRPr="00616E11" w:rsidRDefault="00000000">
      <w:pPr>
        <w:rPr>
          <w:rFonts w:eastAsia="MS Mincho" w:cstheme="minorHAnsi"/>
          <w:lang w:eastAsia="ja-JP"/>
        </w:rPr>
      </w:pPr>
      <w:r w:rsidRPr="00616E11">
        <w:rPr>
          <w:rFonts w:eastAsia="MS Mincho" w:cstheme="minorHAnsi"/>
          <w:lang w:eastAsia="ja-JP"/>
        </w:rPr>
        <w:t xml:space="preserve">Development of Product Specifications is an iterative process of continuous refinement as it moves through the S-100 Readiness Levels. Developers should expect to cycle through the stages above multiple times, in smaller or larger cycles depending on experiences and results of each stage. For example, the first preparation of sample data (Stage 16) might identify gaps in the Domain Model and require revisiting Stage 2 (development of the Domain Model); or the development of portrayal rules (Stages 9 - 11) may identify gaps in the Domain Model (Stage 2). Passage through some intermediate stages in the cycle may be trivial on the second and later passes, as the results may be unaffected by discoveries during later stages in the process – for example, packaging and delivery or choice of spatial reference systems are likely to be unaffected by changes identified during the preparation of sample data. </w:t>
      </w:r>
    </w:p>
    <w:p w14:paraId="0CC5A4CA" w14:textId="77777777" w:rsidR="00FA1108" w:rsidRPr="00616E11" w:rsidRDefault="00000000">
      <w:pPr>
        <w:rPr>
          <w:rFonts w:eastAsia="MS Mincho" w:cstheme="minorHAnsi"/>
          <w:lang w:eastAsia="ja-JP"/>
        </w:rPr>
      </w:pPr>
      <w:r w:rsidRPr="00616E11">
        <w:rPr>
          <w:rFonts w:eastAsia="MS Mincho" w:cstheme="minorHAnsi"/>
          <w:lang w:eastAsia="ja-JP"/>
        </w:rPr>
        <w:t>Figure B-5-1 below depicts the development process, including probable cycles.</w:t>
      </w:r>
    </w:p>
    <w:p w14:paraId="154F88E4" w14:textId="77777777" w:rsidR="00FA1108" w:rsidRPr="00616E11" w:rsidRDefault="00000000">
      <w:pPr>
        <w:keepNext/>
        <w:spacing w:after="240"/>
        <w:jc w:val="center"/>
        <w:rPr>
          <w:rFonts w:eastAsia="MS Mincho" w:cs="Times New Roman"/>
          <w:szCs w:val="20"/>
          <w:lang w:eastAsia="ja-JP"/>
        </w:rPr>
      </w:pPr>
      <w:r w:rsidRPr="000353AC">
        <w:rPr>
          <w:noProof/>
        </w:rPr>
        <w:lastRenderedPageBreak/>
        <w:drawing>
          <wp:inline distT="0" distB="0" distL="0" distR="0" wp14:anchorId="1C518EFE" wp14:editId="7FE771A6">
            <wp:extent cx="5943600" cy="6994525"/>
            <wp:effectExtent l="0" t="0" r="0" b="0"/>
            <wp:docPr id="2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7"/>
                    <pic:cNvPicPr>
                      <a:picLocks noChangeAspect="1" noChangeArrowheads="1"/>
                    </pic:cNvPicPr>
                  </pic:nvPicPr>
                  <pic:blipFill>
                    <a:blip r:embed="rId59"/>
                    <a:stretch>
                      <a:fillRect/>
                    </a:stretch>
                  </pic:blipFill>
                  <pic:spPr bwMode="auto">
                    <a:xfrm>
                      <a:off x="0" y="0"/>
                      <a:ext cx="5943600" cy="6994525"/>
                    </a:xfrm>
                    <a:prstGeom prst="rect">
                      <a:avLst/>
                    </a:prstGeom>
                    <a:noFill/>
                  </pic:spPr>
                </pic:pic>
              </a:graphicData>
            </a:graphic>
          </wp:inline>
        </w:drawing>
      </w:r>
    </w:p>
    <w:p w14:paraId="27434C73" w14:textId="6387FE0F" w:rsidR="00FA1108" w:rsidRPr="00616E11" w:rsidRDefault="00000000">
      <w:pPr>
        <w:spacing w:after="200"/>
        <w:jc w:val="center"/>
        <w:rPr>
          <w:rFonts w:eastAsia="MS Mincho" w:cstheme="minorHAnsi"/>
          <w:i/>
          <w:color w:val="44546A" w:themeColor="text2"/>
          <w:sz w:val="18"/>
          <w:szCs w:val="18"/>
          <w:lang w:eastAsia="ja-JP"/>
        </w:rPr>
      </w:pPr>
      <w:bookmarkStart w:id="2115" w:name="_Ref502517272"/>
      <w:r w:rsidRPr="00616E11">
        <w:rPr>
          <w:rFonts w:eastAsia="MS Mincho" w:cstheme="minorHAnsi"/>
          <w:i/>
          <w:color w:val="44546A" w:themeColor="text2"/>
          <w:sz w:val="18"/>
          <w:szCs w:val="18"/>
          <w:lang w:eastAsia="ja-JP"/>
        </w:rPr>
        <w:t>Figure B-5</w:t>
      </w:r>
      <w:r w:rsidRPr="00616E11">
        <w:rPr>
          <w:rFonts w:eastAsia="MS Mincho" w:cstheme="minorHAnsi"/>
          <w:i/>
          <w:color w:val="44546A" w:themeColor="text2"/>
          <w:sz w:val="18"/>
          <w:szCs w:val="18"/>
          <w:lang w:eastAsia="ja-JP"/>
        </w:rPr>
        <w:noBreakHyphen/>
      </w:r>
      <w:ins w:id="2116" w:author="Raphael Malyankar" w:date="2025-08-14T03:10:00Z" w16du:dateUtc="2025-08-14T10:10:00Z">
        <w:r w:rsidR="004425C5">
          <w:rPr>
            <w:rFonts w:eastAsia="MS Mincho" w:cstheme="minorHAnsi"/>
            <w:i/>
            <w:color w:val="44546A" w:themeColor="text2"/>
            <w:sz w:val="18"/>
            <w:szCs w:val="18"/>
            <w:lang w:eastAsia="ja-JP"/>
          </w:rPr>
          <w:t>1</w:t>
        </w:r>
      </w:ins>
      <w:ins w:id="2117" w:author="Raphael Malyankar" w:date="2025-08-14T03:09:00Z" w16du:dateUtc="2025-08-14T10:09:00Z">
        <w:r w:rsidR="004425C5" w:rsidRPr="00616E11" w:rsidDel="0040015E">
          <w:rPr>
            <w:rFonts w:eastAsia="MS Mincho" w:cs="Calibri"/>
            <w:i/>
            <w:color w:val="44546A" w:themeColor="text2"/>
            <w:sz w:val="18"/>
            <w:szCs w:val="18"/>
            <w:lang w:eastAsia="ja-JP"/>
          </w:rPr>
          <w:t xml:space="preserve"> </w:t>
        </w:r>
      </w:ins>
      <w:bookmarkEnd w:id="2115"/>
      <w:r w:rsidRPr="00616E11">
        <w:rPr>
          <w:rFonts w:eastAsia="MS Mincho" w:cstheme="minorHAnsi"/>
          <w:i/>
          <w:color w:val="44546A" w:themeColor="text2"/>
          <w:sz w:val="18"/>
          <w:szCs w:val="18"/>
          <w:lang w:eastAsia="ja-JP"/>
        </w:rPr>
        <w:t xml:space="preserve"> – Product Specification development process</w:t>
      </w:r>
    </w:p>
    <w:p w14:paraId="5BD8A567" w14:textId="160A85E6" w:rsidR="00FA1108" w:rsidRPr="00616E11" w:rsidRDefault="00000000">
      <w:pPr>
        <w:rPr>
          <w:rFonts w:eastAsia="MS Mincho" w:cstheme="minorHAnsi"/>
          <w:lang w:eastAsia="ja-JP"/>
        </w:rPr>
      </w:pPr>
      <w:del w:id="2118" w:author="Raphael Malyankar" w:date="2025-08-14T19:08:00Z" w16du:dateUtc="2025-08-15T02:08:00Z">
        <w:r w:rsidRPr="00616E11" w:rsidDel="00F350BD">
          <w:rPr>
            <w:rFonts w:eastAsia="MS Mincho" w:cstheme="minorHAnsi"/>
            <w:lang w:eastAsia="ja-JP"/>
          </w:rPr>
          <w:delText>S-100 Part 11, Appendix 11-A describes an idealized process (Figure 11-A-1 – Product Specification process) for the basic mechanical steps in developing a domain model plus related registry actions. The figure also includes black-box stages for “Coordinate Reference System” and “Product Specification Documentation” at the end of the process. The actual process is an iterative refinement process</w:delText>
        </w:r>
      </w:del>
      <w:ins w:id="2119" w:author="Raphael Malyankar" w:date="2025-08-14T19:08:00Z" w16du:dateUtc="2025-08-15T02:08:00Z">
        <w:r w:rsidR="00F350BD">
          <w:rPr>
            <w:rFonts w:eastAsia="MS Mincho" w:cstheme="minorHAnsi"/>
            <w:lang w:eastAsia="ja-JP"/>
          </w:rPr>
          <w:t>The</w:t>
        </w:r>
      </w:ins>
      <w:ins w:id="2120" w:author="Raphael Malyankar" w:date="2025-08-14T19:09:00Z" w16du:dateUtc="2025-08-15T02:09:00Z">
        <w:r w:rsidR="00F350BD">
          <w:rPr>
            <w:rFonts w:eastAsia="MS Mincho" w:cstheme="minorHAnsi"/>
            <w:lang w:eastAsia="ja-JP"/>
          </w:rPr>
          <w:t xml:space="preserve"> process is similar for all types of </w:t>
        </w:r>
      </w:ins>
      <w:ins w:id="2121" w:author="Raphael Malyankar" w:date="2025-08-14T19:10:00Z" w16du:dateUtc="2025-08-15T02:10:00Z">
        <w:r w:rsidR="00F350BD">
          <w:rPr>
            <w:rFonts w:eastAsia="MS Mincho" w:cstheme="minorHAnsi"/>
            <w:lang w:eastAsia="ja-JP"/>
          </w:rPr>
          <w:t xml:space="preserve">S-100 data </w:t>
        </w:r>
      </w:ins>
      <w:ins w:id="2122" w:author="Raphael Malyankar" w:date="2025-08-14T19:09:00Z" w16du:dateUtc="2025-08-15T02:09:00Z">
        <w:r w:rsidR="00F350BD">
          <w:rPr>
            <w:rFonts w:eastAsia="MS Mincho" w:cstheme="minorHAnsi"/>
            <w:lang w:eastAsia="ja-JP"/>
          </w:rPr>
          <w:t>products – vector or coverage – since all types need a feature catal</w:t>
        </w:r>
      </w:ins>
      <w:ins w:id="2123" w:author="Raphael Malyankar" w:date="2025-08-14T19:10:00Z" w16du:dateUtc="2025-08-15T02:10:00Z">
        <w:r w:rsidR="00F350BD">
          <w:rPr>
            <w:rFonts w:eastAsia="MS Mincho" w:cstheme="minorHAnsi"/>
            <w:lang w:eastAsia="ja-JP"/>
          </w:rPr>
          <w:t>ogue and application schema</w:t>
        </w:r>
      </w:ins>
      <w:r w:rsidRPr="00616E11">
        <w:rPr>
          <w:rFonts w:eastAsia="MS Mincho" w:cstheme="minorHAnsi"/>
          <w:lang w:eastAsia="ja-JP"/>
        </w:rPr>
        <w:t>.</w:t>
      </w:r>
      <w:ins w:id="2124" w:author="Raphael Malyankar" w:date="2025-08-14T19:10:00Z" w16du:dateUtc="2025-08-15T02:10:00Z">
        <w:r w:rsidR="00F350BD">
          <w:rPr>
            <w:rFonts w:eastAsia="MS Mincho" w:cstheme="minorHAnsi"/>
            <w:lang w:eastAsia="ja-JP"/>
          </w:rPr>
          <w:t xml:space="preserve"> Products not needing portrayal can skip </w:t>
        </w:r>
      </w:ins>
      <w:ins w:id="2125" w:author="Raphael Malyankar" w:date="2025-08-14T19:11:00Z" w16du:dateUtc="2025-08-15T02:11:00Z">
        <w:r w:rsidR="00F350BD">
          <w:rPr>
            <w:rFonts w:eastAsia="MS Mincho" w:cstheme="minorHAnsi"/>
            <w:lang w:eastAsia="ja-JP"/>
          </w:rPr>
          <w:t>the stages for development of portrayal, portrayal catalogues. Products not covered by interoperab</w:t>
        </w:r>
      </w:ins>
      <w:ins w:id="2126" w:author="Raphael Malyankar" w:date="2025-08-14T19:12:00Z" w16du:dateUtc="2025-08-15T02:12:00Z">
        <w:r w:rsidR="00F350BD">
          <w:rPr>
            <w:rFonts w:eastAsia="MS Mincho" w:cstheme="minorHAnsi"/>
            <w:lang w:eastAsia="ja-JP"/>
          </w:rPr>
          <w:t>ility catalogues (which, as of August 2025 is all products since implementation of interoperability has been postponed) can skip the Interoperability stage.</w:t>
        </w:r>
      </w:ins>
    </w:p>
    <w:p w14:paraId="214E4127" w14:textId="055B5057" w:rsidR="00FA1108" w:rsidRPr="00616E11" w:rsidRDefault="00000000" w:rsidP="00986FA8">
      <w:pPr>
        <w:pStyle w:val="HeadingB2"/>
        <w:numPr>
          <w:ilvl w:val="1"/>
          <w:numId w:val="148"/>
        </w:numPr>
      </w:pPr>
      <w:bookmarkStart w:id="2127" w:name="_Toc41602973"/>
      <w:bookmarkStart w:id="2128" w:name="_Toc206156511"/>
      <w:r w:rsidRPr="00616E11">
        <w:lastRenderedPageBreak/>
        <w:t>Review cycle for S-100-based Product Specifications</w:t>
      </w:r>
      <w:bookmarkEnd w:id="2127"/>
      <w:bookmarkEnd w:id="2128"/>
      <w:ins w:id="2129" w:author="Raphael Malyankar" w:date="2025-08-15T05:23:00Z" w16du:dateUtc="2025-08-15T12:23:00Z">
        <w:r w:rsidR="00FB0863">
          <w:t xml:space="preserve"> </w:t>
        </w:r>
      </w:ins>
    </w:p>
    <w:p w14:paraId="52263BC0" w14:textId="77777777" w:rsidR="00FA1108" w:rsidRPr="00616E11" w:rsidRDefault="00000000">
      <w:pPr>
        <w:spacing w:after="240"/>
        <w:rPr>
          <w:rFonts w:eastAsia="MS Mincho" w:cstheme="minorHAnsi"/>
          <w:lang w:eastAsia="ja-JP"/>
        </w:rPr>
      </w:pPr>
      <w:r w:rsidRPr="00616E11">
        <w:rPr>
          <w:rFonts w:eastAsia="MS Mincho" w:cstheme="minorHAnsi"/>
          <w:lang w:eastAsia="ja-JP"/>
        </w:rPr>
        <w:t>IHO Resolution 2/2007 (as amended) outlines the process for development and approval of IHO based Product Specifications. As part of this lifecycle it is important that Working Groups and Project Teams engage with the IHO Data Quality Working Group (DQWG) to review Product Specifications for adherence to S-100 data quality aspects and completeness. While this review can occur prior to Edition 1.0.0 (Testing and Implementation Edition), the DQWG will review and provide feedback during the Edition 1.0.0 to 1.9.n phase Specification development. Edition 1.0.0 of any IHO S-100-based Product Specification is not designed for regular use in approved arrangements or for provision of operation services by purpose.  Edition 2.0.0 of a Product Specification is considered to be mature and can be used for implementation.  Figure B-5-2 below shows the IHO Review Cycle as included in IHO Resolution 2/2007.</w:t>
      </w:r>
    </w:p>
    <w:p w14:paraId="1FCF12A3" w14:textId="77777777" w:rsidR="00FA1108" w:rsidRPr="00616E11" w:rsidRDefault="00000000">
      <w:pPr>
        <w:keepNext/>
        <w:spacing w:before="60"/>
        <w:jc w:val="center"/>
        <w:rPr>
          <w:rFonts w:eastAsia="MS Mincho" w:cs="Times New Roman"/>
          <w:szCs w:val="20"/>
          <w:lang w:eastAsia="ja-JP"/>
        </w:rPr>
      </w:pPr>
      <w:r w:rsidRPr="000353AC">
        <w:rPr>
          <w:noProof/>
        </w:rPr>
        <w:drawing>
          <wp:inline distT="0" distB="0" distL="0" distR="0" wp14:anchorId="6CFFE32A" wp14:editId="2FBAB7D2">
            <wp:extent cx="5994400" cy="2861310"/>
            <wp:effectExtent l="0" t="0" r="0" b="0"/>
            <wp:docPr id="2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8"/>
                    <pic:cNvPicPr>
                      <a:picLocks noChangeAspect="1" noChangeArrowheads="1"/>
                    </pic:cNvPicPr>
                  </pic:nvPicPr>
                  <pic:blipFill>
                    <a:blip r:embed="rId60"/>
                    <a:stretch>
                      <a:fillRect/>
                    </a:stretch>
                  </pic:blipFill>
                  <pic:spPr bwMode="auto">
                    <a:xfrm>
                      <a:off x="0" y="0"/>
                      <a:ext cx="5994400" cy="2861310"/>
                    </a:xfrm>
                    <a:prstGeom prst="rect">
                      <a:avLst/>
                    </a:prstGeom>
                    <a:noFill/>
                  </pic:spPr>
                </pic:pic>
              </a:graphicData>
            </a:graphic>
          </wp:inline>
        </w:drawing>
      </w:r>
    </w:p>
    <w:p w14:paraId="660AC18B" w14:textId="77777777" w:rsidR="00FA1108" w:rsidRDefault="00000000">
      <w:pPr>
        <w:spacing w:before="120"/>
        <w:ind w:left="709"/>
        <w:jc w:val="center"/>
        <w:rPr>
          <w:ins w:id="2130" w:author="Raphael Malyankar" w:date="2025-08-15T05:23:00Z" w16du:dateUtc="2025-08-15T12:23:00Z"/>
          <w:rFonts w:eastAsia="MS Mincho" w:cs="Times New Roman"/>
          <w:bCs/>
          <w:i/>
          <w:iCs/>
          <w:szCs w:val="20"/>
          <w:lang w:eastAsia="ja-JP"/>
        </w:rPr>
      </w:pPr>
      <w:r w:rsidRPr="00616E11">
        <w:rPr>
          <w:rFonts w:eastAsia="MS Mincho" w:cs="Times New Roman"/>
          <w:bCs/>
          <w:i/>
          <w:iCs/>
          <w:szCs w:val="20"/>
          <w:lang w:eastAsia="ja-JP"/>
        </w:rPr>
        <w:t>Figure B-5-2 – Review Cycle (IHO Resolution 2/2007 (as amended))</w:t>
      </w:r>
    </w:p>
    <w:p w14:paraId="3BB4F5F4" w14:textId="77777777" w:rsidR="00FB0863" w:rsidRPr="00616E11" w:rsidRDefault="00FB0863" w:rsidP="0084749C">
      <w:pPr>
        <w:rPr>
          <w:lang w:eastAsia="ja-JP"/>
        </w:rPr>
        <w:pPrChange w:id="2131" w:author="Raphael Malyankar" w:date="2025-08-15T05:24:00Z" w16du:dateUtc="2025-08-15T12:24:00Z">
          <w:pPr>
            <w:spacing w:before="120"/>
            <w:ind w:left="709"/>
            <w:jc w:val="center"/>
          </w:pPr>
        </w:pPrChange>
      </w:pPr>
    </w:p>
    <w:p w14:paraId="45AFD287" w14:textId="77777777" w:rsidR="00FA1108" w:rsidRPr="00616E11" w:rsidRDefault="00000000" w:rsidP="00986FA8">
      <w:pPr>
        <w:pStyle w:val="HeadingB2"/>
        <w:numPr>
          <w:ilvl w:val="1"/>
          <w:numId w:val="148"/>
        </w:numPr>
      </w:pPr>
      <w:bookmarkStart w:id="2132" w:name="_Toc41602974"/>
      <w:bookmarkStart w:id="2133" w:name="_Toc206156512"/>
      <w:r w:rsidRPr="00616E11">
        <w:t>Process for extending a Specification</w:t>
      </w:r>
      <w:bookmarkEnd w:id="2132"/>
      <w:bookmarkEnd w:id="2133"/>
    </w:p>
    <w:p w14:paraId="052C6781" w14:textId="77777777" w:rsidR="00FA1108" w:rsidRPr="00616E11" w:rsidRDefault="00000000">
      <w:pPr>
        <w:rPr>
          <w:rFonts w:eastAsia="MS Mincho" w:cstheme="minorHAnsi"/>
          <w:lang w:eastAsia="ja-JP"/>
        </w:rPr>
      </w:pPr>
      <w:r w:rsidRPr="00616E11">
        <w:rPr>
          <w:rFonts w:eastAsia="MS Mincho" w:cstheme="minorHAnsi"/>
          <w:lang w:eastAsia="ja-JP"/>
        </w:rPr>
        <w:t>If there is a demonstrated need to extend an existing Product Specification, developers should review the steps in the basic process in section 5.1 and determine which steps can be omitted.</w:t>
      </w:r>
    </w:p>
    <w:p w14:paraId="138B66E7" w14:textId="77777777" w:rsidR="00FA1108" w:rsidRPr="00616E11" w:rsidRDefault="00000000">
      <w:pPr>
        <w:rPr>
          <w:rFonts w:eastAsia="MS Mincho" w:cstheme="minorHAnsi"/>
          <w:lang w:eastAsia="ja-JP"/>
        </w:rPr>
      </w:pPr>
      <w:r w:rsidRPr="00616E11">
        <w:rPr>
          <w:rFonts w:eastAsia="MS Mincho" w:cstheme="minorHAnsi"/>
          <w:lang w:eastAsia="ja-JP"/>
        </w:rPr>
        <w:t>For example, if features, information types, attributes, or relationships are added, removed, or modified, most of the steps in the basic process will be needed. The spatial reference system and packaging/maintenance may not change in such a revision and the corresponding phases can be skipped.</w:t>
      </w:r>
    </w:p>
    <w:p w14:paraId="65F777BE" w14:textId="77777777" w:rsidR="00FA1108" w:rsidRPr="00616E11" w:rsidRDefault="00000000">
      <w:pPr>
        <w:spacing w:after="60"/>
        <w:rPr>
          <w:rFonts w:eastAsia="MS Mincho" w:cstheme="minorHAnsi"/>
          <w:lang w:eastAsia="ja-JP"/>
        </w:rPr>
      </w:pPr>
      <w:r w:rsidRPr="00616E11">
        <w:rPr>
          <w:rFonts w:eastAsia="MS Mincho" w:cstheme="minorHAnsi"/>
          <w:lang w:eastAsia="ja-JP"/>
        </w:rPr>
        <w:t>If the extension consists of defining a new transfer mode, such as adding a streaming delivery mode for data products originally intended for exchange set delivery, it is likely that only the following stages need be executed:</w:t>
      </w:r>
    </w:p>
    <w:p w14:paraId="61B9AD55" w14:textId="77777777" w:rsidR="00FA1108" w:rsidRPr="00616E11" w:rsidRDefault="00000000">
      <w:pPr>
        <w:numPr>
          <w:ilvl w:val="0"/>
          <w:numId w:val="40"/>
        </w:numPr>
        <w:spacing w:after="60"/>
        <w:rPr>
          <w:rFonts w:eastAsia="MS Mincho" w:cstheme="minorHAnsi"/>
          <w:lang w:eastAsia="ja-JP"/>
        </w:rPr>
      </w:pPr>
      <w:r w:rsidRPr="00616E11">
        <w:rPr>
          <w:rFonts w:eastAsia="MS Mincho" w:cstheme="minorHAnsi"/>
          <w:lang w:eastAsia="ja-JP"/>
        </w:rPr>
        <w:t>Transfer mode – to add the streaming mode for transfer, define specifications for servers, etc.</w:t>
      </w:r>
    </w:p>
    <w:p w14:paraId="2B3B72A4" w14:textId="77777777" w:rsidR="00FA1108" w:rsidRPr="00616E11" w:rsidRDefault="00000000">
      <w:pPr>
        <w:numPr>
          <w:ilvl w:val="0"/>
          <w:numId w:val="40"/>
        </w:numPr>
        <w:spacing w:after="60"/>
        <w:rPr>
          <w:rFonts w:eastAsia="MS Mincho" w:cstheme="minorHAnsi"/>
          <w:lang w:eastAsia="ja-JP"/>
        </w:rPr>
      </w:pPr>
      <w:r w:rsidRPr="00616E11">
        <w:rPr>
          <w:rFonts w:eastAsia="MS Mincho" w:cstheme="minorHAnsi"/>
          <w:lang w:eastAsia="ja-JP"/>
        </w:rPr>
        <w:t>Metadata – to define which metadata elements in the exchange set mode apply to the streaming mode, whether any new metadata elements are needed, and how metadata is delivered or made available in the new mode.</w:t>
      </w:r>
    </w:p>
    <w:p w14:paraId="22A9D279" w14:textId="77777777" w:rsidR="00FA1108" w:rsidRPr="00616E11" w:rsidRDefault="00000000">
      <w:pPr>
        <w:numPr>
          <w:ilvl w:val="0"/>
          <w:numId w:val="40"/>
        </w:numPr>
        <w:spacing w:after="60"/>
        <w:rPr>
          <w:rFonts w:eastAsia="MS Mincho" w:cstheme="minorHAnsi"/>
          <w:lang w:eastAsia="ja-JP"/>
        </w:rPr>
      </w:pPr>
      <w:r w:rsidRPr="00616E11">
        <w:rPr>
          <w:rFonts w:eastAsia="MS Mincho" w:cstheme="minorHAnsi"/>
          <w:lang w:eastAsia="ja-JP"/>
        </w:rPr>
        <w:t>Data format – to consider whether the already defined data format is appropriate for streamed transfer and compatible with the intended service delivery and protocols; and specify an appropriate format if necessary.</w:t>
      </w:r>
    </w:p>
    <w:p w14:paraId="67FC3E14" w14:textId="77777777" w:rsidR="00FA1108" w:rsidRPr="00616E11" w:rsidRDefault="00000000">
      <w:pPr>
        <w:numPr>
          <w:ilvl w:val="0"/>
          <w:numId w:val="40"/>
        </w:numPr>
        <w:spacing w:after="60"/>
        <w:rPr>
          <w:rFonts w:eastAsia="MS Mincho" w:cstheme="minorHAnsi"/>
          <w:lang w:eastAsia="ja-JP"/>
        </w:rPr>
      </w:pPr>
      <w:r w:rsidRPr="00616E11">
        <w:rPr>
          <w:rFonts w:eastAsia="MS Mincho" w:cstheme="minorHAnsi"/>
          <w:lang w:eastAsia="ja-JP"/>
        </w:rPr>
        <w:lastRenderedPageBreak/>
        <w:t>Packaging and maintenance – to specify the appropriate data wrapper formats and service protocols; for example WFS, REST, etc. Defining new wrapper formats or protocols is permitted but should be the last resort.</w:t>
      </w:r>
    </w:p>
    <w:p w14:paraId="52E6621A" w14:textId="77777777" w:rsidR="00FA1108" w:rsidRPr="00616E11" w:rsidRDefault="00000000">
      <w:pPr>
        <w:numPr>
          <w:ilvl w:val="0"/>
          <w:numId w:val="40"/>
        </w:numPr>
        <w:spacing w:after="60"/>
        <w:rPr>
          <w:rFonts w:eastAsia="MS Mincho" w:cstheme="minorHAnsi"/>
          <w:lang w:eastAsia="ja-JP"/>
        </w:rPr>
      </w:pPr>
      <w:r w:rsidRPr="00616E11">
        <w:rPr>
          <w:rFonts w:eastAsia="MS Mincho" w:cstheme="minorHAnsi"/>
          <w:lang w:eastAsia="ja-JP"/>
        </w:rPr>
        <w:t>Sample data – preparation of sample data for testing the streaming mode.</w:t>
      </w:r>
    </w:p>
    <w:p w14:paraId="6B4E5B4E" w14:textId="77777777" w:rsidR="00FA1108" w:rsidRPr="00616E11" w:rsidRDefault="00000000">
      <w:pPr>
        <w:numPr>
          <w:ilvl w:val="0"/>
          <w:numId w:val="40"/>
        </w:numPr>
        <w:spacing w:after="240"/>
        <w:rPr>
          <w:rFonts w:eastAsia="MS Mincho" w:cstheme="minorHAnsi"/>
          <w:lang w:eastAsia="ja-JP"/>
        </w:rPr>
      </w:pPr>
      <w:r w:rsidRPr="00616E11">
        <w:rPr>
          <w:rFonts w:eastAsia="MS Mincho" w:cstheme="minorHAnsi"/>
          <w:lang w:eastAsia="ja-JP"/>
        </w:rPr>
        <w:t>Testing and feedback – this should include a prototype or simulated streamed data transfer environment.</w:t>
      </w:r>
    </w:p>
    <w:p w14:paraId="3811B3B3" w14:textId="15646BA2" w:rsidR="00FA1108" w:rsidRDefault="0084749C" w:rsidP="007262D4">
      <w:pPr>
        <w:pStyle w:val="HeadingB2"/>
        <w:numPr>
          <w:ilvl w:val="1"/>
          <w:numId w:val="148"/>
        </w:numPr>
        <w:rPr>
          <w:ins w:id="2134" w:author="Raphael Malyankar" w:date="2025-08-15T05:27:00Z" w16du:dateUtc="2025-08-15T12:27:00Z"/>
        </w:rPr>
      </w:pPr>
      <w:bookmarkStart w:id="2135" w:name="_Toc206156513"/>
      <w:ins w:id="2136" w:author="Raphael Malyankar" w:date="2025-08-15T05:31:00Z" w16du:dateUtc="2025-08-15T12:31:00Z">
        <w:r>
          <w:t>New</w:t>
        </w:r>
      </w:ins>
      <w:ins w:id="2137" w:author="Raphael Malyankar" w:date="2025-08-15T05:26:00Z" w16du:dateUtc="2025-08-15T12:26:00Z">
        <w:r>
          <w:t xml:space="preserve"> </w:t>
        </w:r>
      </w:ins>
      <w:ins w:id="2138" w:author="Raphael Malyankar" w:date="2025-08-15T05:37:00Z" w16du:dateUtc="2025-08-15T12:37:00Z">
        <w:r w:rsidR="007262D4">
          <w:t xml:space="preserve">overarching </w:t>
        </w:r>
      </w:ins>
      <w:ins w:id="2139" w:author="Raphael Malyankar" w:date="2025-08-15T07:52:00Z" w16du:dateUtc="2025-08-15T14:52:00Z">
        <w:r w:rsidR="00044573">
          <w:t>procedures</w:t>
        </w:r>
      </w:ins>
      <w:ins w:id="2140" w:author="Raphael Malyankar" w:date="2025-08-15T05:27:00Z" w16du:dateUtc="2025-08-15T12:27:00Z">
        <w:r>
          <w:t xml:space="preserve"> (informative)</w:t>
        </w:r>
        <w:bookmarkEnd w:id="2135"/>
      </w:ins>
    </w:p>
    <w:p w14:paraId="25F3E262" w14:textId="2AC78798" w:rsidR="007262D4" w:rsidRDefault="0084749C">
      <w:pPr>
        <w:rPr>
          <w:ins w:id="2141" w:author="Raphael Malyankar" w:date="2025-08-15T05:31:00Z" w16du:dateUtc="2025-08-15T12:31:00Z"/>
          <w:rFonts w:eastAsia="MS Mincho" w:cstheme="minorHAnsi"/>
          <w:lang w:eastAsia="ja-JP"/>
        </w:rPr>
      </w:pPr>
      <w:ins w:id="2142" w:author="Raphael Malyankar" w:date="2025-08-15T05:27:00Z" w16du:dateUtc="2025-08-15T12:27:00Z">
        <w:r>
          <w:rPr>
            <w:rFonts w:eastAsia="MS Mincho" w:cstheme="minorHAnsi"/>
            <w:lang w:eastAsia="ja-JP"/>
          </w:rPr>
          <w:t xml:space="preserve">Updates </w:t>
        </w:r>
      </w:ins>
      <w:ins w:id="2143" w:author="Raphael Malyankar" w:date="2025-08-15T05:28:00Z" w16du:dateUtc="2025-08-15T12:28:00Z">
        <w:r>
          <w:rPr>
            <w:rFonts w:eastAsia="MS Mincho" w:cstheme="minorHAnsi"/>
            <w:lang w:eastAsia="ja-JP"/>
          </w:rPr>
          <w:t>to process</w:t>
        </w:r>
      </w:ins>
      <w:ins w:id="2144" w:author="Raphael Malyankar" w:date="2025-08-15T05:30:00Z" w16du:dateUtc="2025-08-15T12:30:00Z">
        <w:r>
          <w:rPr>
            <w:rFonts w:eastAsia="MS Mincho" w:cstheme="minorHAnsi"/>
            <w:lang w:eastAsia="ja-JP"/>
          </w:rPr>
          <w:t>es</w:t>
        </w:r>
      </w:ins>
      <w:ins w:id="2145" w:author="Raphael Malyankar" w:date="2025-08-15T05:28:00Z" w16du:dateUtc="2025-08-15T12:28:00Z">
        <w:r>
          <w:rPr>
            <w:rFonts w:eastAsia="MS Mincho" w:cstheme="minorHAnsi"/>
            <w:lang w:eastAsia="ja-JP"/>
          </w:rPr>
          <w:t xml:space="preserve"> for </w:t>
        </w:r>
      </w:ins>
      <w:ins w:id="2146" w:author="Raphael Malyankar" w:date="2025-08-15T05:29:00Z" w16du:dateUtc="2025-08-15T12:29:00Z">
        <w:r>
          <w:rPr>
            <w:rFonts w:eastAsia="MS Mincho" w:cstheme="minorHAnsi"/>
            <w:lang w:eastAsia="ja-JP"/>
          </w:rPr>
          <w:t xml:space="preserve">maintaining IHO technical standards are being discussed and awaiting </w:t>
        </w:r>
      </w:ins>
      <w:ins w:id="2147" w:author="Raphael Malyankar" w:date="2025-08-15T05:30:00Z" w16du:dateUtc="2025-08-15T12:30:00Z">
        <w:r>
          <w:rPr>
            <w:rFonts w:eastAsia="MS Mincho" w:cstheme="minorHAnsi"/>
            <w:lang w:eastAsia="ja-JP"/>
          </w:rPr>
          <w:t xml:space="preserve">finalisation and </w:t>
        </w:r>
      </w:ins>
      <w:ins w:id="2148" w:author="Raphael Malyankar" w:date="2025-08-15T05:29:00Z" w16du:dateUtc="2025-08-15T12:29:00Z">
        <w:r>
          <w:rPr>
            <w:rFonts w:eastAsia="MS Mincho" w:cstheme="minorHAnsi"/>
            <w:lang w:eastAsia="ja-JP"/>
          </w:rPr>
          <w:t>approval.</w:t>
        </w:r>
      </w:ins>
      <w:ins w:id="2149" w:author="Raphael Malyankar" w:date="2025-08-15T05:30:00Z" w16du:dateUtc="2025-08-15T12:30:00Z">
        <w:r>
          <w:rPr>
            <w:rFonts w:eastAsia="MS Mincho" w:cstheme="minorHAnsi"/>
            <w:lang w:eastAsia="ja-JP"/>
          </w:rPr>
          <w:t xml:space="preserve"> </w:t>
        </w:r>
      </w:ins>
      <w:ins w:id="2150" w:author="Raphael Malyankar" w:date="2025-08-15T05:31:00Z" w16du:dateUtc="2025-08-15T12:31:00Z">
        <w:r w:rsidR="007262D4">
          <w:rPr>
            <w:rFonts w:eastAsia="MS Mincho" w:cstheme="minorHAnsi"/>
            <w:lang w:eastAsia="ja-JP"/>
          </w:rPr>
          <w:t xml:space="preserve">Two approval procedures </w:t>
        </w:r>
      </w:ins>
      <w:ins w:id="2151" w:author="Raphael Malyankar" w:date="2025-08-15T05:36:00Z" w16du:dateUtc="2025-08-15T12:36:00Z">
        <w:r w:rsidR="007262D4">
          <w:rPr>
            <w:rFonts w:eastAsia="MS Mincho" w:cstheme="minorHAnsi"/>
            <w:lang w:eastAsia="ja-JP"/>
          </w:rPr>
          <w:t xml:space="preserve">will be </w:t>
        </w:r>
      </w:ins>
      <w:ins w:id="2152" w:author="Raphael Malyankar" w:date="2025-08-15T05:43:00Z" w16du:dateUtc="2025-08-15T12:43:00Z">
        <w:r w:rsidR="004C7E4E">
          <w:rPr>
            <w:rFonts w:eastAsia="MS Mincho" w:cstheme="minorHAnsi"/>
            <w:lang w:eastAsia="ja-JP"/>
          </w:rPr>
          <w:t>used</w:t>
        </w:r>
      </w:ins>
      <w:ins w:id="2153" w:author="Raphael Malyankar" w:date="2025-08-15T05:31:00Z" w16du:dateUtc="2025-08-15T12:31:00Z">
        <w:r w:rsidR="007262D4">
          <w:rPr>
            <w:rFonts w:eastAsia="MS Mincho" w:cstheme="minorHAnsi"/>
            <w:lang w:eastAsia="ja-JP"/>
          </w:rPr>
          <w:t>:</w:t>
        </w:r>
      </w:ins>
    </w:p>
    <w:p w14:paraId="319B0541" w14:textId="2B0ECAA5" w:rsidR="007262D4" w:rsidRPr="007262D4" w:rsidRDefault="007262D4" w:rsidP="007262D4">
      <w:pPr>
        <w:pStyle w:val="ListParagraph"/>
        <w:numPr>
          <w:ilvl w:val="0"/>
          <w:numId w:val="302"/>
        </w:numPr>
        <w:rPr>
          <w:ins w:id="2154" w:author="Raphael Malyankar" w:date="2025-08-15T05:31:00Z" w16du:dateUtc="2025-08-15T12:31:00Z"/>
          <w:rFonts w:cstheme="minorHAnsi"/>
        </w:rPr>
      </w:pPr>
      <w:ins w:id="2155" w:author="Raphael Malyankar" w:date="2025-08-15T05:31:00Z" w16du:dateUtc="2025-08-15T12:31:00Z">
        <w:r w:rsidRPr="007262D4">
          <w:rPr>
            <w:rFonts w:cstheme="minorHAnsi"/>
          </w:rPr>
          <w:t>Procedure 1</w:t>
        </w:r>
      </w:ins>
      <w:ins w:id="2156" w:author="Raphael Malyankar" w:date="2025-08-15T05:34:00Z" w16du:dateUtc="2025-08-15T12:34:00Z">
        <w:r w:rsidRPr="007262D4">
          <w:rPr>
            <w:rFonts w:cstheme="minorHAnsi"/>
          </w:rPr>
          <w:t xml:space="preserve">: </w:t>
        </w:r>
      </w:ins>
      <w:ins w:id="2157" w:author="Raphael Malyankar" w:date="2025-08-15T05:31:00Z" w16du:dateUtc="2025-08-15T12:31:00Z">
        <w:r w:rsidRPr="007262D4">
          <w:rPr>
            <w:rFonts w:cstheme="minorHAnsi"/>
          </w:rPr>
          <w:t>WG/PT</w:t>
        </w:r>
      </w:ins>
      <w:ins w:id="2158" w:author="Raphael Malyankar" w:date="2025-08-15T05:32:00Z" w16du:dateUtc="2025-08-15T12:32:00Z">
        <w:r w:rsidRPr="007262D4">
          <w:rPr>
            <w:rFonts w:cstheme="minorHAnsi"/>
          </w:rPr>
          <w:t xml:space="preserve"> </w:t>
        </w:r>
      </w:ins>
      <w:ins w:id="2159" w:author="Raphael Malyankar" w:date="2025-08-15T05:33:00Z" w16du:dateUtc="2025-08-15T12:33:00Z">
        <w:r w:rsidRPr="007262D4">
          <w:rPr>
            <w:rFonts w:cs="Arial"/>
          </w:rPr>
          <w:t>→</w:t>
        </w:r>
      </w:ins>
      <w:ins w:id="2160" w:author="Raphael Malyankar" w:date="2025-08-15T05:31:00Z" w16du:dateUtc="2025-08-15T12:31:00Z">
        <w:r w:rsidRPr="007262D4">
          <w:rPr>
            <w:rFonts w:cstheme="minorHAnsi"/>
          </w:rPr>
          <w:t xml:space="preserve"> Committee</w:t>
        </w:r>
      </w:ins>
      <w:ins w:id="2161" w:author="Raphael Malyankar" w:date="2025-08-15T05:33:00Z" w16du:dateUtc="2025-08-15T12:33:00Z">
        <w:r w:rsidRPr="007262D4">
          <w:rPr>
            <w:rFonts w:cstheme="minorHAnsi"/>
          </w:rPr>
          <w:t xml:space="preserve"> </w:t>
        </w:r>
        <w:r w:rsidRPr="007262D4">
          <w:rPr>
            <w:rFonts w:cs="Arial"/>
          </w:rPr>
          <w:t>→</w:t>
        </w:r>
      </w:ins>
      <w:ins w:id="2162" w:author="Raphael Malyankar" w:date="2025-08-15T05:31:00Z" w16du:dateUtc="2025-08-15T12:31:00Z">
        <w:r w:rsidRPr="007262D4">
          <w:rPr>
            <w:rFonts w:cstheme="minorHAnsi"/>
          </w:rPr>
          <w:t xml:space="preserve"> Council (if deemed appropriate) </w:t>
        </w:r>
      </w:ins>
      <w:ins w:id="2163" w:author="Raphael Malyankar" w:date="2025-08-15T05:33:00Z" w16du:dateUtc="2025-08-15T12:33:00Z">
        <w:r w:rsidRPr="007262D4">
          <w:rPr>
            <w:rFonts w:cs="Arial"/>
          </w:rPr>
          <w:t>→</w:t>
        </w:r>
      </w:ins>
      <w:ins w:id="2164" w:author="Raphael Malyankar" w:date="2025-08-15T05:31:00Z" w16du:dateUtc="2025-08-15T12:31:00Z">
        <w:r w:rsidRPr="007262D4">
          <w:rPr>
            <w:rFonts w:cstheme="minorHAnsi"/>
          </w:rPr>
          <w:t xml:space="preserve"> M</w:t>
        </w:r>
      </w:ins>
      <w:ins w:id="2165" w:author="Raphael Malyankar" w:date="2025-08-15T05:34:00Z" w16du:dateUtc="2025-08-15T12:34:00Z">
        <w:r w:rsidRPr="007262D4">
          <w:rPr>
            <w:rFonts w:cstheme="minorHAnsi"/>
          </w:rPr>
          <w:t>eber States</w:t>
        </w:r>
      </w:ins>
      <w:ins w:id="2166" w:author="Raphael Malyankar" w:date="2025-08-15T05:31:00Z" w16du:dateUtc="2025-08-15T12:31:00Z">
        <w:r w:rsidRPr="007262D4">
          <w:rPr>
            <w:rFonts w:cstheme="minorHAnsi"/>
          </w:rPr>
          <w:t xml:space="preserve"> </w:t>
        </w:r>
      </w:ins>
    </w:p>
    <w:p w14:paraId="6A817A34" w14:textId="74018332" w:rsidR="007262D4" w:rsidRPr="007262D4" w:rsidRDefault="007262D4" w:rsidP="007262D4">
      <w:pPr>
        <w:pStyle w:val="ListParagraph"/>
        <w:rPr>
          <w:ins w:id="2167" w:author="Raphael Malyankar" w:date="2025-08-15T05:31:00Z" w16du:dateUtc="2025-08-15T12:31:00Z"/>
          <w:rFonts w:cstheme="minorHAnsi"/>
        </w:rPr>
      </w:pPr>
      <w:ins w:id="2168" w:author="Raphael Malyankar" w:date="2025-08-15T05:31:00Z" w16du:dateUtc="2025-08-15T12:31:00Z">
        <w:r w:rsidRPr="007262D4">
          <w:rPr>
            <w:rFonts w:cstheme="minorHAnsi"/>
          </w:rPr>
          <w:t xml:space="preserve">Note: WG/PT must conduct an impact study and submit it to the Committee alongside the draft standard package.  </w:t>
        </w:r>
      </w:ins>
    </w:p>
    <w:p w14:paraId="36D4E76A" w14:textId="4E9EFFE6" w:rsidR="007262D4" w:rsidRPr="007262D4" w:rsidRDefault="007262D4" w:rsidP="007262D4">
      <w:pPr>
        <w:pStyle w:val="ListParagraph"/>
        <w:numPr>
          <w:ilvl w:val="0"/>
          <w:numId w:val="302"/>
        </w:numPr>
        <w:rPr>
          <w:ins w:id="2169" w:author="Raphael Malyankar" w:date="2025-08-15T05:26:00Z" w16du:dateUtc="2025-08-15T12:26:00Z"/>
          <w:rFonts w:cstheme="minorHAnsi"/>
        </w:rPr>
      </w:pPr>
      <w:ins w:id="2170" w:author="Raphael Malyankar" w:date="2025-08-15T05:31:00Z" w16du:dateUtc="2025-08-15T12:31:00Z">
        <w:r w:rsidRPr="007262D4">
          <w:rPr>
            <w:rFonts w:cstheme="minorHAnsi"/>
          </w:rPr>
          <w:t>Procedure 2</w:t>
        </w:r>
      </w:ins>
      <w:ins w:id="2171" w:author="Raphael Malyankar" w:date="2025-08-15T05:34:00Z" w16du:dateUtc="2025-08-15T12:34:00Z">
        <w:r w:rsidRPr="007262D4">
          <w:rPr>
            <w:rFonts w:cstheme="minorHAnsi"/>
          </w:rPr>
          <w:t xml:space="preserve">: </w:t>
        </w:r>
      </w:ins>
      <w:ins w:id="2172" w:author="Raphael Malyankar" w:date="2025-08-15T05:31:00Z" w16du:dateUtc="2025-08-15T12:31:00Z">
        <w:r w:rsidRPr="007262D4">
          <w:rPr>
            <w:rFonts w:cstheme="minorHAnsi"/>
          </w:rPr>
          <w:t xml:space="preserve">WG/PT </w:t>
        </w:r>
      </w:ins>
      <w:ins w:id="2173" w:author="Raphael Malyankar" w:date="2025-08-15T05:33:00Z" w16du:dateUtc="2025-08-15T12:33:00Z">
        <w:r w:rsidRPr="007262D4">
          <w:rPr>
            <w:rFonts w:cs="Arial"/>
          </w:rPr>
          <w:t>→</w:t>
        </w:r>
      </w:ins>
      <w:ins w:id="2174" w:author="Raphael Malyankar" w:date="2025-08-15T05:31:00Z" w16du:dateUtc="2025-08-15T12:31:00Z">
        <w:r w:rsidRPr="007262D4">
          <w:rPr>
            <w:rFonts w:cstheme="minorHAnsi"/>
          </w:rPr>
          <w:t xml:space="preserve"> Committee </w:t>
        </w:r>
      </w:ins>
      <w:ins w:id="2175" w:author="Raphael Malyankar" w:date="2025-08-15T05:34:00Z" w16du:dateUtc="2025-08-15T12:34:00Z">
        <w:r w:rsidRPr="007262D4">
          <w:rPr>
            <w:rFonts w:cs="Arial"/>
          </w:rPr>
          <w:t>→</w:t>
        </w:r>
      </w:ins>
      <w:ins w:id="2176" w:author="Raphael Malyankar" w:date="2025-08-15T05:31:00Z" w16du:dateUtc="2025-08-15T12:31:00Z">
        <w:r w:rsidRPr="007262D4">
          <w:rPr>
            <w:rFonts w:cstheme="minorHAnsi"/>
          </w:rPr>
          <w:t xml:space="preserve"> M</w:t>
        </w:r>
      </w:ins>
      <w:ins w:id="2177" w:author="Raphael Malyankar" w:date="2025-08-15T05:34:00Z" w16du:dateUtc="2025-08-15T12:34:00Z">
        <w:r w:rsidRPr="007262D4">
          <w:rPr>
            <w:rFonts w:cstheme="minorHAnsi"/>
          </w:rPr>
          <w:t>ember States</w:t>
        </w:r>
      </w:ins>
    </w:p>
    <w:p w14:paraId="7523BE03" w14:textId="1CC7EF36" w:rsidR="0084749C" w:rsidRDefault="007262D4">
      <w:pPr>
        <w:rPr>
          <w:ins w:id="2178" w:author="Raphael Malyankar" w:date="2025-08-15T05:42:00Z" w16du:dateUtc="2025-08-15T12:42:00Z"/>
          <w:rFonts w:eastAsia="MS Mincho" w:cstheme="minorHAnsi"/>
          <w:lang w:eastAsia="ja-JP"/>
        </w:rPr>
      </w:pPr>
      <w:ins w:id="2179" w:author="Raphael Malyankar" w:date="2025-08-15T05:38:00Z" w16du:dateUtc="2025-08-15T12:38:00Z">
        <w:r>
          <w:rPr>
            <w:rFonts w:eastAsia="MS Mincho" w:cstheme="minorHAnsi"/>
            <w:lang w:eastAsia="ja-JP"/>
          </w:rPr>
          <w:t xml:space="preserve">In the new process, </w:t>
        </w:r>
        <w:r w:rsidR="004C7E4E">
          <w:rPr>
            <w:rFonts w:eastAsia="MS Mincho" w:cstheme="minorHAnsi"/>
            <w:lang w:eastAsia="ja-JP"/>
          </w:rPr>
          <w:t xml:space="preserve">IHO technical standards will progress from concept to </w:t>
        </w:r>
      </w:ins>
      <w:ins w:id="2180" w:author="Raphael Malyankar" w:date="2025-08-15T05:39:00Z" w16du:dateUtc="2025-08-15T12:39:00Z">
        <w:r w:rsidR="004C7E4E">
          <w:rPr>
            <w:rFonts w:eastAsia="MS Mincho" w:cstheme="minorHAnsi"/>
            <w:lang w:eastAsia="ja-JP"/>
          </w:rPr>
          <w:t>approved standard by the following stages</w:t>
        </w:r>
      </w:ins>
      <w:ins w:id="2181" w:author="Raphael Malyankar" w:date="2025-08-15T06:02:00Z" w16du:dateUtc="2025-08-15T13:02:00Z">
        <w:r w:rsidR="00547A40">
          <w:rPr>
            <w:rFonts w:eastAsia="MS Mincho" w:cstheme="minorHAnsi"/>
            <w:lang w:eastAsia="ja-JP"/>
          </w:rPr>
          <w:t xml:space="preserve">, summarised in Table </w:t>
        </w:r>
      </w:ins>
      <w:ins w:id="2182" w:author="Raphael Malyankar" w:date="2025-08-15T06:03:00Z" w16du:dateUtc="2025-08-15T13:03:00Z">
        <w:r w:rsidR="00547A40">
          <w:rPr>
            <w:rFonts w:eastAsia="MS Mincho" w:cstheme="minorHAnsi"/>
            <w:lang w:eastAsia="ja-JP"/>
          </w:rPr>
          <w:t>B-5-1.</w:t>
        </w:r>
      </w:ins>
    </w:p>
    <w:p w14:paraId="20E43F80" w14:textId="61FFEDD5" w:rsidR="00547A40" w:rsidRDefault="00547A40" w:rsidP="00547A40">
      <w:pPr>
        <w:pStyle w:val="Caption"/>
        <w:keepNext/>
        <w:rPr>
          <w:ins w:id="2183" w:author="Raphael Malyankar" w:date="2025-08-15T06:03:00Z" w16du:dateUtc="2025-08-15T13:03:00Z"/>
        </w:rPr>
      </w:pPr>
      <w:ins w:id="2184" w:author="Raphael Malyankar" w:date="2025-08-15T06:03:00Z" w16du:dateUtc="2025-08-15T13:03:00Z">
        <w:r>
          <w:t xml:space="preserve">Table B-5-1 </w:t>
        </w:r>
      </w:ins>
      <w:ins w:id="2185" w:author="Raphael Malyankar" w:date="2025-08-15T06:04:00Z" w16du:dateUtc="2025-08-15T13:04:00Z">
        <w:r>
          <w:t>–</w:t>
        </w:r>
      </w:ins>
      <w:ins w:id="2186" w:author="Raphael Malyankar" w:date="2025-08-15T06:03:00Z" w16du:dateUtc="2025-08-15T13:03:00Z">
        <w:r>
          <w:t xml:space="preserve"> </w:t>
        </w:r>
      </w:ins>
      <w:ins w:id="2187" w:author="Raphael Malyankar" w:date="2025-08-15T06:04:00Z" w16du:dateUtc="2025-08-15T13:04:00Z">
        <w:r>
          <w:t>Summary of m</w:t>
        </w:r>
      </w:ins>
      <w:ins w:id="2188" w:author="Raphael Malyankar" w:date="2025-08-15T06:03:00Z" w16du:dateUtc="2025-08-15T13:03:00Z">
        <w:r>
          <w:t>ew overarching proces</w:t>
        </w:r>
      </w:ins>
    </w:p>
    <w:tbl>
      <w:tblPr>
        <w:tblStyle w:val="TableGrid"/>
        <w:tblW w:w="0" w:type="auto"/>
        <w:tblLook w:val="04A0" w:firstRow="1" w:lastRow="0" w:firstColumn="1" w:lastColumn="0" w:noHBand="0" w:noVBand="1"/>
      </w:tblPr>
      <w:tblGrid>
        <w:gridCol w:w="2357"/>
        <w:gridCol w:w="2357"/>
        <w:gridCol w:w="2358"/>
        <w:gridCol w:w="2358"/>
      </w:tblGrid>
      <w:tr w:rsidR="004C7E4E" w:rsidRPr="00C540BF" w14:paraId="661EC415" w14:textId="77777777" w:rsidTr="0081790D">
        <w:trPr>
          <w:cantSplit/>
          <w:tblHeader/>
          <w:ins w:id="2189" w:author="Raphael Malyankar" w:date="2025-08-15T05:44:00Z" w16du:dateUtc="2025-08-15T12:44:00Z"/>
        </w:trPr>
        <w:tc>
          <w:tcPr>
            <w:tcW w:w="2357" w:type="dxa"/>
            <w:shd w:val="clear" w:color="auto" w:fill="D9D9D9" w:themeFill="background1" w:themeFillShade="D9"/>
          </w:tcPr>
          <w:p w14:paraId="113A2BA1" w14:textId="77777777" w:rsidR="004C7E4E" w:rsidRPr="009B5B0A" w:rsidRDefault="004C7E4E" w:rsidP="009B5B0A">
            <w:pPr>
              <w:jc w:val="center"/>
              <w:rPr>
                <w:ins w:id="2190" w:author="Raphael Malyankar" w:date="2025-08-15T05:44:00Z" w16du:dateUtc="2025-08-15T12:44:00Z"/>
                <w:rFonts w:eastAsia="MS Mincho" w:cstheme="minorHAnsi"/>
                <w:b/>
                <w:bCs/>
                <w:lang w:eastAsia="ja-JP"/>
              </w:rPr>
            </w:pPr>
            <w:ins w:id="2191" w:author="Raphael Malyankar" w:date="2025-08-15T05:44:00Z" w16du:dateUtc="2025-08-15T12:44:00Z">
              <w:r w:rsidRPr="009B5B0A">
                <w:rPr>
                  <w:rFonts w:eastAsia="MS Mincho" w:cstheme="minorHAnsi"/>
                  <w:b/>
                  <w:bCs/>
                  <w:lang w:eastAsia="ja-JP"/>
                </w:rPr>
                <w:t>Stage</w:t>
              </w:r>
            </w:ins>
          </w:p>
        </w:tc>
        <w:tc>
          <w:tcPr>
            <w:tcW w:w="2357" w:type="dxa"/>
            <w:shd w:val="clear" w:color="auto" w:fill="D9D9D9" w:themeFill="background1" w:themeFillShade="D9"/>
          </w:tcPr>
          <w:p w14:paraId="7FA8798E" w14:textId="77777777" w:rsidR="004C7E4E" w:rsidRPr="009B5B0A" w:rsidRDefault="004C7E4E" w:rsidP="009B5B0A">
            <w:pPr>
              <w:jc w:val="center"/>
              <w:rPr>
                <w:ins w:id="2192" w:author="Raphael Malyankar" w:date="2025-08-15T05:44:00Z" w16du:dateUtc="2025-08-15T12:44:00Z"/>
                <w:rFonts w:eastAsia="MS Mincho" w:cstheme="minorHAnsi"/>
                <w:b/>
                <w:bCs/>
                <w:lang w:eastAsia="ja-JP"/>
              </w:rPr>
            </w:pPr>
            <w:ins w:id="2193" w:author="Raphael Malyankar" w:date="2025-08-15T05:44:00Z" w16du:dateUtc="2025-08-15T12:44:00Z">
              <w:r w:rsidRPr="009B5B0A">
                <w:rPr>
                  <w:rFonts w:eastAsia="MS Mincho" w:cstheme="minorHAnsi"/>
                  <w:b/>
                  <w:bCs/>
                  <w:lang w:eastAsia="ja-JP"/>
                </w:rPr>
                <w:t>Purpose</w:t>
              </w:r>
            </w:ins>
          </w:p>
        </w:tc>
        <w:tc>
          <w:tcPr>
            <w:tcW w:w="2358" w:type="dxa"/>
            <w:shd w:val="clear" w:color="auto" w:fill="D9D9D9" w:themeFill="background1" w:themeFillShade="D9"/>
          </w:tcPr>
          <w:p w14:paraId="7D4C3405" w14:textId="6AA9DC1D" w:rsidR="004C7E4E" w:rsidRPr="009B5B0A" w:rsidRDefault="004C7E4E" w:rsidP="009B5B0A">
            <w:pPr>
              <w:jc w:val="center"/>
              <w:rPr>
                <w:ins w:id="2194" w:author="Raphael Malyankar" w:date="2025-08-15T05:44:00Z" w16du:dateUtc="2025-08-15T12:44:00Z"/>
                <w:rFonts w:eastAsia="MS Mincho" w:cstheme="minorHAnsi"/>
                <w:b/>
                <w:bCs/>
                <w:lang w:eastAsia="ja-JP"/>
              </w:rPr>
            </w:pPr>
            <w:ins w:id="2195" w:author="Raphael Malyankar" w:date="2025-08-15T05:44:00Z" w16du:dateUtc="2025-08-15T12:44:00Z">
              <w:r w:rsidRPr="009B5B0A">
                <w:rPr>
                  <w:rFonts w:eastAsia="MS Mincho" w:cstheme="minorHAnsi"/>
                  <w:b/>
                  <w:bCs/>
                  <w:lang w:eastAsia="ja-JP"/>
                </w:rPr>
                <w:t>Activit</w:t>
              </w:r>
            </w:ins>
            <w:ins w:id="2196" w:author="Raphael Malyankar" w:date="2025-08-15T05:46:00Z" w16du:dateUtc="2025-08-15T12:46:00Z">
              <w:r w:rsidR="00C34004" w:rsidRPr="009B5B0A">
                <w:rPr>
                  <w:rFonts w:eastAsia="MS Mincho" w:cstheme="minorHAnsi"/>
                  <w:b/>
                  <w:bCs/>
                  <w:lang w:eastAsia="ja-JP"/>
                </w:rPr>
                <w:t>ies</w:t>
              </w:r>
            </w:ins>
          </w:p>
        </w:tc>
        <w:tc>
          <w:tcPr>
            <w:tcW w:w="2358" w:type="dxa"/>
            <w:shd w:val="clear" w:color="auto" w:fill="D9D9D9" w:themeFill="background1" w:themeFillShade="D9"/>
          </w:tcPr>
          <w:p w14:paraId="6F749255" w14:textId="77777777" w:rsidR="004C7E4E" w:rsidRPr="009B5B0A" w:rsidRDefault="004C7E4E" w:rsidP="009B5B0A">
            <w:pPr>
              <w:jc w:val="center"/>
              <w:rPr>
                <w:ins w:id="2197" w:author="Raphael Malyankar" w:date="2025-08-15T05:44:00Z" w16du:dateUtc="2025-08-15T12:44:00Z"/>
                <w:rFonts w:eastAsia="MS Mincho" w:cstheme="minorHAnsi"/>
                <w:b/>
                <w:bCs/>
                <w:lang w:eastAsia="ja-JP"/>
              </w:rPr>
            </w:pPr>
            <w:ins w:id="2198" w:author="Raphael Malyankar" w:date="2025-08-15T05:44:00Z" w16du:dateUtc="2025-08-15T12:44:00Z">
              <w:r w:rsidRPr="009B5B0A">
                <w:rPr>
                  <w:rFonts w:eastAsia="MS Mincho" w:cstheme="minorHAnsi"/>
                  <w:b/>
                  <w:bCs/>
                  <w:lang w:eastAsia="ja-JP"/>
                </w:rPr>
                <w:t>Documents</w:t>
              </w:r>
            </w:ins>
          </w:p>
        </w:tc>
      </w:tr>
      <w:tr w:rsidR="004C7E4E" w:rsidRPr="00C540BF" w14:paraId="5DFCF26D" w14:textId="77777777" w:rsidTr="0081790D">
        <w:trPr>
          <w:cantSplit/>
          <w:ins w:id="2199" w:author="Raphael Malyankar" w:date="2025-08-15T05:44:00Z" w16du:dateUtc="2025-08-15T12:44:00Z"/>
        </w:trPr>
        <w:tc>
          <w:tcPr>
            <w:tcW w:w="2357" w:type="dxa"/>
          </w:tcPr>
          <w:p w14:paraId="4555478C" w14:textId="77777777" w:rsidR="004C7E4E" w:rsidRPr="00547A40" w:rsidRDefault="004C7E4E" w:rsidP="00C540BF">
            <w:pPr>
              <w:rPr>
                <w:ins w:id="2200" w:author="Raphael Malyankar" w:date="2025-08-15T05:44:00Z" w16du:dateUtc="2025-08-15T12:44:00Z"/>
                <w:rFonts w:eastAsia="MS Mincho" w:cstheme="minorHAnsi"/>
                <w:sz w:val="18"/>
                <w:szCs w:val="20"/>
                <w:lang w:eastAsia="ja-JP"/>
              </w:rPr>
            </w:pPr>
            <w:ins w:id="2201" w:author="Raphael Malyankar" w:date="2025-08-15T05:44:00Z" w16du:dateUtc="2025-08-15T12:44:00Z">
              <w:r w:rsidRPr="00547A40">
                <w:rPr>
                  <w:rFonts w:eastAsia="MS Mincho" w:cstheme="minorHAnsi"/>
                  <w:sz w:val="18"/>
                  <w:szCs w:val="20"/>
                  <w:lang w:eastAsia="ja-JP"/>
                </w:rPr>
                <w:t>Proposal Concept (PC)</w:t>
              </w:r>
            </w:ins>
          </w:p>
        </w:tc>
        <w:tc>
          <w:tcPr>
            <w:tcW w:w="2357" w:type="dxa"/>
          </w:tcPr>
          <w:p w14:paraId="73A6B19A" w14:textId="54CD0629" w:rsidR="004C7E4E" w:rsidRPr="00547A40" w:rsidRDefault="004C7E4E" w:rsidP="00C34004">
            <w:pPr>
              <w:jc w:val="left"/>
              <w:rPr>
                <w:ins w:id="2202" w:author="Raphael Malyankar" w:date="2025-08-15T05:44:00Z" w16du:dateUtc="2025-08-15T12:44:00Z"/>
                <w:rFonts w:eastAsia="MS Mincho" w:cstheme="minorHAnsi"/>
                <w:sz w:val="18"/>
                <w:szCs w:val="20"/>
                <w:lang w:eastAsia="ja-JP"/>
              </w:rPr>
            </w:pPr>
            <w:ins w:id="2203" w:author="Raphael Malyankar" w:date="2025-08-15T05:44:00Z" w16du:dateUtc="2025-08-15T12:44:00Z">
              <w:r w:rsidRPr="00547A40">
                <w:rPr>
                  <w:rFonts w:eastAsia="MS Mincho" w:cstheme="minorHAnsi"/>
                  <w:sz w:val="18"/>
                  <w:szCs w:val="20"/>
                  <w:lang w:eastAsia="ja-JP"/>
                </w:rPr>
                <w:t>address new technical standards that are currently unpublished or not being considered by the IHO</w:t>
              </w:r>
            </w:ins>
          </w:p>
        </w:tc>
        <w:tc>
          <w:tcPr>
            <w:tcW w:w="2358" w:type="dxa"/>
          </w:tcPr>
          <w:p w14:paraId="5CF868CA" w14:textId="46B7C4CB" w:rsidR="004C7E4E" w:rsidRPr="00547A40" w:rsidRDefault="004C7E4E" w:rsidP="00C34004">
            <w:pPr>
              <w:jc w:val="left"/>
              <w:rPr>
                <w:ins w:id="2204" w:author="Raphael Malyankar" w:date="2025-08-15T05:44:00Z" w16du:dateUtc="2025-08-15T12:44:00Z"/>
                <w:rFonts w:eastAsia="MS Mincho" w:cstheme="minorHAnsi"/>
                <w:sz w:val="18"/>
                <w:szCs w:val="20"/>
                <w:lang w:eastAsia="ja-JP"/>
              </w:rPr>
            </w:pPr>
            <w:ins w:id="2205" w:author="Raphael Malyankar" w:date="2025-08-15T05:45:00Z" w16du:dateUtc="2025-08-15T12:45:00Z">
              <w:r w:rsidRPr="00547A40">
                <w:rPr>
                  <w:rFonts w:eastAsia="MS Mincho" w:cstheme="minorHAnsi"/>
                  <w:sz w:val="18"/>
                  <w:szCs w:val="20"/>
                  <w:lang w:eastAsia="ja-JP"/>
                </w:rPr>
                <w:t>IHO body or M</w:t>
              </w:r>
              <w:r w:rsidRPr="00547A40">
                <w:rPr>
                  <w:rFonts w:eastAsia="MS Mincho" w:cstheme="minorHAnsi"/>
                  <w:sz w:val="18"/>
                  <w:szCs w:val="20"/>
                  <w:lang w:eastAsia="ja-JP"/>
                </w:rPr>
                <w:t>ember State prepares and submits</w:t>
              </w:r>
              <w:r w:rsidR="00C34004" w:rsidRPr="00547A40">
                <w:rPr>
                  <w:rFonts w:eastAsia="MS Mincho" w:cstheme="minorHAnsi"/>
                  <w:sz w:val="18"/>
                  <w:szCs w:val="20"/>
                  <w:lang w:eastAsia="ja-JP"/>
                </w:rPr>
                <w:t xml:space="preserve"> a concept for a new standard</w:t>
              </w:r>
            </w:ins>
          </w:p>
        </w:tc>
        <w:tc>
          <w:tcPr>
            <w:tcW w:w="2358" w:type="dxa"/>
          </w:tcPr>
          <w:p w14:paraId="40D8F35C" w14:textId="55213F24" w:rsidR="004C7E4E" w:rsidRPr="00547A40" w:rsidRDefault="00C34004" w:rsidP="00C34004">
            <w:pPr>
              <w:jc w:val="left"/>
              <w:rPr>
                <w:ins w:id="2206" w:author="Raphael Malyankar" w:date="2025-08-15T05:44:00Z" w16du:dateUtc="2025-08-15T12:44:00Z"/>
                <w:rFonts w:eastAsia="MS Mincho" w:cstheme="minorHAnsi"/>
                <w:sz w:val="18"/>
                <w:szCs w:val="20"/>
                <w:lang w:eastAsia="ja-JP"/>
              </w:rPr>
            </w:pPr>
            <w:ins w:id="2207" w:author="Raphael Malyankar" w:date="2025-08-15T05:46:00Z" w16du:dateUtc="2025-08-15T12:46:00Z">
              <w:r w:rsidRPr="00547A40">
                <w:rPr>
                  <w:rFonts w:eastAsia="MS Mincho" w:cstheme="minorHAnsi"/>
                  <w:sz w:val="18"/>
                  <w:szCs w:val="20"/>
                  <w:lang w:eastAsia="ja-JP"/>
                </w:rPr>
                <w:t xml:space="preserve">IHO proposal </w:t>
              </w:r>
            </w:ins>
            <w:ins w:id="2208" w:author="Raphael Malyankar" w:date="2025-08-15T05:48:00Z" w16du:dateUtc="2025-08-15T12:48:00Z">
              <w:r w:rsidRPr="00547A40">
                <w:rPr>
                  <w:rFonts w:eastAsia="MS Mincho" w:cstheme="minorHAnsi"/>
                  <w:sz w:val="18"/>
                  <w:szCs w:val="20"/>
                  <w:lang w:eastAsia="ja-JP"/>
                </w:rPr>
                <w:t xml:space="preserve">concept </w:t>
              </w:r>
            </w:ins>
            <w:ins w:id="2209" w:author="Raphael Malyankar" w:date="2025-08-15T05:46:00Z" w16du:dateUtc="2025-08-15T12:46:00Z">
              <w:r w:rsidRPr="00547A40">
                <w:rPr>
                  <w:rFonts w:eastAsia="MS Mincho" w:cstheme="minorHAnsi"/>
                  <w:sz w:val="18"/>
                  <w:szCs w:val="20"/>
                  <w:lang w:eastAsia="ja-JP"/>
                </w:rPr>
                <w:t>template</w:t>
              </w:r>
            </w:ins>
          </w:p>
        </w:tc>
      </w:tr>
      <w:tr w:rsidR="004C7E4E" w:rsidRPr="00C540BF" w14:paraId="2C9E85D6" w14:textId="77777777" w:rsidTr="0081790D">
        <w:trPr>
          <w:cantSplit/>
          <w:ins w:id="2210" w:author="Raphael Malyankar" w:date="2025-08-15T05:44:00Z" w16du:dateUtc="2025-08-15T12:44:00Z"/>
        </w:trPr>
        <w:tc>
          <w:tcPr>
            <w:tcW w:w="2357" w:type="dxa"/>
          </w:tcPr>
          <w:p w14:paraId="4BED2FEA" w14:textId="77777777" w:rsidR="004C7E4E" w:rsidRPr="00547A40" w:rsidRDefault="004C7E4E" w:rsidP="00C540BF">
            <w:pPr>
              <w:rPr>
                <w:ins w:id="2211" w:author="Raphael Malyankar" w:date="2025-08-15T05:44:00Z" w16du:dateUtc="2025-08-15T12:44:00Z"/>
                <w:rFonts w:eastAsia="MS Mincho" w:cstheme="minorHAnsi"/>
                <w:sz w:val="18"/>
                <w:szCs w:val="20"/>
                <w:lang w:eastAsia="ja-JP"/>
              </w:rPr>
            </w:pPr>
            <w:ins w:id="2212" w:author="Raphael Malyankar" w:date="2025-08-15T05:44:00Z" w16du:dateUtc="2025-08-15T12:44:00Z">
              <w:r w:rsidRPr="00547A40">
                <w:rPr>
                  <w:rFonts w:eastAsia="MS Mincho" w:cstheme="minorHAnsi"/>
                  <w:sz w:val="18"/>
                  <w:szCs w:val="20"/>
                  <w:lang w:eastAsia="ja-JP"/>
                </w:rPr>
                <w:t>Proposal Development (PD)</w:t>
              </w:r>
            </w:ins>
          </w:p>
        </w:tc>
        <w:tc>
          <w:tcPr>
            <w:tcW w:w="2357" w:type="dxa"/>
          </w:tcPr>
          <w:p w14:paraId="6554088F" w14:textId="7EDB838A" w:rsidR="004C7E4E" w:rsidRPr="00547A40" w:rsidRDefault="00C34004" w:rsidP="00C34004">
            <w:pPr>
              <w:jc w:val="left"/>
              <w:rPr>
                <w:ins w:id="2213" w:author="Raphael Malyankar" w:date="2025-08-15T05:44:00Z" w16du:dateUtc="2025-08-15T12:44:00Z"/>
                <w:rFonts w:eastAsia="MS Mincho" w:cstheme="minorHAnsi"/>
                <w:sz w:val="18"/>
                <w:szCs w:val="20"/>
                <w:lang w:eastAsia="ja-JP"/>
              </w:rPr>
            </w:pPr>
            <w:ins w:id="2214" w:author="Raphael Malyankar" w:date="2025-08-15T05:46:00Z" w16du:dateUtc="2025-08-15T12:46:00Z">
              <w:r w:rsidRPr="00547A40">
                <w:rPr>
                  <w:rFonts w:eastAsia="MS Mincho" w:cstheme="minorHAnsi"/>
                  <w:sz w:val="18"/>
                  <w:szCs w:val="20"/>
                  <w:lang w:eastAsia="ja-JP"/>
                </w:rPr>
                <w:t>plan for maintaining technical standards, including new standard</w:t>
              </w:r>
            </w:ins>
          </w:p>
        </w:tc>
        <w:tc>
          <w:tcPr>
            <w:tcW w:w="2358" w:type="dxa"/>
          </w:tcPr>
          <w:p w14:paraId="63D94D02" w14:textId="1389E288" w:rsidR="004C7E4E" w:rsidRPr="00547A40" w:rsidRDefault="00C34004" w:rsidP="00C34004">
            <w:pPr>
              <w:jc w:val="left"/>
              <w:rPr>
                <w:ins w:id="2215" w:author="Raphael Malyankar" w:date="2025-08-15T05:44:00Z" w16du:dateUtc="2025-08-15T12:44:00Z"/>
                <w:rFonts w:eastAsia="MS Mincho" w:cstheme="minorHAnsi"/>
                <w:sz w:val="18"/>
                <w:szCs w:val="20"/>
                <w:lang w:eastAsia="ja-JP"/>
              </w:rPr>
            </w:pPr>
            <w:ins w:id="2216" w:author="Raphael Malyankar" w:date="2025-08-15T05:47:00Z" w16du:dateUtc="2025-08-15T12:47:00Z">
              <w:r w:rsidRPr="00547A40">
                <w:rPr>
                  <w:rFonts w:eastAsia="MS Mincho" w:cstheme="minorHAnsi"/>
                  <w:sz w:val="18"/>
                  <w:szCs w:val="20"/>
                  <w:lang w:eastAsia="ja-JP"/>
                </w:rPr>
                <w:t>IHO responsible body</w:t>
              </w:r>
              <w:r w:rsidRPr="00547A40">
                <w:rPr>
                  <w:rFonts w:eastAsia="MS Mincho" w:cstheme="minorHAnsi"/>
                  <w:sz w:val="18"/>
                  <w:szCs w:val="20"/>
                  <w:lang w:eastAsia="ja-JP"/>
                </w:rPr>
                <w:t xml:space="preserve"> prepares</w:t>
              </w:r>
            </w:ins>
            <w:ins w:id="2217" w:author="Raphael Malyankar" w:date="2025-08-15T05:48:00Z" w16du:dateUtc="2025-08-15T12:48:00Z">
              <w:r w:rsidRPr="00547A40">
                <w:rPr>
                  <w:rFonts w:eastAsia="MS Mincho" w:cstheme="minorHAnsi"/>
                  <w:sz w:val="18"/>
                  <w:szCs w:val="20"/>
                  <w:lang w:eastAsia="ja-JP"/>
                </w:rPr>
                <w:t xml:space="preserve"> and submits a plan and timeline</w:t>
              </w:r>
            </w:ins>
          </w:p>
        </w:tc>
        <w:tc>
          <w:tcPr>
            <w:tcW w:w="2358" w:type="dxa"/>
          </w:tcPr>
          <w:p w14:paraId="226C379F" w14:textId="257F5F0D" w:rsidR="004C7E4E" w:rsidRPr="00547A40" w:rsidRDefault="00C34004" w:rsidP="00C34004">
            <w:pPr>
              <w:jc w:val="left"/>
              <w:rPr>
                <w:ins w:id="2218" w:author="Raphael Malyankar" w:date="2025-08-15T05:44:00Z" w16du:dateUtc="2025-08-15T12:44:00Z"/>
                <w:rFonts w:eastAsia="MS Mincho" w:cstheme="minorHAnsi"/>
                <w:sz w:val="18"/>
                <w:szCs w:val="20"/>
                <w:lang w:eastAsia="ja-JP"/>
              </w:rPr>
            </w:pPr>
            <w:ins w:id="2219" w:author="Raphael Malyankar" w:date="2025-08-15T05:48:00Z" w16du:dateUtc="2025-08-15T12:48:00Z">
              <w:r w:rsidRPr="00547A40">
                <w:rPr>
                  <w:rFonts w:eastAsia="MS Mincho" w:cstheme="minorHAnsi"/>
                  <w:sz w:val="18"/>
                  <w:szCs w:val="20"/>
                  <w:lang w:eastAsia="ja-JP"/>
                </w:rPr>
                <w:t>IHO development plan template</w:t>
              </w:r>
            </w:ins>
          </w:p>
        </w:tc>
      </w:tr>
      <w:tr w:rsidR="004C7E4E" w:rsidRPr="00C540BF" w14:paraId="2961DEFD" w14:textId="77777777" w:rsidTr="0081790D">
        <w:trPr>
          <w:cantSplit/>
          <w:ins w:id="2220" w:author="Raphael Malyankar" w:date="2025-08-15T05:44:00Z" w16du:dateUtc="2025-08-15T12:44:00Z"/>
        </w:trPr>
        <w:tc>
          <w:tcPr>
            <w:tcW w:w="2357" w:type="dxa"/>
          </w:tcPr>
          <w:p w14:paraId="588129A0" w14:textId="77777777" w:rsidR="004C7E4E" w:rsidRPr="00547A40" w:rsidRDefault="004C7E4E" w:rsidP="00C540BF">
            <w:pPr>
              <w:rPr>
                <w:ins w:id="2221" w:author="Raphael Malyankar" w:date="2025-08-15T05:44:00Z" w16du:dateUtc="2025-08-15T12:44:00Z"/>
                <w:rFonts w:eastAsia="MS Mincho" w:cstheme="minorHAnsi"/>
                <w:sz w:val="18"/>
                <w:szCs w:val="20"/>
                <w:lang w:eastAsia="ja-JP"/>
              </w:rPr>
            </w:pPr>
            <w:ins w:id="2222" w:author="Raphael Malyankar" w:date="2025-08-15T05:44:00Z" w16du:dateUtc="2025-08-15T12:44:00Z">
              <w:r w:rsidRPr="00547A40">
                <w:rPr>
                  <w:rFonts w:eastAsia="MS Mincho" w:cstheme="minorHAnsi"/>
                  <w:sz w:val="18"/>
                  <w:szCs w:val="20"/>
                  <w:lang w:eastAsia="ja-JP"/>
                </w:rPr>
                <w:t>Working Draft (WD)</w:t>
              </w:r>
            </w:ins>
          </w:p>
        </w:tc>
        <w:tc>
          <w:tcPr>
            <w:tcW w:w="2357" w:type="dxa"/>
          </w:tcPr>
          <w:p w14:paraId="6E26B285" w14:textId="6DF46814" w:rsidR="004C7E4E" w:rsidRPr="00547A40" w:rsidRDefault="00C34004" w:rsidP="00C34004">
            <w:pPr>
              <w:jc w:val="left"/>
              <w:rPr>
                <w:ins w:id="2223" w:author="Raphael Malyankar" w:date="2025-08-15T05:44:00Z" w16du:dateUtc="2025-08-15T12:44:00Z"/>
                <w:rFonts w:eastAsia="MS Mincho" w:cstheme="minorHAnsi"/>
                <w:sz w:val="18"/>
                <w:szCs w:val="20"/>
                <w:lang w:eastAsia="ja-JP"/>
              </w:rPr>
            </w:pPr>
            <w:ins w:id="2224" w:author="Raphael Malyankar" w:date="2025-08-15T05:50:00Z" w16du:dateUtc="2025-08-15T12:50:00Z">
              <w:r w:rsidRPr="00547A40">
                <w:rPr>
                  <w:rFonts w:eastAsia="MS Mincho" w:cstheme="minorHAnsi"/>
                  <w:sz w:val="18"/>
                  <w:szCs w:val="20"/>
                  <w:lang w:eastAsia="ja-JP"/>
                </w:rPr>
                <w:t>prepare a draft for endorsement</w:t>
              </w:r>
            </w:ins>
          </w:p>
        </w:tc>
        <w:tc>
          <w:tcPr>
            <w:tcW w:w="2358" w:type="dxa"/>
          </w:tcPr>
          <w:p w14:paraId="5D9B7886" w14:textId="32C16A32" w:rsidR="004C7E4E" w:rsidRPr="00547A40" w:rsidRDefault="00C34004" w:rsidP="00C34004">
            <w:pPr>
              <w:jc w:val="left"/>
              <w:rPr>
                <w:ins w:id="2225" w:author="Raphael Malyankar" w:date="2025-08-15T05:44:00Z" w16du:dateUtc="2025-08-15T12:44:00Z"/>
                <w:rFonts w:eastAsia="MS Mincho" w:cstheme="minorHAnsi"/>
                <w:sz w:val="18"/>
                <w:szCs w:val="20"/>
                <w:lang w:eastAsia="ja-JP"/>
              </w:rPr>
            </w:pPr>
            <w:ins w:id="2226" w:author="Raphael Malyankar" w:date="2025-08-15T05:49:00Z" w16du:dateUtc="2025-08-15T12:49:00Z">
              <w:r w:rsidRPr="00547A40">
                <w:rPr>
                  <w:rFonts w:eastAsia="MS Mincho" w:cstheme="minorHAnsi"/>
                  <w:sz w:val="18"/>
                  <w:szCs w:val="20"/>
                  <w:lang w:eastAsia="ja-JP"/>
                </w:rPr>
                <w:t>T</w:t>
              </w:r>
              <w:r w:rsidRPr="00547A40">
                <w:rPr>
                  <w:rFonts w:eastAsia="MS Mincho" w:cstheme="minorHAnsi"/>
                  <w:sz w:val="18"/>
                  <w:szCs w:val="20"/>
                  <w:lang w:eastAsia="ja-JP"/>
                </w:rPr>
                <w:t>he responsible body (WG/PT) commences to develop working versions of the standard or specification</w:t>
              </w:r>
              <w:r w:rsidRPr="00547A40">
                <w:rPr>
                  <w:rFonts w:eastAsia="MS Mincho" w:cstheme="minorHAnsi"/>
                  <w:sz w:val="18"/>
                  <w:szCs w:val="20"/>
                  <w:lang w:eastAsia="ja-JP"/>
                </w:rPr>
                <w:t>.</w:t>
              </w:r>
            </w:ins>
          </w:p>
        </w:tc>
        <w:tc>
          <w:tcPr>
            <w:tcW w:w="2358" w:type="dxa"/>
          </w:tcPr>
          <w:p w14:paraId="306B8F36" w14:textId="276F4024" w:rsidR="004C7E4E" w:rsidRPr="00547A40" w:rsidRDefault="00C34004" w:rsidP="00C34004">
            <w:pPr>
              <w:jc w:val="left"/>
              <w:rPr>
                <w:ins w:id="2227" w:author="Raphael Malyankar" w:date="2025-08-15T05:44:00Z" w16du:dateUtc="2025-08-15T12:44:00Z"/>
                <w:rFonts w:eastAsia="MS Mincho" w:cstheme="minorHAnsi"/>
                <w:sz w:val="18"/>
                <w:szCs w:val="20"/>
                <w:lang w:eastAsia="ja-JP"/>
              </w:rPr>
            </w:pPr>
            <w:ins w:id="2228" w:author="Raphael Malyankar" w:date="2025-08-15T05:51:00Z" w16du:dateUtc="2025-08-15T12:51:00Z">
              <w:r w:rsidRPr="00547A40">
                <w:rPr>
                  <w:rFonts w:eastAsia="MS Mincho" w:cstheme="minorHAnsi"/>
                  <w:sz w:val="18"/>
                  <w:szCs w:val="20"/>
                  <w:lang w:eastAsia="ja-JP"/>
                </w:rPr>
                <w:t>Draft identified as WD-NNN-vX.X.X</w:t>
              </w:r>
            </w:ins>
          </w:p>
        </w:tc>
      </w:tr>
      <w:tr w:rsidR="004C7E4E" w:rsidRPr="00C540BF" w14:paraId="681F4D4C" w14:textId="77777777" w:rsidTr="0081790D">
        <w:trPr>
          <w:cantSplit/>
          <w:ins w:id="2229" w:author="Raphael Malyankar" w:date="2025-08-15T05:44:00Z" w16du:dateUtc="2025-08-15T12:44:00Z"/>
        </w:trPr>
        <w:tc>
          <w:tcPr>
            <w:tcW w:w="2357" w:type="dxa"/>
          </w:tcPr>
          <w:p w14:paraId="2AB4579E" w14:textId="77777777" w:rsidR="004C7E4E" w:rsidRPr="00547A40" w:rsidRDefault="004C7E4E" w:rsidP="00C540BF">
            <w:pPr>
              <w:rPr>
                <w:ins w:id="2230" w:author="Raphael Malyankar" w:date="2025-08-15T05:44:00Z" w16du:dateUtc="2025-08-15T12:44:00Z"/>
                <w:rFonts w:eastAsia="MS Mincho" w:cstheme="minorHAnsi"/>
                <w:sz w:val="18"/>
                <w:szCs w:val="20"/>
                <w:lang w:eastAsia="ja-JP"/>
              </w:rPr>
            </w:pPr>
            <w:ins w:id="2231" w:author="Raphael Malyankar" w:date="2025-08-15T05:44:00Z" w16du:dateUtc="2025-08-15T12:44:00Z">
              <w:r w:rsidRPr="00547A40">
                <w:rPr>
                  <w:rFonts w:eastAsia="MS Mincho" w:cstheme="minorHAnsi"/>
                  <w:sz w:val="18"/>
                  <w:szCs w:val="20"/>
                  <w:lang w:eastAsia="ja-JP"/>
                </w:rPr>
                <w:t>Endorsement Draft (ED)</w:t>
              </w:r>
            </w:ins>
          </w:p>
        </w:tc>
        <w:tc>
          <w:tcPr>
            <w:tcW w:w="2357" w:type="dxa"/>
          </w:tcPr>
          <w:p w14:paraId="63921BB8" w14:textId="75AB3259" w:rsidR="004C7E4E" w:rsidRPr="00547A40" w:rsidRDefault="00954FA6" w:rsidP="00C34004">
            <w:pPr>
              <w:jc w:val="left"/>
              <w:rPr>
                <w:ins w:id="2232" w:author="Raphael Malyankar" w:date="2025-08-15T05:44:00Z" w16du:dateUtc="2025-08-15T12:44:00Z"/>
                <w:rFonts w:eastAsia="MS Mincho" w:cstheme="minorHAnsi"/>
                <w:sz w:val="18"/>
                <w:szCs w:val="20"/>
                <w:lang w:eastAsia="ja-JP"/>
              </w:rPr>
            </w:pPr>
            <w:ins w:id="2233" w:author="Raphael Malyankar" w:date="2025-08-15T05:53:00Z" w16du:dateUtc="2025-08-15T12:53:00Z">
              <w:r w:rsidRPr="00547A40">
                <w:rPr>
                  <w:rFonts w:eastAsia="MS Mincho" w:cstheme="minorHAnsi"/>
                  <w:sz w:val="18"/>
                  <w:szCs w:val="20"/>
                  <w:lang w:eastAsia="ja-JP"/>
                </w:rPr>
                <w:t>E</w:t>
              </w:r>
            </w:ins>
            <w:ins w:id="2234" w:author="Raphael Malyankar" w:date="2025-08-15T05:54:00Z" w16du:dateUtc="2025-08-15T12:54:00Z">
              <w:r w:rsidRPr="00547A40">
                <w:rPr>
                  <w:rFonts w:eastAsia="MS Mincho" w:cstheme="minorHAnsi"/>
                  <w:sz w:val="18"/>
                  <w:szCs w:val="20"/>
                  <w:lang w:eastAsia="ja-JP"/>
                </w:rPr>
                <w:t>ndorsement</w:t>
              </w:r>
            </w:ins>
          </w:p>
        </w:tc>
        <w:tc>
          <w:tcPr>
            <w:tcW w:w="2358" w:type="dxa"/>
          </w:tcPr>
          <w:p w14:paraId="773E3B15" w14:textId="55EC7635" w:rsidR="004C7E4E" w:rsidRPr="00547A40" w:rsidRDefault="00C34004" w:rsidP="00C34004">
            <w:pPr>
              <w:jc w:val="left"/>
              <w:rPr>
                <w:ins w:id="2235" w:author="Raphael Malyankar" w:date="2025-08-15T05:44:00Z" w16du:dateUtc="2025-08-15T12:44:00Z"/>
                <w:rFonts w:eastAsia="MS Mincho" w:cstheme="minorHAnsi"/>
                <w:sz w:val="18"/>
                <w:szCs w:val="20"/>
                <w:lang w:eastAsia="ja-JP"/>
              </w:rPr>
            </w:pPr>
            <w:ins w:id="2236" w:author="Raphael Malyankar" w:date="2025-08-15T05:52:00Z" w16du:dateUtc="2025-08-15T12:52:00Z">
              <w:r w:rsidRPr="00547A40">
                <w:rPr>
                  <w:rFonts w:eastAsia="MS Mincho" w:cstheme="minorHAnsi"/>
                  <w:sz w:val="18"/>
                  <w:szCs w:val="20"/>
                  <w:lang w:eastAsia="ja-JP"/>
                </w:rPr>
                <w:t>The responsible body</w:t>
              </w:r>
              <w:r w:rsidRPr="00547A40">
                <w:rPr>
                  <w:rFonts w:eastAsia="MS Mincho" w:cstheme="minorHAnsi"/>
                  <w:sz w:val="18"/>
                  <w:szCs w:val="20"/>
                  <w:lang w:eastAsia="ja-JP"/>
                </w:rPr>
                <w:t xml:space="preserve"> </w:t>
              </w:r>
              <w:r w:rsidRPr="00547A40">
                <w:rPr>
                  <w:rFonts w:eastAsia="MS Mincho" w:cstheme="minorHAnsi"/>
                  <w:sz w:val="18"/>
                  <w:szCs w:val="20"/>
                  <w:lang w:eastAsia="ja-JP"/>
                </w:rPr>
                <w:t>submit</w:t>
              </w:r>
              <w:r w:rsidRPr="00547A40">
                <w:rPr>
                  <w:rFonts w:eastAsia="MS Mincho" w:cstheme="minorHAnsi"/>
                  <w:sz w:val="18"/>
                  <w:szCs w:val="20"/>
                  <w:lang w:eastAsia="ja-JP"/>
                </w:rPr>
                <w:t>s</w:t>
              </w:r>
              <w:r w:rsidRPr="00547A40">
                <w:rPr>
                  <w:rFonts w:eastAsia="MS Mincho" w:cstheme="minorHAnsi"/>
                  <w:sz w:val="18"/>
                  <w:szCs w:val="20"/>
                  <w:lang w:eastAsia="ja-JP"/>
                </w:rPr>
                <w:t xml:space="preserve"> it to the WG/PT/HSSC for endorsement</w:t>
              </w:r>
              <w:r w:rsidRPr="00547A40">
                <w:rPr>
                  <w:rFonts w:eastAsia="MS Mincho" w:cstheme="minorHAnsi"/>
                  <w:sz w:val="18"/>
                  <w:szCs w:val="20"/>
                  <w:lang w:eastAsia="ja-JP"/>
                </w:rPr>
                <w:t xml:space="preserve"> along with an impact study.</w:t>
              </w:r>
            </w:ins>
          </w:p>
        </w:tc>
        <w:tc>
          <w:tcPr>
            <w:tcW w:w="2358" w:type="dxa"/>
          </w:tcPr>
          <w:p w14:paraId="108153F5" w14:textId="77777777" w:rsidR="004C7E4E" w:rsidRPr="00547A40" w:rsidRDefault="00954FA6" w:rsidP="00C34004">
            <w:pPr>
              <w:jc w:val="left"/>
              <w:rPr>
                <w:ins w:id="2237" w:author="Raphael Malyankar" w:date="2025-08-15T05:53:00Z" w16du:dateUtc="2025-08-15T12:53:00Z"/>
                <w:rFonts w:eastAsia="MS Mincho" w:cstheme="minorHAnsi"/>
                <w:sz w:val="18"/>
                <w:szCs w:val="20"/>
                <w:lang w:eastAsia="ja-JP"/>
              </w:rPr>
            </w:pPr>
            <w:ins w:id="2238" w:author="Raphael Malyankar" w:date="2025-08-15T05:52:00Z" w16du:dateUtc="2025-08-15T12:52:00Z">
              <w:r w:rsidRPr="00547A40">
                <w:rPr>
                  <w:rFonts w:eastAsia="MS Mincho" w:cstheme="minorHAnsi"/>
                  <w:sz w:val="18"/>
                  <w:szCs w:val="20"/>
                  <w:lang w:eastAsia="ja-JP"/>
                </w:rPr>
                <w:t xml:space="preserve">Draft identified as </w:t>
              </w:r>
            </w:ins>
            <w:ins w:id="2239" w:author="Raphael Malyankar" w:date="2025-08-15T05:53:00Z" w16du:dateUtc="2025-08-15T12:53:00Z">
              <w:r w:rsidRPr="00547A40">
                <w:rPr>
                  <w:rFonts w:eastAsia="MS Mincho" w:cstheme="minorHAnsi"/>
                  <w:sz w:val="18"/>
                  <w:szCs w:val="20"/>
                  <w:lang w:eastAsia="ja-JP"/>
                </w:rPr>
                <w:t>E</w:t>
              </w:r>
            </w:ins>
            <w:ins w:id="2240" w:author="Raphael Malyankar" w:date="2025-08-15T05:52:00Z" w16du:dateUtc="2025-08-15T12:52:00Z">
              <w:r w:rsidRPr="00547A40">
                <w:rPr>
                  <w:rFonts w:eastAsia="MS Mincho" w:cstheme="minorHAnsi"/>
                  <w:sz w:val="18"/>
                  <w:szCs w:val="20"/>
                  <w:lang w:eastAsia="ja-JP"/>
                </w:rPr>
                <w:t>D-NNN-vX.X.X</w:t>
              </w:r>
            </w:ins>
          </w:p>
          <w:p w14:paraId="296D7B48" w14:textId="44E6ACA8" w:rsidR="00954FA6" w:rsidRPr="00547A40" w:rsidRDefault="00954FA6" w:rsidP="00C34004">
            <w:pPr>
              <w:jc w:val="left"/>
              <w:rPr>
                <w:ins w:id="2241" w:author="Raphael Malyankar" w:date="2025-08-15T05:44:00Z" w16du:dateUtc="2025-08-15T12:44:00Z"/>
                <w:rFonts w:eastAsia="MS Mincho" w:cstheme="minorHAnsi"/>
                <w:sz w:val="18"/>
                <w:szCs w:val="20"/>
                <w:lang w:eastAsia="ja-JP"/>
              </w:rPr>
            </w:pPr>
            <w:ins w:id="2242" w:author="Raphael Malyankar" w:date="2025-08-15T05:53:00Z" w16du:dateUtc="2025-08-15T12:53:00Z">
              <w:r w:rsidRPr="00547A40">
                <w:rPr>
                  <w:rFonts w:eastAsia="MS Mincho" w:cstheme="minorHAnsi"/>
                  <w:sz w:val="18"/>
                  <w:szCs w:val="20"/>
                  <w:lang w:eastAsia="ja-JP"/>
                </w:rPr>
                <w:t>IHO impact study template</w:t>
              </w:r>
            </w:ins>
          </w:p>
        </w:tc>
      </w:tr>
      <w:tr w:rsidR="004C7E4E" w:rsidRPr="00C540BF" w14:paraId="6D453230" w14:textId="77777777" w:rsidTr="0081790D">
        <w:trPr>
          <w:cantSplit/>
          <w:ins w:id="2243" w:author="Raphael Malyankar" w:date="2025-08-15T05:44:00Z" w16du:dateUtc="2025-08-15T12:44:00Z"/>
        </w:trPr>
        <w:tc>
          <w:tcPr>
            <w:tcW w:w="2357" w:type="dxa"/>
          </w:tcPr>
          <w:p w14:paraId="13E55C24" w14:textId="77777777" w:rsidR="004C7E4E" w:rsidRPr="00547A40" w:rsidRDefault="004C7E4E" w:rsidP="00C540BF">
            <w:pPr>
              <w:rPr>
                <w:ins w:id="2244" w:author="Raphael Malyankar" w:date="2025-08-15T05:44:00Z" w16du:dateUtc="2025-08-15T12:44:00Z"/>
                <w:rFonts w:eastAsia="MS Mincho" w:cstheme="minorHAnsi"/>
                <w:sz w:val="18"/>
                <w:szCs w:val="20"/>
                <w:lang w:eastAsia="ja-JP"/>
              </w:rPr>
            </w:pPr>
            <w:ins w:id="2245" w:author="Raphael Malyankar" w:date="2025-08-15T05:44:00Z" w16du:dateUtc="2025-08-15T12:44:00Z">
              <w:r w:rsidRPr="00547A40">
                <w:rPr>
                  <w:rFonts w:eastAsia="MS Mincho" w:cstheme="minorHAnsi"/>
                  <w:sz w:val="18"/>
                  <w:szCs w:val="20"/>
                  <w:lang w:eastAsia="ja-JP"/>
                </w:rPr>
                <w:t>Assessment Period</w:t>
              </w:r>
            </w:ins>
          </w:p>
        </w:tc>
        <w:tc>
          <w:tcPr>
            <w:tcW w:w="2357" w:type="dxa"/>
          </w:tcPr>
          <w:p w14:paraId="610C8A66" w14:textId="602CCB5A" w:rsidR="004C7E4E" w:rsidRPr="00547A40" w:rsidRDefault="00954FA6" w:rsidP="00C34004">
            <w:pPr>
              <w:jc w:val="left"/>
              <w:rPr>
                <w:ins w:id="2246" w:author="Raphael Malyankar" w:date="2025-08-15T05:44:00Z" w16du:dateUtc="2025-08-15T12:44:00Z"/>
                <w:rFonts w:eastAsia="MS Mincho" w:cstheme="minorHAnsi"/>
                <w:sz w:val="18"/>
                <w:szCs w:val="20"/>
                <w:lang w:eastAsia="ja-JP"/>
              </w:rPr>
            </w:pPr>
            <w:ins w:id="2247" w:author="Raphael Malyankar" w:date="2025-08-15T05:54:00Z" w16du:dateUtc="2025-08-15T12:54:00Z">
              <w:r w:rsidRPr="00547A40">
                <w:rPr>
                  <w:rFonts w:eastAsia="MS Mincho" w:cstheme="minorHAnsi"/>
                  <w:sz w:val="18"/>
                  <w:szCs w:val="20"/>
                  <w:lang w:eastAsia="ja-JP"/>
                </w:rPr>
                <w:t>Stakeholder assessment</w:t>
              </w:r>
            </w:ins>
          </w:p>
        </w:tc>
        <w:tc>
          <w:tcPr>
            <w:tcW w:w="2358" w:type="dxa"/>
          </w:tcPr>
          <w:p w14:paraId="3926432C" w14:textId="4D61AB87" w:rsidR="004C7E4E" w:rsidRPr="00547A40" w:rsidRDefault="00954FA6" w:rsidP="00C34004">
            <w:pPr>
              <w:jc w:val="left"/>
              <w:rPr>
                <w:ins w:id="2248" w:author="Raphael Malyankar" w:date="2025-08-15T05:44:00Z" w16du:dateUtc="2025-08-15T12:44:00Z"/>
                <w:rFonts w:eastAsia="MS Mincho" w:cstheme="minorHAnsi"/>
                <w:sz w:val="18"/>
                <w:szCs w:val="20"/>
                <w:lang w:eastAsia="ja-JP"/>
              </w:rPr>
            </w:pPr>
            <w:ins w:id="2249" w:author="Raphael Malyankar" w:date="2025-08-15T05:54:00Z" w16du:dateUtc="2025-08-15T12:54:00Z">
              <w:r w:rsidRPr="00547A40">
                <w:rPr>
                  <w:rFonts w:eastAsia="MS Mincho" w:cstheme="minorHAnsi"/>
                  <w:sz w:val="18"/>
                  <w:szCs w:val="20"/>
                  <w:lang w:eastAsia="ja-JP"/>
                </w:rPr>
                <w:t>IHO invite</w:t>
              </w:r>
              <w:r w:rsidRPr="00547A40">
                <w:rPr>
                  <w:rFonts w:eastAsia="MS Mincho" w:cstheme="minorHAnsi"/>
                  <w:sz w:val="18"/>
                  <w:szCs w:val="20"/>
                  <w:lang w:eastAsia="ja-JP"/>
                </w:rPr>
                <w:t>s</w:t>
              </w:r>
              <w:r w:rsidRPr="00547A40">
                <w:rPr>
                  <w:rFonts w:eastAsia="MS Mincho" w:cstheme="minorHAnsi"/>
                  <w:sz w:val="18"/>
                  <w:szCs w:val="20"/>
                  <w:lang w:eastAsia="ja-JP"/>
                </w:rPr>
                <w:t xml:space="preserve"> relevant stakeholders to provide technical comments</w:t>
              </w:r>
              <w:r w:rsidRPr="00547A40">
                <w:rPr>
                  <w:rFonts w:eastAsia="MS Mincho" w:cstheme="minorHAnsi"/>
                  <w:sz w:val="18"/>
                  <w:szCs w:val="20"/>
                  <w:lang w:eastAsia="ja-JP"/>
                </w:rPr>
                <w:t>;</w:t>
              </w:r>
            </w:ins>
            <w:ins w:id="2250" w:author="Raphael Malyankar" w:date="2025-08-15T05:55:00Z" w16du:dateUtc="2025-08-15T12:55:00Z">
              <w:r w:rsidRPr="00547A40">
                <w:rPr>
                  <w:rFonts w:eastAsia="MS Mincho" w:cstheme="minorHAnsi"/>
                  <w:sz w:val="18"/>
                  <w:szCs w:val="20"/>
                  <w:lang w:eastAsia="ja-JP"/>
                </w:rPr>
                <w:t xml:space="preserve"> comments are reviewed by the IHO Secretariat and WG/PT chair; critical issues </w:t>
              </w:r>
            </w:ins>
            <w:ins w:id="2251" w:author="Raphael Malyankar" w:date="2025-08-15T05:56:00Z" w16du:dateUtc="2025-08-15T12:56:00Z">
              <w:r w:rsidRPr="00547A40">
                <w:rPr>
                  <w:rFonts w:eastAsia="MS Mincho" w:cstheme="minorHAnsi"/>
                  <w:sz w:val="18"/>
                  <w:szCs w:val="20"/>
                  <w:lang w:eastAsia="ja-JP"/>
                </w:rPr>
                <w:t xml:space="preserve">must </w:t>
              </w:r>
            </w:ins>
            <w:ins w:id="2252" w:author="Raphael Malyankar" w:date="2025-08-15T05:55:00Z" w16du:dateUtc="2025-08-15T12:55:00Z">
              <w:r w:rsidRPr="00547A40">
                <w:rPr>
                  <w:rFonts w:eastAsia="MS Mincho" w:cstheme="minorHAnsi"/>
                  <w:sz w:val="18"/>
                  <w:szCs w:val="20"/>
                  <w:lang w:eastAsia="ja-JP"/>
                </w:rPr>
                <w:t>be addressed in consultation with the responsible body (WG/PT)</w:t>
              </w:r>
            </w:ins>
          </w:p>
        </w:tc>
        <w:tc>
          <w:tcPr>
            <w:tcW w:w="2358" w:type="dxa"/>
          </w:tcPr>
          <w:p w14:paraId="0BEBB9D7" w14:textId="03DB6DE8" w:rsidR="004C7E4E" w:rsidRPr="00547A40" w:rsidRDefault="00D046CC" w:rsidP="00C34004">
            <w:pPr>
              <w:jc w:val="left"/>
              <w:rPr>
                <w:ins w:id="2253" w:author="Raphael Malyankar" w:date="2025-08-15T05:44:00Z" w16du:dateUtc="2025-08-15T12:44:00Z"/>
                <w:rFonts w:eastAsia="MS Mincho" w:cstheme="minorHAnsi"/>
                <w:sz w:val="18"/>
                <w:szCs w:val="20"/>
                <w:lang w:eastAsia="ja-JP"/>
              </w:rPr>
            </w:pPr>
            <w:ins w:id="2254" w:author="Raphael Malyankar" w:date="2025-08-15T06:14:00Z" w16du:dateUtc="2025-08-15T13:14:00Z">
              <w:r w:rsidRPr="00D046CC">
                <w:rPr>
                  <w:rFonts w:eastAsia="MS Mincho" w:cstheme="minorHAnsi"/>
                  <w:sz w:val="18"/>
                  <w:szCs w:val="20"/>
                  <w:lang w:eastAsia="ja-JP"/>
                </w:rPr>
                <w:t>Draft identified as ED-NNN-vX.X.X</w:t>
              </w:r>
            </w:ins>
          </w:p>
        </w:tc>
      </w:tr>
      <w:tr w:rsidR="004C7E4E" w:rsidRPr="00C540BF" w14:paraId="3DBA462A" w14:textId="77777777" w:rsidTr="0081790D">
        <w:trPr>
          <w:cantSplit/>
          <w:ins w:id="2255" w:author="Raphael Malyankar" w:date="2025-08-15T05:44:00Z" w16du:dateUtc="2025-08-15T12:44:00Z"/>
        </w:trPr>
        <w:tc>
          <w:tcPr>
            <w:tcW w:w="2357" w:type="dxa"/>
          </w:tcPr>
          <w:p w14:paraId="12A3476A" w14:textId="77777777" w:rsidR="004C7E4E" w:rsidRPr="00547A40" w:rsidRDefault="004C7E4E" w:rsidP="00C540BF">
            <w:pPr>
              <w:rPr>
                <w:ins w:id="2256" w:author="Raphael Malyankar" w:date="2025-08-15T05:44:00Z" w16du:dateUtc="2025-08-15T12:44:00Z"/>
                <w:rFonts w:eastAsia="MS Mincho" w:cstheme="minorHAnsi"/>
                <w:sz w:val="18"/>
                <w:szCs w:val="20"/>
                <w:lang w:eastAsia="ja-JP"/>
              </w:rPr>
            </w:pPr>
            <w:ins w:id="2257" w:author="Raphael Malyankar" w:date="2025-08-15T05:44:00Z" w16du:dateUtc="2025-08-15T12:44:00Z">
              <w:r w:rsidRPr="00547A40">
                <w:rPr>
                  <w:rFonts w:eastAsia="MS Mincho" w:cstheme="minorHAnsi"/>
                  <w:sz w:val="18"/>
                  <w:szCs w:val="20"/>
                  <w:lang w:eastAsia="ja-JP"/>
                </w:rPr>
                <w:t>Approval Draft (AD)</w:t>
              </w:r>
            </w:ins>
          </w:p>
        </w:tc>
        <w:tc>
          <w:tcPr>
            <w:tcW w:w="2357" w:type="dxa"/>
          </w:tcPr>
          <w:p w14:paraId="1CF7573F" w14:textId="57E0884D" w:rsidR="004C7E4E" w:rsidRPr="00547A40" w:rsidRDefault="00954FA6" w:rsidP="00C34004">
            <w:pPr>
              <w:jc w:val="left"/>
              <w:rPr>
                <w:ins w:id="2258" w:author="Raphael Malyankar" w:date="2025-08-15T05:44:00Z" w16du:dateUtc="2025-08-15T12:44:00Z"/>
                <w:rFonts w:eastAsia="MS Mincho" w:cstheme="minorHAnsi"/>
                <w:sz w:val="18"/>
                <w:szCs w:val="20"/>
                <w:lang w:eastAsia="ja-JP"/>
              </w:rPr>
            </w:pPr>
            <w:ins w:id="2259" w:author="Raphael Malyankar" w:date="2025-08-15T05:56:00Z" w16du:dateUtc="2025-08-15T12:56:00Z">
              <w:r w:rsidRPr="00547A40">
                <w:rPr>
                  <w:rFonts w:eastAsia="MS Mincho" w:cstheme="minorHAnsi"/>
                  <w:sz w:val="18"/>
                  <w:szCs w:val="20"/>
                  <w:lang w:eastAsia="ja-JP"/>
                </w:rPr>
                <w:t>Approval</w:t>
              </w:r>
            </w:ins>
          </w:p>
        </w:tc>
        <w:tc>
          <w:tcPr>
            <w:tcW w:w="2358" w:type="dxa"/>
          </w:tcPr>
          <w:p w14:paraId="57DAC608" w14:textId="226504AD" w:rsidR="004C7E4E" w:rsidRPr="00547A40" w:rsidRDefault="00954FA6" w:rsidP="00C34004">
            <w:pPr>
              <w:jc w:val="left"/>
              <w:rPr>
                <w:ins w:id="2260" w:author="Raphael Malyankar" w:date="2025-08-15T05:44:00Z" w16du:dateUtc="2025-08-15T12:44:00Z"/>
                <w:rFonts w:eastAsia="MS Mincho" w:cstheme="minorHAnsi"/>
                <w:sz w:val="18"/>
                <w:szCs w:val="20"/>
                <w:lang w:eastAsia="ja-JP"/>
              </w:rPr>
            </w:pPr>
            <w:ins w:id="2261" w:author="Raphael Malyankar" w:date="2025-08-15T05:57:00Z" w16du:dateUtc="2025-08-15T12:57:00Z">
              <w:r w:rsidRPr="00547A40">
                <w:rPr>
                  <w:rFonts w:eastAsia="MS Mincho" w:cstheme="minorHAnsi"/>
                  <w:sz w:val="18"/>
                  <w:szCs w:val="20"/>
                  <w:lang w:eastAsia="ja-JP"/>
                </w:rPr>
                <w:t>Member State approval</w:t>
              </w:r>
            </w:ins>
          </w:p>
        </w:tc>
        <w:tc>
          <w:tcPr>
            <w:tcW w:w="2358" w:type="dxa"/>
          </w:tcPr>
          <w:p w14:paraId="7EEBF8F2" w14:textId="75474FA6" w:rsidR="004C7E4E" w:rsidRPr="00547A40" w:rsidRDefault="00954FA6" w:rsidP="00C34004">
            <w:pPr>
              <w:jc w:val="left"/>
              <w:rPr>
                <w:ins w:id="2262" w:author="Raphael Malyankar" w:date="2025-08-15T05:44:00Z" w16du:dateUtc="2025-08-15T12:44:00Z"/>
                <w:rFonts w:eastAsia="MS Mincho" w:cstheme="minorHAnsi"/>
                <w:sz w:val="18"/>
                <w:szCs w:val="20"/>
                <w:lang w:eastAsia="ja-JP"/>
              </w:rPr>
            </w:pPr>
            <w:ins w:id="2263" w:author="Raphael Malyankar" w:date="2025-08-15T05:57:00Z" w16du:dateUtc="2025-08-15T12:57:00Z">
              <w:r w:rsidRPr="00547A40">
                <w:rPr>
                  <w:rFonts w:eastAsia="MS Mincho" w:cstheme="minorHAnsi"/>
                  <w:sz w:val="18"/>
                  <w:szCs w:val="20"/>
                  <w:lang w:eastAsia="ja-JP"/>
                </w:rPr>
                <w:t xml:space="preserve">Draft identified as </w:t>
              </w:r>
              <w:r w:rsidRPr="00547A40">
                <w:rPr>
                  <w:rFonts w:eastAsia="MS Mincho" w:cstheme="minorHAnsi"/>
                  <w:sz w:val="18"/>
                  <w:szCs w:val="20"/>
                  <w:lang w:eastAsia="ja-JP"/>
                </w:rPr>
                <w:t>A</w:t>
              </w:r>
              <w:r w:rsidRPr="00547A40">
                <w:rPr>
                  <w:rFonts w:eastAsia="MS Mincho" w:cstheme="minorHAnsi"/>
                  <w:sz w:val="18"/>
                  <w:szCs w:val="20"/>
                  <w:lang w:eastAsia="ja-JP"/>
                </w:rPr>
                <w:t>D-NNN-vX.X.X</w:t>
              </w:r>
            </w:ins>
          </w:p>
        </w:tc>
      </w:tr>
      <w:tr w:rsidR="004C7E4E" w:rsidRPr="00C540BF" w14:paraId="49273FCD" w14:textId="77777777" w:rsidTr="0081790D">
        <w:trPr>
          <w:cantSplit/>
          <w:ins w:id="2264" w:author="Raphael Malyankar" w:date="2025-08-15T05:44:00Z" w16du:dateUtc="2025-08-15T12:44:00Z"/>
        </w:trPr>
        <w:tc>
          <w:tcPr>
            <w:tcW w:w="2357" w:type="dxa"/>
          </w:tcPr>
          <w:p w14:paraId="2E22829D" w14:textId="77777777" w:rsidR="004C7E4E" w:rsidRPr="00547A40" w:rsidRDefault="004C7E4E" w:rsidP="00C540BF">
            <w:pPr>
              <w:rPr>
                <w:ins w:id="2265" w:author="Raphael Malyankar" w:date="2025-08-15T05:44:00Z" w16du:dateUtc="2025-08-15T12:44:00Z"/>
                <w:rFonts w:eastAsia="MS Mincho" w:cstheme="minorHAnsi"/>
                <w:sz w:val="18"/>
                <w:szCs w:val="20"/>
                <w:lang w:eastAsia="ja-JP"/>
              </w:rPr>
            </w:pPr>
            <w:ins w:id="2266" w:author="Raphael Malyankar" w:date="2025-08-15T05:44:00Z" w16du:dateUtc="2025-08-15T12:44:00Z">
              <w:r w:rsidRPr="00547A40">
                <w:rPr>
                  <w:rFonts w:eastAsia="MS Mincho" w:cstheme="minorHAnsi"/>
                  <w:sz w:val="18"/>
                  <w:szCs w:val="20"/>
                  <w:lang w:eastAsia="ja-JP"/>
                </w:rPr>
                <w:lastRenderedPageBreak/>
                <w:t>Implementation</w:t>
              </w:r>
            </w:ins>
          </w:p>
        </w:tc>
        <w:tc>
          <w:tcPr>
            <w:tcW w:w="2357" w:type="dxa"/>
          </w:tcPr>
          <w:p w14:paraId="7CF99434" w14:textId="5897C741" w:rsidR="004C7E4E" w:rsidRPr="00547A40" w:rsidRDefault="00547A40" w:rsidP="00C34004">
            <w:pPr>
              <w:jc w:val="left"/>
              <w:rPr>
                <w:ins w:id="2267" w:author="Raphael Malyankar" w:date="2025-08-15T05:44:00Z" w16du:dateUtc="2025-08-15T12:44:00Z"/>
                <w:rFonts w:eastAsia="MS Mincho" w:cstheme="minorHAnsi"/>
                <w:sz w:val="18"/>
                <w:szCs w:val="20"/>
                <w:lang w:eastAsia="ja-JP"/>
              </w:rPr>
            </w:pPr>
            <w:ins w:id="2268" w:author="Raphael Malyankar" w:date="2025-08-15T06:00:00Z" w16du:dateUtc="2025-08-15T13:00:00Z">
              <w:r w:rsidRPr="00547A40">
                <w:rPr>
                  <w:rFonts w:eastAsia="MS Mincho" w:cstheme="minorHAnsi"/>
                  <w:sz w:val="18"/>
                  <w:szCs w:val="20"/>
                  <w:lang w:eastAsia="ja-JP"/>
                </w:rPr>
                <w:t>Implementation</w:t>
              </w:r>
            </w:ins>
          </w:p>
        </w:tc>
        <w:tc>
          <w:tcPr>
            <w:tcW w:w="2358" w:type="dxa"/>
          </w:tcPr>
          <w:p w14:paraId="0DB7808F" w14:textId="38AB61B3" w:rsidR="004C7E4E" w:rsidRPr="00547A40" w:rsidRDefault="00547A40" w:rsidP="00C34004">
            <w:pPr>
              <w:jc w:val="left"/>
              <w:rPr>
                <w:ins w:id="2269" w:author="Raphael Malyankar" w:date="2025-08-15T05:44:00Z" w16du:dateUtc="2025-08-15T12:44:00Z"/>
                <w:rFonts w:eastAsia="MS Mincho" w:cstheme="minorHAnsi"/>
                <w:sz w:val="18"/>
                <w:szCs w:val="20"/>
                <w:lang w:eastAsia="ja-JP"/>
              </w:rPr>
            </w:pPr>
            <w:ins w:id="2270" w:author="Raphael Malyankar" w:date="2025-08-15T06:00:00Z" w16du:dateUtc="2025-08-15T13:00:00Z">
              <w:r w:rsidRPr="00547A40">
                <w:rPr>
                  <w:rFonts w:eastAsia="MS Mincho" w:cstheme="minorHAnsi"/>
                  <w:sz w:val="18"/>
                  <w:szCs w:val="20"/>
                  <w:lang w:eastAsia="ja-JP"/>
                </w:rPr>
                <w:t>IHO will inform relevant stakeholders of updates to the IHO standards and specifications, including key changes and improvements</w:t>
              </w:r>
            </w:ins>
          </w:p>
        </w:tc>
        <w:tc>
          <w:tcPr>
            <w:tcW w:w="2358" w:type="dxa"/>
          </w:tcPr>
          <w:p w14:paraId="53CBB68E" w14:textId="6D3872C6" w:rsidR="004C7E4E" w:rsidRPr="00547A40" w:rsidRDefault="00547A40" w:rsidP="00C34004">
            <w:pPr>
              <w:jc w:val="left"/>
              <w:rPr>
                <w:ins w:id="2271" w:author="Raphael Malyankar" w:date="2025-08-15T05:44:00Z" w16du:dateUtc="2025-08-15T12:44:00Z"/>
                <w:rFonts w:eastAsia="MS Mincho" w:cstheme="minorHAnsi"/>
                <w:sz w:val="18"/>
                <w:szCs w:val="20"/>
                <w:lang w:eastAsia="ja-JP"/>
              </w:rPr>
            </w:pPr>
            <w:ins w:id="2272" w:author="Raphael Malyankar" w:date="2025-08-15T06:00:00Z" w16du:dateUtc="2025-08-15T13:00:00Z">
              <w:r w:rsidRPr="00547A40">
                <w:rPr>
                  <w:rFonts w:eastAsia="MS Mincho" w:cstheme="minorHAnsi"/>
                  <w:sz w:val="18"/>
                  <w:szCs w:val="20"/>
                  <w:lang w:eastAsia="ja-JP"/>
                </w:rPr>
                <w:t>Publication identified as S-NNN</w:t>
              </w:r>
            </w:ins>
            <w:ins w:id="2273" w:author="Raphael Malyankar" w:date="2025-08-15T06:01:00Z" w16du:dateUtc="2025-08-15T13:01:00Z">
              <w:r w:rsidRPr="00547A40">
                <w:rPr>
                  <w:rFonts w:eastAsia="MS Mincho" w:cstheme="minorHAnsi"/>
                  <w:sz w:val="18"/>
                  <w:szCs w:val="20"/>
                  <w:lang w:eastAsia="ja-JP"/>
                </w:rPr>
                <w:t xml:space="preserve"> Edition X.X.X</w:t>
              </w:r>
            </w:ins>
          </w:p>
        </w:tc>
      </w:tr>
    </w:tbl>
    <w:p w14:paraId="4DCEEFD1" w14:textId="77777777" w:rsidR="007262D4" w:rsidRDefault="007262D4">
      <w:pPr>
        <w:rPr>
          <w:ins w:id="2274" w:author="Raphael Malyankar" w:date="2025-08-15T06:04:00Z" w16du:dateUtc="2025-08-15T13:04:00Z"/>
          <w:rFonts w:eastAsia="MS Mincho" w:cstheme="minorHAnsi"/>
          <w:lang w:eastAsia="ja-JP"/>
        </w:rPr>
      </w:pPr>
    </w:p>
    <w:p w14:paraId="731C4093" w14:textId="6061DC8C" w:rsidR="00547A40" w:rsidRPr="00616E11" w:rsidRDefault="00547A40">
      <w:pPr>
        <w:rPr>
          <w:rFonts w:eastAsia="MS Mincho" w:cstheme="minorHAnsi"/>
          <w:lang w:eastAsia="ja-JP"/>
        </w:rPr>
      </w:pPr>
      <w:ins w:id="2275" w:author="Raphael Malyankar" w:date="2025-08-15T06:05:00Z" w16du:dateUtc="2025-08-15T13:05:00Z">
        <w:r>
          <w:rPr>
            <w:rFonts w:eastAsia="MS Mincho" w:cstheme="minorHAnsi"/>
            <w:lang w:eastAsia="ja-JP"/>
          </w:rPr>
          <w:t>While the numbering of documents will change through different</w:t>
        </w:r>
      </w:ins>
      <w:ins w:id="2276" w:author="Raphael Malyankar" w:date="2025-08-15T06:06:00Z" w16du:dateUtc="2025-08-15T13:06:00Z">
        <w:r>
          <w:rPr>
            <w:rFonts w:eastAsia="MS Mincho" w:cstheme="minorHAnsi"/>
            <w:lang w:eastAsia="ja-JP"/>
          </w:rPr>
          <w:t xml:space="preserve"> stages in the process</w:t>
        </w:r>
      </w:ins>
      <w:ins w:id="2277" w:author="Raphael Malyankar" w:date="2025-08-15T06:07:00Z" w16du:dateUtc="2025-08-15T13:07:00Z">
        <w:r w:rsidR="0081790D">
          <w:rPr>
            <w:rFonts w:eastAsia="MS Mincho" w:cstheme="minorHAnsi"/>
            <w:lang w:eastAsia="ja-JP"/>
          </w:rPr>
          <w:t>,</w:t>
        </w:r>
      </w:ins>
      <w:ins w:id="2278" w:author="Raphael Malyankar" w:date="2025-08-15T06:06:00Z" w16du:dateUtc="2025-08-15T13:06:00Z">
        <w:r>
          <w:rPr>
            <w:rFonts w:eastAsia="MS Mincho" w:cstheme="minorHAnsi"/>
            <w:lang w:eastAsia="ja-JP"/>
          </w:rPr>
          <w:t xml:space="preserve"> and forms for concept initiation </w:t>
        </w:r>
        <w:r w:rsidR="0081790D">
          <w:rPr>
            <w:rFonts w:eastAsia="MS Mincho" w:cstheme="minorHAnsi"/>
            <w:lang w:eastAsia="ja-JP"/>
          </w:rPr>
          <w:t xml:space="preserve">(Table B-6-1) </w:t>
        </w:r>
        <w:r>
          <w:rPr>
            <w:rFonts w:eastAsia="MS Mincho" w:cstheme="minorHAnsi"/>
            <w:lang w:eastAsia="ja-JP"/>
          </w:rPr>
          <w:t xml:space="preserve">and </w:t>
        </w:r>
      </w:ins>
      <w:ins w:id="2279" w:author="Raphael Malyankar" w:date="2025-08-15T06:07:00Z" w16du:dateUtc="2025-08-15T13:07:00Z">
        <w:r w:rsidR="0081790D">
          <w:rPr>
            <w:rFonts w:eastAsia="MS Mincho" w:cstheme="minorHAnsi"/>
            <w:lang w:eastAsia="ja-JP"/>
          </w:rPr>
          <w:t xml:space="preserve">planning can be expected to be revised, </w:t>
        </w:r>
      </w:ins>
      <w:ins w:id="2280" w:author="Raphael Malyankar" w:date="2025-08-15T06:08:00Z" w16du:dateUtc="2025-08-15T13:08:00Z">
        <w:r w:rsidR="0081790D">
          <w:rPr>
            <w:rFonts w:eastAsia="MS Mincho" w:cstheme="minorHAnsi"/>
            <w:lang w:eastAsia="ja-JP"/>
          </w:rPr>
          <w:t xml:space="preserve">the phases described in this document after the Initiation phase are expected to remain </w:t>
        </w:r>
      </w:ins>
      <w:ins w:id="2281" w:author="Raphael Malyankar" w:date="2025-08-15T06:09:00Z" w16du:dateUtc="2025-08-15T13:09:00Z">
        <w:r w:rsidR="0081790D">
          <w:rPr>
            <w:rFonts w:eastAsia="MS Mincho" w:cstheme="minorHAnsi"/>
            <w:lang w:eastAsia="ja-JP"/>
          </w:rPr>
          <w:t xml:space="preserve">the same and will still need to be performed by the </w:t>
        </w:r>
      </w:ins>
      <w:ins w:id="2282" w:author="Raphael Malyankar" w:date="2025-08-15T06:10:00Z" w16du:dateUtc="2025-08-15T13:10:00Z">
        <w:r w:rsidR="0081790D">
          <w:rPr>
            <w:rFonts w:eastAsia="MS Mincho" w:cstheme="minorHAnsi"/>
            <w:lang w:eastAsia="ja-JP"/>
          </w:rPr>
          <w:t xml:space="preserve">responsible working group or project team as part of </w:t>
        </w:r>
      </w:ins>
      <w:ins w:id="2283" w:author="Raphael Malyankar" w:date="2025-08-15T06:12:00Z" w16du:dateUtc="2025-08-15T13:12:00Z">
        <w:r w:rsidR="0081790D">
          <w:rPr>
            <w:rFonts w:eastAsia="MS Mincho" w:cstheme="minorHAnsi"/>
            <w:lang w:eastAsia="ja-JP"/>
          </w:rPr>
          <w:t xml:space="preserve">the Working Draft stage to take a technical standard from completed </w:t>
        </w:r>
      </w:ins>
      <w:ins w:id="2284" w:author="Raphael Malyankar" w:date="2025-08-15T06:13:00Z" w16du:dateUtc="2025-08-15T13:13:00Z">
        <w:r w:rsidR="0081790D">
          <w:rPr>
            <w:rFonts w:eastAsia="MS Mincho" w:cstheme="minorHAnsi"/>
            <w:lang w:eastAsia="ja-JP"/>
          </w:rPr>
          <w:t>Proposal Development to the Endorsement Draft phase.</w:t>
        </w:r>
      </w:ins>
    </w:p>
    <w:p w14:paraId="1A27B751" w14:textId="77777777" w:rsidR="00FA1108" w:rsidRPr="00616E11" w:rsidRDefault="00000000" w:rsidP="00986FA8">
      <w:pPr>
        <w:pStyle w:val="HeadingB1"/>
        <w:numPr>
          <w:ilvl w:val="0"/>
          <w:numId w:val="148"/>
        </w:numPr>
      </w:pPr>
      <w:bookmarkStart w:id="2285" w:name="_Toc41602975"/>
      <w:bookmarkStart w:id="2286" w:name="_Toc206156514"/>
      <w:r w:rsidRPr="00616E11">
        <w:t>Initiation</w:t>
      </w:r>
      <w:bookmarkEnd w:id="2285"/>
      <w:bookmarkEnd w:id="2286"/>
    </w:p>
    <w:p w14:paraId="00B05760" w14:textId="77777777" w:rsidR="00FA1108" w:rsidRPr="00616E11" w:rsidRDefault="00000000">
      <w:pPr>
        <w:spacing w:after="60"/>
        <w:rPr>
          <w:rFonts w:eastAsia="MS Mincho" w:cstheme="minorHAnsi"/>
          <w:lang w:eastAsia="ja-JP"/>
        </w:rPr>
      </w:pPr>
      <w:r w:rsidRPr="00616E11">
        <w:rPr>
          <w:rFonts w:eastAsia="MS Mincho" w:cstheme="minorHAnsi"/>
          <w:lang w:eastAsia="ja-JP"/>
        </w:rPr>
        <w:t>The initiation phase consists of the following activities. Except for the first (identifying the need) most of the other activities can be done in parallel.</w:t>
      </w:r>
    </w:p>
    <w:p w14:paraId="0814B327" w14:textId="77777777" w:rsidR="00FA1108" w:rsidRPr="00616E11" w:rsidRDefault="00000000">
      <w:pPr>
        <w:numPr>
          <w:ilvl w:val="0"/>
          <w:numId w:val="35"/>
        </w:numPr>
        <w:spacing w:after="60"/>
        <w:rPr>
          <w:rFonts w:eastAsia="MS Mincho" w:cstheme="minorHAnsi"/>
          <w:lang w:eastAsia="ja-JP"/>
        </w:rPr>
      </w:pPr>
      <w:r w:rsidRPr="00616E11">
        <w:rPr>
          <w:rFonts w:eastAsia="MS Mincho" w:cstheme="minorHAnsi"/>
          <w:lang w:eastAsia="ja-JP"/>
        </w:rPr>
        <w:t>Identify a need that a data product will fill – this will normally be the result of external circumstances such as definition of a service portfolio; application-driven demand for new kinds of information; new legal requirements for shipping; IMO decisions; etc.</w:t>
      </w:r>
    </w:p>
    <w:p w14:paraId="1D299844" w14:textId="77777777" w:rsidR="00FA1108" w:rsidRPr="00616E11" w:rsidRDefault="00000000">
      <w:pPr>
        <w:numPr>
          <w:ilvl w:val="0"/>
          <w:numId w:val="35"/>
        </w:numPr>
        <w:spacing w:after="60"/>
        <w:rPr>
          <w:rFonts w:eastAsia="MS Mincho" w:cstheme="minorHAnsi"/>
          <w:lang w:eastAsia="ja-JP"/>
        </w:rPr>
      </w:pPr>
      <w:r w:rsidRPr="00616E11">
        <w:rPr>
          <w:rFonts w:eastAsia="MS Mincho" w:cstheme="minorHAnsi"/>
          <w:lang w:eastAsia="ja-JP"/>
        </w:rPr>
        <w:t>Define the scope of the product – the subject area, the kind of information it is expected to contain; and equally important, what information it will not contain.</w:t>
      </w:r>
    </w:p>
    <w:p w14:paraId="5FC3376A" w14:textId="77777777" w:rsidR="00FA1108" w:rsidRPr="00616E11" w:rsidRDefault="00000000">
      <w:pPr>
        <w:numPr>
          <w:ilvl w:val="0"/>
          <w:numId w:val="35"/>
        </w:numPr>
        <w:spacing w:after="60"/>
        <w:rPr>
          <w:rFonts w:eastAsia="MS Mincho" w:cstheme="minorHAnsi"/>
          <w:lang w:eastAsia="ja-JP"/>
        </w:rPr>
      </w:pPr>
      <w:r w:rsidRPr="00616E11">
        <w:rPr>
          <w:rFonts w:eastAsia="MS Mincho" w:cstheme="minorHAnsi"/>
          <w:lang w:eastAsia="ja-JP"/>
        </w:rPr>
        <w:t xml:space="preserve">Determine if existing Product Specifications can be extended. If so, such an extension will probably consume less time and effort than developing a new Product Specification. </w:t>
      </w:r>
    </w:p>
    <w:p w14:paraId="5F31C35F" w14:textId="77777777" w:rsidR="00FA1108" w:rsidRPr="00616E11" w:rsidRDefault="00000000">
      <w:pPr>
        <w:numPr>
          <w:ilvl w:val="0"/>
          <w:numId w:val="35"/>
        </w:numPr>
        <w:spacing w:after="60"/>
        <w:rPr>
          <w:rFonts w:eastAsia="MS Mincho" w:cstheme="minorHAnsi"/>
          <w:lang w:eastAsia="ja-JP"/>
        </w:rPr>
      </w:pPr>
      <w:r w:rsidRPr="00616E11">
        <w:rPr>
          <w:rFonts w:eastAsia="MS Mincho" w:cstheme="minorHAnsi"/>
          <w:lang w:eastAsia="ja-JP"/>
        </w:rPr>
        <w:t>Determine sub-areas within the product; that is, the scopes within the Product Specification or a new scope for an existing Product Specification.</w:t>
      </w:r>
    </w:p>
    <w:p w14:paraId="1320FE36" w14:textId="77777777" w:rsidR="00FA1108" w:rsidRPr="00616E11" w:rsidRDefault="00000000">
      <w:pPr>
        <w:numPr>
          <w:ilvl w:val="0"/>
          <w:numId w:val="35"/>
        </w:numPr>
        <w:spacing w:after="60"/>
        <w:rPr>
          <w:rFonts w:eastAsia="MS Mincho" w:cstheme="minorHAnsi"/>
          <w:lang w:eastAsia="ja-JP"/>
        </w:rPr>
      </w:pPr>
      <w:r w:rsidRPr="00616E11">
        <w:rPr>
          <w:rFonts w:eastAsia="MS Mincho" w:cstheme="minorHAnsi"/>
          <w:lang w:eastAsia="ja-JP"/>
        </w:rPr>
        <w:t>Define constraints – domain, application, platform, etc.</w:t>
      </w:r>
    </w:p>
    <w:p w14:paraId="73C52A44" w14:textId="77777777" w:rsidR="00FA1108" w:rsidRPr="00616E11" w:rsidRDefault="00000000">
      <w:pPr>
        <w:numPr>
          <w:ilvl w:val="0"/>
          <w:numId w:val="35"/>
        </w:numPr>
        <w:spacing w:after="60"/>
        <w:rPr>
          <w:rFonts w:eastAsia="MS Mincho" w:cstheme="minorHAnsi"/>
          <w:lang w:eastAsia="ja-JP"/>
        </w:rPr>
      </w:pPr>
      <w:r w:rsidRPr="00616E11">
        <w:rPr>
          <w:rFonts w:eastAsia="MS Mincho" w:cstheme="minorHAnsi"/>
          <w:lang w:eastAsia="ja-JP"/>
        </w:rPr>
        <w:t xml:space="preserve">Collect samples of source information. These generally include existing databases; and official, unofficial, government and commercial publications – especially those in wide use. </w:t>
      </w:r>
    </w:p>
    <w:p w14:paraId="6DF36BEF" w14:textId="77777777" w:rsidR="00FA1108" w:rsidRPr="00616E11" w:rsidRDefault="00000000">
      <w:pPr>
        <w:numPr>
          <w:ilvl w:val="0"/>
          <w:numId w:val="35"/>
        </w:numPr>
        <w:spacing w:after="60"/>
        <w:rPr>
          <w:rFonts w:eastAsia="MS Mincho" w:cstheme="minorHAnsi"/>
          <w:lang w:eastAsia="ja-JP"/>
        </w:rPr>
      </w:pPr>
      <w:r w:rsidRPr="00616E11">
        <w:rPr>
          <w:rFonts w:eastAsia="MS Mincho" w:cstheme="minorHAnsi"/>
          <w:lang w:eastAsia="ja-JP"/>
        </w:rPr>
        <w:t>Define application use cases.</w:t>
      </w:r>
    </w:p>
    <w:p w14:paraId="2E80AC22" w14:textId="77777777" w:rsidR="00FA1108" w:rsidRPr="00616E11" w:rsidRDefault="00000000">
      <w:pPr>
        <w:numPr>
          <w:ilvl w:val="0"/>
          <w:numId w:val="35"/>
        </w:numPr>
        <w:spacing w:after="60"/>
        <w:rPr>
          <w:rFonts w:eastAsia="MS Mincho" w:cstheme="minorHAnsi"/>
          <w:lang w:eastAsia="ja-JP"/>
        </w:rPr>
      </w:pPr>
      <w:r w:rsidRPr="00616E11">
        <w:rPr>
          <w:rFonts w:eastAsia="MS Mincho" w:cstheme="minorHAnsi"/>
          <w:lang w:eastAsia="ja-JP"/>
        </w:rPr>
        <w:t>Outline application functionality enabled by the data product.</w:t>
      </w:r>
    </w:p>
    <w:p w14:paraId="19585504" w14:textId="77777777" w:rsidR="00FA1108" w:rsidRPr="00616E11" w:rsidRDefault="00000000">
      <w:pPr>
        <w:numPr>
          <w:ilvl w:val="0"/>
          <w:numId w:val="35"/>
        </w:numPr>
        <w:spacing w:after="60"/>
        <w:rPr>
          <w:rFonts w:eastAsia="MS Mincho" w:cstheme="minorHAnsi"/>
          <w:lang w:eastAsia="ja-JP"/>
        </w:rPr>
      </w:pPr>
      <w:r w:rsidRPr="00616E11">
        <w:rPr>
          <w:rFonts w:eastAsia="MS Mincho" w:cstheme="minorHAnsi"/>
          <w:lang w:eastAsia="ja-JP"/>
        </w:rPr>
        <w:t>Define delivery modes (transfer set, messages, web services, etc).</w:t>
      </w:r>
    </w:p>
    <w:p w14:paraId="6CC24AEC" w14:textId="77777777" w:rsidR="00FA1108" w:rsidRPr="00616E11" w:rsidRDefault="00000000">
      <w:pPr>
        <w:numPr>
          <w:ilvl w:val="0"/>
          <w:numId w:val="35"/>
        </w:numPr>
        <w:spacing w:after="60"/>
        <w:rPr>
          <w:rFonts w:eastAsia="MS Mincho" w:cstheme="minorHAnsi"/>
          <w:lang w:eastAsia="ja-JP"/>
        </w:rPr>
      </w:pPr>
      <w:r w:rsidRPr="00616E11">
        <w:rPr>
          <w:rFonts w:eastAsia="MS Mincho" w:cstheme="minorHAnsi"/>
          <w:lang w:eastAsia="ja-JP"/>
        </w:rPr>
        <w:t>Obtain approval from the appropriate sponsoring organization.</w:t>
      </w:r>
    </w:p>
    <w:p w14:paraId="74C14315" w14:textId="77777777" w:rsidR="00FA1108" w:rsidRPr="00616E11" w:rsidRDefault="00000000">
      <w:pPr>
        <w:numPr>
          <w:ilvl w:val="0"/>
          <w:numId w:val="35"/>
        </w:numPr>
        <w:spacing w:after="240"/>
        <w:rPr>
          <w:rFonts w:eastAsia="MS Mincho" w:cstheme="minorHAnsi"/>
          <w:lang w:eastAsia="ja-JP"/>
        </w:rPr>
      </w:pPr>
      <w:r w:rsidRPr="00616E11">
        <w:rPr>
          <w:rFonts w:eastAsia="MS Mincho" w:cstheme="minorHAnsi"/>
          <w:lang w:eastAsia="ja-JP"/>
        </w:rPr>
        <w:t>Put together a Project Team.</w:t>
      </w:r>
    </w:p>
    <w:p w14:paraId="35376681" w14:textId="77777777" w:rsidR="00FA1108" w:rsidRPr="00616E11" w:rsidRDefault="00000000">
      <w:pPr>
        <w:rPr>
          <w:rFonts w:eastAsia="MS Mincho" w:cstheme="minorHAnsi"/>
          <w:lang w:eastAsia="ja-JP"/>
        </w:rPr>
      </w:pPr>
      <w:r w:rsidRPr="00616E11">
        <w:rPr>
          <w:rFonts w:eastAsia="MS Mincho" w:cstheme="minorHAnsi"/>
          <w:lang w:eastAsia="ja-JP"/>
        </w:rPr>
        <w:t>If the Product Specification development is performed under the umbrella of the IHO then the following step also needs to be included in the initiation stage:</w:t>
      </w:r>
    </w:p>
    <w:p w14:paraId="29642FAB" w14:textId="77777777" w:rsidR="00FA1108" w:rsidRPr="00616E11" w:rsidRDefault="00000000">
      <w:pPr>
        <w:spacing w:after="60"/>
        <w:rPr>
          <w:rFonts w:eastAsia="MS Mincho" w:cstheme="minorHAnsi"/>
          <w:lang w:eastAsia="ja-JP"/>
        </w:rPr>
      </w:pPr>
      <w:r w:rsidRPr="00616E11">
        <w:rPr>
          <w:rFonts w:eastAsia="MS Mincho" w:cstheme="minorHAnsi"/>
          <w:lang w:eastAsia="ja-JP"/>
        </w:rPr>
        <w:t>Before deciding to include a new S-100-based Product Specification in the HSSC Work Program, the following considerations should be taken into account:</w:t>
      </w:r>
    </w:p>
    <w:p w14:paraId="03856D92" w14:textId="77777777" w:rsidR="00FA1108" w:rsidRPr="00616E11" w:rsidRDefault="00000000">
      <w:pPr>
        <w:numPr>
          <w:ilvl w:val="0"/>
          <w:numId w:val="51"/>
        </w:numPr>
        <w:spacing w:after="60"/>
        <w:ind w:left="709" w:hanging="349"/>
        <w:rPr>
          <w:rFonts w:eastAsia="MS Mincho" w:cstheme="minorHAnsi"/>
          <w:lang w:eastAsia="ja-JP"/>
        </w:rPr>
      </w:pPr>
      <w:r w:rsidRPr="00616E11">
        <w:rPr>
          <w:rFonts w:eastAsia="MS Mincho" w:cstheme="minorHAnsi"/>
          <w:lang w:eastAsia="ja-JP"/>
        </w:rPr>
        <w:t>Has the need for the Product Specification proposed been documented?</w:t>
      </w:r>
    </w:p>
    <w:p w14:paraId="30C9213A" w14:textId="77777777" w:rsidR="00FA1108" w:rsidRPr="00616E11" w:rsidRDefault="00000000">
      <w:pPr>
        <w:numPr>
          <w:ilvl w:val="0"/>
          <w:numId w:val="51"/>
        </w:numPr>
        <w:spacing w:after="60"/>
        <w:ind w:left="709" w:hanging="349"/>
        <w:rPr>
          <w:rFonts w:eastAsia="MS Mincho" w:cstheme="minorHAnsi"/>
          <w:lang w:eastAsia="ja-JP"/>
        </w:rPr>
      </w:pPr>
      <w:r w:rsidRPr="00616E11">
        <w:rPr>
          <w:rFonts w:eastAsia="MS Mincho" w:cstheme="minorHAnsi"/>
          <w:lang w:eastAsia="ja-JP"/>
        </w:rPr>
        <w:t>Has a compelling need been demonstrated with detailed examples?</w:t>
      </w:r>
    </w:p>
    <w:p w14:paraId="2F0C87D6" w14:textId="77777777" w:rsidR="00FA1108" w:rsidRPr="00616E11" w:rsidRDefault="00000000">
      <w:pPr>
        <w:numPr>
          <w:ilvl w:val="0"/>
          <w:numId w:val="51"/>
        </w:numPr>
        <w:spacing w:after="60"/>
        <w:ind w:left="709" w:hanging="349"/>
        <w:rPr>
          <w:rFonts w:eastAsia="MS Mincho" w:cstheme="minorHAnsi"/>
          <w:lang w:eastAsia="ja-JP"/>
        </w:rPr>
      </w:pPr>
      <w:r w:rsidRPr="00616E11">
        <w:rPr>
          <w:rFonts w:eastAsia="MS Mincho" w:cstheme="minorHAnsi"/>
          <w:lang w:eastAsia="ja-JP"/>
        </w:rPr>
        <w:t>Has the Product Specification been considered within the scope of the HSSC?</w:t>
      </w:r>
    </w:p>
    <w:p w14:paraId="0EC3E773" w14:textId="77777777" w:rsidR="00FA1108" w:rsidRPr="00616E11" w:rsidRDefault="00000000">
      <w:pPr>
        <w:numPr>
          <w:ilvl w:val="0"/>
          <w:numId w:val="51"/>
        </w:numPr>
        <w:spacing w:after="60"/>
        <w:ind w:left="709" w:hanging="349"/>
        <w:rPr>
          <w:rFonts w:eastAsia="MS Mincho" w:cstheme="minorHAnsi"/>
          <w:lang w:eastAsia="ja-JP"/>
        </w:rPr>
      </w:pPr>
      <w:r w:rsidRPr="00616E11">
        <w:rPr>
          <w:rFonts w:eastAsia="MS Mincho" w:cstheme="minorHAnsi"/>
          <w:lang w:eastAsia="ja-JP"/>
        </w:rPr>
        <w:t>Has the description of the proposed Product Specification sufficiently addressed the cost to the IHO and possible legislative and administrative burdens?</w:t>
      </w:r>
    </w:p>
    <w:p w14:paraId="0C92DDEE" w14:textId="77777777" w:rsidR="00FA1108" w:rsidRPr="00616E11" w:rsidRDefault="00000000">
      <w:pPr>
        <w:numPr>
          <w:ilvl w:val="0"/>
          <w:numId w:val="51"/>
        </w:numPr>
        <w:spacing w:after="240"/>
        <w:ind w:left="709" w:hanging="352"/>
        <w:rPr>
          <w:rFonts w:eastAsia="MS Mincho" w:cstheme="minorHAnsi"/>
          <w:lang w:eastAsia="ja-JP"/>
        </w:rPr>
      </w:pPr>
      <w:r w:rsidRPr="00616E11">
        <w:rPr>
          <w:rFonts w:eastAsia="MS Mincho" w:cstheme="minorHAnsi"/>
          <w:lang w:eastAsia="ja-JP"/>
        </w:rPr>
        <w:t>Has the development duration been considered?</w:t>
      </w:r>
    </w:p>
    <w:p w14:paraId="79589AF2" w14:textId="77777777" w:rsidR="00FA1108" w:rsidRPr="00616E11" w:rsidRDefault="00000000">
      <w:pPr>
        <w:rPr>
          <w:rFonts w:eastAsia="MS Mincho" w:cstheme="minorHAnsi"/>
          <w:lang w:eastAsia="ja-JP"/>
        </w:rPr>
      </w:pPr>
      <w:r w:rsidRPr="00616E11">
        <w:rPr>
          <w:rFonts w:eastAsia="MS Mincho" w:cstheme="minorHAnsi"/>
          <w:lang w:eastAsia="ja-JP"/>
        </w:rPr>
        <w:t>To simplify the above-mentioned decision making process, the Product Specification description should provide a set of information beforehand to HSSC for consideration, as shown in Table B-6-1 below.</w:t>
      </w:r>
    </w:p>
    <w:tbl>
      <w:tblPr>
        <w:tblStyle w:val="TableGrid2"/>
        <w:tblW w:w="9015" w:type="dxa"/>
        <w:jc w:val="center"/>
        <w:tblLayout w:type="fixed"/>
        <w:tblLook w:val="04A0" w:firstRow="1" w:lastRow="0" w:firstColumn="1" w:lastColumn="0" w:noHBand="0" w:noVBand="1"/>
      </w:tblPr>
      <w:tblGrid>
        <w:gridCol w:w="3001"/>
        <w:gridCol w:w="3009"/>
        <w:gridCol w:w="3005"/>
      </w:tblGrid>
      <w:tr w:rsidR="00FA1108" w:rsidRPr="00616E11" w14:paraId="60BCA0F4" w14:textId="77777777">
        <w:trPr>
          <w:tblHeader/>
          <w:jc w:val="center"/>
        </w:trPr>
        <w:tc>
          <w:tcPr>
            <w:tcW w:w="9015" w:type="dxa"/>
            <w:gridSpan w:val="3"/>
            <w:shd w:val="clear" w:color="auto" w:fill="D9D9D9" w:themeFill="background1" w:themeFillShade="D9"/>
          </w:tcPr>
          <w:p w14:paraId="573D2B8D" w14:textId="77777777" w:rsidR="00FA1108" w:rsidRPr="00616E11" w:rsidRDefault="00000000">
            <w:pPr>
              <w:spacing w:before="60" w:after="60"/>
              <w:rPr>
                <w:rFonts w:cstheme="minorHAnsi"/>
              </w:rPr>
            </w:pPr>
            <w:r w:rsidRPr="00616E11">
              <w:rPr>
                <w:rFonts w:eastAsia="Malgun Gothic" w:cstheme="minorHAnsi"/>
              </w:rPr>
              <w:lastRenderedPageBreak/>
              <w:t>Product Specification description</w:t>
            </w:r>
          </w:p>
        </w:tc>
      </w:tr>
      <w:tr w:rsidR="00FA1108" w:rsidRPr="00616E11" w14:paraId="2817EBB6" w14:textId="77777777">
        <w:trPr>
          <w:jc w:val="center"/>
        </w:trPr>
        <w:tc>
          <w:tcPr>
            <w:tcW w:w="3001" w:type="dxa"/>
          </w:tcPr>
          <w:p w14:paraId="3F779D96" w14:textId="77777777" w:rsidR="00FA1108" w:rsidRPr="00616E11" w:rsidRDefault="00000000">
            <w:pPr>
              <w:spacing w:before="60" w:after="60"/>
              <w:rPr>
                <w:rFonts w:cstheme="minorHAnsi"/>
              </w:rPr>
            </w:pPr>
            <w:r w:rsidRPr="00616E11">
              <w:rPr>
                <w:rFonts w:eastAsia="Malgun Gothic" w:cstheme="minorHAnsi"/>
              </w:rPr>
              <w:t>Action</w:t>
            </w:r>
          </w:p>
        </w:tc>
        <w:tc>
          <w:tcPr>
            <w:tcW w:w="3009" w:type="dxa"/>
          </w:tcPr>
          <w:p w14:paraId="6AE56160" w14:textId="77777777" w:rsidR="00FA1108" w:rsidRPr="00616E11" w:rsidRDefault="00000000">
            <w:pPr>
              <w:spacing w:before="60" w:after="60"/>
              <w:rPr>
                <w:rFonts w:cstheme="minorHAnsi"/>
              </w:rPr>
            </w:pPr>
            <w:r w:rsidRPr="00616E11">
              <w:rPr>
                <w:rFonts w:eastAsia="Malgun Gothic" w:cstheme="minorHAnsi"/>
              </w:rPr>
              <w:t>Description</w:t>
            </w:r>
          </w:p>
        </w:tc>
        <w:tc>
          <w:tcPr>
            <w:tcW w:w="3005" w:type="dxa"/>
          </w:tcPr>
          <w:p w14:paraId="7CD59090" w14:textId="77777777" w:rsidR="00FA1108" w:rsidRPr="00616E11" w:rsidRDefault="00000000">
            <w:pPr>
              <w:spacing w:before="60" w:after="60"/>
              <w:rPr>
                <w:rFonts w:cstheme="minorHAnsi"/>
              </w:rPr>
            </w:pPr>
            <w:r w:rsidRPr="00616E11">
              <w:rPr>
                <w:rFonts w:eastAsia="Malgun Gothic" w:cstheme="minorHAnsi"/>
              </w:rPr>
              <w:t>Comments</w:t>
            </w:r>
          </w:p>
        </w:tc>
      </w:tr>
      <w:tr w:rsidR="00FA1108" w:rsidRPr="00616E11" w14:paraId="2AE40E17" w14:textId="77777777">
        <w:trPr>
          <w:jc w:val="center"/>
        </w:trPr>
        <w:tc>
          <w:tcPr>
            <w:tcW w:w="3001" w:type="dxa"/>
          </w:tcPr>
          <w:p w14:paraId="38BA6149" w14:textId="77777777" w:rsidR="00FA1108" w:rsidRPr="00616E11" w:rsidRDefault="00000000">
            <w:pPr>
              <w:spacing w:before="60" w:after="60"/>
              <w:rPr>
                <w:rFonts w:cstheme="minorHAnsi"/>
              </w:rPr>
            </w:pPr>
            <w:r w:rsidRPr="00616E11">
              <w:rPr>
                <w:rFonts w:eastAsia="Malgun Gothic" w:cstheme="minorHAnsi"/>
              </w:rPr>
              <w:t>Product Specification number</w:t>
            </w:r>
          </w:p>
        </w:tc>
        <w:tc>
          <w:tcPr>
            <w:tcW w:w="3009" w:type="dxa"/>
          </w:tcPr>
          <w:p w14:paraId="613301E3" w14:textId="77777777" w:rsidR="00FA1108" w:rsidRPr="00616E11" w:rsidRDefault="00000000">
            <w:pPr>
              <w:spacing w:before="60" w:after="60"/>
              <w:rPr>
                <w:rFonts w:cstheme="minorHAnsi"/>
              </w:rPr>
            </w:pPr>
            <w:r w:rsidRPr="00616E11">
              <w:rPr>
                <w:rFonts w:eastAsia="Malgun Gothic" w:cstheme="minorHAnsi"/>
              </w:rPr>
              <w:t>The intended number for this Product Specification</w:t>
            </w:r>
          </w:p>
        </w:tc>
        <w:tc>
          <w:tcPr>
            <w:tcW w:w="3005" w:type="dxa"/>
          </w:tcPr>
          <w:p w14:paraId="7CDC4F88" w14:textId="77777777" w:rsidR="00FA1108" w:rsidRPr="00616E11" w:rsidRDefault="00000000">
            <w:pPr>
              <w:spacing w:before="60" w:after="60"/>
              <w:rPr>
                <w:rFonts w:cstheme="minorHAnsi"/>
              </w:rPr>
            </w:pPr>
            <w:r w:rsidRPr="00616E11">
              <w:rPr>
                <w:rFonts w:eastAsia="Malgun Gothic" w:cstheme="minorHAnsi"/>
              </w:rPr>
              <w:t>Keep this section empty until HSSC have assigned a number</w:t>
            </w:r>
          </w:p>
        </w:tc>
      </w:tr>
      <w:tr w:rsidR="00FA1108" w:rsidRPr="00616E11" w14:paraId="29AAB4F5" w14:textId="77777777">
        <w:trPr>
          <w:jc w:val="center"/>
        </w:trPr>
        <w:tc>
          <w:tcPr>
            <w:tcW w:w="3001" w:type="dxa"/>
          </w:tcPr>
          <w:p w14:paraId="09FD6199" w14:textId="77777777" w:rsidR="00FA1108" w:rsidRPr="00616E11" w:rsidRDefault="00000000">
            <w:pPr>
              <w:spacing w:before="60" w:after="60"/>
              <w:rPr>
                <w:rFonts w:cstheme="minorHAnsi"/>
              </w:rPr>
            </w:pPr>
            <w:r w:rsidRPr="00616E11">
              <w:rPr>
                <w:rFonts w:eastAsia="Malgun Gothic" w:cstheme="minorHAnsi"/>
              </w:rPr>
              <w:t>Title</w:t>
            </w:r>
          </w:p>
        </w:tc>
        <w:tc>
          <w:tcPr>
            <w:tcW w:w="3009" w:type="dxa"/>
          </w:tcPr>
          <w:p w14:paraId="5895EADF" w14:textId="77777777" w:rsidR="00FA1108" w:rsidRPr="00616E11" w:rsidRDefault="00000000">
            <w:pPr>
              <w:spacing w:before="60" w:after="60"/>
              <w:rPr>
                <w:rFonts w:cstheme="minorHAnsi"/>
              </w:rPr>
            </w:pPr>
            <w:r w:rsidRPr="00616E11">
              <w:rPr>
                <w:rFonts w:eastAsia="Malgun Gothic" w:cstheme="minorHAnsi"/>
              </w:rPr>
              <w:t>The title of the product specification</w:t>
            </w:r>
          </w:p>
        </w:tc>
        <w:tc>
          <w:tcPr>
            <w:tcW w:w="3005" w:type="dxa"/>
          </w:tcPr>
          <w:p w14:paraId="0A604103" w14:textId="77777777" w:rsidR="00FA1108" w:rsidRPr="00616E11" w:rsidRDefault="00FA1108">
            <w:pPr>
              <w:spacing w:before="60" w:after="60"/>
              <w:rPr>
                <w:rFonts w:cstheme="minorHAnsi"/>
              </w:rPr>
            </w:pPr>
          </w:p>
        </w:tc>
      </w:tr>
      <w:tr w:rsidR="00FA1108" w:rsidRPr="00616E11" w14:paraId="4BDB3F72" w14:textId="77777777">
        <w:trPr>
          <w:jc w:val="center"/>
        </w:trPr>
        <w:tc>
          <w:tcPr>
            <w:tcW w:w="3001" w:type="dxa"/>
          </w:tcPr>
          <w:p w14:paraId="14ECDC92" w14:textId="77777777" w:rsidR="00FA1108" w:rsidRPr="00616E11" w:rsidRDefault="00000000">
            <w:pPr>
              <w:spacing w:before="60" w:after="60"/>
              <w:rPr>
                <w:rFonts w:cstheme="minorHAnsi"/>
              </w:rPr>
            </w:pPr>
            <w:r w:rsidRPr="00616E11">
              <w:rPr>
                <w:rFonts w:eastAsia="Malgun Gothic" w:cstheme="minorHAnsi"/>
              </w:rPr>
              <w:t>Abstract</w:t>
            </w:r>
          </w:p>
        </w:tc>
        <w:tc>
          <w:tcPr>
            <w:tcW w:w="3009" w:type="dxa"/>
          </w:tcPr>
          <w:p w14:paraId="5DD67E0A" w14:textId="77777777" w:rsidR="00FA1108" w:rsidRPr="00616E11" w:rsidRDefault="00000000">
            <w:pPr>
              <w:spacing w:before="60" w:after="0"/>
              <w:rPr>
                <w:rFonts w:cstheme="minorHAnsi"/>
              </w:rPr>
            </w:pPr>
            <w:r w:rsidRPr="00616E11">
              <w:rPr>
                <w:rFonts w:eastAsia="Malgun Gothic" w:cstheme="minorHAnsi"/>
              </w:rPr>
              <w:t>A brief summary of the Product Specification summarizing:</w:t>
            </w:r>
          </w:p>
          <w:p w14:paraId="08AE3DE5" w14:textId="77777777" w:rsidR="00FA1108" w:rsidRPr="00616E11" w:rsidRDefault="00000000">
            <w:pPr>
              <w:spacing w:after="0"/>
              <w:rPr>
                <w:rFonts w:cstheme="minorHAnsi"/>
              </w:rPr>
            </w:pPr>
            <w:r w:rsidRPr="00616E11">
              <w:rPr>
                <w:rFonts w:eastAsia="Malgun Gothic" w:cstheme="minorHAnsi"/>
              </w:rPr>
              <w:t>1. the intended use</w:t>
            </w:r>
          </w:p>
          <w:p w14:paraId="1F894220" w14:textId="77777777" w:rsidR="00FA1108" w:rsidRPr="00616E11" w:rsidRDefault="00000000">
            <w:pPr>
              <w:spacing w:after="0"/>
              <w:rPr>
                <w:rFonts w:cstheme="minorHAnsi"/>
              </w:rPr>
            </w:pPr>
            <w:r w:rsidRPr="00616E11">
              <w:rPr>
                <w:rFonts w:eastAsia="Malgun Gothic" w:cstheme="minorHAnsi"/>
              </w:rPr>
              <w:t>2. the primary and secondary user</w:t>
            </w:r>
          </w:p>
          <w:p w14:paraId="6FBA877C" w14:textId="77777777" w:rsidR="00FA1108" w:rsidRPr="00616E11" w:rsidRDefault="00000000">
            <w:pPr>
              <w:spacing w:after="60"/>
              <w:rPr>
                <w:rFonts w:cstheme="minorHAnsi"/>
              </w:rPr>
            </w:pPr>
            <w:r w:rsidRPr="00616E11">
              <w:rPr>
                <w:rFonts w:eastAsia="Malgun Gothic" w:cstheme="minorHAnsi"/>
              </w:rPr>
              <w:t>3. the expected functionality</w:t>
            </w:r>
          </w:p>
        </w:tc>
        <w:tc>
          <w:tcPr>
            <w:tcW w:w="3005" w:type="dxa"/>
          </w:tcPr>
          <w:p w14:paraId="61EC9349" w14:textId="77777777" w:rsidR="00FA1108" w:rsidRPr="00616E11" w:rsidRDefault="00FA1108">
            <w:pPr>
              <w:spacing w:before="60" w:after="60"/>
              <w:rPr>
                <w:rFonts w:cstheme="minorHAnsi"/>
              </w:rPr>
            </w:pPr>
          </w:p>
        </w:tc>
      </w:tr>
      <w:tr w:rsidR="00FA1108" w:rsidRPr="00616E11" w14:paraId="232959AA" w14:textId="77777777">
        <w:trPr>
          <w:jc w:val="center"/>
        </w:trPr>
        <w:tc>
          <w:tcPr>
            <w:tcW w:w="3001" w:type="dxa"/>
          </w:tcPr>
          <w:p w14:paraId="351DCFC8" w14:textId="77777777" w:rsidR="00FA1108" w:rsidRPr="00616E11" w:rsidRDefault="00000000">
            <w:pPr>
              <w:spacing w:before="60" w:after="60"/>
              <w:rPr>
                <w:rFonts w:cstheme="minorHAnsi"/>
              </w:rPr>
            </w:pPr>
            <w:r w:rsidRPr="00616E11">
              <w:rPr>
                <w:rFonts w:eastAsia="Malgun Gothic" w:cstheme="minorHAnsi"/>
              </w:rPr>
              <w:t>Product Specification Scope</w:t>
            </w:r>
          </w:p>
        </w:tc>
        <w:tc>
          <w:tcPr>
            <w:tcW w:w="3009" w:type="dxa"/>
          </w:tcPr>
          <w:p w14:paraId="53B8FD8D" w14:textId="77777777" w:rsidR="00FA1108" w:rsidRPr="00616E11" w:rsidRDefault="00000000">
            <w:pPr>
              <w:spacing w:before="60" w:after="60"/>
              <w:rPr>
                <w:rFonts w:cstheme="minorHAnsi"/>
              </w:rPr>
            </w:pPr>
            <w:r w:rsidRPr="00616E11">
              <w:rPr>
                <w:rFonts w:eastAsia="Malgun Gothic" w:cstheme="minorHAnsi"/>
              </w:rPr>
              <w:t>The overall scope of the Specification</w:t>
            </w:r>
          </w:p>
        </w:tc>
        <w:tc>
          <w:tcPr>
            <w:tcW w:w="3005" w:type="dxa"/>
          </w:tcPr>
          <w:p w14:paraId="7AE3F884" w14:textId="77777777" w:rsidR="00FA1108" w:rsidRPr="00616E11" w:rsidDel="00D05300" w:rsidRDefault="00000000">
            <w:pPr>
              <w:spacing w:before="60" w:after="60"/>
              <w:rPr>
                <w:del w:id="2287" w:author="Raphael Malyankar" w:date="2025-08-15T12:14:00Z" w16du:dateUtc="2025-08-15T19:14:00Z"/>
                <w:rFonts w:cstheme="minorHAnsi"/>
              </w:rPr>
            </w:pPr>
            <w:r w:rsidRPr="00616E11">
              <w:rPr>
                <w:rFonts w:eastAsia="Malgun Gothic" w:cstheme="minorHAnsi"/>
              </w:rPr>
              <w:t>This should include the expected SOURCE(s) of the data</w:t>
            </w:r>
            <w:del w:id="2288" w:author="Raphael Malyankar" w:date="2025-08-15T12:14:00Z" w16du:dateUtc="2025-08-15T19:14:00Z">
              <w:r w:rsidRPr="00616E11" w:rsidDel="00D05300">
                <w:rPr>
                  <w:rFonts w:eastAsia="Malgun Gothic" w:cstheme="minorHAnsi"/>
                </w:rPr>
                <w:delText>.</w:delText>
              </w:r>
            </w:del>
          </w:p>
          <w:p w14:paraId="16C1C82E" w14:textId="5A2AC641" w:rsidR="00FA1108" w:rsidRPr="00616E11" w:rsidRDefault="00000000">
            <w:pPr>
              <w:spacing w:before="60" w:after="60"/>
              <w:rPr>
                <w:rFonts w:cstheme="minorHAnsi"/>
              </w:rPr>
            </w:pPr>
            <w:del w:id="2289" w:author="Raphael Malyankar" w:date="2025-08-15T12:14:00Z" w16du:dateUtc="2025-08-15T19:14:00Z">
              <w:r w:rsidRPr="00616E11" w:rsidDel="00D05300">
                <w:rPr>
                  <w:rFonts w:eastAsia="Malgun Gothic" w:cstheme="minorHAnsi"/>
                </w:rPr>
                <w:delText>For example:  NIPWG publications...a source would be the Coast Pilot/Sailing Directions</w:delText>
              </w:r>
            </w:del>
            <w:del w:id="2290" w:author="Raphael Malyankar" w:date="2025-08-15T12:13:00Z" w16du:dateUtc="2025-08-15T19:13:00Z">
              <w:r w:rsidRPr="00616E11" w:rsidDel="00D05300">
                <w:rPr>
                  <w:rFonts w:eastAsia="Malgun Gothic" w:cstheme="minorHAnsi"/>
                </w:rPr>
                <w:delText xml:space="preserve"> for S-126 (that way if someone thinks Tide Tables should be here instead of with S-104 it will be listed)</w:delText>
              </w:r>
            </w:del>
          </w:p>
        </w:tc>
      </w:tr>
      <w:tr w:rsidR="00FA1108" w:rsidRPr="00616E11" w14:paraId="59730F58" w14:textId="77777777">
        <w:trPr>
          <w:jc w:val="center"/>
        </w:trPr>
        <w:tc>
          <w:tcPr>
            <w:tcW w:w="3001" w:type="dxa"/>
          </w:tcPr>
          <w:p w14:paraId="04619724" w14:textId="77777777" w:rsidR="00FA1108" w:rsidRPr="00616E11" w:rsidRDefault="00000000">
            <w:pPr>
              <w:spacing w:before="60" w:after="60"/>
              <w:rPr>
                <w:rFonts w:cstheme="minorHAnsi"/>
              </w:rPr>
            </w:pPr>
            <w:r w:rsidRPr="00616E11">
              <w:rPr>
                <w:rFonts w:eastAsia="Malgun Gothic" w:cstheme="minorHAnsi"/>
              </w:rPr>
              <w:t>Justification</w:t>
            </w:r>
          </w:p>
        </w:tc>
        <w:tc>
          <w:tcPr>
            <w:tcW w:w="3009" w:type="dxa"/>
          </w:tcPr>
          <w:p w14:paraId="2EF00563" w14:textId="77777777" w:rsidR="00FA1108" w:rsidRPr="00616E11" w:rsidRDefault="00000000">
            <w:pPr>
              <w:spacing w:before="60" w:after="60"/>
              <w:rPr>
                <w:rFonts w:cstheme="minorHAnsi"/>
              </w:rPr>
            </w:pPr>
            <w:r w:rsidRPr="00616E11">
              <w:rPr>
                <w:rFonts w:eastAsia="Malgun Gothic" w:cstheme="minorHAnsi"/>
              </w:rPr>
              <w:t>The reason why this Product Specification should be developed</w:t>
            </w:r>
          </w:p>
        </w:tc>
        <w:tc>
          <w:tcPr>
            <w:tcW w:w="3005" w:type="dxa"/>
          </w:tcPr>
          <w:p w14:paraId="490B817A" w14:textId="77777777" w:rsidR="00FA1108" w:rsidRPr="00616E11" w:rsidRDefault="00FA1108">
            <w:pPr>
              <w:spacing w:before="60" w:after="60"/>
              <w:rPr>
                <w:rFonts w:cstheme="minorHAnsi"/>
              </w:rPr>
            </w:pPr>
          </w:p>
        </w:tc>
      </w:tr>
      <w:tr w:rsidR="00FA1108" w:rsidRPr="00616E11" w14:paraId="5535D5DF" w14:textId="77777777">
        <w:trPr>
          <w:jc w:val="center"/>
        </w:trPr>
        <w:tc>
          <w:tcPr>
            <w:tcW w:w="3001" w:type="dxa"/>
          </w:tcPr>
          <w:p w14:paraId="2E207DA2" w14:textId="77777777" w:rsidR="00FA1108" w:rsidRPr="00616E11" w:rsidRDefault="00000000">
            <w:pPr>
              <w:spacing w:before="60" w:after="60"/>
              <w:rPr>
                <w:rFonts w:cstheme="minorHAnsi"/>
              </w:rPr>
            </w:pPr>
            <w:r w:rsidRPr="00616E11">
              <w:rPr>
                <w:rFonts w:eastAsia="Malgun Gothic" w:cstheme="minorHAnsi"/>
              </w:rPr>
              <w:t>Specification Interoperability</w:t>
            </w:r>
          </w:p>
        </w:tc>
        <w:tc>
          <w:tcPr>
            <w:tcW w:w="3009" w:type="dxa"/>
          </w:tcPr>
          <w:p w14:paraId="2F808173" w14:textId="77777777" w:rsidR="00FA1108" w:rsidRPr="00616E11" w:rsidRDefault="00000000">
            <w:pPr>
              <w:spacing w:before="60" w:after="60"/>
              <w:rPr>
                <w:rFonts w:cstheme="minorHAnsi"/>
              </w:rPr>
            </w:pPr>
            <w:r w:rsidRPr="00616E11">
              <w:rPr>
                <w:rFonts w:eastAsia="Malgun Gothic" w:cstheme="minorHAnsi"/>
              </w:rPr>
              <w:t>Any interoperability with other Product Specifications within the S-100 family</w:t>
            </w:r>
          </w:p>
        </w:tc>
        <w:tc>
          <w:tcPr>
            <w:tcW w:w="3005" w:type="dxa"/>
          </w:tcPr>
          <w:p w14:paraId="6FF2EB32" w14:textId="77777777" w:rsidR="00FA1108" w:rsidRPr="00616E11" w:rsidRDefault="00000000">
            <w:pPr>
              <w:spacing w:before="60" w:after="60"/>
              <w:rPr>
                <w:rFonts w:cstheme="minorHAnsi"/>
              </w:rPr>
            </w:pPr>
            <w:r w:rsidRPr="00616E11">
              <w:rPr>
                <w:rFonts w:eastAsia="Malgun Gothic" w:cstheme="minorHAnsi"/>
              </w:rPr>
              <w:t>Specify the limits of the Product Specification</w:t>
            </w:r>
          </w:p>
        </w:tc>
      </w:tr>
      <w:tr w:rsidR="00FA1108" w:rsidRPr="00616E11" w14:paraId="749709D1" w14:textId="77777777">
        <w:trPr>
          <w:jc w:val="center"/>
        </w:trPr>
        <w:tc>
          <w:tcPr>
            <w:tcW w:w="3001" w:type="dxa"/>
          </w:tcPr>
          <w:p w14:paraId="0D5ABDD5" w14:textId="77777777" w:rsidR="00FA1108" w:rsidRPr="00616E11" w:rsidRDefault="00000000">
            <w:pPr>
              <w:spacing w:before="60" w:after="60"/>
              <w:rPr>
                <w:rFonts w:cstheme="minorHAnsi"/>
              </w:rPr>
            </w:pPr>
            <w:r w:rsidRPr="00616E11">
              <w:rPr>
                <w:rFonts w:eastAsia="Malgun Gothic" w:cstheme="minorHAnsi"/>
              </w:rPr>
              <w:t>S-98 Applicability</w:t>
            </w:r>
          </w:p>
        </w:tc>
        <w:tc>
          <w:tcPr>
            <w:tcW w:w="3009" w:type="dxa"/>
          </w:tcPr>
          <w:p w14:paraId="6D31447B" w14:textId="77777777" w:rsidR="00FA1108" w:rsidRPr="00616E11" w:rsidRDefault="00000000">
            <w:pPr>
              <w:spacing w:before="60" w:after="60"/>
              <w:rPr>
                <w:rFonts w:cstheme="minorHAnsi"/>
              </w:rPr>
            </w:pPr>
            <w:r w:rsidRPr="00616E11">
              <w:rPr>
                <w:rFonts w:eastAsia="Malgun Gothic" w:cstheme="minorHAnsi"/>
              </w:rPr>
              <w:t>Applicable to S-98 (Yes or No)</w:t>
            </w:r>
          </w:p>
        </w:tc>
        <w:tc>
          <w:tcPr>
            <w:tcW w:w="3005" w:type="dxa"/>
          </w:tcPr>
          <w:p w14:paraId="161D140E" w14:textId="77777777" w:rsidR="00FA1108" w:rsidRPr="00616E11" w:rsidRDefault="00000000">
            <w:pPr>
              <w:spacing w:before="60" w:after="60"/>
              <w:rPr>
                <w:rFonts w:cstheme="minorHAnsi"/>
              </w:rPr>
            </w:pPr>
            <w:r w:rsidRPr="00616E11">
              <w:rPr>
                <w:rFonts w:eastAsia="Malgun Gothic" w:cstheme="minorHAnsi"/>
              </w:rPr>
              <w:t>S-98 Interoperability Specification in S-100 Navigation Systems</w:t>
            </w:r>
          </w:p>
        </w:tc>
      </w:tr>
      <w:tr w:rsidR="00FA1108" w:rsidRPr="00616E11" w14:paraId="1B4C84BD" w14:textId="77777777">
        <w:trPr>
          <w:jc w:val="center"/>
        </w:trPr>
        <w:tc>
          <w:tcPr>
            <w:tcW w:w="3001" w:type="dxa"/>
          </w:tcPr>
          <w:p w14:paraId="6160819F" w14:textId="77777777" w:rsidR="00FA1108" w:rsidRPr="00616E11" w:rsidRDefault="00000000">
            <w:pPr>
              <w:spacing w:before="60" w:after="60"/>
              <w:rPr>
                <w:rFonts w:cstheme="minorHAnsi"/>
              </w:rPr>
            </w:pPr>
            <w:r w:rsidRPr="00616E11">
              <w:rPr>
                <w:rFonts w:eastAsia="Malgun Gothic" w:cstheme="minorHAnsi"/>
              </w:rPr>
              <w:t>Cooperation with other HSSC WGs</w:t>
            </w:r>
          </w:p>
        </w:tc>
        <w:tc>
          <w:tcPr>
            <w:tcW w:w="3009" w:type="dxa"/>
          </w:tcPr>
          <w:p w14:paraId="4E59A3C7" w14:textId="77777777" w:rsidR="00FA1108" w:rsidRPr="00616E11" w:rsidRDefault="00000000">
            <w:pPr>
              <w:spacing w:before="60" w:after="60"/>
              <w:rPr>
                <w:rFonts w:cstheme="minorHAnsi"/>
              </w:rPr>
            </w:pPr>
            <w:r w:rsidRPr="00616E11">
              <w:rPr>
                <w:rFonts w:eastAsia="Malgun Gothic" w:cstheme="minorHAnsi"/>
              </w:rPr>
              <w:t>Specify which WG will be involved to which extend</w:t>
            </w:r>
          </w:p>
        </w:tc>
        <w:tc>
          <w:tcPr>
            <w:tcW w:w="3005" w:type="dxa"/>
          </w:tcPr>
          <w:p w14:paraId="5FECDC29" w14:textId="77777777" w:rsidR="00FA1108" w:rsidRPr="00616E11" w:rsidRDefault="00000000">
            <w:pPr>
              <w:spacing w:before="60" w:after="60"/>
              <w:rPr>
                <w:rFonts w:cstheme="minorHAnsi"/>
              </w:rPr>
            </w:pPr>
            <w:r w:rsidRPr="00616E11">
              <w:rPr>
                <w:rFonts w:eastAsia="Malgun Gothic" w:cstheme="minorHAnsi"/>
              </w:rPr>
              <w:t>NCWG: Portrayal</w:t>
            </w:r>
          </w:p>
          <w:p w14:paraId="1CC70D0E" w14:textId="77777777" w:rsidR="00FA1108" w:rsidRPr="00616E11" w:rsidRDefault="00000000">
            <w:pPr>
              <w:spacing w:before="60" w:after="60"/>
              <w:rPr>
                <w:rFonts w:cstheme="minorHAnsi"/>
              </w:rPr>
            </w:pPr>
            <w:r w:rsidRPr="00616E11">
              <w:rPr>
                <w:rFonts w:eastAsia="Malgun Gothic" w:cstheme="minorHAnsi"/>
              </w:rPr>
              <w:t>DQWG. Specific information on Data Quality</w:t>
            </w:r>
          </w:p>
        </w:tc>
      </w:tr>
      <w:tr w:rsidR="00FA1108" w:rsidRPr="00616E11" w14:paraId="10C75B38" w14:textId="77777777">
        <w:trPr>
          <w:jc w:val="center"/>
        </w:trPr>
        <w:tc>
          <w:tcPr>
            <w:tcW w:w="3001" w:type="dxa"/>
          </w:tcPr>
          <w:p w14:paraId="618D1868" w14:textId="77777777" w:rsidR="00FA1108" w:rsidRPr="00616E11" w:rsidRDefault="00000000">
            <w:pPr>
              <w:spacing w:before="60" w:after="60"/>
              <w:rPr>
                <w:rFonts w:cstheme="minorHAnsi"/>
              </w:rPr>
            </w:pPr>
            <w:r w:rsidRPr="00616E11">
              <w:rPr>
                <w:rFonts w:eastAsia="Malgun Gothic" w:cstheme="minorHAnsi"/>
              </w:rPr>
              <w:t>Budget</w:t>
            </w:r>
          </w:p>
        </w:tc>
        <w:tc>
          <w:tcPr>
            <w:tcW w:w="3009" w:type="dxa"/>
          </w:tcPr>
          <w:p w14:paraId="7CEE2E23" w14:textId="77777777" w:rsidR="00FA1108" w:rsidRPr="00616E11" w:rsidRDefault="00000000">
            <w:pPr>
              <w:spacing w:before="60" w:after="60"/>
              <w:rPr>
                <w:rFonts w:cstheme="minorHAnsi"/>
              </w:rPr>
            </w:pPr>
            <w:r w:rsidRPr="00616E11">
              <w:rPr>
                <w:rFonts w:eastAsia="Malgun Gothic" w:cstheme="minorHAnsi"/>
              </w:rPr>
              <w:t>Statement of budget need and the figure</w:t>
            </w:r>
          </w:p>
        </w:tc>
        <w:tc>
          <w:tcPr>
            <w:tcW w:w="3005" w:type="dxa"/>
          </w:tcPr>
          <w:p w14:paraId="586CE52E" w14:textId="77777777" w:rsidR="00FA1108" w:rsidRPr="00616E11" w:rsidRDefault="00000000">
            <w:pPr>
              <w:spacing w:before="60" w:after="60"/>
              <w:rPr>
                <w:rFonts w:cstheme="minorHAnsi"/>
              </w:rPr>
            </w:pPr>
            <w:r w:rsidRPr="00616E11">
              <w:rPr>
                <w:rFonts w:eastAsia="Malgun Gothic" w:cstheme="minorHAnsi"/>
              </w:rPr>
              <w:t>Is IHO budget needed? Will the development be financed by an external party and to what extent?</w:t>
            </w:r>
          </w:p>
          <w:p w14:paraId="64A10846" w14:textId="77777777" w:rsidR="00FA1108" w:rsidRPr="00616E11" w:rsidRDefault="00000000">
            <w:pPr>
              <w:spacing w:before="60" w:after="60"/>
              <w:rPr>
                <w:rFonts w:cstheme="minorHAnsi"/>
              </w:rPr>
            </w:pPr>
            <w:r w:rsidRPr="00616E11">
              <w:rPr>
                <w:rFonts w:eastAsia="Malgun Gothic" w:cstheme="minorHAnsi"/>
              </w:rPr>
              <w:t>There should be general guidelines for how to calculate this...with reasonable values based on reality and evidence</w:t>
            </w:r>
          </w:p>
        </w:tc>
      </w:tr>
      <w:tr w:rsidR="00FA1108" w:rsidRPr="00616E11" w14:paraId="28ED85AB" w14:textId="77777777">
        <w:trPr>
          <w:jc w:val="center"/>
        </w:trPr>
        <w:tc>
          <w:tcPr>
            <w:tcW w:w="3001" w:type="dxa"/>
          </w:tcPr>
          <w:p w14:paraId="4B033B80" w14:textId="77777777" w:rsidR="00FA1108" w:rsidRPr="00616E11" w:rsidRDefault="00000000">
            <w:pPr>
              <w:spacing w:before="60" w:after="60"/>
              <w:rPr>
                <w:rFonts w:cstheme="minorHAnsi"/>
              </w:rPr>
            </w:pPr>
            <w:r w:rsidRPr="00616E11">
              <w:rPr>
                <w:rFonts w:eastAsia="Malgun Gothic" w:cstheme="minorHAnsi"/>
              </w:rPr>
              <w:t>Schedule</w:t>
            </w:r>
          </w:p>
        </w:tc>
        <w:tc>
          <w:tcPr>
            <w:tcW w:w="3009" w:type="dxa"/>
          </w:tcPr>
          <w:p w14:paraId="560E7444" w14:textId="77777777" w:rsidR="00FA1108" w:rsidRPr="00616E11" w:rsidRDefault="00000000">
            <w:pPr>
              <w:spacing w:before="60" w:after="60"/>
              <w:rPr>
                <w:rFonts w:cstheme="minorHAnsi"/>
              </w:rPr>
            </w:pPr>
            <w:r w:rsidRPr="00616E11">
              <w:rPr>
                <w:rFonts w:eastAsia="Malgun Gothic" w:cstheme="minorHAnsi"/>
              </w:rPr>
              <w:t>Description of the intended time frame</w:t>
            </w:r>
          </w:p>
        </w:tc>
        <w:tc>
          <w:tcPr>
            <w:tcW w:w="3005" w:type="dxa"/>
          </w:tcPr>
          <w:p w14:paraId="038F3B95" w14:textId="77777777" w:rsidR="00FA1108" w:rsidRPr="00616E11" w:rsidRDefault="00000000">
            <w:pPr>
              <w:keepNext/>
              <w:spacing w:before="60" w:after="60"/>
              <w:rPr>
                <w:rFonts w:cstheme="minorHAnsi"/>
              </w:rPr>
            </w:pPr>
            <w:r w:rsidRPr="00616E11">
              <w:rPr>
                <w:rFonts w:eastAsia="Malgun Gothic" w:cstheme="minorHAnsi"/>
              </w:rPr>
              <w:t>Or at least the steps to accomplish since this is very difficult to determine</w:t>
            </w:r>
          </w:p>
        </w:tc>
      </w:tr>
    </w:tbl>
    <w:p w14:paraId="3B2DAFFD" w14:textId="77777777" w:rsidR="00FA1108" w:rsidRPr="00616E11" w:rsidRDefault="00000000">
      <w:pPr>
        <w:spacing w:before="120"/>
        <w:jc w:val="center"/>
        <w:rPr>
          <w:rFonts w:eastAsia="MS Mincho" w:cs="Times New Roman"/>
          <w:bCs/>
          <w:i/>
          <w:iCs/>
          <w:szCs w:val="20"/>
          <w:lang w:eastAsia="ja-JP"/>
        </w:rPr>
      </w:pPr>
      <w:r w:rsidRPr="00616E11">
        <w:rPr>
          <w:rFonts w:eastAsia="MS Mincho" w:cs="Times New Roman"/>
          <w:bCs/>
          <w:i/>
          <w:iCs/>
          <w:szCs w:val="20"/>
          <w:lang w:eastAsia="ja-JP"/>
        </w:rPr>
        <w:t>Table B-6-1 – Product Specification description template</w:t>
      </w:r>
    </w:p>
    <w:p w14:paraId="62C53F98" w14:textId="77777777" w:rsidR="00FA1108" w:rsidRPr="00616E11" w:rsidRDefault="00FA1108">
      <w:pPr>
        <w:rPr>
          <w:rFonts w:eastAsia="MS Mincho" w:cs="Times New Roman"/>
          <w:bCs/>
          <w:i/>
          <w:iCs/>
          <w:lang w:eastAsia="ja-JP"/>
        </w:rPr>
      </w:pPr>
    </w:p>
    <w:p w14:paraId="44259D62" w14:textId="77777777" w:rsidR="00FA1108" w:rsidRPr="00616E11" w:rsidRDefault="00000000" w:rsidP="00986FA8">
      <w:pPr>
        <w:pStyle w:val="HeadingB1"/>
        <w:numPr>
          <w:ilvl w:val="0"/>
          <w:numId w:val="148"/>
        </w:numPr>
      </w:pPr>
      <w:bookmarkStart w:id="2291" w:name="_Toc41602976"/>
      <w:bookmarkStart w:id="2292" w:name="_Toc206156515"/>
      <w:r w:rsidRPr="00616E11">
        <w:t>Develop data model (Application Schema)</w:t>
      </w:r>
      <w:bookmarkEnd w:id="2291"/>
      <w:bookmarkEnd w:id="2292"/>
    </w:p>
    <w:p w14:paraId="72139968" w14:textId="77777777" w:rsidR="00FA1108" w:rsidRPr="00616E11" w:rsidRDefault="00000000" w:rsidP="00986FA8">
      <w:pPr>
        <w:pStyle w:val="HeadingB2"/>
        <w:numPr>
          <w:ilvl w:val="1"/>
          <w:numId w:val="148"/>
        </w:numPr>
      </w:pPr>
      <w:bookmarkStart w:id="2293" w:name="_Toc41602977"/>
      <w:bookmarkStart w:id="2294" w:name="_Toc206156516"/>
      <w:r w:rsidRPr="00616E11">
        <w:t>Introduction</w:t>
      </w:r>
      <w:bookmarkEnd w:id="2293"/>
      <w:bookmarkEnd w:id="2294"/>
    </w:p>
    <w:p w14:paraId="74F11EB1" w14:textId="77777777" w:rsidR="00FA1108" w:rsidRPr="00616E11" w:rsidRDefault="00000000">
      <w:pPr>
        <w:rPr>
          <w:rFonts w:eastAsia="MS Mincho" w:cstheme="minorHAnsi"/>
          <w:lang w:eastAsia="ja-JP"/>
        </w:rPr>
      </w:pPr>
      <w:r w:rsidRPr="00616E11">
        <w:rPr>
          <w:rFonts w:eastAsia="MS Mincho" w:cstheme="minorHAnsi"/>
          <w:lang w:eastAsia="ja-JP"/>
        </w:rPr>
        <w:t>The Application Schema as defined in S-100 is usually synonymous with “domain model”. It is a specification of the classes, attributes, and relationships relevant to the data product.</w:t>
      </w:r>
    </w:p>
    <w:p w14:paraId="61336C80" w14:textId="77777777" w:rsidR="00FA1108" w:rsidRPr="00616E11" w:rsidRDefault="00000000">
      <w:pPr>
        <w:rPr>
          <w:rFonts w:eastAsia="MS Mincho" w:cstheme="minorHAnsi"/>
          <w:lang w:eastAsia="ja-JP"/>
        </w:rPr>
      </w:pPr>
      <w:r w:rsidRPr="00616E11">
        <w:rPr>
          <w:rFonts w:eastAsia="MS Mincho" w:cstheme="minorHAnsi"/>
          <w:lang w:eastAsia="ja-JP"/>
        </w:rPr>
        <w:lastRenderedPageBreak/>
        <w:t>A Product Specification will include only a single Application Schema (which may be broken up into multiple diagrams). However, in theory a Product Specification that describes different scopes may need to distinguish Application Schema for different scopes – for example a product that includes both vector and coverage data might need two Application Schemas.</w:t>
      </w:r>
    </w:p>
    <w:p w14:paraId="0CD6629D" w14:textId="77777777" w:rsidR="00FA1108" w:rsidRPr="00616E11" w:rsidRDefault="00000000">
      <w:pPr>
        <w:pBdr>
          <w:top w:val="single" w:sz="4" w:space="6" w:color="000000"/>
          <w:left w:val="single" w:sz="4" w:space="4" w:color="000000"/>
          <w:bottom w:val="single" w:sz="4" w:space="6" w:color="000000"/>
          <w:right w:val="single" w:sz="4" w:space="4" w:color="000000"/>
        </w:pBdr>
        <w:rPr>
          <w:rFonts w:eastAsia="MS Mincho" w:cstheme="minorHAnsi"/>
          <w:lang w:eastAsia="ja-JP"/>
        </w:rPr>
      </w:pPr>
      <w:r w:rsidRPr="00616E11">
        <w:rPr>
          <w:rFonts w:eastAsia="MS Mincho" w:cstheme="minorHAnsi"/>
          <w:lang w:eastAsia="ja-JP"/>
        </w:rPr>
        <w:t>To minimize complexity, Product Specification developers should try to avoid defining multiple Application Schemas.</w:t>
      </w:r>
    </w:p>
    <w:p w14:paraId="1791DB08" w14:textId="77777777" w:rsidR="00FA1108" w:rsidRPr="00616E11" w:rsidRDefault="00000000">
      <w:pPr>
        <w:pBdr>
          <w:top w:val="single" w:sz="4" w:space="6" w:color="000000"/>
          <w:left w:val="single" w:sz="4" w:space="4" w:color="000000"/>
          <w:bottom w:val="single" w:sz="4" w:space="6" w:color="000000"/>
          <w:right w:val="single" w:sz="4" w:space="4" w:color="000000"/>
        </w:pBdr>
        <w:rPr>
          <w:rFonts w:eastAsia="MS Mincho" w:cstheme="minorHAnsi"/>
          <w:lang w:eastAsia="ja-JP"/>
        </w:rPr>
      </w:pPr>
      <w:r w:rsidRPr="00616E11">
        <w:rPr>
          <w:rFonts w:eastAsia="MS Mincho" w:cstheme="minorHAnsi"/>
          <w:lang w:eastAsia="ja-JP"/>
        </w:rPr>
        <w:t>Note that this does not prevent a single Application Schema from being depicted using multiple diagrams.</w:t>
      </w:r>
    </w:p>
    <w:p w14:paraId="518C8C02" w14:textId="77777777" w:rsidR="00FA1108" w:rsidRPr="00616E11" w:rsidRDefault="00000000">
      <w:pPr>
        <w:rPr>
          <w:rFonts w:eastAsia="MS Mincho" w:cstheme="minorHAnsi"/>
          <w:lang w:eastAsia="ja-JP"/>
        </w:rPr>
      </w:pPr>
      <w:r w:rsidRPr="00616E11">
        <w:rPr>
          <w:rFonts w:eastAsia="MS Mincho" w:cstheme="minorHAnsi"/>
          <w:lang w:eastAsia="ja-JP"/>
        </w:rPr>
        <w:t>The Application Schema should describe only features, information types, their attributes and relationships that are part of the data product. Any other classes, constraints, or elements that are used to further understand the data product and its role in applications, services or service portfolios should be distinguished from the Application Schema and documented separately in the Product Specification.</w:t>
      </w:r>
    </w:p>
    <w:p w14:paraId="17E41B38" w14:textId="77777777" w:rsidR="00FA1108" w:rsidRPr="00616E11" w:rsidRDefault="00000000">
      <w:pPr>
        <w:rPr>
          <w:rFonts w:eastAsia="MS Mincho" w:cstheme="minorHAnsi"/>
          <w:lang w:eastAsia="ja-JP"/>
        </w:rPr>
      </w:pPr>
      <w:r w:rsidRPr="00616E11">
        <w:rPr>
          <w:rFonts w:eastAsia="MS Mincho" w:cstheme="minorHAnsi"/>
          <w:lang w:eastAsia="ja-JP"/>
        </w:rPr>
        <w:t>Model developers should try to limit the number of model elements while still allowing implementations to make appropriate (conceptually appropriate, logically appropriate, consistent, correct and performance-based) distinctions.</w:t>
      </w:r>
    </w:p>
    <w:p w14:paraId="24F4FBCD" w14:textId="77777777" w:rsidR="00FA1108" w:rsidRPr="00616E11" w:rsidRDefault="00000000">
      <w:pPr>
        <w:rPr>
          <w:rFonts w:eastAsia="MS Mincho" w:cstheme="minorHAnsi"/>
          <w:lang w:eastAsia="ja-JP"/>
        </w:rPr>
      </w:pPr>
      <w:r w:rsidRPr="00616E11">
        <w:rPr>
          <w:rFonts w:eastAsia="MS Mincho" w:cstheme="minorHAnsi"/>
          <w:lang w:eastAsia="ja-JP"/>
        </w:rPr>
        <w:t>The principles of data normalization learned in relational database design should be kept in mind; but model developers should also note that an S-100-based domain model and Application Schema are feature-attribute-relationship models and not database designs.</w:t>
      </w:r>
    </w:p>
    <w:p w14:paraId="656CB3BF" w14:textId="77777777" w:rsidR="00FA1108" w:rsidRPr="00616E11" w:rsidRDefault="00000000" w:rsidP="00986FA8">
      <w:pPr>
        <w:pStyle w:val="HeadingB2"/>
        <w:numPr>
          <w:ilvl w:val="1"/>
          <w:numId w:val="148"/>
        </w:numPr>
      </w:pPr>
      <w:bookmarkStart w:id="2295" w:name="_Toc41602978"/>
      <w:bookmarkStart w:id="2296" w:name="_Toc206156517"/>
      <w:r w:rsidRPr="00616E11">
        <w:t>Steps in model development</w:t>
      </w:r>
      <w:bookmarkEnd w:id="2295"/>
      <w:bookmarkEnd w:id="2296"/>
    </w:p>
    <w:p w14:paraId="1638A325" w14:textId="77777777" w:rsidR="00FA1108" w:rsidRPr="00616E11" w:rsidRDefault="00000000">
      <w:pPr>
        <w:numPr>
          <w:ilvl w:val="0"/>
          <w:numId w:val="50"/>
        </w:numPr>
        <w:spacing w:after="240"/>
        <w:ind w:left="357" w:hanging="357"/>
        <w:rPr>
          <w:rFonts w:eastAsia="MS Mincho" w:cstheme="minorHAnsi"/>
          <w:lang w:eastAsia="ja-JP"/>
        </w:rPr>
      </w:pPr>
      <w:r w:rsidRPr="00616E11">
        <w:rPr>
          <w:rFonts w:eastAsia="MS Mincho" w:cstheme="minorHAnsi"/>
          <w:lang w:eastAsia="ja-JP"/>
        </w:rPr>
        <w:t>Determine whether the data product is coverage or vector data. Coverage data is characterized by values of characteristics distributed over an area or areas, while vector data is characterized by localized regions (points, and/or areas) that possess boundaries and do not exhibit internal variation in characteristic values (or where such internal variations can be ignored).</w:t>
      </w:r>
    </w:p>
    <w:p w14:paraId="15D7867B" w14:textId="77777777" w:rsidR="00FA1108" w:rsidRPr="00616E11" w:rsidRDefault="00000000">
      <w:pPr>
        <w:numPr>
          <w:ilvl w:val="0"/>
          <w:numId w:val="50"/>
        </w:numPr>
        <w:spacing w:after="240"/>
        <w:ind w:left="357" w:hanging="357"/>
        <w:rPr>
          <w:rFonts w:eastAsia="MS Mincho" w:cstheme="minorHAnsi"/>
          <w:lang w:eastAsia="ja-JP"/>
        </w:rPr>
      </w:pPr>
      <w:r w:rsidRPr="00616E11">
        <w:rPr>
          <w:rFonts w:eastAsia="MS Mincho" w:cstheme="minorHAnsi"/>
          <w:lang w:eastAsia="ja-JP"/>
        </w:rPr>
        <w:t xml:space="preserve">Identify the concepts in the application domain. This will involve reviewing the source material to identify important features and information in the domain which will be useful to end-users. Source material will include the sample texts identified in the initiation phase and, if available, documentation and data dictionaries of relevant applications, requirements for existing applications, related standards and circulars from IEC, IMO, IALA, etc. </w:t>
      </w:r>
    </w:p>
    <w:p w14:paraId="084ECD77" w14:textId="77777777" w:rsidR="00FA1108" w:rsidRPr="00616E11" w:rsidRDefault="00000000">
      <w:pPr>
        <w:numPr>
          <w:ilvl w:val="0"/>
          <w:numId w:val="50"/>
        </w:numPr>
        <w:spacing w:after="240"/>
        <w:ind w:left="357" w:hanging="357"/>
        <w:rPr>
          <w:rFonts w:eastAsia="MS Mincho" w:cstheme="minorHAnsi"/>
          <w:lang w:eastAsia="ja-JP"/>
        </w:rPr>
      </w:pPr>
      <w:r w:rsidRPr="00616E11">
        <w:rPr>
          <w:rFonts w:eastAsia="MS Mincho" w:cstheme="minorHAnsi"/>
          <w:lang w:eastAsia="ja-JP"/>
        </w:rPr>
        <w:t>Search for existing concepts using key words (classes, attributes and relationships) in the IHO GI Registry which can be re-used.</w:t>
      </w:r>
    </w:p>
    <w:p w14:paraId="522D0B39" w14:textId="77777777" w:rsidR="00FA1108" w:rsidRPr="00616E11" w:rsidRDefault="00000000">
      <w:pPr>
        <w:numPr>
          <w:ilvl w:val="0"/>
          <w:numId w:val="50"/>
        </w:numPr>
        <w:spacing w:after="240"/>
        <w:ind w:left="357" w:hanging="357"/>
        <w:rPr>
          <w:rFonts w:eastAsia="MS Mincho" w:cstheme="minorHAnsi"/>
          <w:lang w:eastAsia="ja-JP"/>
        </w:rPr>
      </w:pPr>
      <w:r w:rsidRPr="00616E11">
        <w:rPr>
          <w:rFonts w:eastAsia="MS Mincho" w:cstheme="minorHAnsi"/>
          <w:lang w:eastAsia="ja-JP"/>
        </w:rPr>
        <w:t>Develop new concepts only for those that do not yet exist in the IHO GI Registry. This will involve examining the source material mentioned earlier in more detail to pin down concepts and their definitions. The process for submitting proposals is described in S-99.</w:t>
      </w:r>
    </w:p>
    <w:p w14:paraId="25145E01" w14:textId="77777777" w:rsidR="00FA1108" w:rsidRDefault="00000000">
      <w:pPr>
        <w:numPr>
          <w:ilvl w:val="0"/>
          <w:numId w:val="50"/>
        </w:numPr>
        <w:spacing w:after="240"/>
        <w:ind w:left="357" w:hanging="357"/>
        <w:rPr>
          <w:ins w:id="2297" w:author="Raphael Malyankar" w:date="2025-08-14T22:03:00Z" w16du:dateUtc="2025-08-15T05:03:00Z"/>
          <w:rFonts w:eastAsia="MS Mincho" w:cstheme="minorHAnsi"/>
          <w:lang w:eastAsia="ja-JP"/>
        </w:rPr>
      </w:pPr>
      <w:r w:rsidRPr="00616E11">
        <w:rPr>
          <w:rFonts w:eastAsia="MS Mincho" w:cstheme="minorHAnsi"/>
          <w:lang w:eastAsia="ja-JP"/>
        </w:rPr>
        <w:t xml:space="preserve">Define the classes and attributes that describe the domain and are relevant to the data product. If classes, attributes and codelists/enumerations are already defined in the IHO GI Registry or existing Product Specifications they can be reused. If not, the Project Team will need to develop and define classes and attributes, including listed values for enumeration and codelist types. </w:t>
      </w:r>
    </w:p>
    <w:p w14:paraId="0C3E3B09" w14:textId="7B4CE73F" w:rsidR="007F0DA5" w:rsidRPr="00616E11" w:rsidRDefault="007F0DA5">
      <w:pPr>
        <w:numPr>
          <w:ilvl w:val="0"/>
          <w:numId w:val="50"/>
        </w:numPr>
        <w:spacing w:after="240"/>
        <w:ind w:left="357" w:hanging="357"/>
        <w:rPr>
          <w:rFonts w:eastAsia="MS Mincho" w:cstheme="minorHAnsi"/>
          <w:lang w:eastAsia="ja-JP"/>
        </w:rPr>
      </w:pPr>
      <w:ins w:id="2298" w:author="Raphael Malyankar" w:date="2025-08-14T22:03:00Z" w16du:dateUtc="2025-08-15T05:03:00Z">
        <w:r>
          <w:rPr>
            <w:rFonts w:eastAsia="MS Mincho" w:cstheme="minorHAnsi"/>
            <w:lang w:eastAsia="ja-JP"/>
          </w:rPr>
          <w:t>Consider whether the Product Specification will make use of</w:t>
        </w:r>
      </w:ins>
      <w:ins w:id="2299" w:author="Raphael Malyankar" w:date="2025-08-14T22:05:00Z" w16du:dateUtc="2025-08-15T05:05:00Z">
        <w:r>
          <w:rPr>
            <w:rFonts w:eastAsia="MS Mincho" w:cstheme="minorHAnsi"/>
            <w:lang w:eastAsia="ja-JP"/>
          </w:rPr>
          <w:t xml:space="preserve"> the</w:t>
        </w:r>
      </w:ins>
      <w:ins w:id="2300" w:author="Raphael Malyankar" w:date="2025-08-14T22:03:00Z" w16du:dateUtc="2025-08-15T05:03:00Z">
        <w:r>
          <w:rPr>
            <w:rFonts w:eastAsia="MS Mincho" w:cstheme="minorHAnsi"/>
            <w:lang w:eastAsia="ja-JP"/>
          </w:rPr>
          <w:t xml:space="preserve"> </w:t>
        </w:r>
        <w:bookmarkStart w:id="2301" w:name="_Hlk206101505"/>
        <w:r w:rsidRPr="007F0DA5">
          <w:rPr>
            <w:rFonts w:eastAsia="MS Mincho" w:cstheme="minorHAnsi"/>
            <w:i/>
            <w:iCs/>
            <w:lang w:eastAsia="ja-JP"/>
          </w:rPr>
          <w:t>interoperabilityIdentifier</w:t>
        </w:r>
      </w:ins>
      <w:ins w:id="2302" w:author="Raphael Malyankar" w:date="2025-08-14T22:04:00Z" w16du:dateUtc="2025-08-15T05:04:00Z">
        <w:r>
          <w:rPr>
            <w:rFonts w:eastAsia="MS Mincho" w:cstheme="minorHAnsi"/>
            <w:lang w:eastAsia="ja-JP"/>
          </w:rPr>
          <w:t xml:space="preserve"> </w:t>
        </w:r>
        <w:bookmarkEnd w:id="2301"/>
        <w:r>
          <w:rPr>
            <w:rFonts w:eastAsia="MS Mincho" w:cstheme="minorHAnsi"/>
            <w:lang w:eastAsia="ja-JP"/>
          </w:rPr>
          <w:t xml:space="preserve">attribute, for links either to or from other data products. The </w:t>
        </w:r>
        <w:r w:rsidRPr="007F0DA5">
          <w:rPr>
            <w:rFonts w:eastAsia="MS Mincho" w:cstheme="minorHAnsi"/>
            <w:i/>
            <w:iCs/>
            <w:lang w:eastAsia="ja-JP"/>
          </w:rPr>
          <w:t>interoperabilityIdentifier</w:t>
        </w:r>
        <w:r>
          <w:rPr>
            <w:rFonts w:eastAsia="MS Mincho" w:cstheme="minorHAnsi"/>
            <w:lang w:eastAsia="ja-JP"/>
          </w:rPr>
          <w:t xml:space="preserve"> attribute is described in A-</w:t>
        </w:r>
      </w:ins>
      <w:ins w:id="2303" w:author="Raphael Malyankar" w:date="2025-08-14T22:05:00Z" w16du:dateUtc="2025-08-15T05:05:00Z">
        <w:r>
          <w:rPr>
            <w:rFonts w:eastAsia="MS Mincho" w:cstheme="minorHAnsi"/>
            <w:lang w:eastAsia="ja-JP"/>
          </w:rPr>
          <w:t>6.2.22 and S-100 Part 3, clause 3-10.1. Determin</w:t>
        </w:r>
      </w:ins>
      <w:ins w:id="2304" w:author="Raphael Malyankar" w:date="2025-08-14T22:06:00Z" w16du:dateUtc="2025-08-15T05:06:00Z">
        <w:r>
          <w:rPr>
            <w:rFonts w:eastAsia="MS Mincho" w:cstheme="minorHAnsi"/>
            <w:lang w:eastAsia="ja-JP"/>
          </w:rPr>
          <w:t>e which classes might be linked to or from other products and would therefore need this attribute added.</w:t>
        </w:r>
      </w:ins>
    </w:p>
    <w:p w14:paraId="19670D1B" w14:textId="77777777" w:rsidR="00FA1108" w:rsidRPr="00616E11" w:rsidRDefault="00000000">
      <w:pPr>
        <w:numPr>
          <w:ilvl w:val="0"/>
          <w:numId w:val="50"/>
        </w:numPr>
        <w:spacing w:after="240"/>
        <w:ind w:left="357" w:hanging="357"/>
        <w:rPr>
          <w:rFonts w:eastAsia="MS Mincho" w:cstheme="minorHAnsi"/>
          <w:lang w:eastAsia="ja-JP"/>
        </w:rPr>
      </w:pPr>
      <w:r w:rsidRPr="00616E11">
        <w:rPr>
          <w:rFonts w:eastAsia="MS Mincho" w:cstheme="minorHAnsi"/>
          <w:lang w:eastAsia="ja-JP"/>
        </w:rPr>
        <w:t>Define the relationships between the classes. Relationships should be defined in order to capture those that exist in the real world and to make links which are useful for application processing. Both reasons will often apply.</w:t>
      </w:r>
    </w:p>
    <w:p w14:paraId="216E75E4" w14:textId="77777777" w:rsidR="00FA1108" w:rsidRPr="00616E11" w:rsidRDefault="00000000">
      <w:pPr>
        <w:ind w:left="357"/>
        <w:rPr>
          <w:rFonts w:eastAsia="MS Mincho" w:cstheme="minorHAnsi"/>
          <w:lang w:eastAsia="ja-JP"/>
        </w:rPr>
      </w:pPr>
      <w:r w:rsidRPr="00616E11">
        <w:rPr>
          <w:rFonts w:eastAsia="MS Mincho" w:cstheme="minorHAnsi"/>
          <w:lang w:eastAsia="ja-JP"/>
        </w:rPr>
        <w:lastRenderedPageBreak/>
        <w:t>EXAMPLE 1: A structure/equipment relationship between classes modelling structure objects and classes modelling equipment mounted on the structure.</w:t>
      </w:r>
    </w:p>
    <w:p w14:paraId="25AD5E55" w14:textId="77777777" w:rsidR="00FA1108" w:rsidRPr="00616E11" w:rsidRDefault="00000000">
      <w:pPr>
        <w:ind w:left="357"/>
        <w:rPr>
          <w:rFonts w:eastAsia="MS Mincho" w:cstheme="minorHAnsi"/>
          <w:lang w:eastAsia="ja-JP"/>
        </w:rPr>
      </w:pPr>
      <w:r w:rsidRPr="00616E11">
        <w:rPr>
          <w:rFonts w:eastAsia="MS Mincho" w:cstheme="minorHAnsi"/>
          <w:lang w:eastAsia="ja-JP"/>
        </w:rPr>
        <w:t>EXAMPLE 2: A contact information relationship between classes modelling pilot service areas and contact information for pilot services available in that area.</w:t>
      </w:r>
    </w:p>
    <w:p w14:paraId="0708A6B1" w14:textId="77777777" w:rsidR="00FA1108" w:rsidRPr="00616E11" w:rsidRDefault="00000000">
      <w:pPr>
        <w:numPr>
          <w:ilvl w:val="0"/>
          <w:numId w:val="50"/>
        </w:numPr>
        <w:tabs>
          <w:tab w:val="left" w:pos="426"/>
        </w:tabs>
        <w:spacing w:after="240"/>
        <w:ind w:left="357" w:hanging="357"/>
        <w:rPr>
          <w:rFonts w:eastAsia="MS Mincho" w:cstheme="minorHAnsi"/>
          <w:lang w:eastAsia="ja-JP"/>
        </w:rPr>
      </w:pPr>
      <w:r w:rsidRPr="00616E11">
        <w:rPr>
          <w:rFonts w:eastAsia="MS Mincho" w:cstheme="minorHAnsi"/>
          <w:lang w:eastAsia="ja-JP"/>
        </w:rPr>
        <w:t>Specify any constraints applicable to the classes, attributes, and relationships. Examples are constraints requiring conditional encoding of attributes, exclusive relationships (that is, when an instance is allowed to participate in only one of multiple possible relationships), etc. Generally, structural restrictions are depicted in UML class diagrams, while value restrictions on individual attributes are not (to reduce clutter). Whether depicted or not, any restrictions should be enforced and documented in the appropriate section or artefact of the Product Specification.</w:t>
      </w:r>
    </w:p>
    <w:p w14:paraId="71EF9689" w14:textId="77777777" w:rsidR="00FA1108" w:rsidRPr="00616E11" w:rsidRDefault="00000000">
      <w:pPr>
        <w:numPr>
          <w:ilvl w:val="0"/>
          <w:numId w:val="50"/>
        </w:numPr>
        <w:tabs>
          <w:tab w:val="left" w:pos="426"/>
        </w:tabs>
        <w:spacing w:after="240"/>
        <w:ind w:left="357" w:hanging="357"/>
        <w:rPr>
          <w:rFonts w:eastAsia="MS Mincho" w:cstheme="minorHAnsi"/>
          <w:lang w:eastAsia="ja-JP"/>
        </w:rPr>
      </w:pPr>
      <w:r w:rsidRPr="00616E11">
        <w:rPr>
          <w:rFonts w:eastAsia="MS Mincho" w:cstheme="minorHAnsi"/>
          <w:lang w:eastAsia="ja-JP"/>
        </w:rPr>
        <w:t>Prepare one or more UML class diagrams describing the domain model. Recommended practices for S-100 models are based on ISO TC211 recommended practices as modified by clause B-7.6 of this document.</w:t>
      </w:r>
    </w:p>
    <w:p w14:paraId="0F6EF57E" w14:textId="77777777" w:rsidR="00FA1108" w:rsidRPr="00616E11" w:rsidRDefault="00000000">
      <w:pPr>
        <w:numPr>
          <w:ilvl w:val="0"/>
          <w:numId w:val="50"/>
        </w:numPr>
        <w:tabs>
          <w:tab w:val="left" w:pos="426"/>
        </w:tabs>
        <w:spacing w:after="60"/>
        <w:ind w:left="357" w:hanging="357"/>
        <w:rPr>
          <w:rFonts w:eastAsia="MS Mincho" w:cstheme="minorHAnsi"/>
          <w:lang w:eastAsia="ja-JP"/>
        </w:rPr>
      </w:pPr>
      <w:r w:rsidRPr="00616E11">
        <w:rPr>
          <w:rFonts w:eastAsia="MS Mincho" w:cstheme="minorHAnsi"/>
          <w:lang w:eastAsia="ja-JP"/>
        </w:rPr>
        <w:t>Prepare supporting text explaining the overall structure of the Application Schema; and for each diagram explaining the purpose of each diagram and the relationships between the classes. In addition, explain any additional subtleties of the classes or their relationships that may not be obvious or should be specially noted. This text should not be a listing of classes, attributes, and relationships; but instead should clarify the purpose of the model depicted in the diagram by explaining what domain phenomenon the diagram captures and how the classes and relationships express it. For example, from S-122:</w:t>
      </w:r>
    </w:p>
    <w:p w14:paraId="2ECC8FA8" w14:textId="5FC3175C" w:rsidR="00FA1108" w:rsidRPr="00616E11" w:rsidRDefault="00000000">
      <w:pPr>
        <w:ind w:left="1134" w:right="651"/>
        <w:rPr>
          <w:rFonts w:eastAsia="MS Mincho" w:cs="Times New Roman"/>
          <w:i/>
          <w:iCs/>
          <w:color w:val="404040" w:themeColor="text1" w:themeTint="BF"/>
          <w:szCs w:val="20"/>
          <w:lang w:eastAsia="ja-JP"/>
        </w:rPr>
      </w:pPr>
      <w:r w:rsidRPr="00616E11">
        <w:rPr>
          <w:rFonts w:eastAsia="MS Mincho" w:cs="Times New Roman"/>
          <w:i/>
          <w:iCs/>
          <w:color w:val="404040" w:themeColor="text1" w:themeTint="BF"/>
          <w:szCs w:val="20"/>
          <w:lang w:eastAsia="ja-JP"/>
        </w:rPr>
        <w:t>Some protected areas require reports to be filed with authorities when certain events occur such as an animal strike or pollution event. Other areas require reporting to specified authorities when entering, leaving, etc. These requirements are modelled by association of a ShipReport class to the Authority class. The area in question is modelled by a feature of the requisite type; for example., a MarineProtectedArea or VesselTrafficServiceArea, as described in clause 6.2.1.3 [of S-122]. Any time requirements or constraints on the filing of the report are described by the noticeTime attribute, with explanations, if any provided in text form in the textContent attribute of ShipReport. Required reporting formats, if necessary to be included, are also described in the textContent attribute. [</w:t>
      </w:r>
      <w:ins w:id="2305" w:author="Raphael Malyankar" w:date="2025-08-14T03:17:00Z" w16du:dateUtc="2025-08-14T10:17:00Z">
        <w:r w:rsidR="00735B07">
          <w:rPr>
            <w:rFonts w:eastAsia="MS Mincho" w:cs="Times New Roman"/>
            <w:i/>
            <w:iCs/>
            <w:color w:val="404040" w:themeColor="text1" w:themeTint="BF"/>
            <w:szCs w:val="20"/>
            <w:lang w:eastAsia="ja-JP"/>
          </w:rPr>
          <w:t>Figure X</w:t>
        </w:r>
      </w:ins>
      <w:del w:id="2306" w:author="Raphael Malyankar" w:date="2025-08-14T03:16:00Z" w16du:dateUtc="2025-08-14T10:16:00Z">
        <w:r w:rsidRPr="00616E11" w:rsidDel="00735B07">
          <w:rPr>
            <w:rFonts w:eastAsia="MS Mincho" w:cs="Times New Roman"/>
            <w:i/>
            <w:iCs/>
            <w:color w:val="404040" w:themeColor="text1" w:themeTint="BF"/>
            <w:szCs w:val="20"/>
            <w:lang w:eastAsia="ja-JP"/>
          </w:rPr>
          <w:fldChar w:fldCharType="begin"/>
        </w:r>
        <w:r w:rsidRPr="00616E11" w:rsidDel="00735B07">
          <w:rPr>
            <w:rFonts w:eastAsia="MS Mincho" w:cs="Times New Roman"/>
            <w:i/>
            <w:iCs/>
            <w:color w:val="404040" w:themeColor="text1" w:themeTint="BF"/>
            <w:szCs w:val="20"/>
            <w:lang w:eastAsia="ja-JP"/>
          </w:rPr>
          <w:delInstrText xml:space="preserve"> REF _Ref502259740 \h </w:delInstrText>
        </w:r>
        <w:r w:rsidRPr="00616E11" w:rsidDel="00735B07">
          <w:rPr>
            <w:rFonts w:eastAsia="MS Mincho" w:cs="Times New Roman"/>
            <w:i/>
            <w:iCs/>
            <w:color w:val="404040" w:themeColor="text1" w:themeTint="BF"/>
            <w:szCs w:val="20"/>
            <w:lang w:eastAsia="ja-JP"/>
          </w:rPr>
        </w:r>
        <w:r w:rsidRPr="00616E11" w:rsidDel="00735B07">
          <w:rPr>
            <w:rFonts w:eastAsia="MS Mincho" w:cs="Times New Roman"/>
            <w:i/>
            <w:iCs/>
            <w:color w:val="404040" w:themeColor="text1" w:themeTint="BF"/>
            <w:szCs w:val="20"/>
            <w:lang w:eastAsia="ja-JP"/>
          </w:rPr>
          <w:fldChar w:fldCharType="separate"/>
        </w:r>
        <w:r w:rsidRPr="00616E11" w:rsidDel="00735B07">
          <w:rPr>
            <w:rFonts w:eastAsia="MS Mincho" w:cs="Times New Roman"/>
            <w:i/>
            <w:iCs/>
            <w:color w:val="404040" w:themeColor="text1" w:themeTint="BF"/>
            <w:szCs w:val="20"/>
            <w:lang w:eastAsia="ja-JP"/>
          </w:rPr>
          <w:delText xml:space="preserve">Figure </w:delText>
        </w:r>
        <w:r w:rsidRPr="00616E11" w:rsidDel="00735B07">
          <w:rPr>
            <w:rFonts w:eastAsia="MS Mincho" w:cs="Times New Roman"/>
            <w:i/>
            <w:iCs/>
            <w:color w:val="404040" w:themeColor="text1" w:themeTint="BF"/>
            <w:szCs w:val="20"/>
            <w:lang w:eastAsia="ja-JP"/>
          </w:rPr>
          <w:fldChar w:fldCharType="end"/>
        </w:r>
      </w:del>
      <w:r w:rsidRPr="00616E11">
        <w:rPr>
          <w:rFonts w:eastAsia="MS Mincho" w:cs="Times New Roman"/>
          <w:i/>
          <w:iCs/>
          <w:color w:val="404040" w:themeColor="text1" w:themeTint="BF"/>
          <w:szCs w:val="20"/>
          <w:lang w:eastAsia="ja-JP"/>
        </w:rPr>
        <w:t>] shows the model elements that are used to carry these conditions, note that not all permitted associations or roles are included, in order to reduce clutter.</w:t>
      </w:r>
    </w:p>
    <w:p w14:paraId="78AFF24D" w14:textId="77777777" w:rsidR="00FA1108" w:rsidRPr="00616E11" w:rsidRDefault="00000000">
      <w:pPr>
        <w:keepNext/>
        <w:spacing w:after="240"/>
        <w:jc w:val="center"/>
        <w:rPr>
          <w:rFonts w:eastAsia="MS Mincho" w:cs="Times New Roman"/>
          <w:szCs w:val="20"/>
          <w:lang w:eastAsia="ja-JP"/>
        </w:rPr>
      </w:pPr>
      <w:r w:rsidRPr="000353AC">
        <w:rPr>
          <w:noProof/>
        </w:rPr>
        <w:lastRenderedPageBreak/>
        <w:drawing>
          <wp:inline distT="0" distB="0" distL="0" distR="0" wp14:anchorId="292ACCFB" wp14:editId="6A067CEB">
            <wp:extent cx="5753100" cy="4073525"/>
            <wp:effectExtent l="0" t="0" r="0" b="0"/>
            <wp:docPr id="2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9"/>
                    <pic:cNvPicPr>
                      <a:picLocks noChangeAspect="1" noChangeArrowheads="1"/>
                    </pic:cNvPicPr>
                  </pic:nvPicPr>
                  <pic:blipFill>
                    <a:blip r:embed="rId61"/>
                    <a:stretch>
                      <a:fillRect/>
                    </a:stretch>
                  </pic:blipFill>
                  <pic:spPr bwMode="auto">
                    <a:xfrm>
                      <a:off x="0" y="0"/>
                      <a:ext cx="5753100" cy="4073525"/>
                    </a:xfrm>
                    <a:prstGeom prst="rect">
                      <a:avLst/>
                    </a:prstGeom>
                    <a:noFill/>
                  </pic:spPr>
                </pic:pic>
              </a:graphicData>
            </a:graphic>
          </wp:inline>
        </w:drawing>
      </w:r>
    </w:p>
    <w:p w14:paraId="10EF5EC0" w14:textId="77777777" w:rsidR="00FA1108" w:rsidRPr="00616E11" w:rsidRDefault="00000000">
      <w:pPr>
        <w:spacing w:after="200"/>
        <w:jc w:val="center"/>
        <w:rPr>
          <w:rFonts w:eastAsia="MS Mincho" w:cstheme="minorHAnsi"/>
          <w:i/>
          <w:color w:val="44546A" w:themeColor="text2"/>
          <w:sz w:val="18"/>
          <w:szCs w:val="18"/>
          <w:lang w:eastAsia="ja-JP"/>
        </w:rPr>
      </w:pPr>
      <w:bookmarkStart w:id="2307" w:name="_Ref502259740"/>
      <w:r w:rsidRPr="00616E11">
        <w:rPr>
          <w:rFonts w:eastAsia="MS Mincho" w:cstheme="minorHAnsi"/>
          <w:i/>
          <w:color w:val="44546A" w:themeColor="text2"/>
          <w:sz w:val="18"/>
          <w:szCs w:val="18"/>
          <w:lang w:eastAsia="ja-JP"/>
        </w:rPr>
        <w:t xml:space="preserve">Figure </w:t>
      </w:r>
      <w:bookmarkEnd w:id="2307"/>
      <w:r w:rsidRPr="00616E11">
        <w:rPr>
          <w:rFonts w:eastAsia="MS Mincho" w:cstheme="minorHAnsi"/>
          <w:i/>
          <w:color w:val="44546A" w:themeColor="text2"/>
          <w:sz w:val="18"/>
          <w:szCs w:val="18"/>
          <w:lang w:eastAsia="ja-JP"/>
        </w:rPr>
        <w:t>B-7-1 – UML diagram depicting part of the S-122 Application Schema (from S-122)</w:t>
      </w:r>
    </w:p>
    <w:p w14:paraId="4A129915" w14:textId="77777777" w:rsidR="00FA1108" w:rsidRPr="00616E11" w:rsidRDefault="00000000" w:rsidP="00986FA8">
      <w:pPr>
        <w:pStyle w:val="HeadingB2"/>
        <w:numPr>
          <w:ilvl w:val="1"/>
          <w:numId w:val="148"/>
        </w:numPr>
      </w:pPr>
      <w:bookmarkStart w:id="2308" w:name="_Toc41602979"/>
      <w:bookmarkStart w:id="2309" w:name="_Toc206156518"/>
      <w:r w:rsidRPr="00616E11">
        <w:t>Relationship to the General Feature Model</w:t>
      </w:r>
      <w:bookmarkEnd w:id="2308"/>
      <w:bookmarkEnd w:id="2309"/>
    </w:p>
    <w:p w14:paraId="46879059" w14:textId="77777777" w:rsidR="00FA1108" w:rsidRPr="00616E11" w:rsidRDefault="00000000">
      <w:pPr>
        <w:rPr>
          <w:rFonts w:eastAsia="MS Mincho" w:cstheme="minorHAnsi"/>
          <w:lang w:eastAsia="ja-JP"/>
        </w:rPr>
      </w:pPr>
      <w:r w:rsidRPr="00616E11">
        <w:rPr>
          <w:rFonts w:eastAsia="MS Mincho" w:cstheme="minorHAnsi"/>
          <w:lang w:eastAsia="ja-JP"/>
        </w:rPr>
        <w:t>The General Feature Model is a conceptual model for features, their characteristics and associations; and acts as the basis for the structure of Feature Catalogues. Feature and information types in the Application Schema must be realizations of the meta-classes S100_GF_FeatureType and S100_GF_InformationType from the S-100 General Feature Model (GFM) (S-100 Part 3, Figure 3-1); or subclasses of a class that realizes the appropriate meta-class. Attributes must be realizations of the thematic or spatial attribute meta-classes defined in S-100 Part 3, Figure 3-2; or subclasses of a realization. Product Specifications may define local root classes from which all their feature and information classes are derived, as shown in Figure B-7-2 below; or may realize feature and information type classes from S100_GF_FeatureType and S100_InformationType.</w:t>
      </w:r>
    </w:p>
    <w:p w14:paraId="59B97861" w14:textId="77777777" w:rsidR="00FA1108" w:rsidRPr="00616E11" w:rsidRDefault="00000000">
      <w:pPr>
        <w:keepNext/>
        <w:spacing w:after="240"/>
        <w:jc w:val="center"/>
        <w:rPr>
          <w:rFonts w:eastAsia="MS Mincho" w:cs="Times New Roman"/>
          <w:szCs w:val="20"/>
          <w:lang w:eastAsia="ja-JP"/>
        </w:rPr>
      </w:pPr>
      <w:r w:rsidRPr="000353AC">
        <w:rPr>
          <w:noProof/>
        </w:rPr>
        <w:lastRenderedPageBreak/>
        <w:drawing>
          <wp:inline distT="0" distB="0" distL="0" distR="0" wp14:anchorId="15F32501" wp14:editId="2BDF64D7">
            <wp:extent cx="5828030" cy="3105150"/>
            <wp:effectExtent l="0" t="0" r="0" b="0"/>
            <wp:docPr id="2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30"/>
                    <pic:cNvPicPr>
                      <a:picLocks noChangeAspect="1" noChangeArrowheads="1"/>
                    </pic:cNvPicPr>
                  </pic:nvPicPr>
                  <pic:blipFill>
                    <a:blip r:embed="rId62"/>
                    <a:srcRect b="5324"/>
                    <a:stretch>
                      <a:fillRect/>
                    </a:stretch>
                  </pic:blipFill>
                  <pic:spPr bwMode="auto">
                    <a:xfrm>
                      <a:off x="0" y="0"/>
                      <a:ext cx="5828030" cy="3105150"/>
                    </a:xfrm>
                    <a:prstGeom prst="rect">
                      <a:avLst/>
                    </a:prstGeom>
                    <a:noFill/>
                  </pic:spPr>
                </pic:pic>
              </a:graphicData>
            </a:graphic>
          </wp:inline>
        </w:drawing>
      </w:r>
    </w:p>
    <w:p w14:paraId="3B4BF71B" w14:textId="77777777" w:rsidR="00FA1108" w:rsidRPr="00616E11" w:rsidRDefault="00000000">
      <w:pPr>
        <w:spacing w:after="200"/>
        <w:jc w:val="center"/>
        <w:rPr>
          <w:rFonts w:eastAsia="MS Mincho" w:cstheme="minorHAnsi"/>
          <w:i/>
          <w:color w:val="44546A" w:themeColor="text2"/>
          <w:sz w:val="18"/>
          <w:szCs w:val="18"/>
          <w:lang w:eastAsia="ja-JP"/>
        </w:rPr>
      </w:pPr>
      <w:bookmarkStart w:id="2310" w:name="_Ref502271252"/>
      <w:r w:rsidRPr="00616E11">
        <w:rPr>
          <w:rFonts w:eastAsia="MS Mincho" w:cstheme="minorHAnsi"/>
          <w:i/>
          <w:color w:val="44546A" w:themeColor="text2"/>
          <w:sz w:val="18"/>
          <w:szCs w:val="18"/>
          <w:lang w:eastAsia="ja-JP"/>
        </w:rPr>
        <w:t xml:space="preserve">Figure </w:t>
      </w:r>
      <w:bookmarkEnd w:id="2310"/>
      <w:r w:rsidRPr="00616E11">
        <w:rPr>
          <w:rFonts w:eastAsia="MS Mincho" w:cstheme="minorHAnsi"/>
          <w:i/>
          <w:color w:val="44546A" w:themeColor="text2"/>
          <w:sz w:val="18"/>
          <w:szCs w:val="18"/>
          <w:lang w:eastAsia="ja-JP"/>
        </w:rPr>
        <w:t>B-7-2 – Example of realization from S-100 GFM</w:t>
      </w:r>
    </w:p>
    <w:p w14:paraId="6C53A6CA" w14:textId="77777777" w:rsidR="00FA1108" w:rsidRPr="00616E11" w:rsidRDefault="00000000" w:rsidP="00986FA8">
      <w:pPr>
        <w:pStyle w:val="HeadingB2"/>
        <w:numPr>
          <w:ilvl w:val="1"/>
          <w:numId w:val="148"/>
        </w:numPr>
      </w:pPr>
      <w:bookmarkStart w:id="2311" w:name="_Toc41602980"/>
      <w:bookmarkStart w:id="2312" w:name="_Toc206156519"/>
      <w:r w:rsidRPr="00616E11">
        <w:t>Rules for Application Schemas</w:t>
      </w:r>
      <w:bookmarkEnd w:id="2311"/>
      <w:bookmarkEnd w:id="2312"/>
    </w:p>
    <w:p w14:paraId="6032875F" w14:textId="77777777" w:rsidR="00FA1108" w:rsidRPr="00616E11" w:rsidRDefault="00000000">
      <w:pPr>
        <w:rPr>
          <w:rFonts w:eastAsia="MS Mincho" w:cstheme="minorHAnsi"/>
          <w:lang w:eastAsia="ja-JP"/>
        </w:rPr>
      </w:pPr>
      <w:r w:rsidRPr="00616E11">
        <w:rPr>
          <w:rFonts w:eastAsia="MS Mincho" w:cstheme="minorHAnsi"/>
          <w:lang w:eastAsia="ja-JP"/>
        </w:rPr>
        <w:t>S-100 rules for Application Schemas are based on ISO 19109. The S-100 rules for Application Schemas are defined in S-100 Part 3, clauses 3-6 and 3-7.</w:t>
      </w:r>
    </w:p>
    <w:p w14:paraId="0D80283F" w14:textId="77777777" w:rsidR="00FA1108" w:rsidRPr="00616E11" w:rsidRDefault="00000000" w:rsidP="00986FA8">
      <w:pPr>
        <w:pStyle w:val="HeadingB3"/>
        <w:numPr>
          <w:ilvl w:val="2"/>
          <w:numId w:val="148"/>
        </w:numPr>
      </w:pPr>
      <w:bookmarkStart w:id="2313" w:name="_Toc41602981"/>
      <w:bookmarkStart w:id="2314" w:name="_Toc206156520"/>
      <w:r w:rsidRPr="00616E11">
        <w:t>Application Schemas for vector data</w:t>
      </w:r>
      <w:bookmarkEnd w:id="2313"/>
      <w:bookmarkEnd w:id="2314"/>
    </w:p>
    <w:p w14:paraId="0894BF79" w14:textId="77777777" w:rsidR="00FA1108" w:rsidRPr="00616E11" w:rsidRDefault="00000000">
      <w:pPr>
        <w:spacing w:after="60"/>
        <w:rPr>
          <w:rFonts w:eastAsia="MS Mincho" w:cstheme="minorHAnsi"/>
          <w:lang w:eastAsia="ja-JP"/>
        </w:rPr>
      </w:pPr>
      <w:r w:rsidRPr="00616E11">
        <w:rPr>
          <w:rFonts w:eastAsia="MS Mincho" w:cstheme="minorHAnsi"/>
          <w:lang w:eastAsia="ja-JP"/>
        </w:rPr>
        <w:t>Application Schemas for vector data should follow the guidelines as described below. S-100 Part 3, clause 3-6 describes the rules for Applications Schemas in greater technical detail:</w:t>
      </w:r>
    </w:p>
    <w:p w14:paraId="4D823C7A" w14:textId="77777777" w:rsidR="00FA1108" w:rsidRPr="00616E11" w:rsidRDefault="00000000">
      <w:pPr>
        <w:numPr>
          <w:ilvl w:val="0"/>
          <w:numId w:val="38"/>
        </w:numPr>
        <w:spacing w:after="60"/>
        <w:rPr>
          <w:rFonts w:eastAsia="MS Mincho" w:cstheme="minorHAnsi"/>
          <w:lang w:eastAsia="ja-JP"/>
        </w:rPr>
      </w:pPr>
      <w:r w:rsidRPr="00616E11">
        <w:rPr>
          <w:rFonts w:eastAsia="MS Mincho" w:cstheme="minorHAnsi"/>
          <w:lang w:eastAsia="ja-JP"/>
        </w:rPr>
        <w:t>Features, information types, and complex attributes must be modelled as classes.</w:t>
      </w:r>
    </w:p>
    <w:p w14:paraId="18570504" w14:textId="77777777" w:rsidR="00FA1108" w:rsidRPr="00616E11" w:rsidRDefault="00000000">
      <w:pPr>
        <w:numPr>
          <w:ilvl w:val="0"/>
          <w:numId w:val="38"/>
        </w:numPr>
        <w:spacing w:after="60"/>
        <w:rPr>
          <w:rFonts w:eastAsia="MS Mincho" w:cstheme="minorHAnsi"/>
          <w:lang w:eastAsia="ja-JP"/>
        </w:rPr>
      </w:pPr>
      <w:r w:rsidRPr="00616E11">
        <w:rPr>
          <w:rFonts w:eastAsia="MS Mincho" w:cstheme="minorHAnsi"/>
          <w:lang w:eastAsia="ja-JP"/>
        </w:rPr>
        <w:t>Relationships are modelled by UML associations or association classes (the latter only when the association itself is characterized by attributes – see clause B-7.5.4.2 in this document).</w:t>
      </w:r>
    </w:p>
    <w:p w14:paraId="5D68251F" w14:textId="77777777" w:rsidR="00FA1108" w:rsidRPr="00616E11" w:rsidRDefault="00000000">
      <w:pPr>
        <w:numPr>
          <w:ilvl w:val="0"/>
          <w:numId w:val="38"/>
        </w:numPr>
        <w:spacing w:after="60"/>
        <w:rPr>
          <w:rFonts w:eastAsia="MS Mincho" w:cstheme="minorHAnsi"/>
          <w:lang w:eastAsia="ja-JP"/>
        </w:rPr>
      </w:pPr>
      <w:r w:rsidRPr="00616E11">
        <w:rPr>
          <w:rFonts w:eastAsia="MS Mincho" w:cstheme="minorHAnsi"/>
          <w:lang w:eastAsia="ja-JP"/>
        </w:rPr>
        <w:t>Attributes are modelled by UML attributes in the appropriate class.</w:t>
      </w:r>
    </w:p>
    <w:p w14:paraId="7F64F8B7" w14:textId="77777777" w:rsidR="00FA1108" w:rsidRPr="00616E11" w:rsidRDefault="00000000">
      <w:pPr>
        <w:numPr>
          <w:ilvl w:val="0"/>
          <w:numId w:val="38"/>
        </w:numPr>
        <w:spacing w:after="60"/>
        <w:ind w:left="714" w:hanging="357"/>
        <w:rPr>
          <w:rFonts w:eastAsia="MS Mincho" w:cstheme="minorHAnsi"/>
          <w:lang w:eastAsia="ja-JP"/>
        </w:rPr>
      </w:pPr>
      <w:r w:rsidRPr="00616E11">
        <w:rPr>
          <w:rFonts w:eastAsia="MS Mincho" w:cstheme="minorHAnsi"/>
          <w:lang w:eastAsia="ja-JP"/>
        </w:rPr>
        <w:t>Associations must be labelled (have association names). Navigable association ends must also be labelled (should have role names).</w:t>
      </w:r>
    </w:p>
    <w:p w14:paraId="5FA6783E" w14:textId="77777777" w:rsidR="00FA1108" w:rsidRPr="00616E11" w:rsidRDefault="00000000">
      <w:pPr>
        <w:spacing w:after="60"/>
        <w:ind w:left="709"/>
        <w:rPr>
          <w:rFonts w:eastAsia="MS Mincho" w:cstheme="minorHAnsi"/>
          <w:lang w:eastAsia="ja-JP"/>
        </w:rPr>
      </w:pPr>
      <w:r w:rsidRPr="00616E11">
        <w:rPr>
          <w:rFonts w:eastAsia="MS Mincho" w:cstheme="minorHAnsi"/>
          <w:lang w:eastAsia="ja-JP"/>
        </w:rPr>
        <w:t xml:space="preserve">NOTE: Diagrams may suppress depiction of labels for clarity and to reduce clutter. Labels may be defined by specific rules given in the Product Specification text instead of the UML diagram (for example a Product Specification is allowed to ‘label’ an association end using a statement like “The role of </w:t>
      </w:r>
      <w:r w:rsidRPr="00616E11">
        <w:rPr>
          <w:rFonts w:eastAsia="MS Mincho" w:cstheme="minorHAnsi"/>
          <w:i/>
          <w:lang w:eastAsia="ja-JP"/>
        </w:rPr>
        <w:t>FeatureX</w:t>
      </w:r>
      <w:r w:rsidRPr="00616E11">
        <w:rPr>
          <w:rFonts w:eastAsia="MS Mincho" w:cstheme="minorHAnsi"/>
          <w:lang w:eastAsia="ja-JP"/>
        </w:rPr>
        <w:t xml:space="preserve"> in all its associations is </w:t>
      </w:r>
      <w:r w:rsidRPr="00616E11">
        <w:rPr>
          <w:rFonts w:eastAsia="MS Mincho" w:cstheme="minorHAnsi"/>
          <w:i/>
          <w:lang w:eastAsia="ja-JP"/>
        </w:rPr>
        <w:t>theFeatureX</w:t>
      </w:r>
      <w:r w:rsidRPr="00616E11">
        <w:rPr>
          <w:rFonts w:eastAsia="MS Mincho" w:cstheme="minorHAnsi"/>
          <w:lang w:eastAsia="ja-JP"/>
        </w:rPr>
        <w:t>” (see S-100 Part 3, clause 3-5.4.5 on default names for association ends).</w:t>
      </w:r>
    </w:p>
    <w:p w14:paraId="105FD4CB" w14:textId="77777777" w:rsidR="00FA1108" w:rsidRPr="00616E11" w:rsidRDefault="00000000">
      <w:pPr>
        <w:numPr>
          <w:ilvl w:val="0"/>
          <w:numId w:val="38"/>
        </w:numPr>
        <w:spacing w:after="60"/>
        <w:rPr>
          <w:rFonts w:eastAsia="MS Mincho" w:cstheme="minorHAnsi"/>
          <w:lang w:eastAsia="ja-JP"/>
        </w:rPr>
      </w:pPr>
      <w:r w:rsidRPr="00616E11">
        <w:rPr>
          <w:rFonts w:eastAsia="MS Mincho" w:cstheme="minorHAnsi"/>
          <w:lang w:eastAsia="ja-JP"/>
        </w:rPr>
        <w:t>Spatial attributes must be modelled either as attributes with data type one or more (that is, union) of the allowed spatial types in the spatial schema, or an association between the class that represents a feature and one of the spatial objects defined in the spatial schema.</w:t>
      </w:r>
    </w:p>
    <w:p w14:paraId="4773234C" w14:textId="77777777" w:rsidR="00FA1108" w:rsidRPr="00616E11" w:rsidRDefault="00000000">
      <w:pPr>
        <w:numPr>
          <w:ilvl w:val="0"/>
          <w:numId w:val="38"/>
        </w:numPr>
        <w:spacing w:after="60"/>
        <w:rPr>
          <w:rFonts w:eastAsia="MS Mincho" w:cstheme="minorHAnsi"/>
          <w:lang w:eastAsia="ja-JP"/>
        </w:rPr>
      </w:pPr>
      <w:r w:rsidRPr="00616E11">
        <w:rPr>
          <w:rFonts w:eastAsia="MS Mincho" w:cstheme="minorHAnsi"/>
          <w:lang w:eastAsia="ja-JP"/>
        </w:rPr>
        <w:t>Enumeration types and their listed values must be modelled by UML enumerations; codelists must be modelled as UML classes with tags specified in S-100 Part 3, clause 3-6.7.</w:t>
      </w:r>
    </w:p>
    <w:p w14:paraId="271DF340" w14:textId="77777777" w:rsidR="00FA1108" w:rsidRPr="00616E11" w:rsidRDefault="00000000">
      <w:pPr>
        <w:numPr>
          <w:ilvl w:val="0"/>
          <w:numId w:val="38"/>
        </w:numPr>
        <w:spacing w:after="60"/>
        <w:rPr>
          <w:rFonts w:eastAsia="MS Mincho" w:cstheme="minorHAnsi"/>
          <w:lang w:eastAsia="ja-JP"/>
        </w:rPr>
      </w:pPr>
      <w:r w:rsidRPr="00616E11">
        <w:rPr>
          <w:rFonts w:eastAsia="MS Mincho" w:cstheme="minorHAnsi"/>
          <w:lang w:eastAsia="ja-JP"/>
        </w:rPr>
        <w:t>Standard schemas (for example the spatial schema, Feature Catalogue schema) must not be extended within Application Schemas.</w:t>
      </w:r>
    </w:p>
    <w:p w14:paraId="4309B385" w14:textId="77777777" w:rsidR="00FA1108" w:rsidRPr="00616E11" w:rsidRDefault="00000000">
      <w:pPr>
        <w:numPr>
          <w:ilvl w:val="0"/>
          <w:numId w:val="38"/>
        </w:numPr>
        <w:spacing w:after="60"/>
        <w:rPr>
          <w:rFonts w:eastAsia="MS Mincho" w:cstheme="minorHAnsi"/>
          <w:lang w:eastAsia="ja-JP"/>
        </w:rPr>
      </w:pPr>
      <w:r w:rsidRPr="00616E11">
        <w:rPr>
          <w:rFonts w:eastAsia="MS Mincho" w:cstheme="minorHAnsi"/>
          <w:lang w:eastAsia="ja-JP"/>
        </w:rPr>
        <w:lastRenderedPageBreak/>
        <w:t>All classes used within an Application Schema for data transfer shall be instantiable. This implies that the integrated class must not be stereotyped &lt;&lt;interface&gt;&gt;.</w:t>
      </w:r>
    </w:p>
    <w:p w14:paraId="6638C3EA" w14:textId="77777777" w:rsidR="00FA1108" w:rsidRPr="00616E11" w:rsidRDefault="00000000">
      <w:pPr>
        <w:numPr>
          <w:ilvl w:val="0"/>
          <w:numId w:val="38"/>
        </w:numPr>
        <w:spacing w:after="240"/>
        <w:rPr>
          <w:rFonts w:eastAsia="MS Mincho" w:cstheme="minorHAnsi"/>
          <w:lang w:eastAsia="ja-JP"/>
        </w:rPr>
      </w:pPr>
      <w:r w:rsidRPr="00616E11">
        <w:rPr>
          <w:rFonts w:eastAsia="MS Mincho" w:cstheme="minorHAnsi"/>
          <w:lang w:eastAsia="ja-JP"/>
        </w:rPr>
        <w:t>A UML Application Schema must be described within a UML package, which must carry the name of the Application Schema and the version stated in the documentation of the package.</w:t>
      </w:r>
    </w:p>
    <w:p w14:paraId="2AC0D69B" w14:textId="77777777" w:rsidR="00FA1108" w:rsidRPr="00616E11" w:rsidRDefault="00000000" w:rsidP="00986FA8">
      <w:pPr>
        <w:pStyle w:val="HeadingB3"/>
        <w:numPr>
          <w:ilvl w:val="2"/>
          <w:numId w:val="148"/>
        </w:numPr>
      </w:pPr>
      <w:bookmarkStart w:id="2315" w:name="_Toc41602982"/>
      <w:bookmarkStart w:id="2316" w:name="_Toc206156521"/>
      <w:r w:rsidRPr="00616E11">
        <w:t>Application Schemas for coverage data</w:t>
      </w:r>
      <w:bookmarkEnd w:id="2315"/>
      <w:bookmarkEnd w:id="2316"/>
    </w:p>
    <w:p w14:paraId="42F5AFAE" w14:textId="77777777" w:rsidR="00FA1108" w:rsidRPr="00616E11" w:rsidRDefault="00000000">
      <w:pPr>
        <w:rPr>
          <w:rFonts w:eastAsia="MS Mincho" w:cstheme="minorHAnsi"/>
          <w:lang w:eastAsia="ja-JP"/>
        </w:rPr>
      </w:pPr>
      <w:bookmarkStart w:id="2317" w:name="_Toc532213677"/>
      <w:bookmarkStart w:id="2318" w:name="_Toc3237097"/>
      <w:bookmarkEnd w:id="2317"/>
      <w:bookmarkEnd w:id="2318"/>
      <w:r w:rsidRPr="00616E11">
        <w:rPr>
          <w:rFonts w:eastAsia="MS Mincho" w:cstheme="minorHAnsi"/>
          <w:lang w:eastAsia="ja-JP"/>
        </w:rPr>
        <w:t>The rules for Application Schemas for coverage data are described in S-100 Part 3, clause 3-7; and Part 8.</w:t>
      </w:r>
    </w:p>
    <w:p w14:paraId="666188F7" w14:textId="77777777" w:rsidR="00FA1108" w:rsidRPr="00616E11" w:rsidRDefault="00000000">
      <w:pPr>
        <w:spacing w:after="60"/>
        <w:rPr>
          <w:rFonts w:eastAsia="MS Mincho" w:cstheme="minorHAnsi"/>
          <w:lang w:eastAsia="ja-JP"/>
        </w:rPr>
      </w:pPr>
      <w:r w:rsidRPr="00616E11">
        <w:rPr>
          <w:rFonts w:eastAsia="MS Mincho" w:cstheme="minorHAnsi"/>
          <w:lang w:eastAsia="ja-JP"/>
        </w:rPr>
        <w:t>The rules are similar to the rules for vector data, with the following difference:</w:t>
      </w:r>
    </w:p>
    <w:p w14:paraId="46D05501" w14:textId="7132B131" w:rsidR="00FA1108" w:rsidRDefault="00000000" w:rsidP="00DF4954">
      <w:pPr>
        <w:numPr>
          <w:ilvl w:val="0"/>
          <w:numId w:val="39"/>
        </w:numPr>
        <w:spacing w:after="60"/>
        <w:rPr>
          <w:ins w:id="2319" w:author="Raphael Malyankar" w:date="2025-08-15T13:05:00Z" w16du:dateUtc="2025-08-15T20:05:00Z"/>
          <w:rFonts w:eastAsia="MS Mincho" w:cstheme="minorHAnsi"/>
          <w:lang w:eastAsia="ja-JP"/>
        </w:rPr>
        <w:pPrChange w:id="2320" w:author="Raphael Malyankar" w:date="2025-08-15T13:07:00Z" w16du:dateUtc="2025-08-15T20:07:00Z">
          <w:pPr>
            <w:numPr>
              <w:numId w:val="39"/>
            </w:numPr>
            <w:tabs>
              <w:tab w:val="num" w:pos="0"/>
            </w:tabs>
            <w:spacing w:after="240"/>
            <w:ind w:left="720" w:hanging="360"/>
          </w:pPr>
        </w:pPrChange>
      </w:pPr>
      <w:r w:rsidRPr="00616E11">
        <w:rPr>
          <w:rFonts w:eastAsia="MS Mincho" w:cstheme="minorHAnsi"/>
          <w:lang w:eastAsia="ja-JP"/>
        </w:rPr>
        <w:t>Spatial types for coverage features are modelled by the appropriate point set, grid, or TIN type defined in S-100 Part 8.</w:t>
      </w:r>
    </w:p>
    <w:p w14:paraId="645035BC" w14:textId="529988E4" w:rsidR="00DF4954" w:rsidRDefault="00DF4954">
      <w:pPr>
        <w:numPr>
          <w:ilvl w:val="0"/>
          <w:numId w:val="39"/>
        </w:numPr>
        <w:spacing w:after="240"/>
        <w:rPr>
          <w:ins w:id="2321" w:author="Raphael Malyankar" w:date="2025-08-14T20:44:00Z" w16du:dateUtc="2025-08-15T03:44:00Z"/>
          <w:rFonts w:eastAsia="MS Mincho" w:cstheme="minorHAnsi"/>
          <w:lang w:eastAsia="ja-JP"/>
        </w:rPr>
      </w:pPr>
      <w:ins w:id="2322" w:author="Raphael Malyankar" w:date="2025-08-15T13:05:00Z" w16du:dateUtc="2025-08-15T20:05:00Z">
        <w:r>
          <w:rPr>
            <w:rFonts w:eastAsia="MS Mincho" w:cstheme="minorHAnsi"/>
            <w:lang w:eastAsia="ja-JP"/>
          </w:rPr>
          <w:t>I</w:t>
        </w:r>
      </w:ins>
      <w:ins w:id="2323" w:author="Raphael Malyankar" w:date="2025-08-15T13:06:00Z" w16du:dateUtc="2025-08-15T20:06:00Z">
        <w:r>
          <w:rPr>
            <w:rFonts w:eastAsia="MS Mincho" w:cstheme="minorHAnsi"/>
            <w:lang w:eastAsia="ja-JP"/>
          </w:rPr>
          <w:t xml:space="preserve">f the Product Specification extends the Part 8 type with additional embedded metadata, a product-specific intermediate coverage class may </w:t>
        </w:r>
      </w:ins>
      <w:ins w:id="2324" w:author="Raphael Malyankar" w:date="2025-08-15T13:07:00Z" w16du:dateUtc="2025-08-15T20:07:00Z">
        <w:r>
          <w:rPr>
            <w:rFonts w:eastAsia="MS Mincho" w:cstheme="minorHAnsi"/>
            <w:lang w:eastAsia="ja-JP"/>
          </w:rPr>
          <w:t>be added.</w:t>
        </w:r>
      </w:ins>
    </w:p>
    <w:p w14:paraId="0F7DAF29" w14:textId="544C0B0B" w:rsidR="00F12FC1" w:rsidRDefault="00F12FC1" w:rsidP="00DF4954">
      <w:pPr>
        <w:pStyle w:val="HeadingB3"/>
        <w:numPr>
          <w:ilvl w:val="2"/>
          <w:numId w:val="148"/>
        </w:numPr>
        <w:rPr>
          <w:ins w:id="2325" w:author="Raphael Malyankar" w:date="2025-08-14T20:44:00Z" w16du:dateUtc="2025-08-15T03:44:00Z"/>
          <w:rFonts w:eastAsia="MS Mincho"/>
        </w:rPr>
      </w:pPr>
      <w:bookmarkStart w:id="2326" w:name="_Toc206156522"/>
      <w:ins w:id="2327" w:author="Raphael Malyankar" w:date="2025-08-14T20:44:00Z" w16du:dateUtc="2025-08-15T03:44:00Z">
        <w:r w:rsidRPr="00F12FC1">
          <w:rPr>
            <w:rFonts w:eastAsia="MS Mincho"/>
          </w:rPr>
          <w:t>Re-use o</w:t>
        </w:r>
        <w:r>
          <w:rPr>
            <w:rFonts w:eastAsia="MS Mincho"/>
          </w:rPr>
          <w:t>f</w:t>
        </w:r>
        <w:r w:rsidRPr="00F12FC1">
          <w:rPr>
            <w:rFonts w:eastAsia="MS Mincho"/>
          </w:rPr>
          <w:t xml:space="preserve"> association and role names</w:t>
        </w:r>
        <w:bookmarkEnd w:id="2326"/>
      </w:ins>
    </w:p>
    <w:p w14:paraId="20BDDF27" w14:textId="780C6B4F" w:rsidR="00F12FC1" w:rsidRPr="00F12FC1" w:rsidRDefault="00F12FC1" w:rsidP="00F12FC1">
      <w:pPr>
        <w:spacing w:after="240"/>
        <w:rPr>
          <w:ins w:id="2328" w:author="Raphael Malyankar" w:date="2025-08-14T20:44:00Z" w16du:dateUtc="2025-08-15T03:44:00Z"/>
          <w:rFonts w:eastAsia="MS Mincho" w:cstheme="minorHAnsi"/>
          <w:lang w:eastAsia="ja-JP"/>
        </w:rPr>
      </w:pPr>
      <w:ins w:id="2329" w:author="Raphael Malyankar" w:date="2025-08-14T20:44:00Z" w16du:dateUtc="2025-08-15T03:44:00Z">
        <w:r w:rsidRPr="00F12FC1">
          <w:rPr>
            <w:rFonts w:eastAsia="MS Mincho" w:cstheme="minorHAnsi"/>
            <w:lang w:eastAsia="ja-JP"/>
          </w:rPr>
          <w:t>This Guidance discourages reuse of role names in different associations – that is if the association named A0 has roles R0 and R1, there should not be an association named A1 that uses either R0 or R1 as a role name. While technically not prohibited in S-100, this kind of reuse is poor modeling practice and causes ambiguity for implementations as to which feature type(s) are expected to be located at the other end of the binding, necessitating that applications look up the association by name to disambiguate linkages. The reasons will become clear when considering that the GML format in Part 10b uses role names as XML tags for feature associations.</w:t>
        </w:r>
      </w:ins>
    </w:p>
    <w:p w14:paraId="2F26AD11" w14:textId="77777777" w:rsidR="00F12FC1" w:rsidRPr="00F12FC1" w:rsidRDefault="00F12FC1" w:rsidP="00F12FC1">
      <w:pPr>
        <w:spacing w:after="240"/>
        <w:rPr>
          <w:ins w:id="2330" w:author="Raphael Malyankar" w:date="2025-08-14T20:44:00Z" w16du:dateUtc="2025-08-15T03:44:00Z"/>
          <w:rFonts w:eastAsia="MS Mincho" w:cstheme="minorHAnsi"/>
          <w:lang w:eastAsia="ja-JP"/>
        </w:rPr>
      </w:pPr>
      <w:ins w:id="2331" w:author="Raphael Malyankar" w:date="2025-08-14T20:44:00Z" w16du:dateUtc="2025-08-15T03:44:00Z">
        <w:r w:rsidRPr="00F12FC1">
          <w:rPr>
            <w:rFonts w:eastAsia="MS Mincho" w:cstheme="minorHAnsi"/>
            <w:lang w:eastAsia="ja-JP"/>
          </w:rPr>
          <w:t>EXAMPLE: Allowing &lt;serviceAuthority xlink:href=”#US890321” xlink:title=”VTSControl”/&gt; as well as &lt;serviceAuthority xlink:href=”#US890321” xlink:title=”RadioControl”/&gt; requires applications to look up the associations by name in the FC to determine whether the feature at the other end should be a VTS authority or a radio service.</w:t>
        </w:r>
      </w:ins>
    </w:p>
    <w:p w14:paraId="600A78EA" w14:textId="256D9D90" w:rsidR="00F12FC1" w:rsidRPr="00616E11" w:rsidRDefault="00F12FC1" w:rsidP="00DF4954">
      <w:pPr>
        <w:spacing w:after="240"/>
        <w:rPr>
          <w:rFonts w:eastAsia="MS Mincho" w:cstheme="minorHAnsi"/>
          <w:lang w:eastAsia="ja-JP"/>
        </w:rPr>
      </w:pPr>
      <w:ins w:id="2332" w:author="Raphael Malyankar" w:date="2025-08-14T20:44:00Z" w16du:dateUtc="2025-08-15T03:44:00Z">
        <w:r w:rsidRPr="00F12FC1">
          <w:rPr>
            <w:rFonts w:eastAsia="MS Mincho" w:cstheme="minorHAnsi"/>
            <w:lang w:eastAsia="ja-JP"/>
          </w:rPr>
          <w:t>Association A0 with the same roles R0 and R1 can however be used as-is to associate another pair of feature/information classes; though this latter practice is not recomended (consider creating an abstract generalization class and applying the association to that generalization class).</w:t>
        </w:r>
      </w:ins>
    </w:p>
    <w:p w14:paraId="4159E912" w14:textId="77777777" w:rsidR="00FA1108" w:rsidRPr="00616E11" w:rsidRDefault="00000000" w:rsidP="00986FA8">
      <w:pPr>
        <w:pStyle w:val="HeadingB3"/>
        <w:numPr>
          <w:ilvl w:val="2"/>
          <w:numId w:val="148"/>
        </w:numPr>
      </w:pPr>
      <w:bookmarkStart w:id="2333" w:name="_Toc41602983"/>
      <w:bookmarkStart w:id="2334" w:name="_Toc206156523"/>
      <w:r w:rsidRPr="00616E11">
        <w:t>Additional rules</w:t>
      </w:r>
      <w:bookmarkEnd w:id="2333"/>
      <w:bookmarkEnd w:id="2334"/>
    </w:p>
    <w:p w14:paraId="314F2BFC" w14:textId="77777777" w:rsidR="00FA1108" w:rsidRPr="00616E11" w:rsidRDefault="00000000">
      <w:pPr>
        <w:rPr>
          <w:rFonts w:eastAsia="MS Mincho" w:cstheme="minorHAnsi"/>
          <w:lang w:eastAsia="ja-JP"/>
        </w:rPr>
      </w:pPr>
      <w:r w:rsidRPr="00616E11">
        <w:rPr>
          <w:rFonts w:eastAsia="MS Mincho" w:cstheme="minorHAnsi"/>
          <w:lang w:eastAsia="ja-JP"/>
        </w:rPr>
        <w:t>Names of features and information types must use their camel case codes.</w:t>
      </w:r>
    </w:p>
    <w:p w14:paraId="45573139" w14:textId="77777777" w:rsidR="00FA1108" w:rsidRPr="00616E11" w:rsidRDefault="00000000">
      <w:pPr>
        <w:rPr>
          <w:rFonts w:eastAsia="MS Mincho" w:cstheme="minorHAnsi"/>
          <w:lang w:eastAsia="ja-JP"/>
        </w:rPr>
      </w:pPr>
      <w:r w:rsidRPr="00616E11">
        <w:rPr>
          <w:rFonts w:eastAsia="MS Mincho" w:cstheme="minorHAnsi"/>
          <w:lang w:eastAsia="ja-JP"/>
        </w:rPr>
        <w:t>Vector feature classes must use the stereotype &lt;&lt;FeatureType&gt;&gt; and information classes must use the stereotype &lt;&lt;InformationType&gt;&gt;. A stereotype allows designers to extend the UML model by creating new model elements.</w:t>
      </w:r>
    </w:p>
    <w:p w14:paraId="3D0826E8" w14:textId="77777777" w:rsidR="00FA1108" w:rsidRPr="00616E11" w:rsidRDefault="00000000">
      <w:pPr>
        <w:rPr>
          <w:rFonts w:eastAsia="MS Mincho" w:cstheme="minorHAnsi"/>
          <w:lang w:eastAsia="ja-JP"/>
        </w:rPr>
      </w:pPr>
      <w:r w:rsidRPr="00616E11">
        <w:rPr>
          <w:rFonts w:eastAsia="MS Mincho" w:cstheme="minorHAnsi"/>
          <w:lang w:eastAsia="ja-JP"/>
        </w:rPr>
        <w:t xml:space="preserve">Coverage </w:t>
      </w:r>
      <w:r w:rsidRPr="00616E11">
        <w:rPr>
          <w:rFonts w:eastAsia="MS Mincho" w:cstheme="minorHAnsi"/>
          <w:i/>
          <w:lang w:eastAsia="ja-JP"/>
        </w:rPr>
        <w:t>type</w:t>
      </w:r>
      <w:r w:rsidRPr="00616E11">
        <w:rPr>
          <w:rFonts w:eastAsia="MS Mincho" w:cstheme="minorHAnsi"/>
          <w:lang w:eastAsia="ja-JP"/>
        </w:rPr>
        <w:t xml:space="preserve"> elements (describing the coverage geometry) compliant to S-100 should use the appropriate stereotype from S-100 Part 8; and Application Schemas for coverage data may depict the data attributes by defining a &lt;&lt;FeatureType&gt;&gt; element with the thematic data attributes and associating it with the coverage type element.</w:t>
      </w:r>
    </w:p>
    <w:p w14:paraId="7CC96BE4" w14:textId="77777777" w:rsidR="00FA1108" w:rsidRPr="00616E11" w:rsidRDefault="00000000">
      <w:pPr>
        <w:keepNext/>
        <w:spacing w:after="240"/>
        <w:jc w:val="center"/>
        <w:rPr>
          <w:rFonts w:eastAsia="MS Mincho" w:cs="Times New Roman"/>
          <w:szCs w:val="20"/>
          <w:lang w:eastAsia="ja-JP"/>
        </w:rPr>
      </w:pPr>
      <w:r w:rsidRPr="000353AC">
        <w:rPr>
          <w:noProof/>
        </w:rPr>
        <w:lastRenderedPageBreak/>
        <w:drawing>
          <wp:inline distT="0" distB="0" distL="0" distR="0" wp14:anchorId="342C5EE7" wp14:editId="59A4959C">
            <wp:extent cx="5928272" cy="1872691"/>
            <wp:effectExtent l="0" t="0" r="0" b="0"/>
            <wp:docPr id="2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31"/>
                    <pic:cNvPicPr>
                      <a:picLocks noChangeAspect="1" noChangeArrowheads="1"/>
                    </pic:cNvPicPr>
                  </pic:nvPicPr>
                  <pic:blipFill>
                    <a:blip r:embed="rId63" cstate="print">
                      <a:extLst>
                        <a:ext uri="{28A0092B-C50C-407E-A947-70E740481C1C}">
                          <a14:useLocalDpi xmlns:a14="http://schemas.microsoft.com/office/drawing/2010/main" val="0"/>
                        </a:ext>
                      </a:extLst>
                    </a:blip>
                    <a:stretch>
                      <a:fillRect/>
                    </a:stretch>
                  </pic:blipFill>
                  <pic:spPr bwMode="auto">
                    <a:xfrm>
                      <a:off x="0" y="0"/>
                      <a:ext cx="5978051" cy="1888416"/>
                    </a:xfrm>
                    <a:prstGeom prst="rect">
                      <a:avLst/>
                    </a:prstGeom>
                    <a:noFill/>
                  </pic:spPr>
                </pic:pic>
              </a:graphicData>
            </a:graphic>
          </wp:inline>
        </w:drawing>
      </w:r>
    </w:p>
    <w:p w14:paraId="563D1352" w14:textId="496F5081" w:rsidR="00FA1108" w:rsidRPr="00616E11" w:rsidRDefault="00000000">
      <w:pPr>
        <w:spacing w:after="200"/>
        <w:jc w:val="center"/>
        <w:rPr>
          <w:rFonts w:eastAsia="MS Mincho" w:cstheme="minorHAnsi"/>
          <w:i/>
          <w:color w:val="44546A" w:themeColor="text2"/>
          <w:sz w:val="18"/>
          <w:szCs w:val="18"/>
          <w:lang w:eastAsia="ja-JP"/>
        </w:rPr>
      </w:pPr>
      <w:r w:rsidRPr="00616E11">
        <w:rPr>
          <w:rFonts w:eastAsia="MS Mincho" w:cstheme="minorHAnsi"/>
          <w:i/>
          <w:color w:val="44546A" w:themeColor="text2"/>
          <w:sz w:val="18"/>
          <w:szCs w:val="18"/>
          <w:lang w:eastAsia="ja-JP"/>
        </w:rPr>
        <w:t>Figure B-7-3 – Example of coverage feature and type elements conforming to S-100 (from S-1</w:t>
      </w:r>
      <w:ins w:id="2335" w:author="Raphael Malyankar" w:date="2025-08-15T12:31:00Z" w16du:dateUtc="2025-08-15T19:31:00Z">
        <w:r w:rsidR="008F515B">
          <w:rPr>
            <w:rFonts w:eastAsia="MS Mincho" w:cstheme="minorHAnsi"/>
            <w:i/>
            <w:color w:val="44546A" w:themeColor="text2"/>
            <w:sz w:val="18"/>
            <w:szCs w:val="18"/>
            <w:lang w:eastAsia="ja-JP"/>
          </w:rPr>
          <w:t>04 Ed. 2.0.0</w:t>
        </w:r>
      </w:ins>
      <w:del w:id="2336" w:author="Raphael Malyankar" w:date="2025-08-15T12:31:00Z" w16du:dateUtc="2025-08-15T19:31:00Z">
        <w:r w:rsidRPr="00616E11" w:rsidDel="008F515B">
          <w:rPr>
            <w:rFonts w:eastAsia="MS Mincho" w:cstheme="minorHAnsi"/>
            <w:i/>
            <w:color w:val="44546A" w:themeColor="text2"/>
            <w:sz w:val="18"/>
            <w:szCs w:val="18"/>
            <w:lang w:eastAsia="ja-JP"/>
          </w:rPr>
          <w:delText>11</w:delText>
        </w:r>
      </w:del>
      <w:r w:rsidRPr="00616E11">
        <w:rPr>
          <w:rFonts w:eastAsia="MS Mincho" w:cstheme="minorHAnsi"/>
          <w:i/>
          <w:color w:val="44546A" w:themeColor="text2"/>
          <w:sz w:val="18"/>
          <w:szCs w:val="18"/>
          <w:lang w:eastAsia="ja-JP"/>
        </w:rPr>
        <w:t>)</w:t>
      </w:r>
    </w:p>
    <w:p w14:paraId="001B169F" w14:textId="2FAFA8D7" w:rsidR="00FA1108" w:rsidRPr="00616E11" w:rsidRDefault="00000000">
      <w:pPr>
        <w:rPr>
          <w:rFonts w:eastAsia="MS Mincho" w:cstheme="minorHAnsi"/>
          <w:lang w:eastAsia="ja-JP"/>
        </w:rPr>
      </w:pPr>
      <w:r w:rsidRPr="00616E11">
        <w:rPr>
          <w:rFonts w:eastAsia="MS Mincho" w:cstheme="minorHAnsi"/>
          <w:lang w:eastAsia="ja-JP"/>
        </w:rPr>
        <w:t xml:space="preserve">If necessary, Product Specifications may use domain-specific stereotypes in addition to the standard stereotypes. </w:t>
      </w:r>
    </w:p>
    <w:p w14:paraId="2A3F7F78" w14:textId="77777777" w:rsidR="00FA1108" w:rsidRPr="00616E11" w:rsidRDefault="00000000">
      <w:pPr>
        <w:rPr>
          <w:rFonts w:eastAsia="MS Mincho" w:cstheme="minorHAnsi"/>
          <w:lang w:eastAsia="ja-JP"/>
        </w:rPr>
      </w:pPr>
      <w:r w:rsidRPr="00616E11">
        <w:rPr>
          <w:rFonts w:eastAsia="MS Mincho" w:cstheme="minorHAnsi"/>
          <w:lang w:eastAsia="ja-JP"/>
        </w:rPr>
        <w:t>Abstract classes are indicated by italicizing the class name (Enterprise Architect does this automatically if the “Abstract” checkbox is checked in the UI).</w:t>
      </w:r>
    </w:p>
    <w:p w14:paraId="746C91A4" w14:textId="5405CED6" w:rsidR="00F12FC1" w:rsidRPr="00616E11" w:rsidRDefault="00000000" w:rsidP="00F12FC1">
      <w:pPr>
        <w:rPr>
          <w:rFonts w:eastAsia="MS Mincho" w:cstheme="minorHAnsi"/>
          <w:lang w:eastAsia="ja-JP"/>
        </w:rPr>
      </w:pPr>
      <w:r w:rsidRPr="00616E11">
        <w:rPr>
          <w:rFonts w:eastAsia="MS Mincho" w:cstheme="minorHAnsi"/>
          <w:lang w:eastAsia="ja-JP"/>
        </w:rPr>
        <w:t>S-100 states that “the use of multiple inheritance shall be minimized, because it tends to increase model complexity”. Multiple inheritance is the situation where a class has more than one immediate superclass. Application Schema developers should note that multiple inheritance contravenes the S-100 GFM, which allows feature and information types to have at most one super-type.</w:t>
      </w:r>
    </w:p>
    <w:p w14:paraId="55676793" w14:textId="77777777" w:rsidR="00FA1108" w:rsidRPr="00616E11" w:rsidRDefault="00000000" w:rsidP="00986FA8">
      <w:pPr>
        <w:pStyle w:val="HeadingB2"/>
        <w:numPr>
          <w:ilvl w:val="1"/>
          <w:numId w:val="148"/>
        </w:numPr>
      </w:pPr>
      <w:bookmarkStart w:id="2337" w:name="_Toc41602984"/>
      <w:bookmarkStart w:id="2338" w:name="_Toc206156524"/>
      <w:r w:rsidRPr="00616E11">
        <w:t>Other conventions and recommendations</w:t>
      </w:r>
      <w:bookmarkEnd w:id="2337"/>
      <w:bookmarkEnd w:id="2338"/>
    </w:p>
    <w:p w14:paraId="7AFD4558" w14:textId="77777777" w:rsidR="00FA1108" w:rsidRPr="00616E11" w:rsidRDefault="00000000" w:rsidP="00986FA8">
      <w:pPr>
        <w:pStyle w:val="HeadingB3"/>
        <w:numPr>
          <w:ilvl w:val="2"/>
          <w:numId w:val="148"/>
        </w:numPr>
      </w:pPr>
      <w:bookmarkStart w:id="2339" w:name="_Toc41602985"/>
      <w:bookmarkStart w:id="2340" w:name="_Toc206156525"/>
      <w:r w:rsidRPr="00616E11">
        <w:t>Reuse and harmonization</w:t>
      </w:r>
      <w:bookmarkEnd w:id="2339"/>
      <w:bookmarkEnd w:id="2340"/>
    </w:p>
    <w:p w14:paraId="615A4417" w14:textId="77777777" w:rsidR="00FA1108" w:rsidRPr="00616E11" w:rsidRDefault="00000000">
      <w:pPr>
        <w:spacing w:after="60"/>
        <w:rPr>
          <w:rFonts w:eastAsia="MS Mincho" w:cstheme="minorHAnsi"/>
          <w:lang w:eastAsia="ja-JP"/>
        </w:rPr>
      </w:pPr>
      <w:r w:rsidRPr="00616E11">
        <w:rPr>
          <w:rFonts w:eastAsia="MS Mincho" w:cstheme="minorHAnsi"/>
          <w:lang w:eastAsia="ja-JP"/>
        </w:rPr>
        <w:t xml:space="preserve">Before new elements are defined the IHO GI Registry should be checked for existing elements that can be re-used. The following should be also considered: </w:t>
      </w:r>
    </w:p>
    <w:p w14:paraId="5EF321C3" w14:textId="77777777" w:rsidR="00FA1108" w:rsidRPr="00616E11" w:rsidRDefault="00000000">
      <w:pPr>
        <w:numPr>
          <w:ilvl w:val="0"/>
          <w:numId w:val="52"/>
        </w:numPr>
        <w:spacing w:after="60"/>
        <w:rPr>
          <w:rFonts w:eastAsia="MS Mincho" w:cstheme="minorHAnsi"/>
          <w:lang w:eastAsia="ja-JP"/>
        </w:rPr>
      </w:pPr>
      <w:r w:rsidRPr="00616E11">
        <w:rPr>
          <w:rFonts w:eastAsia="MS Mincho" w:cstheme="minorHAnsi"/>
          <w:lang w:eastAsia="ja-JP"/>
        </w:rPr>
        <w:t xml:space="preserve">Features, information types, and attributes should be re-used whenever possible. </w:t>
      </w:r>
    </w:p>
    <w:p w14:paraId="306315E6" w14:textId="77777777" w:rsidR="00FA1108" w:rsidRPr="00616E11" w:rsidRDefault="00000000">
      <w:pPr>
        <w:numPr>
          <w:ilvl w:val="0"/>
          <w:numId w:val="52"/>
        </w:numPr>
        <w:spacing w:after="60"/>
        <w:rPr>
          <w:rFonts w:eastAsia="MS Mincho" w:cstheme="minorHAnsi"/>
          <w:lang w:eastAsia="ja-JP"/>
        </w:rPr>
      </w:pPr>
      <w:r w:rsidRPr="00616E11">
        <w:rPr>
          <w:rFonts w:eastAsia="MS Mincho" w:cstheme="minorHAnsi"/>
          <w:lang w:eastAsia="ja-JP"/>
        </w:rPr>
        <w:t xml:space="preserve">Structure and associations should be harmonized with S-101 and other existing related or complementary products. </w:t>
      </w:r>
    </w:p>
    <w:p w14:paraId="644BED26" w14:textId="77777777" w:rsidR="00FA1108" w:rsidRPr="00616E11" w:rsidRDefault="00000000">
      <w:pPr>
        <w:numPr>
          <w:ilvl w:val="0"/>
          <w:numId w:val="52"/>
        </w:numPr>
        <w:spacing w:after="60"/>
        <w:rPr>
          <w:rFonts w:eastAsia="MS Mincho" w:cstheme="minorHAnsi"/>
          <w:lang w:eastAsia="ja-JP"/>
        </w:rPr>
      </w:pPr>
      <w:r w:rsidRPr="00616E11">
        <w:rPr>
          <w:rFonts w:eastAsia="MS Mincho" w:cstheme="minorHAnsi"/>
          <w:lang w:eastAsia="ja-JP"/>
        </w:rPr>
        <w:t xml:space="preserve">Defining similar but slightly different items should be avoided unless absolutely essential. </w:t>
      </w:r>
    </w:p>
    <w:p w14:paraId="4FD5A76A" w14:textId="77777777" w:rsidR="00FA1108" w:rsidRPr="00616E11" w:rsidRDefault="00000000">
      <w:pPr>
        <w:numPr>
          <w:ilvl w:val="0"/>
          <w:numId w:val="52"/>
        </w:numPr>
        <w:spacing w:after="60"/>
        <w:rPr>
          <w:rFonts w:eastAsia="MS Mincho" w:cstheme="minorHAnsi"/>
          <w:lang w:eastAsia="ja-JP"/>
        </w:rPr>
      </w:pPr>
      <w:r w:rsidRPr="00616E11">
        <w:rPr>
          <w:rFonts w:eastAsia="MS Mincho" w:cstheme="minorHAnsi"/>
          <w:lang w:eastAsia="ja-JP"/>
        </w:rPr>
        <w:t xml:space="preserve">Extensions such as additional listed values in an enumeration can be proposed to the IHO GI Registry, but conflicts such as different definitions for the same terms must be avoided if at all possible. </w:t>
      </w:r>
    </w:p>
    <w:p w14:paraId="52847AD4" w14:textId="77777777" w:rsidR="00FA1108" w:rsidRPr="00616E11" w:rsidRDefault="00000000">
      <w:pPr>
        <w:numPr>
          <w:ilvl w:val="0"/>
          <w:numId w:val="52"/>
        </w:numPr>
        <w:spacing w:before="60" w:after="240"/>
        <w:rPr>
          <w:rFonts w:eastAsia="MS Mincho" w:cstheme="minorHAnsi"/>
          <w:lang w:eastAsia="ja-JP"/>
        </w:rPr>
      </w:pPr>
      <w:r w:rsidRPr="00616E11">
        <w:rPr>
          <w:rFonts w:eastAsia="MS Mincho" w:cstheme="minorHAnsi"/>
          <w:lang w:eastAsia="ja-JP"/>
        </w:rPr>
        <w:t>Existing items may be reused with the addition of product specific constraints, such as limiting the set of allowed values for an enumeration or codelist type. Such harmonization includes, for example, re-using complex attributes defined in other Product Specifications with restrictions that exclude some of their sub-attributes.</w:t>
      </w:r>
    </w:p>
    <w:p w14:paraId="3F68F161" w14:textId="77777777" w:rsidR="00FA1108" w:rsidRPr="00616E11" w:rsidRDefault="00000000" w:rsidP="00986FA8">
      <w:pPr>
        <w:pStyle w:val="HeadingB3"/>
        <w:numPr>
          <w:ilvl w:val="2"/>
          <w:numId w:val="148"/>
        </w:numPr>
      </w:pPr>
      <w:bookmarkStart w:id="2341" w:name="_Toc41602986"/>
      <w:bookmarkStart w:id="2342" w:name="_Toc206156526"/>
      <w:r w:rsidRPr="00616E11">
        <w:t>Features and information types</w:t>
      </w:r>
      <w:bookmarkEnd w:id="2341"/>
      <w:bookmarkEnd w:id="2342"/>
    </w:p>
    <w:p w14:paraId="3800F253" w14:textId="77777777" w:rsidR="00FA1108" w:rsidRPr="00616E11" w:rsidRDefault="00000000">
      <w:pPr>
        <w:spacing w:after="60"/>
        <w:rPr>
          <w:rFonts w:cstheme="minorHAnsi"/>
          <w:lang w:eastAsia="ko-KR"/>
        </w:rPr>
      </w:pPr>
      <w:r w:rsidRPr="00616E11">
        <w:rPr>
          <w:rFonts w:cstheme="minorHAnsi"/>
          <w:lang w:eastAsia="ko-KR"/>
        </w:rPr>
        <w:t>A feature class is “an abstract representation of real-world phenomena” (S-100 Part 3, clause 3-5.1.1). The Application Schema should define a feature class for describing:</w:t>
      </w:r>
    </w:p>
    <w:p w14:paraId="175D3D0F" w14:textId="77777777" w:rsidR="00FA1108" w:rsidRPr="00616E11" w:rsidRDefault="00000000">
      <w:pPr>
        <w:numPr>
          <w:ilvl w:val="0"/>
          <w:numId w:val="41"/>
        </w:numPr>
        <w:spacing w:after="60"/>
        <w:rPr>
          <w:rFonts w:eastAsia="MS Mincho" w:cstheme="minorHAnsi"/>
          <w:lang w:eastAsia="ko-KR"/>
        </w:rPr>
      </w:pPr>
      <w:r w:rsidRPr="00616E11">
        <w:rPr>
          <w:rFonts w:eastAsia="MS Mincho" w:cstheme="minorHAnsi"/>
          <w:lang w:eastAsia="ko-KR"/>
        </w:rPr>
        <w:t xml:space="preserve">A concept whose instances have a spatial (geographic) location. Such a class represents a </w:t>
      </w:r>
      <w:r w:rsidRPr="00616E11">
        <w:rPr>
          <w:rFonts w:eastAsia="MS Mincho" w:cstheme="minorHAnsi"/>
          <w:b/>
          <w:lang w:eastAsia="ko-KR"/>
        </w:rPr>
        <w:t xml:space="preserve">geographic </w:t>
      </w:r>
      <w:r w:rsidRPr="00616E11">
        <w:rPr>
          <w:rFonts w:eastAsia="MS Mincho" w:cstheme="minorHAnsi"/>
          <w:lang w:eastAsia="ko-KR"/>
        </w:rPr>
        <w:t>feature.</w:t>
      </w:r>
    </w:p>
    <w:p w14:paraId="6EFC394B" w14:textId="77777777" w:rsidR="00FA1108" w:rsidRPr="00616E11" w:rsidRDefault="00000000">
      <w:pPr>
        <w:numPr>
          <w:ilvl w:val="0"/>
          <w:numId w:val="41"/>
        </w:numPr>
        <w:spacing w:after="60"/>
        <w:rPr>
          <w:rFonts w:eastAsia="MS Mincho" w:cstheme="minorHAnsi"/>
          <w:lang w:eastAsia="ko-KR"/>
        </w:rPr>
      </w:pPr>
      <w:r w:rsidRPr="00616E11">
        <w:rPr>
          <w:rFonts w:eastAsia="MS Mincho" w:cstheme="minorHAnsi"/>
          <w:lang w:eastAsia="ko-KR"/>
        </w:rPr>
        <w:t xml:space="preserve">A concept whose instances are collections of the above. The collection may consist of instances of one such class or several such classes. Depending on the nature of the collection, the concept will be either an </w:t>
      </w:r>
      <w:r w:rsidRPr="00616E11">
        <w:rPr>
          <w:rFonts w:eastAsia="MS Mincho" w:cstheme="minorHAnsi"/>
          <w:b/>
          <w:lang w:eastAsia="ko-KR"/>
        </w:rPr>
        <w:t>aggregation</w:t>
      </w:r>
      <w:r w:rsidRPr="00616E11">
        <w:rPr>
          <w:rFonts w:eastAsia="MS Mincho" w:cstheme="minorHAnsi"/>
          <w:lang w:eastAsia="ko-KR"/>
        </w:rPr>
        <w:t xml:space="preserve"> feature or a </w:t>
      </w:r>
      <w:r w:rsidRPr="00616E11">
        <w:rPr>
          <w:rFonts w:eastAsia="MS Mincho" w:cstheme="minorHAnsi"/>
          <w:b/>
          <w:lang w:eastAsia="ko-KR"/>
        </w:rPr>
        <w:t>composition</w:t>
      </w:r>
      <w:r w:rsidRPr="00616E11">
        <w:rPr>
          <w:rFonts w:eastAsia="MS Mincho" w:cstheme="minorHAnsi"/>
          <w:lang w:eastAsia="ko-KR"/>
        </w:rPr>
        <w:t xml:space="preserve"> feature. In Application Schemas they are treated like geographic features but may or may not have a spatial attribute.</w:t>
      </w:r>
    </w:p>
    <w:p w14:paraId="5D2EF213" w14:textId="77777777" w:rsidR="00FA1108" w:rsidRPr="00616E11" w:rsidRDefault="00000000">
      <w:pPr>
        <w:numPr>
          <w:ilvl w:val="0"/>
          <w:numId w:val="41"/>
        </w:numPr>
        <w:spacing w:after="60"/>
        <w:rPr>
          <w:rFonts w:eastAsia="MS Mincho" w:cstheme="minorHAnsi"/>
          <w:lang w:eastAsia="ko-KR"/>
        </w:rPr>
      </w:pPr>
      <w:r w:rsidRPr="00616E11">
        <w:rPr>
          <w:rFonts w:eastAsia="MS Mincho" w:cstheme="minorHAnsi"/>
          <w:lang w:eastAsia="ko-KR"/>
        </w:rPr>
        <w:lastRenderedPageBreak/>
        <w:t xml:space="preserve">Cartographic information (such as </w:t>
      </w:r>
      <w:r w:rsidRPr="00616E11">
        <w:rPr>
          <w:rFonts w:cstheme="minorHAnsi"/>
          <w:lang w:eastAsia="ko-KR"/>
        </w:rPr>
        <w:t>feature names, labels, compass roses, legends</w:t>
      </w:r>
      <w:r w:rsidRPr="00616E11">
        <w:rPr>
          <w:rFonts w:eastAsia="MS Mincho" w:cstheme="minorHAnsi"/>
          <w:lang w:eastAsia="ko-KR"/>
        </w:rPr>
        <w:t>) that are intended to be positioned at a specified location</w:t>
      </w:r>
      <w:r w:rsidRPr="00616E11">
        <w:rPr>
          <w:rFonts w:cstheme="minorHAnsi"/>
          <w:lang w:eastAsia="ko-KR"/>
        </w:rPr>
        <w:t xml:space="preserve"> (or re-positioned from its default position relative to a feature) to avoid obscuring other features</w:t>
      </w:r>
      <w:r w:rsidRPr="00616E11">
        <w:rPr>
          <w:rFonts w:eastAsia="MS Mincho" w:cstheme="minorHAnsi"/>
          <w:lang w:eastAsia="ko-KR"/>
        </w:rPr>
        <w:t xml:space="preserve">. Though not a representation of any real-world phenomenon, such information is also </w:t>
      </w:r>
      <w:r w:rsidRPr="00616E11">
        <w:rPr>
          <w:rFonts w:cstheme="minorHAnsi"/>
          <w:lang w:eastAsia="ko-KR"/>
        </w:rPr>
        <w:t>modelled</w:t>
      </w:r>
      <w:r w:rsidRPr="00616E11">
        <w:rPr>
          <w:rFonts w:eastAsia="MS Mincho" w:cstheme="minorHAnsi"/>
          <w:lang w:eastAsia="ko-KR"/>
        </w:rPr>
        <w:t xml:space="preserve"> as a feature and treated as a feature in the Feature Catalogue. Such features are called </w:t>
      </w:r>
      <w:r w:rsidRPr="00616E11">
        <w:rPr>
          <w:rFonts w:eastAsia="MS Mincho" w:cstheme="minorHAnsi"/>
          <w:b/>
          <w:lang w:eastAsia="ko-KR"/>
        </w:rPr>
        <w:t>cartographic</w:t>
      </w:r>
      <w:r w:rsidRPr="00616E11">
        <w:rPr>
          <w:rFonts w:eastAsia="MS Mincho" w:cstheme="minorHAnsi"/>
          <w:lang w:eastAsia="ko-KR"/>
        </w:rPr>
        <w:t xml:space="preserve"> features. The information to be displayed may be encoded in an attribute of the cartographic feature class or identified by reference to another feature class.</w:t>
      </w:r>
    </w:p>
    <w:p w14:paraId="6D09983E" w14:textId="77777777" w:rsidR="00FA1108" w:rsidRPr="00616E11" w:rsidRDefault="00000000">
      <w:pPr>
        <w:numPr>
          <w:ilvl w:val="0"/>
          <w:numId w:val="41"/>
        </w:numPr>
        <w:spacing w:after="240"/>
        <w:rPr>
          <w:rFonts w:eastAsia="MS Mincho" w:cstheme="minorHAnsi"/>
          <w:lang w:eastAsia="ko-KR"/>
        </w:rPr>
      </w:pPr>
      <w:r w:rsidRPr="00616E11">
        <w:rPr>
          <w:rFonts w:eastAsia="MS Mincho" w:cstheme="minorHAnsi"/>
          <w:lang w:eastAsia="ko-KR"/>
        </w:rPr>
        <w:t xml:space="preserve">Meta-information or metadata pertaining to all features (or defined subsets or defined attributes of features) in a particular area. These are called </w:t>
      </w:r>
      <w:r w:rsidRPr="00616E11">
        <w:rPr>
          <w:rFonts w:eastAsia="MS Mincho" w:cstheme="minorHAnsi"/>
          <w:b/>
          <w:lang w:eastAsia="ko-KR"/>
        </w:rPr>
        <w:t>meta</w:t>
      </w:r>
      <w:r w:rsidRPr="00616E11">
        <w:rPr>
          <w:rFonts w:eastAsia="MS Mincho" w:cstheme="minorHAnsi"/>
          <w:lang w:eastAsia="ko-KR"/>
        </w:rPr>
        <w:t xml:space="preserve"> features.</w:t>
      </w:r>
    </w:p>
    <w:p w14:paraId="24227E75" w14:textId="77777777" w:rsidR="00FA1108" w:rsidRPr="00616E11" w:rsidRDefault="00000000">
      <w:pPr>
        <w:rPr>
          <w:rFonts w:cstheme="minorHAnsi"/>
          <w:lang w:eastAsia="ko-KR"/>
        </w:rPr>
      </w:pPr>
      <w:r w:rsidRPr="00616E11">
        <w:rPr>
          <w:rFonts w:cstheme="minorHAnsi"/>
          <w:lang w:eastAsia="ko-KR"/>
        </w:rPr>
        <w:t xml:space="preserve">The S-100 Feature Catalogue model provides a </w:t>
      </w:r>
      <w:r w:rsidRPr="00616E11">
        <w:rPr>
          <w:rFonts w:cstheme="minorHAnsi"/>
          <w:i/>
          <w:lang w:eastAsia="ko-KR"/>
        </w:rPr>
        <w:t>featureUseType</w:t>
      </w:r>
      <w:r w:rsidRPr="00616E11">
        <w:rPr>
          <w:rFonts w:cstheme="minorHAnsi"/>
          <w:lang w:eastAsia="ko-KR"/>
        </w:rPr>
        <w:t xml:space="preserve"> element for designating feature types as “geographic”, “cartographic”, or “meta”. Aggregation and composition feature types are designated as being of “geographic” </w:t>
      </w:r>
      <w:r w:rsidRPr="00616E11">
        <w:rPr>
          <w:rFonts w:cstheme="minorHAnsi"/>
          <w:i/>
          <w:lang w:eastAsia="ko-KR"/>
        </w:rPr>
        <w:t>featureUseType</w:t>
      </w:r>
      <w:r w:rsidRPr="00616E11">
        <w:rPr>
          <w:rFonts w:cstheme="minorHAnsi"/>
          <w:lang w:eastAsia="ko-KR"/>
        </w:rPr>
        <w:t>.</w:t>
      </w:r>
    </w:p>
    <w:p w14:paraId="5A5A12C3" w14:textId="77777777" w:rsidR="00FA1108" w:rsidRPr="00616E11" w:rsidRDefault="00000000">
      <w:pPr>
        <w:rPr>
          <w:rFonts w:cstheme="minorHAnsi"/>
          <w:lang w:eastAsia="ko-KR"/>
        </w:rPr>
      </w:pPr>
      <w:r w:rsidRPr="00616E11">
        <w:rPr>
          <w:rFonts w:cstheme="minorHAnsi"/>
          <w:lang w:eastAsia="ko-KR"/>
        </w:rPr>
        <w:t>Information types are identifiable objects that can be associated with features or other information types, in order to carry information particular to the associated objects. Information types may be considered classes that are typically used to share information among features and other information types. Information types have only thematic attribute properties.</w:t>
      </w:r>
    </w:p>
    <w:p w14:paraId="4C8EAEE3" w14:textId="77777777" w:rsidR="00FA1108" w:rsidRPr="00616E11" w:rsidRDefault="00000000" w:rsidP="00986FA8">
      <w:pPr>
        <w:pStyle w:val="HeadingB3"/>
        <w:numPr>
          <w:ilvl w:val="2"/>
          <w:numId w:val="148"/>
        </w:numPr>
      </w:pPr>
      <w:bookmarkStart w:id="2343" w:name="_Toc41602987"/>
      <w:bookmarkStart w:id="2344" w:name="_Toc206156527"/>
      <w:r w:rsidRPr="00616E11">
        <w:t>Superclasses and subclasses</w:t>
      </w:r>
      <w:bookmarkEnd w:id="2343"/>
      <w:bookmarkEnd w:id="2344"/>
    </w:p>
    <w:p w14:paraId="18D81176" w14:textId="77777777" w:rsidR="00FA1108" w:rsidRPr="00616E11" w:rsidRDefault="00000000">
      <w:pPr>
        <w:rPr>
          <w:rFonts w:eastAsia="MS Mincho" w:cstheme="minorHAnsi"/>
          <w:lang w:eastAsia="ja-JP"/>
        </w:rPr>
      </w:pPr>
      <w:r w:rsidRPr="00616E11">
        <w:rPr>
          <w:rFonts w:eastAsia="MS Mincho" w:cstheme="minorHAnsi"/>
          <w:lang w:eastAsia="ja-JP"/>
        </w:rPr>
        <w:t>Defining abstract superclasses is recommended when 3 or more conceptually similar classes exist in the model. The similar classes have some of the same attributes or relationships; and the allowed values of shared attributes are the same. It is not necessary that the classes bind exactly the same sets of attributes or have exactly the same relationships.</w:t>
      </w:r>
    </w:p>
    <w:p w14:paraId="34228AEC" w14:textId="77777777" w:rsidR="00FA1108" w:rsidRPr="00616E11" w:rsidRDefault="00000000">
      <w:pPr>
        <w:rPr>
          <w:rFonts w:eastAsia="MS Mincho" w:cstheme="minorHAnsi"/>
          <w:lang w:eastAsia="ja-JP"/>
        </w:rPr>
      </w:pPr>
      <w:r w:rsidRPr="00616E11">
        <w:rPr>
          <w:rFonts w:eastAsia="MS Mincho" w:cstheme="minorHAnsi"/>
          <w:lang w:eastAsia="ja-JP"/>
        </w:rPr>
        <w:t>Subclasses inherit both associations and attributes, unless explicitly overridden. While overriding is permitted, it introduces additional complexity in data formats and implementations. Instead of overriding, the model should be changed to move the attribute or association down in the hierarchy and assign it only to classes where its use is permitted.</w:t>
      </w:r>
    </w:p>
    <w:p w14:paraId="2C385C46" w14:textId="77777777" w:rsidR="00FA1108" w:rsidRPr="00616E11" w:rsidRDefault="00000000" w:rsidP="00986FA8">
      <w:pPr>
        <w:pStyle w:val="HeadingB4"/>
        <w:numPr>
          <w:ilvl w:val="3"/>
          <w:numId w:val="148"/>
        </w:numPr>
      </w:pPr>
      <w:bookmarkStart w:id="2345" w:name="_Toc41602988"/>
      <w:r w:rsidRPr="00616E11">
        <w:t>Superclasses versus category attribute</w:t>
      </w:r>
      <w:bookmarkEnd w:id="2345"/>
    </w:p>
    <w:p w14:paraId="0938A96C" w14:textId="77777777" w:rsidR="00FA1108" w:rsidRPr="00616E11" w:rsidRDefault="00000000">
      <w:pPr>
        <w:rPr>
          <w:rFonts w:eastAsia="MS Mincho" w:cstheme="minorHAnsi"/>
          <w:lang w:eastAsia="ja-JP"/>
        </w:rPr>
      </w:pPr>
      <w:r w:rsidRPr="00616E11">
        <w:rPr>
          <w:rFonts w:eastAsia="MS Mincho" w:cstheme="minorHAnsi"/>
          <w:lang w:eastAsia="ja-JP"/>
        </w:rPr>
        <w:t>There are different ways of modelling the same item.  For example, in order to indicate different buoy types, either the subclass approach or the enumeration approach (categoryOf) can be used. Both approaches are depicted in Figure B-7-4.</w:t>
      </w:r>
    </w:p>
    <w:p w14:paraId="5DC84C5B" w14:textId="77777777" w:rsidR="00FA1108" w:rsidRPr="00616E11" w:rsidRDefault="00000000">
      <w:pPr>
        <w:keepNext/>
        <w:spacing w:after="240"/>
        <w:jc w:val="center"/>
        <w:rPr>
          <w:rFonts w:eastAsia="MS Mincho" w:cs="Times New Roman"/>
          <w:szCs w:val="20"/>
          <w:lang w:eastAsia="ja-JP"/>
        </w:rPr>
      </w:pPr>
      <w:r w:rsidRPr="000353AC">
        <w:rPr>
          <w:noProof/>
        </w:rPr>
        <w:drawing>
          <wp:inline distT="0" distB="0" distL="0" distR="0" wp14:anchorId="5FA76028" wp14:editId="3320D645">
            <wp:extent cx="4518660" cy="1939290"/>
            <wp:effectExtent l="0" t="0" r="0" b="0"/>
            <wp:docPr id="2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32"/>
                    <pic:cNvPicPr>
                      <a:picLocks noChangeAspect="1" noChangeArrowheads="1"/>
                    </pic:cNvPicPr>
                  </pic:nvPicPr>
                  <pic:blipFill>
                    <a:blip r:embed="rId64"/>
                    <a:stretch>
                      <a:fillRect/>
                    </a:stretch>
                  </pic:blipFill>
                  <pic:spPr bwMode="auto">
                    <a:xfrm>
                      <a:off x="0" y="0"/>
                      <a:ext cx="4518660" cy="1939290"/>
                    </a:xfrm>
                    <a:prstGeom prst="rect">
                      <a:avLst/>
                    </a:prstGeom>
                    <a:noFill/>
                  </pic:spPr>
                </pic:pic>
              </a:graphicData>
            </a:graphic>
          </wp:inline>
        </w:drawing>
      </w:r>
    </w:p>
    <w:p w14:paraId="68261AC5" w14:textId="3AE50265" w:rsidR="00FA1108" w:rsidRPr="00616E11" w:rsidRDefault="00000000">
      <w:pPr>
        <w:spacing w:after="200"/>
        <w:jc w:val="center"/>
        <w:rPr>
          <w:rFonts w:eastAsia="MS Mincho" w:cstheme="minorHAnsi"/>
          <w:i/>
          <w:color w:val="44546A" w:themeColor="text2"/>
          <w:sz w:val="18"/>
          <w:szCs w:val="18"/>
          <w:lang w:eastAsia="ja-JP"/>
        </w:rPr>
      </w:pPr>
      <w:bookmarkStart w:id="2346" w:name="_Ref502448097"/>
      <w:r w:rsidRPr="00616E11">
        <w:rPr>
          <w:rFonts w:eastAsia="MS Mincho" w:cstheme="minorHAnsi"/>
          <w:i/>
          <w:color w:val="44546A" w:themeColor="text2"/>
          <w:sz w:val="18"/>
          <w:szCs w:val="18"/>
          <w:lang w:eastAsia="ja-JP"/>
        </w:rPr>
        <w:t>Figure B-</w:t>
      </w:r>
      <w:ins w:id="2347" w:author="Raphael Malyankar" w:date="2025-08-13T18:52:00Z" w16du:dateUtc="2025-08-14T01:52:00Z">
        <w:r w:rsidR="001E1155" w:rsidRPr="00616E11">
          <w:rPr>
            <w:rFonts w:eastAsia="MS Mincho" w:cstheme="minorHAnsi"/>
            <w:i/>
            <w:color w:val="44546A" w:themeColor="text2"/>
            <w:sz w:val="18"/>
            <w:szCs w:val="18"/>
            <w:lang w:eastAsia="ja-JP"/>
          </w:rPr>
          <w:t>7-4</w:t>
        </w:r>
        <w:r w:rsidR="001E1155" w:rsidRPr="00616E11" w:rsidDel="0040015E">
          <w:rPr>
            <w:rFonts w:eastAsia="MS Mincho" w:cs="Calibri"/>
            <w:i/>
            <w:color w:val="44546A" w:themeColor="text2"/>
            <w:sz w:val="18"/>
            <w:szCs w:val="18"/>
            <w:lang w:eastAsia="ja-JP"/>
          </w:rPr>
          <w:t xml:space="preserve"> </w:t>
        </w:r>
      </w:ins>
      <w:bookmarkEnd w:id="2346"/>
      <w:r w:rsidRPr="00616E11">
        <w:rPr>
          <w:rFonts w:eastAsia="MS Mincho" w:cstheme="minorHAnsi"/>
          <w:i/>
          <w:color w:val="44546A" w:themeColor="text2"/>
          <w:sz w:val="18"/>
          <w:szCs w:val="18"/>
          <w:lang w:eastAsia="ja-JP"/>
        </w:rPr>
        <w:t xml:space="preserve"> – Illustration of alternative models using category attribute and sibling subclasses</w:t>
      </w:r>
    </w:p>
    <w:p w14:paraId="18DDDDFF" w14:textId="77777777" w:rsidR="00FA1108" w:rsidRPr="00616E11" w:rsidRDefault="00000000">
      <w:pPr>
        <w:spacing w:after="60"/>
        <w:rPr>
          <w:rFonts w:eastAsia="MS Mincho" w:cstheme="minorHAnsi"/>
          <w:lang w:eastAsia="ja-JP"/>
        </w:rPr>
      </w:pPr>
      <w:r w:rsidRPr="00616E11">
        <w:rPr>
          <w:rFonts w:eastAsia="MS Mincho" w:cstheme="minorHAnsi"/>
          <w:lang w:eastAsia="ja-JP"/>
        </w:rPr>
        <w:t>It is up to the Product Specification development team to determine which approach best suits their needs.  In order to determine this, consideration should be given to the following issues:</w:t>
      </w:r>
    </w:p>
    <w:p w14:paraId="129A3EBB" w14:textId="77777777" w:rsidR="00FA1108" w:rsidRPr="00616E11" w:rsidRDefault="00000000">
      <w:pPr>
        <w:numPr>
          <w:ilvl w:val="0"/>
          <w:numId w:val="28"/>
        </w:numPr>
        <w:spacing w:after="60"/>
        <w:rPr>
          <w:rFonts w:eastAsia="MS Mincho" w:cstheme="minorHAnsi"/>
          <w:lang w:eastAsia="ja-JP"/>
        </w:rPr>
      </w:pPr>
      <w:r w:rsidRPr="00616E11">
        <w:rPr>
          <w:rFonts w:eastAsia="MS Mincho" w:cstheme="minorHAnsi"/>
          <w:lang w:eastAsia="ja-JP"/>
        </w:rPr>
        <w:t>Will either approach result in a significant divergence from some external source?</w:t>
      </w:r>
    </w:p>
    <w:p w14:paraId="42653D29" w14:textId="77777777" w:rsidR="00FA1108" w:rsidRPr="00616E11" w:rsidRDefault="00000000">
      <w:pPr>
        <w:numPr>
          <w:ilvl w:val="0"/>
          <w:numId w:val="28"/>
        </w:numPr>
        <w:spacing w:after="60"/>
        <w:rPr>
          <w:rFonts w:eastAsia="MS Mincho" w:cstheme="minorHAnsi"/>
          <w:lang w:eastAsia="ja-JP"/>
        </w:rPr>
      </w:pPr>
      <w:r w:rsidRPr="00616E11">
        <w:rPr>
          <w:rFonts w:eastAsia="MS Mincho" w:cstheme="minorHAnsi"/>
          <w:lang w:eastAsia="ja-JP"/>
        </w:rPr>
        <w:lastRenderedPageBreak/>
        <w:t>Will the “category attribute” approach cause issues for portrayal because the symbols for the different types are presumably different? Or will the subclass approach result in unnecessary portrayal rules because the symbols are the same?</w:t>
      </w:r>
    </w:p>
    <w:p w14:paraId="40E834B2" w14:textId="77777777" w:rsidR="00FA1108" w:rsidRPr="00616E11" w:rsidRDefault="00000000">
      <w:pPr>
        <w:numPr>
          <w:ilvl w:val="0"/>
          <w:numId w:val="28"/>
        </w:numPr>
        <w:spacing w:after="60"/>
        <w:rPr>
          <w:rFonts w:eastAsia="MS Mincho" w:cstheme="minorHAnsi"/>
          <w:lang w:eastAsia="ja-JP"/>
        </w:rPr>
      </w:pPr>
      <w:bookmarkStart w:id="2348" w:name="_Ref502448216"/>
      <w:r w:rsidRPr="00616E11">
        <w:rPr>
          <w:rFonts w:eastAsia="MS Mincho" w:cstheme="minorHAnsi"/>
          <w:lang w:eastAsia="ja-JP"/>
        </w:rPr>
        <w:t>Will any of the subclasses have its own specific attributes or relationships? If so, the sub-class approach is preferable.</w:t>
      </w:r>
      <w:bookmarkEnd w:id="2348"/>
    </w:p>
    <w:p w14:paraId="273A7299" w14:textId="77777777" w:rsidR="00FA1108" w:rsidRPr="00616E11" w:rsidRDefault="00000000">
      <w:pPr>
        <w:numPr>
          <w:ilvl w:val="0"/>
          <w:numId w:val="28"/>
        </w:numPr>
        <w:spacing w:after="60"/>
        <w:rPr>
          <w:rFonts w:eastAsia="MS Mincho" w:cstheme="minorHAnsi"/>
          <w:lang w:eastAsia="ja-JP"/>
        </w:rPr>
      </w:pPr>
      <w:r w:rsidRPr="00616E11">
        <w:rPr>
          <w:rFonts w:eastAsia="MS Mincho" w:cstheme="minorHAnsi"/>
          <w:lang w:eastAsia="ja-JP"/>
        </w:rPr>
        <w:t xml:space="preserve">Are the different categories/subclasses in (or likely to be placed in) different viewing groups, or have different drawing order? If so, there is a slight preference for making subclasses. (Only “slight” because the portrayal rules and Interoperability Catalogue can use attribute values in assigning viewing groups to feature instances. </w:t>
      </w:r>
    </w:p>
    <w:p w14:paraId="084B1A92" w14:textId="77777777" w:rsidR="00FA1108" w:rsidRPr="00616E11" w:rsidRDefault="00000000">
      <w:pPr>
        <w:numPr>
          <w:ilvl w:val="0"/>
          <w:numId w:val="28"/>
        </w:numPr>
        <w:spacing w:after="60"/>
        <w:rPr>
          <w:rFonts w:eastAsia="MS Mincho" w:cstheme="minorHAnsi"/>
          <w:lang w:eastAsia="ja-JP"/>
        </w:rPr>
      </w:pPr>
      <w:r w:rsidRPr="00616E11">
        <w:rPr>
          <w:rFonts w:eastAsia="MS Mincho" w:cstheme="minorHAnsi"/>
          <w:lang w:eastAsia="ja-JP"/>
        </w:rPr>
        <w:t>If subclasses are used, will that introduce situations where it may be necessary to encode coincident objects with different categories? The answer “Yes” suggests a preference for the categoryOf... approach.</w:t>
      </w:r>
    </w:p>
    <w:p w14:paraId="4447155A" w14:textId="77777777" w:rsidR="00FA1108" w:rsidRPr="00616E11" w:rsidRDefault="00000000">
      <w:pPr>
        <w:numPr>
          <w:ilvl w:val="0"/>
          <w:numId w:val="28"/>
        </w:numPr>
        <w:spacing w:after="60"/>
        <w:rPr>
          <w:rFonts w:eastAsia="MS Mincho" w:cstheme="minorHAnsi"/>
          <w:lang w:eastAsia="ja-JP"/>
        </w:rPr>
      </w:pPr>
      <w:r w:rsidRPr="00616E11">
        <w:rPr>
          <w:rFonts w:eastAsia="MS Mincho" w:cstheme="minorHAnsi"/>
          <w:lang w:eastAsia="ja-JP"/>
        </w:rPr>
        <w:t xml:space="preserve">Are the subclasses conceptually very different? “Yes” implies the sub-classes approach. </w:t>
      </w:r>
    </w:p>
    <w:p w14:paraId="760AEE04" w14:textId="77777777" w:rsidR="00FA1108" w:rsidRPr="00616E11" w:rsidRDefault="00000000">
      <w:pPr>
        <w:numPr>
          <w:ilvl w:val="0"/>
          <w:numId w:val="28"/>
        </w:numPr>
        <w:spacing w:after="60"/>
        <w:rPr>
          <w:rFonts w:eastAsia="MS Mincho" w:cstheme="minorHAnsi"/>
          <w:lang w:eastAsia="ja-JP"/>
        </w:rPr>
      </w:pPr>
      <w:r w:rsidRPr="00616E11">
        <w:rPr>
          <w:rFonts w:eastAsia="MS Mincho" w:cstheme="minorHAnsi"/>
          <w:lang w:eastAsia="ja-JP"/>
        </w:rPr>
        <w:t>Which approach is likely to be compatible with external resources like existing databases and implementations?</w:t>
      </w:r>
    </w:p>
    <w:p w14:paraId="1C5A04DE" w14:textId="77777777" w:rsidR="00FA1108" w:rsidRPr="00616E11" w:rsidRDefault="00000000">
      <w:pPr>
        <w:numPr>
          <w:ilvl w:val="0"/>
          <w:numId w:val="28"/>
        </w:numPr>
        <w:spacing w:after="60"/>
        <w:rPr>
          <w:rFonts w:eastAsia="MS Mincho" w:cstheme="minorHAnsi"/>
          <w:lang w:eastAsia="ja-JP"/>
        </w:rPr>
      </w:pPr>
      <w:r w:rsidRPr="00616E11">
        <w:rPr>
          <w:rFonts w:eastAsia="MS Mincho" w:cstheme="minorHAnsi"/>
          <w:lang w:eastAsia="ja-JP"/>
        </w:rPr>
        <w:t>If there are a large number of subtypes, then the categoryOf... approach may be preferable because it leads to more compact representations in UML diagrams and more compact DCEGs. (“Large” is obviously subjective, but will generally between 5 and 9 based on research into human cognitive psychology and probable implementation methods in user interfaces – there will be variations dependent on concept semantics and similarities.)</w:t>
      </w:r>
    </w:p>
    <w:p w14:paraId="44798467" w14:textId="77777777" w:rsidR="00FA1108" w:rsidRPr="00616E11" w:rsidRDefault="00000000">
      <w:pPr>
        <w:numPr>
          <w:ilvl w:val="0"/>
          <w:numId w:val="28"/>
        </w:numPr>
        <w:spacing w:after="240"/>
        <w:rPr>
          <w:rFonts w:eastAsia="MS Mincho" w:cstheme="minorHAnsi"/>
          <w:lang w:eastAsia="ja-JP"/>
        </w:rPr>
      </w:pPr>
      <w:r w:rsidRPr="00616E11">
        <w:rPr>
          <w:rFonts w:eastAsia="MS Mincho" w:cstheme="minorHAnsi"/>
          <w:lang w:eastAsia="ja-JP"/>
        </w:rPr>
        <w:t>Overall complexity of the Application Schema and Feature Catalogue. Sibling subclasses of features (or information types) generate more artefacts and documentation than a category attribute. They certainly mean an additional table for each subclass in the DCEG; an additional XML element for each in the Feature Catalogue; and a box in the UML diagram Application Schema for each class. To that extent sibling subclasses are a greater cognitive burden on encoders and developers.</w:t>
      </w:r>
    </w:p>
    <w:p w14:paraId="04D92F66" w14:textId="77777777" w:rsidR="00FA1108" w:rsidRPr="00616E11" w:rsidRDefault="00000000" w:rsidP="00986FA8">
      <w:pPr>
        <w:pStyle w:val="HeadingB3"/>
        <w:numPr>
          <w:ilvl w:val="2"/>
          <w:numId w:val="148"/>
        </w:numPr>
      </w:pPr>
      <w:bookmarkStart w:id="2349" w:name="_Toc41602989"/>
      <w:bookmarkStart w:id="2350" w:name="_Toc206156528"/>
      <w:r w:rsidRPr="00616E11">
        <w:t>Associations and association classes</w:t>
      </w:r>
      <w:bookmarkEnd w:id="2349"/>
      <w:bookmarkEnd w:id="2350"/>
    </w:p>
    <w:p w14:paraId="1AFC1694" w14:textId="77777777" w:rsidR="00FA1108" w:rsidRPr="00616E11" w:rsidRDefault="00000000" w:rsidP="00986FA8">
      <w:pPr>
        <w:pStyle w:val="HeadingB4"/>
        <w:numPr>
          <w:ilvl w:val="3"/>
          <w:numId w:val="148"/>
        </w:numPr>
      </w:pPr>
      <w:bookmarkStart w:id="2351" w:name="_Toc41602990"/>
      <w:r w:rsidRPr="00616E11">
        <w:t>Navigability, source and target</w:t>
      </w:r>
      <w:bookmarkEnd w:id="2351"/>
    </w:p>
    <w:p w14:paraId="53FAD9EC" w14:textId="77777777" w:rsidR="00FA1108" w:rsidRPr="00616E11" w:rsidRDefault="00000000">
      <w:pPr>
        <w:rPr>
          <w:rFonts w:eastAsia="MS Mincho" w:cstheme="minorHAnsi"/>
          <w:lang w:eastAsia="ja-JP"/>
        </w:rPr>
      </w:pPr>
      <w:r w:rsidRPr="00616E11">
        <w:rPr>
          <w:rFonts w:eastAsia="MS Mincho" w:cstheme="minorHAnsi"/>
          <w:lang w:eastAsia="ja-JP"/>
        </w:rPr>
        <w:t>Association navigability should be indicated if the association is navigable in only one direction; that is, the model designer expects applications to access one object from the other, but not vice versa. Feature/feature and information/information associations are usually navigable in both directions, while feature/information associations must be navigable from the feature end but are not required to be modelled as navigable in the other direction. UML regards navigability information in UML diagrams as hints to implementations rather than hard requirements; and implementations and data formats are free to implement navigability in the most efficient manner.</w:t>
      </w:r>
    </w:p>
    <w:p w14:paraId="59870860" w14:textId="77777777" w:rsidR="00FA1108" w:rsidRPr="00616E11" w:rsidRDefault="00000000">
      <w:pPr>
        <w:rPr>
          <w:rFonts w:eastAsia="MS Mincho" w:cstheme="minorHAnsi"/>
          <w:lang w:eastAsia="ja-JP"/>
        </w:rPr>
      </w:pPr>
      <w:r w:rsidRPr="00616E11">
        <w:rPr>
          <w:rFonts w:eastAsia="MS Mincho" w:cstheme="minorHAnsi"/>
          <w:lang w:eastAsia="ja-JP"/>
        </w:rPr>
        <w:t>Unidirectional navigability will normally also determine the source and target of the association.</w:t>
      </w:r>
    </w:p>
    <w:p w14:paraId="2C593C51" w14:textId="77777777" w:rsidR="00FA1108" w:rsidRPr="00616E11" w:rsidRDefault="00000000">
      <w:pPr>
        <w:rPr>
          <w:rFonts w:eastAsia="MS Mincho" w:cstheme="minorHAnsi"/>
          <w:lang w:eastAsia="ja-JP"/>
        </w:rPr>
      </w:pPr>
      <w:r w:rsidRPr="00616E11">
        <w:rPr>
          <w:rFonts w:eastAsia="MS Mincho" w:cstheme="minorHAnsi"/>
          <w:lang w:eastAsia="ja-JP"/>
        </w:rPr>
        <w:t>An association’s source and target should be grammatically and semantically compatible with the name and definition of the association; for example, for the association Person/subscribes/Magazine the source should be Person and the target Magazine.</w:t>
      </w:r>
    </w:p>
    <w:p w14:paraId="50B2A8AE" w14:textId="7320E593" w:rsidR="00A67FCB" w:rsidRPr="00616E11" w:rsidRDefault="00000000">
      <w:pPr>
        <w:rPr>
          <w:rFonts w:eastAsia="MS Mincho" w:cstheme="minorHAnsi"/>
          <w:lang w:eastAsia="ja-JP"/>
        </w:rPr>
      </w:pPr>
      <w:r w:rsidRPr="00616E11">
        <w:rPr>
          <w:rFonts w:eastAsia="MS Mincho" w:cstheme="minorHAnsi"/>
          <w:lang w:eastAsia="ja-JP"/>
        </w:rPr>
        <w:t>For feature/feature associations both ends should be named; for feature/information associations the information end should be named and the feature end may be named. This is an S-100 requirement, not a UML requirement.</w:t>
      </w:r>
      <w:bookmarkStart w:id="2352" w:name="_Hlk206096665"/>
    </w:p>
    <w:p w14:paraId="201AC71E" w14:textId="77777777" w:rsidR="00FA1108" w:rsidRPr="00616E11" w:rsidRDefault="00000000" w:rsidP="00986FA8">
      <w:pPr>
        <w:pStyle w:val="HeadingB4"/>
        <w:numPr>
          <w:ilvl w:val="3"/>
          <w:numId w:val="148"/>
        </w:numPr>
      </w:pPr>
      <w:bookmarkStart w:id="2353" w:name="_Toc41602991"/>
      <w:bookmarkEnd w:id="2352"/>
      <w:r w:rsidRPr="00616E11">
        <w:t>Association classes</w:t>
      </w:r>
      <w:bookmarkEnd w:id="2353"/>
    </w:p>
    <w:p w14:paraId="3E559B0C" w14:textId="77777777" w:rsidR="00FA1108" w:rsidRPr="00616E11" w:rsidRDefault="00000000">
      <w:pPr>
        <w:rPr>
          <w:rFonts w:eastAsia="MS Mincho" w:cstheme="minorHAnsi"/>
          <w:lang w:eastAsia="ja-JP"/>
        </w:rPr>
      </w:pPr>
      <w:r w:rsidRPr="00616E11">
        <w:rPr>
          <w:rFonts w:eastAsia="MS Mincho" w:cstheme="minorHAnsi"/>
          <w:lang w:eastAsia="ja-JP"/>
        </w:rPr>
        <w:t xml:space="preserve">Association classes are a means of adding parameters (characteristics) to associations, rather than to the classes at the end of an association. An attribute of the association class characterizes the </w:t>
      </w:r>
      <w:r w:rsidRPr="00616E11">
        <w:rPr>
          <w:rFonts w:eastAsia="MS Mincho" w:cstheme="minorHAnsi"/>
          <w:u w:val="single"/>
          <w:lang w:eastAsia="ja-JP"/>
        </w:rPr>
        <w:t>relationship</w:t>
      </w:r>
      <w:r w:rsidRPr="00616E11">
        <w:rPr>
          <w:rFonts w:eastAsia="MS Mincho" w:cstheme="minorHAnsi"/>
          <w:lang w:eastAsia="ja-JP"/>
        </w:rPr>
        <w:t xml:space="preserve"> between the classes at the ends of the association.</w:t>
      </w:r>
    </w:p>
    <w:p w14:paraId="7529EA55" w14:textId="77777777" w:rsidR="00FA1108" w:rsidRPr="00616E11" w:rsidRDefault="00000000">
      <w:pPr>
        <w:spacing w:after="60"/>
        <w:rPr>
          <w:rFonts w:eastAsia="MS Mincho" w:cstheme="minorHAnsi"/>
          <w:lang w:eastAsia="ja-JP"/>
        </w:rPr>
      </w:pPr>
      <w:r w:rsidRPr="00616E11">
        <w:rPr>
          <w:rFonts w:eastAsia="MS Mincho" w:cstheme="minorHAnsi"/>
          <w:lang w:eastAsia="ja-JP"/>
        </w:rPr>
        <w:lastRenderedPageBreak/>
        <w:t>The use case for association classes is basically “whenever a relationship is characterized by one or more attributes”.</w:t>
      </w:r>
    </w:p>
    <w:p w14:paraId="640FA9F3" w14:textId="77777777" w:rsidR="00FA1108" w:rsidRPr="00616E11" w:rsidRDefault="00000000">
      <w:pPr>
        <w:spacing w:after="60"/>
        <w:rPr>
          <w:rFonts w:eastAsia="MS Mincho" w:cstheme="minorHAnsi"/>
          <w:lang w:eastAsia="ja-JP"/>
        </w:rPr>
      </w:pPr>
      <w:r w:rsidRPr="00616E11">
        <w:rPr>
          <w:rFonts w:eastAsia="MS Mincho" w:cstheme="minorHAnsi"/>
          <w:lang w:eastAsia="ja-JP"/>
        </w:rPr>
        <w:t xml:space="preserve">EXAMPLE 1: A specified set of vessels is COVERED by a regulation and another set of vessels is EXEMPT from the regulation. The sets of vessels are described by an information type class; the regulation by another information type class; and the relationship between them by an association class which has an attribute characterizing the relationship as inclusion or exclusion (of the specified subset in the specific regulation). This relationship is modelled by the </w:t>
      </w:r>
      <w:r w:rsidRPr="00616E11">
        <w:rPr>
          <w:rFonts w:eastAsia="MS Mincho" w:cstheme="minorHAnsi"/>
          <w:b/>
          <w:bCs/>
          <w:lang w:eastAsia="ja-JP"/>
        </w:rPr>
        <w:t>InclusionType</w:t>
      </w:r>
      <w:r w:rsidRPr="00616E11">
        <w:rPr>
          <w:rFonts w:eastAsia="MS Mincho" w:cstheme="minorHAnsi"/>
          <w:lang w:eastAsia="ja-JP"/>
        </w:rPr>
        <w:t xml:space="preserve"> association class in Figure B-7-5 below.</w:t>
      </w:r>
    </w:p>
    <w:p w14:paraId="47F7BED8" w14:textId="77777777" w:rsidR="00FA1108" w:rsidRPr="00616E11" w:rsidRDefault="00000000">
      <w:pPr>
        <w:rPr>
          <w:rFonts w:eastAsia="MS Mincho" w:cstheme="minorHAnsi"/>
          <w:lang w:eastAsia="ja-JP"/>
        </w:rPr>
      </w:pPr>
      <w:r w:rsidRPr="00616E11">
        <w:rPr>
          <w:rFonts w:eastAsia="MS Mincho" w:cstheme="minorHAnsi"/>
          <w:lang w:eastAsia="ja-JP"/>
        </w:rPr>
        <w:t xml:space="preserve">EXAMPLE 2: Vessels with specified cargo and dimensions must use a specified pilot boarding place; vessels of smaller dimensions are recommended to use the boarding place; and warships are exempt from using the pilot boarding place. The sets of vessels are described by an information type class; the pilot boarding place is a feature class; and the relationship between them by an association class which has an attribute stating whether the specified set of vessels is required/recommended/exempt from use of the pilot boarding place. This relationship is modelled by the </w:t>
      </w:r>
      <w:r w:rsidRPr="00616E11">
        <w:rPr>
          <w:rFonts w:eastAsia="MS Mincho" w:cstheme="minorHAnsi"/>
          <w:b/>
          <w:bCs/>
          <w:lang w:eastAsia="ja-JP"/>
        </w:rPr>
        <w:t>PermissionType</w:t>
      </w:r>
      <w:r w:rsidRPr="00616E11">
        <w:rPr>
          <w:rFonts w:eastAsia="MS Mincho" w:cstheme="minorHAnsi"/>
          <w:lang w:eastAsia="ja-JP"/>
        </w:rPr>
        <w:t xml:space="preserve"> association class in Figure B-7-5 below.</w:t>
      </w:r>
    </w:p>
    <w:p w14:paraId="06615012" w14:textId="77777777" w:rsidR="00FA1108" w:rsidRPr="00616E11" w:rsidRDefault="00000000">
      <w:pPr>
        <w:keepNext/>
        <w:spacing w:after="240"/>
        <w:jc w:val="center"/>
        <w:rPr>
          <w:rFonts w:eastAsia="MS Mincho" w:cs="Times New Roman"/>
          <w:szCs w:val="20"/>
          <w:lang w:eastAsia="ja-JP"/>
        </w:rPr>
      </w:pPr>
      <w:r w:rsidRPr="000353AC">
        <w:rPr>
          <w:noProof/>
        </w:rPr>
        <w:drawing>
          <wp:inline distT="0" distB="0" distL="0" distR="0" wp14:anchorId="0DC8D296" wp14:editId="6C437CD6">
            <wp:extent cx="5928360" cy="2941320"/>
            <wp:effectExtent l="0" t="0" r="0" b="0"/>
            <wp:docPr id="2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33"/>
                    <pic:cNvPicPr>
                      <a:picLocks noChangeAspect="1" noChangeArrowheads="1"/>
                    </pic:cNvPicPr>
                  </pic:nvPicPr>
                  <pic:blipFill>
                    <a:blip r:embed="rId65"/>
                    <a:stretch>
                      <a:fillRect/>
                    </a:stretch>
                  </pic:blipFill>
                  <pic:spPr bwMode="auto">
                    <a:xfrm>
                      <a:off x="0" y="0"/>
                      <a:ext cx="5928360" cy="2941320"/>
                    </a:xfrm>
                    <a:prstGeom prst="rect">
                      <a:avLst/>
                    </a:prstGeom>
                    <a:noFill/>
                  </pic:spPr>
                </pic:pic>
              </a:graphicData>
            </a:graphic>
          </wp:inline>
        </w:drawing>
      </w:r>
    </w:p>
    <w:p w14:paraId="5E496FB8" w14:textId="22A8E58A" w:rsidR="00FA1108" w:rsidRPr="00616E11" w:rsidRDefault="00000000">
      <w:pPr>
        <w:spacing w:after="200"/>
        <w:jc w:val="center"/>
        <w:rPr>
          <w:rFonts w:eastAsia="MS Mincho" w:cstheme="minorHAnsi"/>
          <w:i/>
          <w:color w:val="44546A" w:themeColor="text2"/>
          <w:sz w:val="18"/>
          <w:szCs w:val="18"/>
          <w:lang w:eastAsia="ja-JP"/>
        </w:rPr>
      </w:pPr>
      <w:bookmarkStart w:id="2354" w:name="_Ref502271121"/>
      <w:r w:rsidRPr="00616E11">
        <w:rPr>
          <w:rFonts w:eastAsia="MS Mincho" w:cstheme="minorHAnsi"/>
          <w:i/>
          <w:color w:val="44546A" w:themeColor="text2"/>
          <w:sz w:val="18"/>
          <w:szCs w:val="18"/>
          <w:lang w:eastAsia="ja-JP"/>
        </w:rPr>
        <w:t>Figure B-</w:t>
      </w:r>
      <w:ins w:id="2355" w:author="Raphael Malyankar" w:date="2025-08-13T19:04:00Z" w16du:dateUtc="2025-08-14T02:04:00Z">
        <w:r w:rsidR="00FE76CE" w:rsidRPr="00616E11">
          <w:rPr>
            <w:rFonts w:eastAsia="MS Mincho" w:cstheme="minorHAnsi"/>
            <w:i/>
            <w:color w:val="44546A" w:themeColor="text2"/>
            <w:sz w:val="18"/>
            <w:szCs w:val="18"/>
            <w:lang w:eastAsia="ja-JP"/>
          </w:rPr>
          <w:t>7</w:t>
        </w:r>
        <w:r w:rsidR="00FE76CE" w:rsidRPr="00616E11" w:rsidDel="00FE76CE">
          <w:rPr>
            <w:rFonts w:eastAsia="MS Mincho" w:cs="Calibri"/>
            <w:i/>
            <w:color w:val="44546A" w:themeColor="text2"/>
            <w:sz w:val="18"/>
            <w:szCs w:val="18"/>
            <w:lang w:eastAsia="ja-JP"/>
          </w:rPr>
          <w:t xml:space="preserve"> </w:t>
        </w:r>
      </w:ins>
      <w:r w:rsidRPr="00616E11">
        <w:rPr>
          <w:rFonts w:eastAsia="MS Mincho" w:cstheme="minorHAnsi"/>
          <w:i/>
          <w:color w:val="44546A" w:themeColor="text2"/>
          <w:sz w:val="18"/>
          <w:szCs w:val="18"/>
          <w:lang w:eastAsia="ja-JP"/>
        </w:rPr>
        <w:noBreakHyphen/>
      </w:r>
      <w:bookmarkEnd w:id="2354"/>
      <w:r w:rsidRPr="00616E11">
        <w:rPr>
          <w:rFonts w:eastAsia="MS Mincho" w:cstheme="minorHAnsi"/>
          <w:i/>
          <w:color w:val="44546A" w:themeColor="text2"/>
          <w:sz w:val="18"/>
          <w:szCs w:val="18"/>
          <w:lang w:eastAsia="ja-JP"/>
        </w:rPr>
        <w:t>5 – Examples of modelling with association classes</w:t>
      </w:r>
    </w:p>
    <w:p w14:paraId="424FD3FD" w14:textId="77777777" w:rsidR="00FA1108" w:rsidRPr="00616E11" w:rsidRDefault="00000000" w:rsidP="00986FA8">
      <w:pPr>
        <w:pStyle w:val="HeadingB3"/>
        <w:numPr>
          <w:ilvl w:val="2"/>
          <w:numId w:val="148"/>
        </w:numPr>
      </w:pPr>
      <w:bookmarkStart w:id="2356" w:name="_Toc41602992"/>
      <w:bookmarkStart w:id="2357" w:name="_Toc206156529"/>
      <w:r w:rsidRPr="00616E11">
        <w:t>Attributes in general</w:t>
      </w:r>
      <w:bookmarkEnd w:id="2356"/>
      <w:bookmarkEnd w:id="2357"/>
    </w:p>
    <w:p w14:paraId="0B846B34" w14:textId="77777777" w:rsidR="00FA1108" w:rsidRPr="00616E11" w:rsidRDefault="00000000">
      <w:pPr>
        <w:rPr>
          <w:rFonts w:eastAsia="MS Mincho" w:cstheme="minorHAnsi"/>
          <w:lang w:eastAsia="ja-JP"/>
        </w:rPr>
      </w:pPr>
      <w:bookmarkStart w:id="2358" w:name="_Toc532213685"/>
      <w:bookmarkStart w:id="2359" w:name="_Toc3237105"/>
      <w:bookmarkEnd w:id="2358"/>
      <w:bookmarkEnd w:id="2359"/>
      <w:r w:rsidRPr="00616E11">
        <w:rPr>
          <w:rFonts w:eastAsia="MS Mincho" w:cstheme="minorHAnsi"/>
          <w:lang w:eastAsia="ja-JP"/>
        </w:rPr>
        <w:t xml:space="preserve">Certain attributes may use the same set of listed values as other attributes. For example, an enumeration for compass points may be shared by the attribute </w:t>
      </w:r>
      <w:r w:rsidRPr="00616E11">
        <w:rPr>
          <w:rFonts w:eastAsia="MS Mincho" w:cstheme="minorHAnsi"/>
          <w:b/>
          <w:lang w:eastAsia="ja-JP"/>
        </w:rPr>
        <w:t>windDirectionCompassPoint</w:t>
      </w:r>
      <w:r w:rsidRPr="00616E11">
        <w:rPr>
          <w:rFonts w:eastAsia="MS Mincho" w:cstheme="minorHAnsi"/>
          <w:lang w:eastAsia="ja-JP"/>
        </w:rPr>
        <w:t xml:space="preserve">, which is the direction for where wind is coming from; and </w:t>
      </w:r>
      <w:r w:rsidRPr="00616E11">
        <w:rPr>
          <w:rFonts w:eastAsia="MS Mincho" w:cstheme="minorHAnsi"/>
          <w:b/>
          <w:lang w:eastAsia="ja-JP"/>
        </w:rPr>
        <w:t>directionOfMovement</w:t>
      </w:r>
      <w:r w:rsidRPr="00616E11">
        <w:rPr>
          <w:rFonts w:eastAsia="MS Mincho" w:cstheme="minorHAnsi"/>
          <w:lang w:eastAsia="ja-JP"/>
        </w:rPr>
        <w:t>, which is the attribute describing where a weather system is going toward.  At present this can be simply handled in the attribute's definition.</w:t>
      </w:r>
    </w:p>
    <w:p w14:paraId="721158A5" w14:textId="77777777" w:rsidR="00FA1108" w:rsidRPr="00616E11" w:rsidRDefault="00000000">
      <w:pPr>
        <w:rPr>
          <w:rFonts w:eastAsia="MS Mincho" w:cstheme="minorHAnsi"/>
          <w:lang w:eastAsia="ja-JP"/>
        </w:rPr>
      </w:pPr>
      <w:r w:rsidRPr="00616E11">
        <w:rPr>
          <w:rFonts w:eastAsia="MS Mincho" w:cstheme="minorHAnsi"/>
          <w:lang w:eastAsia="ja-JP"/>
        </w:rPr>
        <w:t>Complex and spatial attributes can be modelled as either named attributes in the UML model class element with a type corresponding to the spatial primitive or the name of the complex attribute; or alternatively, separate model elements linked to feature/information class by an association (ordinary association for spatial type, composition for complex attributes). The two methods are illustrated in Figure B-7-6 below. The second method is not suitable for complex models due to the additional boxes and association lines.</w:t>
      </w:r>
    </w:p>
    <w:p w14:paraId="1E8298F8" w14:textId="77777777" w:rsidR="00FA1108" w:rsidRPr="00616E11" w:rsidRDefault="00000000">
      <w:pPr>
        <w:keepNext/>
        <w:spacing w:after="240"/>
        <w:jc w:val="center"/>
        <w:rPr>
          <w:rFonts w:eastAsia="MS Mincho" w:cs="Times New Roman"/>
          <w:szCs w:val="20"/>
          <w:lang w:eastAsia="ja-JP"/>
        </w:rPr>
      </w:pPr>
      <w:r w:rsidRPr="000353AC">
        <w:rPr>
          <w:noProof/>
        </w:rPr>
        <w:lastRenderedPageBreak/>
        <w:drawing>
          <wp:inline distT="0" distB="0" distL="0" distR="0" wp14:anchorId="74190E5B" wp14:editId="0048B991">
            <wp:extent cx="4754880" cy="2267585"/>
            <wp:effectExtent l="0" t="0" r="0" b="0"/>
            <wp:docPr id="3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4"/>
                    <pic:cNvPicPr>
                      <a:picLocks noChangeAspect="1" noChangeArrowheads="1"/>
                    </pic:cNvPicPr>
                  </pic:nvPicPr>
                  <pic:blipFill>
                    <a:blip r:embed="rId66"/>
                    <a:stretch>
                      <a:fillRect/>
                    </a:stretch>
                  </pic:blipFill>
                  <pic:spPr bwMode="auto">
                    <a:xfrm>
                      <a:off x="0" y="0"/>
                      <a:ext cx="4754880" cy="2267585"/>
                    </a:xfrm>
                    <a:prstGeom prst="rect">
                      <a:avLst/>
                    </a:prstGeom>
                    <a:noFill/>
                  </pic:spPr>
                </pic:pic>
              </a:graphicData>
            </a:graphic>
          </wp:inline>
        </w:drawing>
      </w:r>
    </w:p>
    <w:p w14:paraId="133332A5" w14:textId="5F4F3328" w:rsidR="00FA1108" w:rsidRPr="00616E11" w:rsidRDefault="00000000">
      <w:pPr>
        <w:spacing w:after="200"/>
        <w:jc w:val="center"/>
        <w:rPr>
          <w:rFonts w:eastAsia="MS Mincho" w:cstheme="minorHAnsi"/>
          <w:i/>
          <w:color w:val="44546A" w:themeColor="text2"/>
          <w:sz w:val="18"/>
          <w:szCs w:val="18"/>
          <w:lang w:eastAsia="ja-JP"/>
        </w:rPr>
      </w:pPr>
      <w:bookmarkStart w:id="2360" w:name="_Ref502450532"/>
      <w:r w:rsidRPr="00616E11">
        <w:rPr>
          <w:rFonts w:eastAsia="MS Mincho" w:cstheme="minorHAnsi"/>
          <w:i/>
          <w:color w:val="44546A" w:themeColor="text2"/>
          <w:sz w:val="18"/>
          <w:szCs w:val="18"/>
          <w:lang w:eastAsia="ja-JP"/>
        </w:rPr>
        <w:t>Figure B-</w:t>
      </w:r>
      <w:ins w:id="2361" w:author="Raphael Malyankar" w:date="2025-08-13T19:05:00Z" w16du:dateUtc="2025-08-14T02:05:00Z">
        <w:r w:rsidR="00FE76CE" w:rsidRPr="00616E11">
          <w:rPr>
            <w:rFonts w:eastAsia="MS Mincho" w:cstheme="minorHAnsi"/>
            <w:i/>
            <w:color w:val="44546A" w:themeColor="text2"/>
            <w:sz w:val="18"/>
            <w:szCs w:val="18"/>
            <w:lang w:eastAsia="ja-JP"/>
          </w:rPr>
          <w:t>7</w:t>
        </w:r>
      </w:ins>
      <w:r w:rsidRPr="00616E11">
        <w:rPr>
          <w:rFonts w:eastAsia="MS Mincho" w:cstheme="minorHAnsi"/>
          <w:i/>
          <w:color w:val="44546A" w:themeColor="text2"/>
          <w:sz w:val="18"/>
          <w:szCs w:val="18"/>
          <w:lang w:eastAsia="ja-JP"/>
        </w:rPr>
        <w:noBreakHyphen/>
      </w:r>
      <w:bookmarkEnd w:id="2360"/>
      <w:r w:rsidRPr="00616E11">
        <w:rPr>
          <w:rFonts w:eastAsia="MS Mincho" w:cstheme="minorHAnsi"/>
          <w:i/>
          <w:color w:val="44546A" w:themeColor="text2"/>
          <w:sz w:val="18"/>
          <w:szCs w:val="18"/>
          <w:lang w:eastAsia="ja-JP"/>
        </w:rPr>
        <w:t>6 – Methods of representing complex attribute bindings</w:t>
      </w:r>
    </w:p>
    <w:p w14:paraId="2E2AA189" w14:textId="77777777" w:rsidR="00FA1108" w:rsidRPr="00616E11" w:rsidRDefault="00000000" w:rsidP="00986FA8">
      <w:pPr>
        <w:pStyle w:val="HeadingB3"/>
        <w:numPr>
          <w:ilvl w:val="2"/>
          <w:numId w:val="148"/>
        </w:numPr>
      </w:pPr>
      <w:bookmarkStart w:id="2362" w:name="_Toc41602993"/>
      <w:bookmarkStart w:id="2363" w:name="_Toc206156530"/>
      <w:r w:rsidRPr="00616E11">
        <w:t>Codelist and enumeration attributes</w:t>
      </w:r>
      <w:bookmarkEnd w:id="2362"/>
      <w:bookmarkEnd w:id="2363"/>
    </w:p>
    <w:p w14:paraId="3483C416" w14:textId="77777777" w:rsidR="00FA1108" w:rsidRPr="00616E11" w:rsidRDefault="00000000">
      <w:pPr>
        <w:rPr>
          <w:rFonts w:eastAsia="MS Mincho" w:cstheme="minorHAnsi"/>
          <w:lang w:eastAsia="ja-JP"/>
        </w:rPr>
      </w:pPr>
      <w:bookmarkStart w:id="2364" w:name="_Toc532213687"/>
      <w:bookmarkStart w:id="2365" w:name="_Toc3237107"/>
      <w:bookmarkStart w:id="2366" w:name="_Toc502541226"/>
      <w:bookmarkStart w:id="2367" w:name="_Toc502541388"/>
      <w:bookmarkStart w:id="2368" w:name="_Toc502541754"/>
      <w:bookmarkStart w:id="2369" w:name="_Toc502544238"/>
      <w:bookmarkStart w:id="2370" w:name="_Toc502546160"/>
      <w:bookmarkEnd w:id="2364"/>
      <w:bookmarkEnd w:id="2365"/>
      <w:bookmarkEnd w:id="2366"/>
      <w:bookmarkEnd w:id="2367"/>
      <w:bookmarkEnd w:id="2368"/>
      <w:bookmarkEnd w:id="2369"/>
      <w:bookmarkEnd w:id="2370"/>
      <w:r w:rsidRPr="00616E11">
        <w:rPr>
          <w:rFonts w:eastAsia="MS Mincho" w:cstheme="minorHAnsi"/>
          <w:lang w:eastAsia="ja-JP"/>
        </w:rPr>
        <w:t>Codelists should be used only when an enumeration is either unusable or inefficient (for example, if the full list of values is not known to the Product Specification authors or the list of allowed values is long, volatile, controlled by another authority and/or shared by multiple domains).</w:t>
      </w:r>
    </w:p>
    <w:p w14:paraId="3E064620" w14:textId="77777777" w:rsidR="00FA1108" w:rsidRDefault="00000000">
      <w:pPr>
        <w:rPr>
          <w:ins w:id="2371" w:author="Raphael Malyankar" w:date="2025-08-14T20:52:00Z" w16du:dateUtc="2025-08-15T03:52:00Z"/>
          <w:rFonts w:eastAsia="MS Mincho" w:cstheme="minorHAnsi"/>
          <w:lang w:eastAsia="ja-JP"/>
        </w:rPr>
      </w:pPr>
      <w:r w:rsidRPr="00616E11">
        <w:rPr>
          <w:rFonts w:eastAsia="MS Mincho" w:cstheme="minorHAnsi"/>
          <w:lang w:eastAsia="ja-JP"/>
        </w:rPr>
        <w:t>Individual members of a codelist or enumeration (“listed values”) are generally meaningful only in a given context (or “container”), which is a specific (named) enumeration. The context corresponds to an attribute concept.</w:t>
      </w:r>
    </w:p>
    <w:p w14:paraId="547AD2D0" w14:textId="02BD389E" w:rsidR="00060EDE" w:rsidRDefault="00060EDE">
      <w:pPr>
        <w:rPr>
          <w:ins w:id="2372" w:author="Raphael Malyankar" w:date="2025-08-14T20:45:00Z" w16du:dateUtc="2025-08-15T03:45:00Z"/>
          <w:rFonts w:eastAsia="MS Mincho" w:cstheme="minorHAnsi"/>
          <w:lang w:eastAsia="ja-JP"/>
        </w:rPr>
      </w:pPr>
      <w:ins w:id="2373" w:author="Raphael Malyankar" w:date="2025-08-14T20:52:00Z" w16du:dateUtc="2025-08-15T03:52:00Z">
        <w:r>
          <w:rPr>
            <w:rFonts w:eastAsia="MS Mincho" w:cstheme="minorHAnsi"/>
            <w:lang w:eastAsia="ja-JP"/>
          </w:rPr>
          <w:t>The sub</w:t>
        </w:r>
      </w:ins>
      <w:ins w:id="2374" w:author="Raphael Malyankar" w:date="2025-08-14T20:53:00Z" w16du:dateUtc="2025-08-15T03:53:00Z">
        <w:r>
          <w:rPr>
            <w:rFonts w:eastAsia="MS Mincho" w:cstheme="minorHAnsi"/>
            <w:lang w:eastAsia="ja-JP"/>
          </w:rPr>
          <w:t>-clauses</w:t>
        </w:r>
      </w:ins>
      <w:ins w:id="2375" w:author="Raphael Malyankar" w:date="2025-08-14T20:52:00Z" w16du:dateUtc="2025-08-15T03:52:00Z">
        <w:r>
          <w:rPr>
            <w:rFonts w:eastAsia="MS Mincho" w:cstheme="minorHAnsi"/>
            <w:lang w:eastAsia="ja-JP"/>
          </w:rPr>
          <w:t xml:space="preserve"> below discuss modeling considerations. For form</w:t>
        </w:r>
      </w:ins>
      <w:ins w:id="2376" w:author="Raphael Malyankar" w:date="2025-08-14T20:53:00Z" w16du:dateUtc="2025-08-15T03:53:00Z">
        <w:r>
          <w:rPr>
            <w:rFonts w:eastAsia="MS Mincho" w:cstheme="minorHAnsi"/>
            <w:lang w:eastAsia="ja-JP"/>
          </w:rPr>
          <w:t>at considerations, see clause B-13.4</w:t>
        </w:r>
      </w:ins>
    </w:p>
    <w:p w14:paraId="7D2CEC20" w14:textId="30309E7A" w:rsidR="00F12FC1" w:rsidRDefault="00F12FC1" w:rsidP="00EE5685">
      <w:pPr>
        <w:pStyle w:val="HeadingB4"/>
        <w:numPr>
          <w:ilvl w:val="3"/>
          <w:numId w:val="148"/>
        </w:numPr>
        <w:rPr>
          <w:ins w:id="2377" w:author="Raphael Malyankar" w:date="2025-08-14T20:45:00Z" w16du:dateUtc="2025-08-15T03:45:00Z"/>
        </w:rPr>
      </w:pPr>
      <w:ins w:id="2378" w:author="Raphael Malyankar" w:date="2025-08-14T20:46:00Z" w16du:dateUtc="2025-08-15T03:46:00Z">
        <w:r>
          <w:t>Choosing to use a codelist o</w:t>
        </w:r>
      </w:ins>
      <w:ins w:id="2379" w:author="Raphael Malyankar" w:date="2025-08-14T20:47:00Z" w16du:dateUtc="2025-08-15T03:47:00Z">
        <w:r>
          <w:t xml:space="preserve">r </w:t>
        </w:r>
      </w:ins>
      <w:ins w:id="2380" w:author="Raphael Malyankar" w:date="2025-08-14T20:46:00Z" w16du:dateUtc="2025-08-15T03:46:00Z">
        <w:r>
          <w:t>enumeration type</w:t>
        </w:r>
      </w:ins>
    </w:p>
    <w:p w14:paraId="600D2B90" w14:textId="77777777" w:rsidR="00F12FC1" w:rsidRPr="00F12FC1" w:rsidRDefault="00F12FC1" w:rsidP="00F12FC1">
      <w:pPr>
        <w:rPr>
          <w:ins w:id="2381" w:author="Raphael Malyankar" w:date="2025-08-14T20:45:00Z" w16du:dateUtc="2025-08-15T03:45:00Z"/>
          <w:rFonts w:eastAsia="MS Mincho" w:cstheme="minorHAnsi"/>
          <w:lang w:eastAsia="ja-JP"/>
        </w:rPr>
      </w:pPr>
      <w:ins w:id="2382" w:author="Raphael Malyankar" w:date="2025-08-14T20:45:00Z" w16du:dateUtc="2025-08-15T03:45:00Z">
        <w:r w:rsidRPr="00F12FC1">
          <w:rPr>
            <w:rFonts w:eastAsia="MS Mincho" w:cstheme="minorHAnsi"/>
            <w:lang w:eastAsia="ja-JP"/>
          </w:rPr>
          <w:t>When deciding between using a codelist and enumeration, consider the completeness, stability, source, reuse, and application dependencies of the list of values.</w:t>
        </w:r>
      </w:ins>
    </w:p>
    <w:p w14:paraId="744D2799" w14:textId="0A8570B5" w:rsidR="00F12FC1" w:rsidRPr="00F12FC1" w:rsidRDefault="00F12FC1" w:rsidP="00F12FC1">
      <w:pPr>
        <w:pStyle w:val="ListParagraph"/>
        <w:numPr>
          <w:ilvl w:val="0"/>
          <w:numId w:val="268"/>
        </w:numPr>
        <w:rPr>
          <w:ins w:id="2383" w:author="Raphael Malyankar" w:date="2025-08-14T20:45:00Z" w16du:dateUtc="2025-08-15T03:45:00Z"/>
          <w:rFonts w:cstheme="minorHAnsi"/>
        </w:rPr>
      </w:pPr>
      <w:ins w:id="2384" w:author="Raphael Malyankar" w:date="2025-08-14T20:45:00Z" w16du:dateUtc="2025-08-15T03:45:00Z">
        <w:r w:rsidRPr="00F12FC1">
          <w:rPr>
            <w:rFonts w:cstheme="minorHAnsi"/>
          </w:rPr>
          <w:t>If the set of allowed values is fixed and reasonably short (say, fewer than 20 values?), an enumeration must be used.</w:t>
        </w:r>
      </w:ins>
    </w:p>
    <w:p w14:paraId="4EF51530" w14:textId="369AF799" w:rsidR="00F12FC1" w:rsidRPr="00F12FC1" w:rsidRDefault="00F12FC1" w:rsidP="00F12FC1">
      <w:pPr>
        <w:pStyle w:val="ListParagraph"/>
        <w:numPr>
          <w:ilvl w:val="0"/>
          <w:numId w:val="268"/>
        </w:numPr>
        <w:rPr>
          <w:ins w:id="2385" w:author="Raphael Malyankar" w:date="2025-08-14T20:45:00Z" w16du:dateUtc="2025-08-15T03:45:00Z"/>
          <w:rFonts w:cstheme="minorHAnsi"/>
        </w:rPr>
      </w:pPr>
      <w:ins w:id="2386" w:author="Raphael Malyankar" w:date="2025-08-14T20:45:00Z" w16du:dateUtc="2025-08-15T03:45:00Z">
        <w:r w:rsidRPr="00F12FC1">
          <w:rPr>
            <w:rFonts w:cstheme="minorHAnsi"/>
          </w:rPr>
          <w:t>If the list is fixed but long, an enumeration is preferred but a “dictionary model” codelist may be used.</w:t>
        </w:r>
      </w:ins>
    </w:p>
    <w:p w14:paraId="2B3AAEFA" w14:textId="11E64000" w:rsidR="00F12FC1" w:rsidRPr="00F12FC1" w:rsidRDefault="00F12FC1" w:rsidP="00F12FC1">
      <w:pPr>
        <w:pStyle w:val="ListParagraph"/>
        <w:numPr>
          <w:ilvl w:val="0"/>
          <w:numId w:val="268"/>
        </w:numPr>
        <w:rPr>
          <w:ins w:id="2387" w:author="Raphael Malyankar" w:date="2025-08-14T20:45:00Z" w16du:dateUtc="2025-08-15T03:45:00Z"/>
          <w:rFonts w:cstheme="minorHAnsi"/>
        </w:rPr>
      </w:pPr>
      <w:ins w:id="2388" w:author="Raphael Malyankar" w:date="2025-08-14T20:45:00Z" w16du:dateUtc="2025-08-15T03:45:00Z">
        <w:r w:rsidRPr="00F12FC1">
          <w:rPr>
            <w:rFonts w:cstheme="minorHAnsi"/>
          </w:rPr>
          <w:t xml:space="preserve">If only the likely values of an enumeration are known, or the list may be extended by data producers or the user community, a codelist must be used. Whether the “dictionary” or “open” form is preferable depends on who might add values – if it is maintained by an organization, the dictionary form is preferable, if user communities or data producers may add values, the “open” form is preferable. </w:t>
        </w:r>
      </w:ins>
    </w:p>
    <w:p w14:paraId="05576CD0" w14:textId="7271C897" w:rsidR="00F12FC1" w:rsidRPr="00F12FC1" w:rsidRDefault="00F12FC1" w:rsidP="00F12FC1">
      <w:pPr>
        <w:pStyle w:val="ListParagraph"/>
        <w:numPr>
          <w:ilvl w:val="0"/>
          <w:numId w:val="268"/>
        </w:numPr>
        <w:rPr>
          <w:ins w:id="2389" w:author="Raphael Malyankar" w:date="2025-08-14T20:45:00Z" w16du:dateUtc="2025-08-15T03:45:00Z"/>
          <w:rFonts w:cstheme="minorHAnsi"/>
        </w:rPr>
      </w:pPr>
      <w:ins w:id="2390" w:author="Raphael Malyankar" w:date="2025-08-14T20:45:00Z" w16du:dateUtc="2025-08-15T03:45:00Z">
        <w:r w:rsidRPr="00F12FC1">
          <w:rPr>
            <w:rFonts w:cstheme="minorHAnsi"/>
          </w:rPr>
          <w:t>If the allowed values change frequently and the list should be updated without major revisions of the product specification, a codelist may be used. The “dictionary” form may be preferable under these circumstances.</w:t>
        </w:r>
      </w:ins>
    </w:p>
    <w:p w14:paraId="05F61FB0" w14:textId="46380773" w:rsidR="00F12FC1" w:rsidRPr="00F12FC1" w:rsidRDefault="00F12FC1" w:rsidP="00F12FC1">
      <w:pPr>
        <w:pStyle w:val="ListParagraph"/>
        <w:numPr>
          <w:ilvl w:val="0"/>
          <w:numId w:val="268"/>
        </w:numPr>
        <w:rPr>
          <w:ins w:id="2391" w:author="Raphael Malyankar" w:date="2025-08-14T20:45:00Z" w16du:dateUtc="2025-08-15T03:45:00Z"/>
          <w:rFonts w:cstheme="minorHAnsi"/>
        </w:rPr>
      </w:pPr>
      <w:ins w:id="2392" w:author="Raphael Malyankar" w:date="2025-08-14T20:45:00Z" w16du:dateUtc="2025-08-15T03:45:00Z">
        <w:r w:rsidRPr="00F12FC1">
          <w:rPr>
            <w:rFonts w:cstheme="minorHAnsi"/>
          </w:rPr>
          <w:t>If application logic or portrayal rules depend on values, an enumeration is preferred but a codelist may be used if the logic/rules can be written to cover all possible values (for example, using wildcards or defaults), or otherwise allow graceful recovery from unanticipated values.</w:t>
        </w:r>
      </w:ins>
    </w:p>
    <w:p w14:paraId="1DC4D27B" w14:textId="47007829" w:rsidR="00F12FC1" w:rsidRPr="00F12FC1" w:rsidRDefault="00F12FC1" w:rsidP="00F12FC1">
      <w:pPr>
        <w:pStyle w:val="ListParagraph"/>
        <w:numPr>
          <w:ilvl w:val="0"/>
          <w:numId w:val="268"/>
        </w:numPr>
        <w:rPr>
          <w:ins w:id="2393" w:author="Raphael Malyankar" w:date="2025-08-14T20:47:00Z" w16du:dateUtc="2025-08-15T03:47:00Z"/>
          <w:rFonts w:cstheme="minorHAnsi"/>
        </w:rPr>
      </w:pPr>
      <w:ins w:id="2394" w:author="Raphael Malyankar" w:date="2025-08-14T20:45:00Z" w16du:dateUtc="2025-08-15T03:45:00Z">
        <w:r w:rsidRPr="00F12FC1">
          <w:rPr>
            <w:rFonts w:cstheme="minorHAnsi"/>
          </w:rPr>
          <w:t>Collections which have internal structure (e.g., types and subtypes of vessels) should be modelled as “dictionary” codelists, pending discussion of the matter by ISO TC211.</w:t>
        </w:r>
      </w:ins>
    </w:p>
    <w:p w14:paraId="6A44726A" w14:textId="1EF84E61" w:rsidR="00F12FC1" w:rsidRDefault="00F12FC1" w:rsidP="00F12FC1">
      <w:pPr>
        <w:rPr>
          <w:ins w:id="2395" w:author="Raphael Malyankar" w:date="2025-08-14T20:48:00Z" w16du:dateUtc="2025-08-15T03:48:00Z"/>
          <w:rFonts w:eastAsia="MS Mincho" w:cstheme="minorHAnsi"/>
          <w:lang w:eastAsia="ja-JP"/>
        </w:rPr>
      </w:pPr>
    </w:p>
    <w:p w14:paraId="704F0CFD" w14:textId="68DB5DE6" w:rsidR="00F12FC1" w:rsidRDefault="00F12FC1" w:rsidP="00EE5685">
      <w:pPr>
        <w:pStyle w:val="HeadingB4"/>
        <w:numPr>
          <w:ilvl w:val="3"/>
          <w:numId w:val="148"/>
        </w:numPr>
        <w:rPr>
          <w:ins w:id="2396" w:author="Raphael Malyankar" w:date="2025-08-14T20:48:00Z" w16du:dateUtc="2025-08-15T03:48:00Z"/>
        </w:rPr>
      </w:pPr>
      <w:ins w:id="2397" w:author="Raphael Malyankar" w:date="2025-08-14T20:48:00Z" w16du:dateUtc="2025-08-15T03:48:00Z">
        <w:r>
          <w:lastRenderedPageBreak/>
          <w:t>Hierarchies of codelists</w:t>
        </w:r>
      </w:ins>
    </w:p>
    <w:p w14:paraId="6DE1196C" w14:textId="4A8EB013" w:rsidR="00F12FC1" w:rsidRDefault="00F12FC1" w:rsidP="00F12FC1">
      <w:pPr>
        <w:rPr>
          <w:ins w:id="2398" w:author="Raphael Malyankar" w:date="2025-08-14T20:48:00Z" w16du:dateUtc="2025-08-15T03:48:00Z"/>
          <w:rFonts w:eastAsia="MS Mincho" w:cstheme="minorHAnsi"/>
          <w:lang w:eastAsia="ja-JP"/>
        </w:rPr>
      </w:pPr>
      <w:ins w:id="2399" w:author="Raphael Malyankar" w:date="2025-08-14T20:48:00Z" w16du:dateUtc="2025-08-15T03:48:00Z">
        <w:r w:rsidRPr="00F12FC1">
          <w:rPr>
            <w:rFonts w:eastAsia="MS Mincho" w:cstheme="minorHAnsi"/>
            <w:lang w:eastAsia="ja-JP"/>
          </w:rPr>
          <w:t>A codelist may also be used as a super-type for more specific codelists. The vocabulary of the super-type is the union of the vocabularies of its sub-types</w:t>
        </w:r>
      </w:ins>
      <w:ins w:id="2400" w:author="Raphael Malyankar" w:date="2025-08-14T20:51:00Z" w16du:dateUtc="2025-08-15T03:51:00Z">
        <w:r w:rsidR="00060EDE">
          <w:rPr>
            <w:rStyle w:val="FootnoteReference"/>
            <w:rFonts w:eastAsia="MS Mincho" w:cstheme="minorHAnsi"/>
            <w:lang w:eastAsia="ja-JP"/>
          </w:rPr>
          <w:footnoteReference w:id="3"/>
        </w:r>
      </w:ins>
      <w:ins w:id="2402" w:author="Raphael Malyankar" w:date="2025-08-14T20:48:00Z" w16du:dateUtc="2025-08-15T03:48:00Z">
        <w:r w:rsidRPr="00F12FC1">
          <w:rPr>
            <w:rFonts w:eastAsia="MS Mincho" w:cstheme="minorHAnsi"/>
            <w:lang w:eastAsia="ja-JP"/>
          </w:rPr>
          <w:t>. If additional values are permitted the super-type must be an “open enumeration” or “open dictionary” codelist. Practically, this allows vocabularies developed by different domain expert groups or organizations to be merged.</w:t>
        </w:r>
      </w:ins>
    </w:p>
    <w:p w14:paraId="2B221C78" w14:textId="6D0BCB6D" w:rsidR="00F12FC1" w:rsidRPr="00F12FC1" w:rsidRDefault="00F12FC1" w:rsidP="00EE5685">
      <w:pPr>
        <w:pStyle w:val="HeadingB4"/>
        <w:numPr>
          <w:ilvl w:val="3"/>
          <w:numId w:val="148"/>
        </w:numPr>
        <w:rPr>
          <w:ins w:id="2403" w:author="Raphael Malyankar" w:date="2025-08-14T20:48:00Z" w16du:dateUtc="2025-08-15T03:48:00Z"/>
        </w:rPr>
      </w:pPr>
      <w:ins w:id="2404" w:author="Raphael Malyankar" w:date="2025-08-14T20:48:00Z" w16du:dateUtc="2025-08-15T03:48:00Z">
        <w:r w:rsidRPr="00F12FC1">
          <w:t>Codelists maintained by external organizations</w:t>
        </w:r>
      </w:ins>
    </w:p>
    <w:p w14:paraId="56AAEC27" w14:textId="56F389A2" w:rsidR="00F12FC1" w:rsidRPr="00F12FC1" w:rsidRDefault="00F12FC1" w:rsidP="00F12FC1">
      <w:pPr>
        <w:rPr>
          <w:ins w:id="2405" w:author="Raphael Malyankar" w:date="2025-08-14T20:48:00Z" w16du:dateUtc="2025-08-15T03:48:00Z"/>
          <w:rFonts w:eastAsia="MS Mincho" w:cstheme="minorHAnsi"/>
          <w:lang w:eastAsia="ja-JP"/>
        </w:rPr>
      </w:pPr>
      <w:ins w:id="2406" w:author="Raphael Malyankar" w:date="2025-08-14T20:48:00Z" w16du:dateUtc="2025-08-15T03:48:00Z">
        <w:r w:rsidRPr="00F12FC1">
          <w:rPr>
            <w:rFonts w:eastAsia="MS Mincho" w:cstheme="minorHAnsi"/>
            <w:lang w:eastAsia="ja-JP"/>
          </w:rPr>
          <w:t>If there is an existing well-established codelist maintained by a responsible source, it can be referenced in an application schema. The codelist should meet the following requirements</w:t>
        </w:r>
      </w:ins>
      <w:ins w:id="2407" w:author="Raphael Malyankar" w:date="2025-08-14T20:50:00Z" w16du:dateUtc="2025-08-15T03:50:00Z">
        <w:r w:rsidR="00060EDE">
          <w:rPr>
            <w:rStyle w:val="FootnoteReference"/>
            <w:rFonts w:eastAsia="MS Mincho" w:cstheme="minorHAnsi"/>
            <w:lang w:eastAsia="ja-JP"/>
          </w:rPr>
          <w:footnoteReference w:id="4"/>
        </w:r>
        <w:r w:rsidR="00060EDE">
          <w:rPr>
            <w:rFonts w:eastAsia="MS Mincho" w:cstheme="minorHAnsi"/>
            <w:lang w:eastAsia="ja-JP"/>
          </w:rPr>
          <w:t>.</w:t>
        </w:r>
      </w:ins>
    </w:p>
    <w:p w14:paraId="763275B9" w14:textId="6C4BE558" w:rsidR="00F12FC1" w:rsidRPr="00EE5685" w:rsidRDefault="00F12FC1" w:rsidP="00EE5685">
      <w:pPr>
        <w:pStyle w:val="ListParagraph"/>
        <w:numPr>
          <w:ilvl w:val="0"/>
          <w:numId w:val="271"/>
        </w:numPr>
        <w:rPr>
          <w:ins w:id="2411" w:author="Raphael Malyankar" w:date="2025-08-14T20:48:00Z" w16du:dateUtc="2025-08-15T03:48:00Z"/>
          <w:rFonts w:cstheme="minorHAnsi"/>
        </w:rPr>
      </w:pPr>
      <w:ins w:id="2412" w:author="Raphael Malyankar" w:date="2025-08-14T20:48:00Z" w16du:dateUtc="2025-08-15T03:48:00Z">
        <w:r w:rsidRPr="00EE5685">
          <w:rPr>
            <w:rFonts w:cstheme="minorHAnsi"/>
          </w:rPr>
          <w:t>It must be managed by a responsible source – an official national or international standards body, long-established user community, group, or consortium;</w:t>
        </w:r>
      </w:ins>
    </w:p>
    <w:p w14:paraId="08DB2715" w14:textId="73D9DB3B" w:rsidR="00F12FC1" w:rsidRPr="00EE5685" w:rsidRDefault="00F12FC1" w:rsidP="00EE5685">
      <w:pPr>
        <w:pStyle w:val="ListParagraph"/>
        <w:numPr>
          <w:ilvl w:val="0"/>
          <w:numId w:val="271"/>
        </w:numPr>
        <w:rPr>
          <w:ins w:id="2413" w:author="Raphael Malyankar" w:date="2025-08-14T20:48:00Z" w16du:dateUtc="2025-08-15T03:48:00Z"/>
          <w:rFonts w:cstheme="minorHAnsi"/>
        </w:rPr>
      </w:pPr>
      <w:ins w:id="2414" w:author="Raphael Malyankar" w:date="2025-08-14T20:48:00Z" w16du:dateUtc="2025-08-15T03:48:00Z">
        <w:r w:rsidRPr="00EE5685">
          <w:rPr>
            <w:rFonts w:cstheme="minorHAnsi"/>
          </w:rPr>
          <w:t>The codelist and its values must be identified by persistent HTTP URIs;</w:t>
        </w:r>
      </w:ins>
    </w:p>
    <w:p w14:paraId="5A770142" w14:textId="0A4640C9" w:rsidR="00F12FC1" w:rsidRPr="00EE5685" w:rsidRDefault="00F12FC1" w:rsidP="00EE5685">
      <w:pPr>
        <w:pStyle w:val="ListParagraph"/>
        <w:numPr>
          <w:ilvl w:val="0"/>
          <w:numId w:val="271"/>
        </w:numPr>
        <w:rPr>
          <w:ins w:id="2415" w:author="Raphael Malyankar" w:date="2025-08-14T20:48:00Z" w16du:dateUtc="2025-08-15T03:48:00Z"/>
          <w:rFonts w:cstheme="minorHAnsi"/>
        </w:rPr>
      </w:pPr>
      <w:ins w:id="2416" w:author="Raphael Malyankar" w:date="2025-08-14T20:48:00Z" w16du:dateUtc="2025-08-15T03:48:00Z">
        <w:r w:rsidRPr="00EE5685">
          <w:rPr>
            <w:rFonts w:cstheme="minorHAnsi"/>
          </w:rPr>
          <w:t>The list should be well-maintained, meaning all its values must remain available forever, even if they have been deprecated, retired or superseded;</w:t>
        </w:r>
      </w:ins>
    </w:p>
    <w:p w14:paraId="22781666" w14:textId="7E6C99C7" w:rsidR="00F12FC1" w:rsidRPr="00EE5685" w:rsidRDefault="00F12FC1" w:rsidP="00EE5685">
      <w:pPr>
        <w:pStyle w:val="ListParagraph"/>
        <w:numPr>
          <w:ilvl w:val="0"/>
          <w:numId w:val="271"/>
        </w:numPr>
        <w:rPr>
          <w:ins w:id="2417" w:author="Raphael Malyankar" w:date="2025-08-14T20:48:00Z" w16du:dateUtc="2025-08-15T03:48:00Z"/>
          <w:rFonts w:cstheme="minorHAnsi"/>
        </w:rPr>
      </w:pPr>
      <w:ins w:id="2418" w:author="Raphael Malyankar" w:date="2025-08-14T20:48:00Z" w16du:dateUtc="2025-08-15T03:48:00Z">
        <w:r w:rsidRPr="00EE5685">
          <w:rPr>
            <w:rFonts w:cstheme="minorHAnsi"/>
          </w:rPr>
          <w:t>The list should be in a dictionary language accepted for use in S-10x product specifications.</w:t>
        </w:r>
      </w:ins>
    </w:p>
    <w:p w14:paraId="1C9D7814" w14:textId="73FFFD3A" w:rsidR="00F12FC1" w:rsidRDefault="00F12FC1" w:rsidP="00F12FC1">
      <w:pPr>
        <w:rPr>
          <w:ins w:id="2419" w:author="Raphael Malyankar" w:date="2025-08-14T20:48:00Z" w16du:dateUtc="2025-08-15T03:48:00Z"/>
          <w:rFonts w:eastAsia="MS Mincho" w:cstheme="minorHAnsi"/>
          <w:lang w:eastAsia="ja-JP"/>
        </w:rPr>
      </w:pPr>
      <w:ins w:id="2420" w:author="Raphael Malyankar" w:date="2025-08-14T20:48:00Z" w16du:dateUtc="2025-08-15T03:48:00Z">
        <w:r w:rsidRPr="00F12FC1">
          <w:rPr>
            <w:rFonts w:eastAsia="MS Mincho" w:cstheme="minorHAnsi"/>
            <w:lang w:eastAsia="ja-JP"/>
          </w:rPr>
          <w:t>The IHO may be requested to arrange for the translation, reproduction, and maintenance of codelists meeting only some of the above requirements. Note that this may necessitate a discussion between the IHO and the source.</w:t>
        </w:r>
      </w:ins>
    </w:p>
    <w:p w14:paraId="697EA7DD" w14:textId="77777777" w:rsidR="00F12FC1" w:rsidRPr="00616E11" w:rsidRDefault="00F12FC1" w:rsidP="00F12FC1">
      <w:pPr>
        <w:rPr>
          <w:rFonts w:eastAsia="MS Mincho" w:cstheme="minorHAnsi"/>
          <w:lang w:eastAsia="ja-JP"/>
        </w:rPr>
      </w:pPr>
    </w:p>
    <w:p w14:paraId="11BD1411" w14:textId="77777777" w:rsidR="00FA1108" w:rsidRPr="00616E11" w:rsidRDefault="00000000" w:rsidP="00986FA8">
      <w:pPr>
        <w:pStyle w:val="HeadingB3"/>
        <w:numPr>
          <w:ilvl w:val="2"/>
          <w:numId w:val="148"/>
        </w:numPr>
      </w:pPr>
      <w:bookmarkStart w:id="2421" w:name="_Toc41602994"/>
      <w:bookmarkStart w:id="2422" w:name="_Toc206156531"/>
      <w:r w:rsidRPr="00616E11">
        <w:t>Labels and definitions for listed values</w:t>
      </w:r>
      <w:bookmarkEnd w:id="2421"/>
      <w:bookmarkEnd w:id="2422"/>
    </w:p>
    <w:p w14:paraId="1DB78CDF" w14:textId="77777777" w:rsidR="00FA1108" w:rsidRPr="00616E11" w:rsidRDefault="00000000">
      <w:pPr>
        <w:rPr>
          <w:rFonts w:eastAsia="MS Mincho" w:cstheme="minorHAnsi"/>
          <w:lang w:eastAsia="ja-JP"/>
        </w:rPr>
      </w:pPr>
      <w:bookmarkStart w:id="2423" w:name="_Toc523493001"/>
      <w:bookmarkEnd w:id="2423"/>
      <w:r w:rsidRPr="00616E11">
        <w:rPr>
          <w:rFonts w:eastAsia="MS Mincho" w:cstheme="minorHAnsi"/>
          <w:lang w:eastAsia="ja-JP"/>
        </w:rPr>
        <w:t>Labels should be short but informative, keeping in mind that both end-users and encoders may leverage them. Implementers of end-user display and production tools are likely to use listed value labels as ‘tooltips’ or explanatory text, or as the ‘display text’ of the attribute numeric code value for end-users. End-users are more likely to see labels than full definitions due to other demands on their attention and screen display constraints.</w:t>
      </w:r>
    </w:p>
    <w:p w14:paraId="25A3FF6F" w14:textId="77777777" w:rsidR="00FA1108" w:rsidRPr="00616E11" w:rsidRDefault="00000000" w:rsidP="00986FA8">
      <w:pPr>
        <w:pStyle w:val="HeadingB3"/>
        <w:numPr>
          <w:ilvl w:val="2"/>
          <w:numId w:val="148"/>
        </w:numPr>
      </w:pPr>
      <w:bookmarkStart w:id="2424" w:name="_Toc41602995"/>
      <w:bookmarkStart w:id="2425" w:name="_Toc206156532"/>
      <w:r w:rsidRPr="00616E11">
        <w:t>Data types</w:t>
      </w:r>
      <w:bookmarkEnd w:id="2424"/>
      <w:bookmarkEnd w:id="2425"/>
    </w:p>
    <w:p w14:paraId="1F8B168C" w14:textId="77777777" w:rsidR="00FA1108" w:rsidRPr="00616E11" w:rsidRDefault="00000000">
      <w:pPr>
        <w:rPr>
          <w:rFonts w:eastAsia="MS Mincho" w:cstheme="minorHAnsi"/>
          <w:lang w:eastAsia="ja-JP"/>
        </w:rPr>
      </w:pPr>
      <w:r w:rsidRPr="00616E11">
        <w:rPr>
          <w:rFonts w:eastAsia="MS Mincho" w:cstheme="minorHAnsi"/>
          <w:lang w:eastAsia="ja-JP"/>
        </w:rPr>
        <w:t>S-100 defines a set of primitive and derived data types in a Table included in Part 2a, clause 2a-4-10. Attribute values of thematic attributes should be one of the types listed in this Table. If restrictions on the values are needed, Product Specifications may define constraints, if possible encoded using one or more of the elements in S100_CD_Constraints (length, range, pattern, and precision). Constraints which cannot be encoded must be documented as a ‘Remark’ or note.</w:t>
      </w:r>
    </w:p>
    <w:p w14:paraId="35ECCECE" w14:textId="77777777" w:rsidR="00FA1108" w:rsidRPr="00616E11" w:rsidRDefault="00000000">
      <w:pPr>
        <w:rPr>
          <w:rFonts w:eastAsia="MS Mincho" w:cstheme="minorHAnsi"/>
          <w:lang w:eastAsia="ja-JP"/>
        </w:rPr>
      </w:pPr>
      <w:r w:rsidRPr="00616E11">
        <w:rPr>
          <w:rFonts w:eastAsia="MS Mincho" w:cstheme="minorHAnsi"/>
          <w:lang w:eastAsia="ja-JP"/>
        </w:rPr>
        <w:t>The data types defined in S-100 can in principle be extended by Application Schemas but if this is done the Product Specification must define the extended data type in terms of the predefined data types in S-100 and use the predefined data type in the Feature Catalogue. Data formats may use their equivalent built-in types which are defined in the underlying format standard (for example HDF5 and XML built-in types) in order to leverage standard data validation software, provided the equivalence is documented either in the Product Specification or the underlying format standard.</w:t>
      </w:r>
    </w:p>
    <w:p w14:paraId="58C6756C" w14:textId="77777777" w:rsidR="00FA1108" w:rsidRPr="00616E11" w:rsidRDefault="00000000" w:rsidP="00986FA8">
      <w:pPr>
        <w:pStyle w:val="HeadingB3"/>
        <w:numPr>
          <w:ilvl w:val="2"/>
          <w:numId w:val="148"/>
        </w:numPr>
      </w:pPr>
      <w:bookmarkStart w:id="2426" w:name="_Toc41602996"/>
      <w:bookmarkStart w:id="2427" w:name="_Toc206156533"/>
      <w:r w:rsidRPr="00616E11">
        <w:lastRenderedPageBreak/>
        <w:t>Codes for listed values</w:t>
      </w:r>
      <w:bookmarkEnd w:id="2426"/>
      <w:bookmarkEnd w:id="2427"/>
    </w:p>
    <w:p w14:paraId="5093A01A" w14:textId="77777777" w:rsidR="00FA1108" w:rsidRPr="00616E11" w:rsidRDefault="00000000">
      <w:pPr>
        <w:rPr>
          <w:rFonts w:eastAsia="MS Mincho" w:cstheme="minorHAnsi"/>
          <w:lang w:eastAsia="ja-JP"/>
        </w:rPr>
      </w:pPr>
      <w:r w:rsidRPr="00616E11">
        <w:rPr>
          <w:rFonts w:eastAsia="MS Mincho" w:cstheme="minorHAnsi"/>
          <w:lang w:eastAsia="ja-JP"/>
        </w:rPr>
        <w:t xml:space="preserve">Numeric codes </w:t>
      </w:r>
      <w:r w:rsidRPr="00616E11">
        <w:rPr>
          <w:rFonts w:eastAsia="MS Mincho" w:cstheme="minorHAnsi"/>
          <w:i/>
          <w:lang w:eastAsia="ja-JP"/>
        </w:rPr>
        <w:t>must</w:t>
      </w:r>
      <w:r w:rsidRPr="00616E11">
        <w:rPr>
          <w:rFonts w:eastAsia="MS Mincho" w:cstheme="minorHAnsi"/>
          <w:lang w:eastAsia="ja-JP"/>
        </w:rPr>
        <w:t xml:space="preserve"> be positive integers; and </w:t>
      </w:r>
      <w:r w:rsidRPr="00616E11">
        <w:rPr>
          <w:rFonts w:eastAsia="MS Mincho" w:cstheme="minorHAnsi"/>
          <w:i/>
          <w:lang w:eastAsia="ja-JP"/>
        </w:rPr>
        <w:t>should</w:t>
      </w:r>
      <w:r w:rsidRPr="00616E11">
        <w:rPr>
          <w:rFonts w:eastAsia="MS Mincho" w:cstheme="minorHAnsi"/>
          <w:lang w:eastAsia="ja-JP"/>
        </w:rPr>
        <w:t xml:space="preserve"> be in the range 1-254 if possible (to allow data formats and implementations to use compact representations – however codes up to 65535 are allowed). Codes used for retired listed values can only be used if the proposal is a revision (supersession) of the retired listed value.</w:t>
      </w:r>
    </w:p>
    <w:p w14:paraId="4A71E68D" w14:textId="77777777" w:rsidR="00FA1108" w:rsidRPr="00616E11" w:rsidRDefault="00000000">
      <w:pPr>
        <w:rPr>
          <w:rFonts w:eastAsia="MS Mincho" w:cstheme="minorHAnsi"/>
          <w:lang w:eastAsia="ja-JP"/>
        </w:rPr>
      </w:pPr>
      <w:r w:rsidRPr="00616E11">
        <w:rPr>
          <w:rFonts w:eastAsia="MS Mincho" w:cstheme="minorHAnsi"/>
          <w:lang w:eastAsia="ja-JP"/>
        </w:rPr>
        <w:t>The IHO GI Registry also allows specification of alias and camel case codes for listed values. The camel case field should be completed with a camel case code derived from the label, beginning with a lowercase letter. The guidelines for camel case codes are specified in S-99 Annex A.</w:t>
      </w:r>
    </w:p>
    <w:p w14:paraId="0EA698A6" w14:textId="77777777" w:rsidR="00FA1108" w:rsidRPr="00616E11" w:rsidRDefault="00000000" w:rsidP="00986FA8">
      <w:pPr>
        <w:pStyle w:val="HeadingB2"/>
        <w:numPr>
          <w:ilvl w:val="1"/>
          <w:numId w:val="148"/>
        </w:numPr>
      </w:pPr>
      <w:bookmarkStart w:id="2428" w:name="_Toc41602997"/>
      <w:bookmarkStart w:id="2429" w:name="_Toc206156534"/>
      <w:r w:rsidRPr="00616E11">
        <w:t>Recommended practices</w:t>
      </w:r>
      <w:bookmarkEnd w:id="2428"/>
      <w:bookmarkEnd w:id="2429"/>
    </w:p>
    <w:p w14:paraId="283AE196" w14:textId="77777777" w:rsidR="00FA1108" w:rsidRPr="00616E11" w:rsidRDefault="00000000" w:rsidP="00986FA8">
      <w:pPr>
        <w:pStyle w:val="HeadingB3"/>
        <w:numPr>
          <w:ilvl w:val="2"/>
          <w:numId w:val="148"/>
        </w:numPr>
      </w:pPr>
      <w:bookmarkStart w:id="2430" w:name="_Toc41602998"/>
      <w:bookmarkStart w:id="2431" w:name="_Toc206156535"/>
      <w:r w:rsidRPr="00616E11">
        <w:t>Reviews of model elements and structure</w:t>
      </w:r>
      <w:bookmarkEnd w:id="2430"/>
      <w:bookmarkEnd w:id="2431"/>
    </w:p>
    <w:p w14:paraId="75ED03B1" w14:textId="77777777" w:rsidR="00FA1108" w:rsidRPr="00616E11" w:rsidRDefault="00000000">
      <w:pPr>
        <w:rPr>
          <w:rFonts w:eastAsia="MS Mincho" w:cstheme="minorHAnsi"/>
          <w:lang w:eastAsia="ja-JP"/>
        </w:rPr>
      </w:pPr>
      <w:r w:rsidRPr="00616E11">
        <w:rPr>
          <w:rFonts w:eastAsia="MS Mincho" w:cstheme="minorHAnsi"/>
          <w:lang w:eastAsia="ja-JP"/>
        </w:rPr>
        <w:t>Models should be reviewed at regular intervals while under development, with reviews involving domain experts as well as information modelling experts.</w:t>
      </w:r>
    </w:p>
    <w:p w14:paraId="20B39317" w14:textId="77777777" w:rsidR="00FA1108" w:rsidRPr="00616E11" w:rsidRDefault="00000000" w:rsidP="001E1155">
      <w:pPr>
        <w:pStyle w:val="HeadingB3"/>
        <w:numPr>
          <w:ilvl w:val="2"/>
          <w:numId w:val="148"/>
        </w:numPr>
      </w:pPr>
      <w:bookmarkStart w:id="2432" w:name="_Toc41602999"/>
      <w:bookmarkStart w:id="2433" w:name="_Toc206156536"/>
      <w:r w:rsidRPr="00616E11">
        <w:t>Diagram layout</w:t>
      </w:r>
      <w:bookmarkEnd w:id="2432"/>
      <w:bookmarkEnd w:id="2433"/>
    </w:p>
    <w:p w14:paraId="241EA183" w14:textId="77777777" w:rsidR="00FA1108" w:rsidRPr="00616E11" w:rsidRDefault="00000000">
      <w:pPr>
        <w:rPr>
          <w:rFonts w:eastAsia="MS Mincho" w:cstheme="minorHAnsi"/>
          <w:lang w:eastAsia="ja-JP"/>
        </w:rPr>
      </w:pPr>
      <w:r w:rsidRPr="00616E11">
        <w:rPr>
          <w:rFonts w:eastAsia="MS Mincho" w:cstheme="minorHAnsi"/>
          <w:lang w:eastAsia="ja-JP"/>
        </w:rPr>
        <w:t>Common ‘best practices’ for layout of UML diagrams should be followed. In particular, diagrams should not contain too many elements; should minimize line crossings; and use vertical layouts for hierarchies (or left-right horizontal layouts if a vertical layout does not work). Lines representing associations should minimize the use of curved segments.</w:t>
      </w:r>
    </w:p>
    <w:p w14:paraId="4626F55B" w14:textId="77777777" w:rsidR="00FA1108" w:rsidRPr="00616E11" w:rsidRDefault="00000000" w:rsidP="001E1155">
      <w:pPr>
        <w:pStyle w:val="HeadingB3"/>
        <w:numPr>
          <w:ilvl w:val="2"/>
          <w:numId w:val="148"/>
        </w:numPr>
      </w:pPr>
      <w:bookmarkStart w:id="2434" w:name="_Toc41603000"/>
      <w:bookmarkStart w:id="2435" w:name="_Toc206156537"/>
      <w:r w:rsidRPr="00616E11">
        <w:t>Colour coding of model elements</w:t>
      </w:r>
      <w:bookmarkEnd w:id="2434"/>
      <w:bookmarkEnd w:id="2435"/>
    </w:p>
    <w:p w14:paraId="5F9F8AEF" w14:textId="77777777" w:rsidR="00FA1108" w:rsidRPr="00616E11" w:rsidRDefault="00000000">
      <w:pPr>
        <w:rPr>
          <w:rFonts w:eastAsia="MS Mincho" w:cstheme="minorHAnsi"/>
          <w:lang w:eastAsia="ja-JP"/>
        </w:rPr>
      </w:pPr>
      <w:r w:rsidRPr="00616E11">
        <w:rPr>
          <w:rFonts w:eastAsia="MS Mincho" w:cstheme="minorHAnsi"/>
          <w:lang w:eastAsia="ja-JP"/>
        </w:rPr>
        <w:t>Colour coding should be used to distinguish diagram elements for features; information types; enumerations and codelists; complex attributes; association classes; and constraints and notes. Abstract types should be indicated by darker shades.</w:t>
      </w:r>
    </w:p>
    <w:p w14:paraId="06A1DBBA" w14:textId="77777777" w:rsidR="00FA1108" w:rsidRPr="00616E11" w:rsidRDefault="00000000">
      <w:pPr>
        <w:rPr>
          <w:rFonts w:eastAsia="MS Mincho" w:cstheme="minorHAnsi"/>
          <w:lang w:eastAsia="ja-JP"/>
        </w:rPr>
      </w:pPr>
      <w:r w:rsidRPr="00616E11">
        <w:rPr>
          <w:rFonts w:eastAsia="MS Mincho" w:cstheme="minorHAnsi"/>
          <w:lang w:eastAsia="ja-JP"/>
        </w:rPr>
        <w:t>Figure B-7-1 and Figure B-7-5 illustrate the use of colour coding to depict different kinds of UML elements. Compare the shades of the non-abstract feature and information classes in these figures to the abstract feature and information classes in Figure B-7-2.</w:t>
      </w:r>
    </w:p>
    <w:p w14:paraId="0A772D70" w14:textId="77777777" w:rsidR="00FA1108" w:rsidRPr="00616E11" w:rsidRDefault="00000000">
      <w:pPr>
        <w:rPr>
          <w:rFonts w:eastAsia="MS Mincho" w:cstheme="minorHAnsi"/>
          <w:lang w:eastAsia="ja-JP"/>
        </w:rPr>
      </w:pPr>
      <w:r w:rsidRPr="00616E11">
        <w:rPr>
          <w:rFonts w:eastAsia="MS Mincho" w:cstheme="minorHAnsi"/>
          <w:lang w:eastAsia="ja-JP"/>
        </w:rPr>
        <w:t>S-100 departs from ISO TC211 recommendations for the use of black-and-white-only UML diagrams in order to distinguish between feature and information types (the concept of information type is unique to S-100).</w:t>
      </w:r>
    </w:p>
    <w:p w14:paraId="1916E460" w14:textId="77777777" w:rsidR="00FA1108" w:rsidRPr="00616E11" w:rsidRDefault="00000000" w:rsidP="001E1155">
      <w:pPr>
        <w:pStyle w:val="HeadingB3"/>
        <w:numPr>
          <w:ilvl w:val="2"/>
          <w:numId w:val="148"/>
        </w:numPr>
      </w:pPr>
      <w:bookmarkStart w:id="2436" w:name="_Toc41603001"/>
      <w:bookmarkStart w:id="2437" w:name="_Toc206156538"/>
      <w:r w:rsidRPr="00616E11">
        <w:t>Documentation tables</w:t>
      </w:r>
      <w:bookmarkEnd w:id="2436"/>
      <w:bookmarkEnd w:id="2437"/>
    </w:p>
    <w:p w14:paraId="1E4403AE" w14:textId="77777777" w:rsidR="00FA1108" w:rsidRPr="00616E11" w:rsidRDefault="00000000">
      <w:pPr>
        <w:rPr>
          <w:rFonts w:eastAsia="MS Mincho" w:cstheme="minorHAnsi"/>
          <w:lang w:eastAsia="ja-JP"/>
        </w:rPr>
      </w:pPr>
      <w:r w:rsidRPr="00616E11">
        <w:rPr>
          <w:rFonts w:eastAsia="MS Mincho" w:cstheme="minorHAnsi"/>
          <w:lang w:eastAsia="ja-JP"/>
        </w:rPr>
        <w:t>These may be formatted like the UML schema documentation tables in S-100 or generated by the UML software. Whichever method is used, the documentation must document the classes, attributes, enumeration and codelist types; and associations in the Application Schema, including names, definitions, multiplicities, data types and roles.</w:t>
      </w:r>
    </w:p>
    <w:p w14:paraId="324DE4A8" w14:textId="77777777" w:rsidR="00FA1108" w:rsidRPr="00616E11" w:rsidRDefault="00000000" w:rsidP="001E1155">
      <w:pPr>
        <w:pStyle w:val="HeadingB3"/>
        <w:numPr>
          <w:ilvl w:val="2"/>
          <w:numId w:val="148"/>
        </w:numPr>
      </w:pPr>
      <w:bookmarkStart w:id="2438" w:name="_Toc41603002"/>
      <w:bookmarkStart w:id="2439" w:name="_Toc206156539"/>
      <w:r w:rsidRPr="00616E11">
        <w:t>Recommended software tools</w:t>
      </w:r>
      <w:bookmarkEnd w:id="2438"/>
      <w:bookmarkEnd w:id="2439"/>
    </w:p>
    <w:p w14:paraId="7149CE94" w14:textId="77777777" w:rsidR="00FA1108" w:rsidRPr="00616E11" w:rsidRDefault="00000000">
      <w:pPr>
        <w:rPr>
          <w:rFonts w:eastAsia="MS Mincho" w:cstheme="minorHAnsi"/>
          <w:lang w:eastAsia="ja-JP"/>
        </w:rPr>
      </w:pPr>
      <w:bookmarkStart w:id="2440" w:name="_Hlk502272939"/>
      <w:r w:rsidRPr="00616E11">
        <w:rPr>
          <w:rFonts w:eastAsia="MS Mincho" w:cstheme="minorHAnsi"/>
          <w:lang w:eastAsia="ja-JP"/>
        </w:rPr>
        <w:t xml:space="preserve">The S100 Working group recommend using </w:t>
      </w:r>
      <w:bookmarkEnd w:id="2440"/>
      <w:r w:rsidRPr="00616E11">
        <w:rPr>
          <w:rFonts w:eastAsia="MS Mincho" w:cstheme="minorHAnsi"/>
          <w:lang w:eastAsia="ja-JP"/>
        </w:rPr>
        <w:t>Enterprise Architect™ to develop the UML Application Schema(s). Other UML tools or special templates in off-the-shelf editors may also be used but are likely to have minor differences in UML notations which will need to be adjusted or explained in the Product Specification.</w:t>
      </w:r>
    </w:p>
    <w:p w14:paraId="378703E5" w14:textId="77777777" w:rsidR="00FA1108" w:rsidRPr="00616E11" w:rsidRDefault="00000000">
      <w:pPr>
        <w:rPr>
          <w:rFonts w:eastAsia="MS Mincho" w:cstheme="minorHAnsi"/>
          <w:lang w:eastAsia="ja-JP"/>
        </w:rPr>
      </w:pPr>
      <w:r w:rsidRPr="00616E11">
        <w:rPr>
          <w:rFonts w:eastAsia="MS Mincho" w:cstheme="minorHAnsi"/>
          <w:lang w:eastAsia="ja-JP"/>
        </w:rPr>
        <w:t>XML data including Feature Catalogues and metadata is easier to view in open-source or COTS XML software rather than ordinary text editors.</w:t>
      </w:r>
    </w:p>
    <w:p w14:paraId="51AD330B" w14:textId="77777777" w:rsidR="00FA1108" w:rsidRPr="00616E11" w:rsidRDefault="00000000" w:rsidP="00986FA8">
      <w:pPr>
        <w:pStyle w:val="HeadingB3"/>
        <w:numPr>
          <w:ilvl w:val="2"/>
          <w:numId w:val="148"/>
        </w:numPr>
      </w:pPr>
      <w:bookmarkStart w:id="2441" w:name="_Toc41603003"/>
      <w:bookmarkStart w:id="2442" w:name="_Toc206156540"/>
      <w:r w:rsidRPr="00616E11">
        <w:lastRenderedPageBreak/>
        <w:t>Identification of models</w:t>
      </w:r>
      <w:bookmarkEnd w:id="2441"/>
      <w:bookmarkEnd w:id="2442"/>
    </w:p>
    <w:p w14:paraId="349740CC" w14:textId="5617889A" w:rsidR="003E20A3" w:rsidRDefault="00000000">
      <w:pPr>
        <w:rPr>
          <w:ins w:id="2443" w:author="Raphael Malyankar" w:date="2025-08-14T21:57:00Z" w16du:dateUtc="2025-08-15T04:57:00Z"/>
          <w:rFonts w:eastAsiaTheme="minorHAnsi" w:cstheme="minorHAnsi"/>
        </w:rPr>
      </w:pPr>
      <w:r w:rsidRPr="00616E11">
        <w:rPr>
          <w:rFonts w:eastAsiaTheme="minorHAnsi" w:cstheme="minorHAnsi"/>
        </w:rPr>
        <w:t>The identification of each Application Schema must include a name and a version. If there is only one Application Schema in the Product Specification, this identification is implicit in the name and version of the Product Specification. Product Specifications with more than one Application Schema must identify each, potentially by associating it with a scope.</w:t>
      </w:r>
    </w:p>
    <w:p w14:paraId="29E8A948" w14:textId="3CBBCF96" w:rsidR="00004149" w:rsidRPr="00616E11" w:rsidDel="00714451" w:rsidRDefault="00004149">
      <w:pPr>
        <w:pStyle w:val="HeadingB2"/>
        <w:numPr>
          <w:ilvl w:val="1"/>
          <w:numId w:val="148"/>
        </w:numPr>
        <w:rPr>
          <w:del w:id="2444" w:author="Raphael Malyankar" w:date="2025-08-15T02:37:00Z" w16du:dateUtc="2025-08-15T09:37:00Z"/>
        </w:rPr>
        <w:pPrChange w:id="2445" w:author="Raphael Malyankar" w:date="2025-08-15T01:17:00Z" w16du:dateUtc="2025-08-15T08:17:00Z">
          <w:pPr/>
        </w:pPrChange>
      </w:pPr>
      <w:bookmarkStart w:id="2446" w:name="_Toc206140514"/>
      <w:bookmarkStart w:id="2447" w:name="_Toc206155913"/>
      <w:bookmarkStart w:id="2448" w:name="_Toc206156541"/>
      <w:bookmarkEnd w:id="2446"/>
      <w:bookmarkEnd w:id="2447"/>
      <w:bookmarkEnd w:id="2448"/>
    </w:p>
    <w:p w14:paraId="11AC88F1" w14:textId="47CCE933" w:rsidR="00FB29B1" w:rsidRPr="00616E11" w:rsidDel="00714451" w:rsidRDefault="00FB29B1" w:rsidP="00FB29B1">
      <w:pPr>
        <w:rPr>
          <w:del w:id="2449" w:author="Raphael Malyankar" w:date="2025-08-15T02:37:00Z" w16du:dateUtc="2025-08-15T09:37:00Z"/>
          <w:rFonts w:eastAsiaTheme="minorHAnsi" w:cstheme="minorHAnsi"/>
        </w:rPr>
      </w:pPr>
      <w:bookmarkStart w:id="2450" w:name="_Toc206140515"/>
      <w:bookmarkStart w:id="2451" w:name="_Toc206155914"/>
      <w:bookmarkStart w:id="2452" w:name="_Toc206156542"/>
      <w:bookmarkEnd w:id="2450"/>
      <w:bookmarkEnd w:id="2451"/>
      <w:bookmarkEnd w:id="2452"/>
    </w:p>
    <w:p w14:paraId="031F1D48" w14:textId="77777777" w:rsidR="00FA1108" w:rsidRPr="00616E11" w:rsidRDefault="00000000" w:rsidP="00B82FD1">
      <w:pPr>
        <w:pStyle w:val="HeadingB1"/>
        <w:numPr>
          <w:ilvl w:val="0"/>
          <w:numId w:val="148"/>
        </w:numPr>
      </w:pPr>
      <w:bookmarkStart w:id="2453" w:name="_Toc41603004"/>
      <w:bookmarkStart w:id="2454" w:name="_Toc206156543"/>
      <w:r w:rsidRPr="00616E11">
        <w:t>Data Classification and Encoding Guide</w:t>
      </w:r>
      <w:bookmarkEnd w:id="2453"/>
      <w:bookmarkEnd w:id="2454"/>
    </w:p>
    <w:p w14:paraId="5BB30D4D" w14:textId="77777777" w:rsidR="00FA1108" w:rsidRPr="00616E11" w:rsidRDefault="00000000">
      <w:pPr>
        <w:rPr>
          <w:rFonts w:eastAsia="MS Mincho" w:cstheme="minorHAnsi"/>
          <w:lang w:eastAsia="ja-JP"/>
        </w:rPr>
      </w:pPr>
      <w:r w:rsidRPr="00616E11">
        <w:rPr>
          <w:rFonts w:eastAsia="MS Mincho" w:cstheme="minorHAnsi"/>
          <w:lang w:eastAsia="ja-JP"/>
        </w:rPr>
        <w:t xml:space="preserve">The Data Classification and Encoding Guide (DCEG) provides information on how the data is to be captured. This should be as detailed and specific as necessary. The DCEG is used primarily by cartographers, editors, and data encoders, rather than application developers or OEMs; and should be written from that perspective.  </w:t>
      </w:r>
    </w:p>
    <w:p w14:paraId="7F121B03" w14:textId="77777777" w:rsidR="00FA1108" w:rsidRPr="00616E11" w:rsidRDefault="00000000">
      <w:pPr>
        <w:rPr>
          <w:rFonts w:eastAsia="MS Mincho" w:cstheme="minorHAnsi"/>
          <w:lang w:eastAsia="ja-JP"/>
        </w:rPr>
      </w:pPr>
      <w:r w:rsidRPr="00616E11">
        <w:rPr>
          <w:rFonts w:eastAsia="MS Mincho" w:cstheme="minorHAnsi"/>
          <w:lang w:eastAsia="ja-JP"/>
        </w:rPr>
        <w:t>The DCEG includes the collection criteria for mapping real world objects to the conceptual objects of the dataset.</w:t>
      </w:r>
    </w:p>
    <w:p w14:paraId="74A34357" w14:textId="77777777" w:rsidR="00FA1108" w:rsidRDefault="00000000">
      <w:pPr>
        <w:rPr>
          <w:ins w:id="2455" w:author="Raphael Malyankar" w:date="2025-08-14T14:35:00Z" w16du:dateUtc="2025-08-14T21:35:00Z"/>
          <w:rFonts w:eastAsia="MS Mincho" w:cstheme="minorHAnsi"/>
          <w:lang w:eastAsia="ja-JP"/>
        </w:rPr>
      </w:pPr>
      <w:r w:rsidRPr="00616E11">
        <w:rPr>
          <w:rFonts w:eastAsia="MS Mincho" w:cstheme="minorHAnsi"/>
          <w:lang w:eastAsia="ja-JP"/>
        </w:rPr>
        <w:t>Any organization performing data capture for the data product defined by the Product Specification must provide references to any more detailed encoding guide used in addition to that indicated in the Product Specification for the capturing process.</w:t>
      </w:r>
    </w:p>
    <w:p w14:paraId="2EB65D5F" w14:textId="01108096" w:rsidR="008F3D4B" w:rsidRPr="00616E11" w:rsidRDefault="008F3D4B">
      <w:pPr>
        <w:rPr>
          <w:rFonts w:eastAsia="MS Mincho" w:cstheme="minorHAnsi"/>
          <w:lang w:eastAsia="ja-JP"/>
        </w:rPr>
      </w:pPr>
      <w:ins w:id="2456" w:author="Raphael Malyankar" w:date="2025-08-14T14:35:00Z" w16du:dateUtc="2025-08-14T21:35:00Z">
        <w:r>
          <w:rPr>
            <w:rFonts w:eastAsia="MS Mincho" w:cstheme="minorHAnsi"/>
            <w:lang w:eastAsia="ja-JP"/>
          </w:rPr>
          <w:t xml:space="preserve">Product Specification developers are encouraged to provide encoding instructions in DCEGs especially for editions </w:t>
        </w:r>
      </w:ins>
      <w:ins w:id="2457" w:author="Raphael Malyankar" w:date="2025-08-14T14:36:00Z" w16du:dateUtc="2025-08-14T21:36:00Z">
        <w:r>
          <w:rPr>
            <w:rFonts w:eastAsia="MS Mincho" w:cstheme="minorHAnsi"/>
            <w:lang w:eastAsia="ja-JP"/>
          </w:rPr>
          <w:t xml:space="preserve">after the initial 1.0.0 edition. Encoding instructions are text and/or </w:t>
        </w:r>
      </w:ins>
      <w:ins w:id="2458" w:author="Raphael Malyankar" w:date="2025-08-14T14:37:00Z" w16du:dateUtc="2025-08-14T21:37:00Z">
        <w:r>
          <w:rPr>
            <w:rFonts w:eastAsia="MS Mincho" w:cstheme="minorHAnsi"/>
            <w:lang w:eastAsia="ja-JP"/>
          </w:rPr>
          <w:t>pictorial/diagrammatic information describing how particular cases should be encoded and describing any applicable constraints</w:t>
        </w:r>
      </w:ins>
      <w:ins w:id="2459" w:author="Raphael Malyankar" w:date="2025-08-14T14:38:00Z" w16du:dateUtc="2025-08-14T21:38:00Z">
        <w:r>
          <w:rPr>
            <w:rFonts w:eastAsia="MS Mincho" w:cstheme="minorHAnsi"/>
            <w:lang w:eastAsia="ja-JP"/>
          </w:rPr>
          <w:t xml:space="preserve"> on features, information types, associations and values. </w:t>
        </w:r>
      </w:ins>
      <w:ins w:id="2460" w:author="Raphael Malyankar" w:date="2025-08-14T14:40:00Z" w16du:dateUtc="2025-08-14T21:40:00Z">
        <w:r>
          <w:rPr>
            <w:rFonts w:eastAsia="MS Mincho" w:cstheme="minorHAnsi"/>
            <w:lang w:eastAsia="ja-JP"/>
          </w:rPr>
          <w:t>S</w:t>
        </w:r>
      </w:ins>
      <w:ins w:id="2461" w:author="Raphael Malyankar" w:date="2025-08-14T14:38:00Z" w16du:dateUtc="2025-08-14T21:38:00Z">
        <w:r>
          <w:rPr>
            <w:rFonts w:eastAsia="MS Mincho" w:cstheme="minorHAnsi"/>
            <w:lang w:eastAsia="ja-JP"/>
          </w:rPr>
          <w:t xml:space="preserve">uch additional constraints cannot </w:t>
        </w:r>
      </w:ins>
      <w:ins w:id="2462" w:author="Raphael Malyankar" w:date="2025-08-14T14:40:00Z" w16du:dateUtc="2025-08-14T21:40:00Z">
        <w:r>
          <w:rPr>
            <w:rFonts w:eastAsia="MS Mincho" w:cstheme="minorHAnsi"/>
            <w:lang w:eastAsia="ja-JP"/>
          </w:rPr>
          <w:t xml:space="preserve">always </w:t>
        </w:r>
      </w:ins>
      <w:ins w:id="2463" w:author="Raphael Malyankar" w:date="2025-08-14T14:38:00Z" w16du:dateUtc="2025-08-14T21:38:00Z">
        <w:r>
          <w:rPr>
            <w:rFonts w:eastAsia="MS Mincho" w:cstheme="minorHAnsi"/>
            <w:lang w:eastAsia="ja-JP"/>
          </w:rPr>
          <w:t>be expre</w:t>
        </w:r>
      </w:ins>
      <w:ins w:id="2464" w:author="Raphael Malyankar" w:date="2025-08-14T14:39:00Z" w16du:dateUtc="2025-08-14T21:39:00Z">
        <w:r>
          <w:rPr>
            <w:rFonts w:eastAsia="MS Mincho" w:cstheme="minorHAnsi"/>
            <w:lang w:eastAsia="ja-JP"/>
          </w:rPr>
          <w:t>ssed in the feature catalogue model, for example as conditionally mandatory attributes or requirements that at least one of the sub-attributes of a complex attribute be populated.</w:t>
        </w:r>
      </w:ins>
      <w:ins w:id="2465" w:author="Raphael Malyankar" w:date="2025-08-14T14:40:00Z" w16du:dateUtc="2025-08-14T21:40:00Z">
        <w:r>
          <w:rPr>
            <w:rFonts w:eastAsia="MS Mincho" w:cstheme="minorHAnsi"/>
            <w:lang w:eastAsia="ja-JP"/>
          </w:rPr>
          <w:t xml:space="preserve"> In addition, </w:t>
        </w:r>
      </w:ins>
      <w:ins w:id="2466" w:author="Raphael Malyankar" w:date="2025-08-14T14:41:00Z" w16du:dateUtc="2025-08-14T21:41:00Z">
        <w:r>
          <w:rPr>
            <w:rFonts w:eastAsia="MS Mincho" w:cstheme="minorHAnsi"/>
            <w:lang w:eastAsia="ja-JP"/>
          </w:rPr>
          <w:t>encoding instructions should address real-world situations and explain how they can be translated into the feature-attribute-association paradigm</w:t>
        </w:r>
      </w:ins>
      <w:ins w:id="2467" w:author="Raphael Malyankar" w:date="2025-08-14T14:42:00Z" w16du:dateUtc="2025-08-14T21:42:00Z">
        <w:r>
          <w:rPr>
            <w:rFonts w:eastAsia="MS Mincho" w:cstheme="minorHAnsi"/>
            <w:lang w:eastAsia="ja-JP"/>
          </w:rPr>
          <w:t xml:space="preserve"> of application schemas and feature catalogues, as well as addressing potential special circumstances, pitfalls and interactions with other</w:t>
        </w:r>
      </w:ins>
      <w:ins w:id="2468" w:author="Raphael Malyankar" w:date="2025-08-14T14:43:00Z" w16du:dateUtc="2025-08-14T21:43:00Z">
        <w:r w:rsidR="00734748">
          <w:rPr>
            <w:rFonts w:eastAsia="MS Mincho" w:cstheme="minorHAnsi"/>
            <w:lang w:eastAsia="ja-JP"/>
          </w:rPr>
          <w:t xml:space="preserve"> information in the dataset or other products.</w:t>
        </w:r>
      </w:ins>
    </w:p>
    <w:p w14:paraId="365B472F" w14:textId="77777777" w:rsidR="00FA1108" w:rsidRPr="00616E11" w:rsidRDefault="00FA1108">
      <w:pPr>
        <w:rPr>
          <w:rFonts w:eastAsia="MS Mincho" w:cstheme="minorHAnsi"/>
          <w:lang w:eastAsia="ja-JP"/>
        </w:rPr>
      </w:pPr>
    </w:p>
    <w:p w14:paraId="66C6A32C" w14:textId="77777777" w:rsidR="00FA1108" w:rsidRPr="00616E11" w:rsidRDefault="00000000" w:rsidP="00D00F0C">
      <w:pPr>
        <w:pStyle w:val="HeadingB1"/>
        <w:numPr>
          <w:ilvl w:val="0"/>
          <w:numId w:val="148"/>
        </w:numPr>
      </w:pPr>
      <w:bookmarkStart w:id="2469" w:name="_Toc41603005"/>
      <w:bookmarkStart w:id="2470" w:name="_Toc206156544"/>
      <w:r w:rsidRPr="00616E11">
        <w:t>IHO GI Registry</w:t>
      </w:r>
      <w:bookmarkEnd w:id="2469"/>
      <w:bookmarkEnd w:id="2470"/>
    </w:p>
    <w:p w14:paraId="6D6ECBAA" w14:textId="77777777" w:rsidR="00FA1108" w:rsidRPr="00616E11" w:rsidRDefault="00000000">
      <w:pPr>
        <w:rPr>
          <w:rFonts w:eastAsia="MS Mincho" w:cstheme="minorHAnsi"/>
          <w:lang w:eastAsia="ja-JP"/>
        </w:rPr>
      </w:pPr>
      <w:r w:rsidRPr="00616E11">
        <w:rPr>
          <w:rFonts w:eastAsia="MS Mincho" w:cstheme="minorHAnsi"/>
          <w:lang w:eastAsia="ja-JP"/>
        </w:rPr>
        <w:t>Procedures for registration are explained in S-99. It is recommended that at least one member of the Project Team or Working Group register as a Submitting Organization. Submitting Organizations propose changes and additions to the contents of Registers. Submitting Organizations will normally represent a recognized body or stakeholder group (such as from government, industry, academia and relevant user groups). Registered Submitting Organizations may submit proposals for consideration under any Domain in a Register. Stakeholders and any other interested parties who do not wish to enrol should submit proposals through an existing Submitting Organization.</w:t>
      </w:r>
    </w:p>
    <w:p w14:paraId="4E881C30" w14:textId="77777777" w:rsidR="00FA1108" w:rsidRPr="00616E11" w:rsidRDefault="00000000">
      <w:pPr>
        <w:rPr>
          <w:rFonts w:eastAsia="MS Mincho" w:cstheme="minorHAnsi"/>
          <w:lang w:eastAsia="ja-JP"/>
        </w:rPr>
      </w:pPr>
      <w:r w:rsidRPr="00616E11">
        <w:rPr>
          <w:rFonts w:eastAsia="MS Mincho" w:cstheme="minorHAnsi"/>
          <w:lang w:eastAsia="ja-JP"/>
        </w:rPr>
        <w:t>To harmonize with other Product Specifications, developers should propose extensions to existing Registry items where possible. For example, propose generalization or specialization of an existing element; or additional values in an enumeration or codelist type. Restrictions of existing types can become new sub-types rather than changes to an already defined type; or it may suffice to define a constraint in the Product Specification.</w:t>
      </w:r>
    </w:p>
    <w:p w14:paraId="56AE38C6" w14:textId="77777777" w:rsidR="00FA1108" w:rsidRPr="00616E11" w:rsidRDefault="00FA1108">
      <w:pPr>
        <w:rPr>
          <w:rFonts w:cstheme="minorHAnsi"/>
          <w:lang w:eastAsia="ko-KR"/>
        </w:rPr>
      </w:pPr>
    </w:p>
    <w:p w14:paraId="74C4EDE0" w14:textId="77777777" w:rsidR="00FA1108" w:rsidRPr="00616E11" w:rsidRDefault="00000000" w:rsidP="00B82FD1">
      <w:pPr>
        <w:pStyle w:val="HeadingB1"/>
        <w:numPr>
          <w:ilvl w:val="0"/>
          <w:numId w:val="148"/>
        </w:numPr>
      </w:pPr>
      <w:bookmarkStart w:id="2471" w:name="_Toc41603006"/>
      <w:bookmarkStart w:id="2472" w:name="_Toc41603007"/>
      <w:bookmarkStart w:id="2473" w:name="_Toc206156545"/>
      <w:bookmarkEnd w:id="2471"/>
      <w:r w:rsidRPr="00616E11">
        <w:t>Feature Catalogue</w:t>
      </w:r>
      <w:bookmarkEnd w:id="2472"/>
      <w:bookmarkEnd w:id="2473"/>
    </w:p>
    <w:p w14:paraId="41E6A46F" w14:textId="77777777" w:rsidR="00FA1108" w:rsidRPr="00616E11" w:rsidRDefault="00000000">
      <w:pPr>
        <w:tabs>
          <w:tab w:val="left" w:pos="567"/>
        </w:tabs>
        <w:rPr>
          <w:rFonts w:eastAsia="MS Mincho" w:cstheme="minorHAnsi"/>
          <w:lang w:eastAsia="ja-JP"/>
        </w:rPr>
      </w:pPr>
      <w:r w:rsidRPr="00616E11">
        <w:rPr>
          <w:rFonts w:eastAsia="MS Mincho" w:cstheme="minorHAnsi"/>
          <w:lang w:eastAsia="ja-JP"/>
        </w:rPr>
        <w:t xml:space="preserve">The Feature Catalogue is an XML document which conforms to the S-100 XML Feature Catalogue Schema. Note, for Imagery and Gridded Data, a coverage is a feature type; and a Product Specification Feature Catalogue should define the attributes, coverage feature (with spatial primitive type ‘coverage’). </w:t>
      </w:r>
    </w:p>
    <w:p w14:paraId="3A448713" w14:textId="1FAD5F5A" w:rsidR="00467E19" w:rsidRDefault="00467E19" w:rsidP="00712CB2">
      <w:pPr>
        <w:rPr>
          <w:ins w:id="2474" w:author="Raphael Malyankar" w:date="2025-08-14T16:51:00Z" w16du:dateUtc="2025-08-14T23:51:00Z"/>
          <w:rFonts w:eastAsia="MS Mincho" w:cstheme="minorHAnsi"/>
          <w:lang w:eastAsia="ja-JP"/>
        </w:rPr>
      </w:pPr>
      <w:ins w:id="2475" w:author="Raphael Malyankar" w:date="2025-08-14T16:49:00Z" w16du:dateUtc="2025-08-14T23:49:00Z">
        <w:r>
          <w:rPr>
            <w:rFonts w:eastAsia="MS Mincho" w:cstheme="minorHAnsi"/>
            <w:lang w:eastAsia="ja-JP"/>
          </w:rPr>
          <w:t>While feature catalogues can be constructed using the Feature Catalogue Build</w:t>
        </w:r>
      </w:ins>
      <w:ins w:id="2476" w:author="Raphael Malyankar" w:date="2025-08-14T16:50:00Z" w16du:dateUtc="2025-08-14T23:50:00Z">
        <w:r>
          <w:rPr>
            <w:rFonts w:eastAsia="MS Mincho" w:cstheme="minorHAnsi"/>
            <w:lang w:eastAsia="ja-JP"/>
          </w:rPr>
          <w:t>e</w:t>
        </w:r>
      </w:ins>
      <w:ins w:id="2477" w:author="Raphael Malyankar" w:date="2025-08-14T16:49:00Z" w16du:dateUtc="2025-08-14T23:49:00Z">
        <w:r>
          <w:rPr>
            <w:rFonts w:eastAsia="MS Mincho" w:cstheme="minorHAnsi"/>
            <w:lang w:eastAsia="ja-JP"/>
          </w:rPr>
          <w:t>r in the IHO S-100 Toolkit,</w:t>
        </w:r>
      </w:ins>
      <w:ins w:id="2478" w:author="Raphael Malyankar" w:date="2025-08-14T16:50:00Z" w16du:dateUtc="2025-08-14T23:50:00Z">
        <w:r>
          <w:rPr>
            <w:rFonts w:eastAsia="MS Mincho" w:cstheme="minorHAnsi"/>
            <w:lang w:eastAsia="ja-JP"/>
          </w:rPr>
          <w:t xml:space="preserve"> Product Specification developers must review and update the result for co</w:t>
        </w:r>
      </w:ins>
      <w:ins w:id="2479" w:author="Raphael Malyankar" w:date="2025-08-14T16:51:00Z" w16du:dateUtc="2025-08-14T23:51:00Z">
        <w:r>
          <w:rPr>
            <w:rFonts w:eastAsia="MS Mincho" w:cstheme="minorHAnsi"/>
            <w:lang w:eastAsia="ja-JP"/>
          </w:rPr>
          <w:t xml:space="preserve">mpleteness and conformance to </w:t>
        </w:r>
        <w:r>
          <w:rPr>
            <w:rFonts w:eastAsia="MS Mincho" w:cstheme="minorHAnsi"/>
            <w:lang w:eastAsia="ja-JP"/>
          </w:rPr>
          <w:lastRenderedPageBreak/>
          <w:t xml:space="preserve">the Application Schema. </w:t>
        </w:r>
      </w:ins>
      <w:ins w:id="2480" w:author="Raphael Malyankar" w:date="2025-08-14T16:52:00Z" w16du:dateUtc="2025-08-14T23:52:00Z">
        <w:r>
          <w:rPr>
            <w:rFonts w:eastAsia="MS Mincho" w:cstheme="minorHAnsi"/>
            <w:lang w:eastAsia="ja-JP"/>
          </w:rPr>
          <w:t xml:space="preserve">Updates outside the FCB are best done with XML editor software. </w:t>
        </w:r>
      </w:ins>
      <w:ins w:id="2481" w:author="Raphael Malyankar" w:date="2025-08-14T16:51:00Z" w16du:dateUtc="2025-08-14T23:51:00Z">
        <w:r>
          <w:rPr>
            <w:rFonts w:eastAsia="MS Mincho" w:cstheme="minorHAnsi"/>
            <w:lang w:eastAsia="ja-JP"/>
          </w:rPr>
          <w:t>The following aspects in particular may need attention.</w:t>
        </w:r>
      </w:ins>
    </w:p>
    <w:p w14:paraId="5C3DE7ED" w14:textId="43DB9231" w:rsidR="00712CB2" w:rsidRPr="003E20A3" w:rsidRDefault="00000000" w:rsidP="003E20A3">
      <w:pPr>
        <w:pStyle w:val="ListParagraph"/>
        <w:numPr>
          <w:ilvl w:val="0"/>
          <w:numId w:val="258"/>
        </w:numPr>
        <w:rPr>
          <w:ins w:id="2482" w:author="Raphael Malyankar" w:date="2025-08-14T14:47:00Z" w16du:dateUtc="2025-08-14T21:47:00Z"/>
          <w:rFonts w:cstheme="minorHAnsi"/>
        </w:rPr>
      </w:pPr>
      <w:del w:id="2483" w:author="Raphael Malyankar" w:date="2025-08-14T16:48:00Z" w16du:dateUtc="2025-08-14T23:48:00Z">
        <w:r w:rsidRPr="003E20A3" w:rsidDel="00467E19">
          <w:rPr>
            <w:rFonts w:cstheme="minorHAnsi"/>
          </w:rPr>
          <w:delText>Feature Catalogues should be documented by a text-based documentation of their contents, which should also be reviewed by the Project Team and responsible Working Group. For review purposes, this text-based documentation should be generated from the XML Feature Catalogue. The resultant text can be in Word or PDF; or another format preferred by the team.</w:delText>
        </w:r>
      </w:del>
      <w:del w:id="2484" w:author="Raphael Malyankar" w:date="2025-08-14T14:43:00Z" w16du:dateUtc="2025-08-14T21:43:00Z">
        <w:r w:rsidRPr="003E20A3" w:rsidDel="00712CB2">
          <w:rPr>
            <w:rFonts w:cstheme="minorHAnsi"/>
          </w:rPr>
          <w:delText xml:space="preserve"> </w:delText>
        </w:r>
      </w:del>
      <w:ins w:id="2485" w:author="Raphael Malyankar" w:date="2025-08-14T14:47:00Z" w16du:dateUtc="2025-08-14T21:47:00Z">
        <w:r w:rsidR="00712CB2" w:rsidRPr="003E20A3">
          <w:rPr>
            <w:rFonts w:cstheme="minorHAnsi"/>
          </w:rPr>
          <w:t xml:space="preserve">The header section, for use of the correct namespace and </w:t>
        </w:r>
      </w:ins>
      <w:ins w:id="2486" w:author="Raphael Malyankar" w:date="2025-08-14T14:51:00Z" w16du:dateUtc="2025-08-14T21:51:00Z">
        <w:r w:rsidR="00F87FB0" w:rsidRPr="003E20A3">
          <w:rPr>
            <w:rFonts w:cstheme="minorHAnsi"/>
          </w:rPr>
          <w:t xml:space="preserve">feature catalogue </w:t>
        </w:r>
      </w:ins>
      <w:ins w:id="2487" w:author="Raphael Malyankar" w:date="2025-08-14T14:47:00Z" w16du:dateUtc="2025-08-14T21:47:00Z">
        <w:r w:rsidR="00712CB2" w:rsidRPr="003E20A3">
          <w:rPr>
            <w:rFonts w:cstheme="minorHAnsi"/>
          </w:rPr>
          <w:t xml:space="preserve">schema location. </w:t>
        </w:r>
      </w:ins>
      <w:ins w:id="2488" w:author="Raphael Malyankar" w:date="2025-08-14T14:49:00Z" w16du:dateUtc="2025-08-14T21:49:00Z">
        <w:r w:rsidR="00712CB2" w:rsidRPr="003E20A3">
          <w:rPr>
            <w:rFonts w:cstheme="minorHAnsi"/>
          </w:rPr>
          <w:t xml:space="preserve">The XML FC must use the appropriate </w:t>
        </w:r>
      </w:ins>
      <w:ins w:id="2489" w:author="Raphael Malyankar" w:date="2025-08-14T14:50:00Z" w16du:dateUtc="2025-08-14T21:50:00Z">
        <w:r w:rsidR="00712CB2" w:rsidRPr="003E20A3">
          <w:rPr>
            <w:rFonts w:cstheme="minorHAnsi"/>
          </w:rPr>
          <w:t>version of the FC schema for the S-100 version used in the Product Specification.</w:t>
        </w:r>
        <w:r w:rsidR="00F87FB0" w:rsidRPr="003E20A3">
          <w:rPr>
            <w:rFonts w:cstheme="minorHAnsi"/>
          </w:rPr>
          <w:t xml:space="preserve"> (Note that the namespace and location </w:t>
        </w:r>
      </w:ins>
      <w:ins w:id="2490" w:author="Raphael Malyankar" w:date="2025-08-14T14:51:00Z" w16du:dateUtc="2025-08-14T21:51:00Z">
        <w:r w:rsidR="00F87FB0" w:rsidRPr="003E20A3">
          <w:rPr>
            <w:rFonts w:cstheme="minorHAnsi"/>
          </w:rPr>
          <w:t xml:space="preserve">in the S-100 generic schemas </w:t>
        </w:r>
      </w:ins>
      <w:ins w:id="2491" w:author="Raphael Malyankar" w:date="2025-08-14T14:50:00Z" w16du:dateUtc="2025-08-14T21:50:00Z">
        <w:r w:rsidR="00F87FB0" w:rsidRPr="003E20A3">
          <w:rPr>
            <w:rFonts w:cstheme="minorHAnsi"/>
          </w:rPr>
          <w:t>a</w:t>
        </w:r>
      </w:ins>
      <w:ins w:id="2492" w:author="Raphael Malyankar" w:date="2025-08-14T14:51:00Z" w16du:dateUtc="2025-08-14T21:51:00Z">
        <w:r w:rsidR="00F87FB0" w:rsidRPr="003E20A3">
          <w:rPr>
            <w:rFonts w:cstheme="minorHAnsi"/>
          </w:rPr>
          <w:t>re</w:t>
        </w:r>
      </w:ins>
      <w:ins w:id="2493" w:author="Raphael Malyankar" w:date="2025-08-14T14:50:00Z" w16du:dateUtc="2025-08-14T21:50:00Z">
        <w:r w:rsidR="00F87FB0" w:rsidRPr="003E20A3">
          <w:rPr>
            <w:rFonts w:cstheme="minorHAnsi"/>
          </w:rPr>
          <w:t xml:space="preserve"> not updated unless the </w:t>
        </w:r>
      </w:ins>
      <w:ins w:id="2494" w:author="Raphael Malyankar" w:date="2025-08-14T14:51:00Z" w16du:dateUtc="2025-08-14T21:51:00Z">
        <w:r w:rsidR="00F87FB0" w:rsidRPr="003E20A3">
          <w:rPr>
            <w:rFonts w:cstheme="minorHAnsi"/>
          </w:rPr>
          <w:t>schema changes.)</w:t>
        </w:r>
      </w:ins>
    </w:p>
    <w:p w14:paraId="46653375" w14:textId="5340B38C" w:rsidR="00712CB2" w:rsidRPr="003E20A3" w:rsidRDefault="00712CB2" w:rsidP="003E20A3">
      <w:pPr>
        <w:pStyle w:val="ListParagraph"/>
        <w:numPr>
          <w:ilvl w:val="0"/>
          <w:numId w:val="258"/>
        </w:numPr>
        <w:rPr>
          <w:ins w:id="2495" w:author="Raphael Malyankar" w:date="2025-08-14T14:47:00Z" w16du:dateUtc="2025-08-14T21:47:00Z"/>
          <w:rFonts w:cstheme="minorHAnsi"/>
        </w:rPr>
      </w:pPr>
      <w:ins w:id="2496" w:author="Raphael Malyankar" w:date="2025-08-14T14:47:00Z" w16du:dateUtc="2025-08-14T21:47:00Z">
        <w:r w:rsidRPr="003E20A3">
          <w:rPr>
            <w:rFonts w:cstheme="minorHAnsi"/>
          </w:rPr>
          <w:t xml:space="preserve">Permitted values in enumeration and codelist attributes: </w:t>
        </w:r>
      </w:ins>
      <w:ins w:id="2497" w:author="Raphael Malyankar" w:date="2025-08-14T14:48:00Z" w16du:dateUtc="2025-08-14T21:48:00Z">
        <w:r w:rsidRPr="003E20A3">
          <w:rPr>
            <w:rFonts w:cstheme="minorHAnsi"/>
          </w:rPr>
          <w:t>Review the list of permitted values in both the attribute type definition and binding</w:t>
        </w:r>
      </w:ins>
      <w:ins w:id="2498" w:author="Raphael Malyankar" w:date="2025-08-14T16:56:00Z" w16du:dateUtc="2025-08-14T23:56:00Z">
        <w:r w:rsidR="003E20A3" w:rsidRPr="003E20A3">
          <w:rPr>
            <w:rFonts w:cstheme="minorHAnsi"/>
          </w:rPr>
          <w:t>s</w:t>
        </w:r>
      </w:ins>
      <w:ins w:id="2499" w:author="Raphael Malyankar" w:date="2025-08-14T14:48:00Z" w16du:dateUtc="2025-08-14T21:48:00Z">
        <w:r w:rsidRPr="003E20A3">
          <w:rPr>
            <w:rFonts w:cstheme="minorHAnsi"/>
          </w:rPr>
          <w:t xml:space="preserve"> to ensure that all and only the values specified in the application schema </w:t>
        </w:r>
      </w:ins>
      <w:ins w:id="2500" w:author="Raphael Malyankar" w:date="2025-08-14T14:49:00Z" w16du:dateUtc="2025-08-14T21:49:00Z">
        <w:r w:rsidRPr="003E20A3">
          <w:rPr>
            <w:rFonts w:cstheme="minorHAnsi"/>
          </w:rPr>
          <w:t>are present.</w:t>
        </w:r>
      </w:ins>
    </w:p>
    <w:p w14:paraId="6A3880A8" w14:textId="121C2995" w:rsidR="00712CB2" w:rsidRPr="003E20A3" w:rsidRDefault="00467E19" w:rsidP="003E20A3">
      <w:pPr>
        <w:pStyle w:val="ListParagraph"/>
        <w:numPr>
          <w:ilvl w:val="0"/>
          <w:numId w:val="258"/>
        </w:numPr>
        <w:rPr>
          <w:ins w:id="2501" w:author="Raphael Malyankar" w:date="2025-08-14T14:46:00Z" w16du:dateUtc="2025-08-14T21:46:00Z"/>
          <w:rFonts w:cstheme="minorHAnsi"/>
        </w:rPr>
      </w:pPr>
      <w:ins w:id="2502" w:author="Raphael Malyankar" w:date="2025-08-14T16:53:00Z" w16du:dateUtc="2025-08-14T23:53:00Z">
        <w:r w:rsidRPr="003E20A3">
          <w:rPr>
            <w:rFonts w:cstheme="minorHAnsi"/>
          </w:rPr>
          <w:t>Ensure</w:t>
        </w:r>
      </w:ins>
      <w:ins w:id="2503" w:author="Raphael Malyankar" w:date="2025-08-14T14:46:00Z" w16du:dateUtc="2025-08-14T21:46:00Z">
        <w:r w:rsidR="00712CB2" w:rsidRPr="003E20A3">
          <w:rPr>
            <w:rFonts w:cstheme="minorHAnsi"/>
          </w:rPr>
          <w:t xml:space="preserve"> unit</w:t>
        </w:r>
      </w:ins>
      <w:ins w:id="2504" w:author="Raphael Malyankar" w:date="2025-08-14T16:53:00Z" w16du:dateUtc="2025-08-14T23:53:00Z">
        <w:r w:rsidRPr="003E20A3">
          <w:rPr>
            <w:rFonts w:cstheme="minorHAnsi"/>
          </w:rPr>
          <w:t>s</w:t>
        </w:r>
      </w:ins>
      <w:ins w:id="2505" w:author="Raphael Malyankar" w:date="2025-08-14T14:46:00Z" w16du:dateUtc="2025-08-14T21:46:00Z">
        <w:r w:rsidR="00712CB2" w:rsidRPr="003E20A3">
          <w:rPr>
            <w:rFonts w:cstheme="minorHAnsi"/>
          </w:rPr>
          <w:t xml:space="preserve"> of measure and constraints </w:t>
        </w:r>
      </w:ins>
      <w:ins w:id="2506" w:author="Raphael Malyankar" w:date="2025-08-14T16:53:00Z" w16du:dateUtc="2025-08-14T23:53:00Z">
        <w:r w:rsidRPr="003E20A3">
          <w:rPr>
            <w:rFonts w:cstheme="minorHAnsi"/>
          </w:rPr>
          <w:t>are added to</w:t>
        </w:r>
      </w:ins>
      <w:ins w:id="2507" w:author="Raphael Malyankar" w:date="2025-08-14T14:46:00Z" w16du:dateUtc="2025-08-14T21:46:00Z">
        <w:r w:rsidR="00712CB2" w:rsidRPr="003E20A3">
          <w:rPr>
            <w:rFonts w:cstheme="minorHAnsi"/>
          </w:rPr>
          <w:t xml:space="preserve"> numeric attributes</w:t>
        </w:r>
      </w:ins>
      <w:ins w:id="2508" w:author="Raphael Malyankar" w:date="2025-08-14T16:53:00Z" w16du:dateUtc="2025-08-14T23:53:00Z">
        <w:r w:rsidRPr="003E20A3">
          <w:rPr>
            <w:rFonts w:cstheme="minorHAnsi"/>
          </w:rPr>
          <w:t xml:space="preserve"> to which they apply</w:t>
        </w:r>
      </w:ins>
      <w:ins w:id="2509" w:author="Raphael Malyankar" w:date="2025-08-14T14:46:00Z" w16du:dateUtc="2025-08-14T21:46:00Z">
        <w:r w:rsidR="00712CB2" w:rsidRPr="003E20A3">
          <w:rPr>
            <w:rFonts w:cstheme="minorHAnsi"/>
          </w:rPr>
          <w:t>. A</w:t>
        </w:r>
      </w:ins>
      <w:ins w:id="2510" w:author="Raphael Malyankar" w:date="2025-08-14T16:56:00Z" w16du:dateUtc="2025-08-14T23:56:00Z">
        <w:r w:rsidR="003E20A3" w:rsidRPr="003E20A3">
          <w:rPr>
            <w:rFonts w:cstheme="minorHAnsi"/>
          </w:rPr>
          <w:t>t</w:t>
        </w:r>
      </w:ins>
      <w:ins w:id="2511" w:author="Raphael Malyankar" w:date="2025-08-14T14:46:00Z" w16du:dateUtc="2025-08-14T21:46:00Z">
        <w:r w:rsidR="00712CB2" w:rsidRPr="003E20A3">
          <w:rPr>
            <w:rFonts w:cstheme="minorHAnsi"/>
          </w:rPr>
          <w:t xml:space="preserve"> present the FCB does not obtain this information from the registry</w:t>
        </w:r>
      </w:ins>
      <w:ins w:id="2512" w:author="Raphael Malyankar" w:date="2025-08-14T16:54:00Z" w16du:dateUtc="2025-08-14T23:54:00Z">
        <w:r w:rsidRPr="003E20A3">
          <w:rPr>
            <w:rFonts w:cstheme="minorHAnsi"/>
          </w:rPr>
          <w:t>. F</w:t>
        </w:r>
      </w:ins>
      <w:ins w:id="2513" w:author="Raphael Malyankar" w:date="2025-08-14T14:46:00Z" w16du:dateUtc="2025-08-14T21:46:00Z">
        <w:r w:rsidR="00712CB2" w:rsidRPr="003E20A3">
          <w:rPr>
            <w:rFonts w:cstheme="minorHAnsi"/>
          </w:rPr>
          <w:t>urthermore</w:t>
        </w:r>
      </w:ins>
      <w:ins w:id="2514" w:author="Raphael Malyankar" w:date="2025-08-14T16:54:00Z" w16du:dateUtc="2025-08-14T23:54:00Z">
        <w:r w:rsidRPr="003E20A3">
          <w:rPr>
            <w:rFonts w:cstheme="minorHAnsi"/>
          </w:rPr>
          <w:t xml:space="preserve">, </w:t>
        </w:r>
      </w:ins>
      <w:ins w:id="2515" w:author="Raphael Malyankar" w:date="2025-08-14T14:46:00Z" w16du:dateUtc="2025-08-14T21:46:00Z">
        <w:r w:rsidR="00712CB2" w:rsidRPr="003E20A3">
          <w:rPr>
            <w:rFonts w:cstheme="minorHAnsi"/>
          </w:rPr>
          <w:t xml:space="preserve">many constraints are product-specific, for example </w:t>
        </w:r>
      </w:ins>
      <w:ins w:id="2516" w:author="Raphael Malyankar" w:date="2025-08-14T16:54:00Z" w16du:dateUtc="2025-08-14T23:54:00Z">
        <w:r w:rsidRPr="003E20A3">
          <w:rPr>
            <w:rFonts w:cstheme="minorHAnsi"/>
          </w:rPr>
          <w:t>text pattern</w:t>
        </w:r>
      </w:ins>
      <w:ins w:id="2517" w:author="Raphael Malyankar" w:date="2025-08-14T14:46:00Z" w16du:dateUtc="2025-08-14T21:46:00Z">
        <w:r w:rsidR="00712CB2" w:rsidRPr="003E20A3">
          <w:rPr>
            <w:rFonts w:cstheme="minorHAnsi"/>
          </w:rPr>
          <w:t xml:space="preserve"> constraint</w:t>
        </w:r>
      </w:ins>
      <w:ins w:id="2518" w:author="Raphael Malyankar" w:date="2025-08-14T16:54:00Z" w16du:dateUtc="2025-08-14T23:54:00Z">
        <w:r w:rsidRPr="003E20A3">
          <w:rPr>
            <w:rFonts w:cstheme="minorHAnsi"/>
          </w:rPr>
          <w:t>s</w:t>
        </w:r>
      </w:ins>
      <w:ins w:id="2519" w:author="Raphael Malyankar" w:date="2025-08-14T14:46:00Z" w16du:dateUtc="2025-08-14T21:46:00Z">
        <w:r w:rsidR="00712CB2" w:rsidRPr="003E20A3">
          <w:rPr>
            <w:rFonts w:cstheme="minorHAnsi"/>
          </w:rPr>
          <w:t xml:space="preserve"> on the names of support files.</w:t>
        </w:r>
      </w:ins>
    </w:p>
    <w:p w14:paraId="14AC9F99" w14:textId="54C6B4CB" w:rsidR="00712CB2" w:rsidRPr="003E20A3" w:rsidRDefault="00712CB2" w:rsidP="003E20A3">
      <w:pPr>
        <w:pStyle w:val="ListParagraph"/>
        <w:numPr>
          <w:ilvl w:val="0"/>
          <w:numId w:val="258"/>
        </w:numPr>
        <w:rPr>
          <w:ins w:id="2520" w:author="Raphael Malyankar" w:date="2025-08-14T14:46:00Z" w16du:dateUtc="2025-08-14T21:46:00Z"/>
          <w:rFonts w:cstheme="minorHAnsi"/>
        </w:rPr>
      </w:pPr>
      <w:ins w:id="2521" w:author="Raphael Malyankar" w:date="2025-08-14T14:46:00Z" w16du:dateUtc="2025-08-14T21:46:00Z">
        <w:r w:rsidRPr="003E20A3">
          <w:rPr>
            <w:rFonts w:cstheme="minorHAnsi"/>
          </w:rPr>
          <w:t>Pending proposals which are still in the approval process</w:t>
        </w:r>
      </w:ins>
      <w:ins w:id="2522" w:author="Raphael Malyankar" w:date="2025-08-14T16:56:00Z" w16du:dateUtc="2025-08-14T23:56:00Z">
        <w:r w:rsidR="003E20A3" w:rsidRPr="003E20A3">
          <w:rPr>
            <w:rFonts w:cstheme="minorHAnsi"/>
          </w:rPr>
          <w:t xml:space="preserve"> may </w:t>
        </w:r>
      </w:ins>
      <w:ins w:id="2523" w:author="Raphael Malyankar" w:date="2025-08-14T16:57:00Z" w16du:dateUtc="2025-08-14T23:57:00Z">
        <w:r w:rsidR="003E20A3" w:rsidRPr="003E20A3">
          <w:rPr>
            <w:rFonts w:cstheme="minorHAnsi"/>
          </w:rPr>
          <w:t>n</w:t>
        </w:r>
      </w:ins>
      <w:ins w:id="2524" w:author="Raphael Malyankar" w:date="2025-08-14T16:56:00Z" w16du:dateUtc="2025-08-14T23:56:00Z">
        <w:r w:rsidR="003E20A3" w:rsidRPr="003E20A3">
          <w:rPr>
            <w:rFonts w:cstheme="minorHAnsi"/>
          </w:rPr>
          <w:t>ot be applied.</w:t>
        </w:r>
      </w:ins>
    </w:p>
    <w:p w14:paraId="1FC85BF8" w14:textId="352C26B6" w:rsidR="00712CB2" w:rsidRPr="003E20A3" w:rsidRDefault="00712CB2" w:rsidP="003E20A3">
      <w:pPr>
        <w:pStyle w:val="ListParagraph"/>
        <w:numPr>
          <w:ilvl w:val="0"/>
          <w:numId w:val="258"/>
        </w:numPr>
        <w:rPr>
          <w:ins w:id="2525" w:author="Raphael Malyankar" w:date="2025-08-14T14:51:00Z" w16du:dateUtc="2025-08-14T21:51:00Z"/>
          <w:rFonts w:cstheme="minorHAnsi"/>
        </w:rPr>
      </w:pPr>
      <w:ins w:id="2526" w:author="Raphael Malyankar" w:date="2025-08-14T14:46:00Z" w16du:dateUtc="2025-08-14T21:46:00Z">
        <w:r w:rsidRPr="003E20A3">
          <w:rPr>
            <w:rFonts w:cstheme="minorHAnsi"/>
          </w:rPr>
          <w:t xml:space="preserve">Registry entries which have been superseded </w:t>
        </w:r>
      </w:ins>
      <w:ins w:id="2527" w:author="Raphael Malyankar" w:date="2025-08-14T16:57:00Z" w16du:dateUtc="2025-08-14T23:57:00Z">
        <w:r w:rsidR="003E20A3" w:rsidRPr="003E20A3">
          <w:rPr>
            <w:rFonts w:cstheme="minorHAnsi"/>
          </w:rPr>
          <w:t>are replaced by the latest versions by the FCB.</w:t>
        </w:r>
      </w:ins>
    </w:p>
    <w:p w14:paraId="49969DE2" w14:textId="4BFADD90" w:rsidR="00F87FB0" w:rsidRDefault="00F87FB0" w:rsidP="00712CB2">
      <w:pPr>
        <w:rPr>
          <w:ins w:id="2528" w:author="Raphael Malyankar" w:date="2025-08-14T14:56:00Z" w16du:dateUtc="2025-08-14T21:56:00Z"/>
          <w:rFonts w:eastAsia="MS Mincho" w:cstheme="minorHAnsi"/>
          <w:lang w:eastAsia="ja-JP"/>
        </w:rPr>
      </w:pPr>
      <w:ins w:id="2529" w:author="Raphael Malyankar" w:date="2025-08-14T14:51:00Z" w16du:dateUtc="2025-08-14T21:51:00Z">
        <w:r>
          <w:rPr>
            <w:rFonts w:eastAsia="MS Mincho" w:cstheme="minorHAnsi"/>
            <w:lang w:eastAsia="ja-JP"/>
          </w:rPr>
          <w:t xml:space="preserve">While the feature catalogue is </w:t>
        </w:r>
      </w:ins>
      <w:ins w:id="2530" w:author="Raphael Malyankar" w:date="2025-08-14T16:59:00Z" w16du:dateUtc="2025-08-14T23:59:00Z">
        <w:r w:rsidR="003E20A3">
          <w:rPr>
            <w:rFonts w:eastAsia="MS Mincho" w:cstheme="minorHAnsi"/>
            <w:lang w:eastAsia="ja-JP"/>
          </w:rPr>
          <w:t>under development</w:t>
        </w:r>
      </w:ins>
      <w:ins w:id="2531" w:author="Raphael Malyankar" w:date="2025-08-14T14:52:00Z" w16du:dateUtc="2025-08-14T21:52:00Z">
        <w:r>
          <w:rPr>
            <w:rFonts w:eastAsia="MS Mincho" w:cstheme="minorHAnsi"/>
            <w:lang w:eastAsia="ja-JP"/>
          </w:rPr>
          <w:t xml:space="preserve">, the Schematron rules for feature catalogues which are </w:t>
        </w:r>
      </w:ins>
      <w:ins w:id="2532" w:author="Raphael Malyankar" w:date="2025-08-14T14:53:00Z" w16du:dateUtc="2025-08-14T21:53:00Z">
        <w:r>
          <w:rPr>
            <w:rFonts w:eastAsia="MS Mincho" w:cstheme="minorHAnsi"/>
            <w:lang w:eastAsia="ja-JP"/>
          </w:rPr>
          <w:t>provided on the schema server may be used for additional checking. U</w:t>
        </w:r>
      </w:ins>
      <w:ins w:id="2533" w:author="Raphael Malyankar" w:date="2025-08-14T14:54:00Z" w16du:dateUtc="2025-08-14T21:54:00Z">
        <w:r>
          <w:rPr>
            <w:rFonts w:eastAsia="MS Mincho" w:cstheme="minorHAnsi"/>
            <w:lang w:eastAsia="ja-JP"/>
          </w:rPr>
          <w:t>sing the Schematron rule with XML tools may require adding a processing instruction at the top of the XML FC</w:t>
        </w:r>
      </w:ins>
      <w:ins w:id="2534" w:author="Raphael Malyankar" w:date="2025-08-14T14:55:00Z" w16du:dateUtc="2025-08-14T21:55:00Z">
        <w:r>
          <w:rPr>
            <w:rFonts w:eastAsia="MS Mincho" w:cstheme="minorHAnsi"/>
            <w:lang w:eastAsia="ja-JP"/>
          </w:rPr>
          <w:t xml:space="preserve"> pointing to the ru</w:t>
        </w:r>
      </w:ins>
      <w:ins w:id="2535" w:author="Raphael Malyankar" w:date="2025-08-14T14:56:00Z" w16du:dateUtc="2025-08-14T21:56:00Z">
        <w:r>
          <w:rPr>
            <w:rFonts w:eastAsia="MS Mincho" w:cstheme="minorHAnsi"/>
            <w:lang w:eastAsia="ja-JP"/>
          </w:rPr>
          <w:t>les file, for example:</w:t>
        </w:r>
      </w:ins>
    </w:p>
    <w:p w14:paraId="549B5FD8" w14:textId="425EC1F5" w:rsidR="00F87FB0" w:rsidRPr="00F87FB0" w:rsidRDefault="00F87FB0" w:rsidP="00712CB2">
      <w:pPr>
        <w:rPr>
          <w:rFonts w:ascii="Courier New" w:eastAsia="MS Mincho" w:hAnsi="Courier New" w:cs="Courier New"/>
          <w:lang w:eastAsia="ja-JP"/>
          <w:rPrChange w:id="2536" w:author="Raphael Malyankar" w:date="2025-08-14T14:56:00Z" w16du:dateUtc="2025-08-14T21:56:00Z">
            <w:rPr>
              <w:rFonts w:eastAsia="MS Mincho" w:cstheme="minorHAnsi"/>
              <w:lang w:eastAsia="ja-JP"/>
            </w:rPr>
          </w:rPrChange>
        </w:rPr>
      </w:pPr>
      <w:ins w:id="2537" w:author="Raphael Malyankar" w:date="2025-08-14T14:56:00Z" w16du:dateUtc="2025-08-14T21:56:00Z">
        <w:r w:rsidRPr="00F87FB0">
          <w:rPr>
            <w:rFonts w:ascii="Courier New" w:eastAsia="MS Mincho" w:hAnsi="Courier New" w:cs="Courier New"/>
            <w:lang w:eastAsia="ja-JP"/>
            <w:rPrChange w:id="2538" w:author="Raphael Malyankar" w:date="2025-08-14T14:56:00Z" w16du:dateUtc="2025-08-14T21:56:00Z">
              <w:rPr>
                <w:rFonts w:eastAsia="MS Mincho" w:cstheme="minorHAnsi"/>
                <w:lang w:eastAsia="ja-JP"/>
              </w:rPr>
            </w:rPrChange>
          </w:rPr>
          <w:t>&lt;?xml-model href="https://schemas.s100dev.net/schemas/S100/5.2.0/S100FC/20240515/S100_FC.sch"?&gt;</w:t>
        </w:r>
      </w:ins>
    </w:p>
    <w:p w14:paraId="35C0B3EA" w14:textId="25B7A559" w:rsidR="00FA1108" w:rsidRDefault="00F87FB0">
      <w:pPr>
        <w:rPr>
          <w:ins w:id="2539" w:author="Raphael Malyankar" w:date="2025-08-14T16:58:00Z" w16du:dateUtc="2025-08-14T23:58:00Z"/>
          <w:rFonts w:eastAsia="MS Mincho" w:cstheme="minorHAnsi"/>
          <w:lang w:eastAsia="ja-JP"/>
        </w:rPr>
      </w:pPr>
      <w:ins w:id="2540" w:author="Raphael Malyankar" w:date="2025-08-14T14:56:00Z" w16du:dateUtc="2025-08-14T21:56:00Z">
        <w:r>
          <w:rPr>
            <w:rFonts w:eastAsia="MS Mincho" w:cstheme="minorHAnsi"/>
            <w:lang w:eastAsia="ja-JP"/>
          </w:rPr>
          <w:t>to refe</w:t>
        </w:r>
      </w:ins>
      <w:ins w:id="2541" w:author="Raphael Malyankar" w:date="2025-08-14T14:57:00Z" w16du:dateUtc="2025-08-14T21:57:00Z">
        <w:r>
          <w:rPr>
            <w:rFonts w:eastAsia="MS Mincho" w:cstheme="minorHAnsi"/>
            <w:lang w:eastAsia="ja-JP"/>
          </w:rPr>
          <w:t>rence the 5.2.0 Schematron rules file for</w:t>
        </w:r>
        <w:r w:rsidR="0027063D">
          <w:rPr>
            <w:rFonts w:eastAsia="MS Mincho" w:cstheme="minorHAnsi"/>
            <w:lang w:eastAsia="ja-JP"/>
          </w:rPr>
          <w:t xml:space="preserve"> feature catalogues.</w:t>
        </w:r>
      </w:ins>
      <w:ins w:id="2542" w:author="Raphael Malyankar" w:date="2025-08-14T17:00:00Z" w16du:dateUtc="2025-08-15T00:00:00Z">
        <w:r w:rsidR="003E20A3">
          <w:rPr>
            <w:rFonts w:eastAsia="MS Mincho" w:cstheme="minorHAnsi"/>
            <w:lang w:eastAsia="ja-JP"/>
          </w:rPr>
          <w:t xml:space="preserve"> This processing instruction can be removed after the FC is finalised.</w:t>
        </w:r>
      </w:ins>
    </w:p>
    <w:p w14:paraId="758D651F" w14:textId="14D5243B" w:rsidR="003E20A3" w:rsidRPr="00616E11" w:rsidRDefault="003E20A3">
      <w:pPr>
        <w:rPr>
          <w:rFonts w:eastAsia="MS Mincho" w:cstheme="minorHAnsi"/>
          <w:lang w:eastAsia="ja-JP"/>
        </w:rPr>
      </w:pPr>
      <w:ins w:id="2543" w:author="Raphael Malyankar" w:date="2025-08-14T16:58:00Z" w16du:dateUtc="2025-08-14T23:58:00Z">
        <w:r>
          <w:rPr>
            <w:rFonts w:eastAsia="MS Mincho" w:cstheme="minorHAnsi"/>
            <w:lang w:eastAsia="ja-JP"/>
          </w:rPr>
          <w:t>For review purposes during Product Specification development, a human-readable document generated from the XML FC may be u</w:t>
        </w:r>
      </w:ins>
      <w:ins w:id="2544" w:author="Raphael Malyankar" w:date="2025-08-14T16:59:00Z" w16du:dateUtc="2025-08-14T23:59:00Z">
        <w:r>
          <w:rPr>
            <w:rFonts w:eastAsia="MS Mincho" w:cstheme="minorHAnsi"/>
            <w:lang w:eastAsia="ja-JP"/>
          </w:rPr>
          <w:t>seful. Such a document can be generated from the FCB or by external means.</w:t>
        </w:r>
      </w:ins>
    </w:p>
    <w:p w14:paraId="3CC2E9C1" w14:textId="77777777" w:rsidR="00FA1108" w:rsidRPr="00616E11" w:rsidRDefault="00000000" w:rsidP="00D00F0C">
      <w:pPr>
        <w:pStyle w:val="HeadingB1"/>
        <w:numPr>
          <w:ilvl w:val="0"/>
          <w:numId w:val="148"/>
        </w:numPr>
      </w:pPr>
      <w:bookmarkStart w:id="2545" w:name="_Toc41603008"/>
      <w:bookmarkStart w:id="2546" w:name="_Toc206156546"/>
      <w:r w:rsidRPr="00616E11">
        <w:t>Data transfer modes and packaging</w:t>
      </w:r>
      <w:bookmarkEnd w:id="2545"/>
      <w:bookmarkEnd w:id="2546"/>
    </w:p>
    <w:p w14:paraId="1C8E7179" w14:textId="77777777" w:rsidR="00FA1108" w:rsidRPr="00616E11" w:rsidRDefault="00000000">
      <w:pPr>
        <w:rPr>
          <w:rFonts w:eastAsia="MS Mincho" w:cstheme="minorHAnsi"/>
          <w:lang w:eastAsia="ja-JP"/>
        </w:rPr>
      </w:pPr>
      <w:r w:rsidRPr="00616E11">
        <w:rPr>
          <w:rFonts w:eastAsia="MS Mincho" w:cstheme="minorHAnsi"/>
          <w:lang w:eastAsia="ja-JP"/>
        </w:rPr>
        <w:t>Define mode of delivery – exchange set, message, or service. A Product Specification may also specify more than one delivery mode.</w:t>
      </w:r>
    </w:p>
    <w:p w14:paraId="1FA3F910" w14:textId="77777777" w:rsidR="00FA1108" w:rsidRPr="00616E11" w:rsidRDefault="00000000">
      <w:pPr>
        <w:rPr>
          <w:rFonts w:eastAsia="MS Mincho" w:cstheme="minorHAnsi"/>
          <w:lang w:eastAsia="ja-JP"/>
        </w:rPr>
      </w:pPr>
      <w:r w:rsidRPr="00616E11">
        <w:rPr>
          <w:rFonts w:eastAsia="MS Mincho" w:cstheme="minorHAnsi"/>
          <w:lang w:eastAsia="ja-JP"/>
        </w:rPr>
        <w:t>This needs to be done before metadata is specified because some metadata elements as well as the treatment of metadata (for example separate versus embedded) depend on delivery mechanisms, constraints, and protocols.</w:t>
      </w:r>
    </w:p>
    <w:p w14:paraId="7096A6F0" w14:textId="77777777" w:rsidR="00FA1108" w:rsidRPr="00616E11" w:rsidRDefault="00000000">
      <w:pPr>
        <w:rPr>
          <w:rFonts w:eastAsia="MS Mincho" w:cstheme="minorHAnsi"/>
          <w:lang w:eastAsia="ja-JP"/>
        </w:rPr>
      </w:pPr>
      <w:r w:rsidRPr="00616E11">
        <w:rPr>
          <w:rFonts w:eastAsia="MS Mincho" w:cstheme="minorHAnsi"/>
          <w:lang w:eastAsia="ja-JP"/>
        </w:rPr>
        <w:t>Details of packaging and transfer content can be finalized in a later stage (see clause B-18).</w:t>
      </w:r>
    </w:p>
    <w:p w14:paraId="5E8F3401" w14:textId="77777777" w:rsidR="00FA1108" w:rsidRPr="00616E11" w:rsidRDefault="00FA1108">
      <w:pPr>
        <w:rPr>
          <w:rFonts w:eastAsia="MS Mincho" w:cstheme="minorHAnsi"/>
          <w:lang w:eastAsia="ja-JP"/>
        </w:rPr>
      </w:pPr>
    </w:p>
    <w:p w14:paraId="36CAFD14" w14:textId="77777777" w:rsidR="00FA1108" w:rsidRPr="00616E11" w:rsidRDefault="00000000" w:rsidP="00B82FD1">
      <w:pPr>
        <w:pStyle w:val="HeadingB1"/>
        <w:numPr>
          <w:ilvl w:val="0"/>
          <w:numId w:val="148"/>
        </w:numPr>
      </w:pPr>
      <w:bookmarkStart w:id="2547" w:name="_Toc41603009"/>
      <w:bookmarkStart w:id="2548" w:name="_Toc206156547"/>
      <w:r w:rsidRPr="00616E11">
        <w:t>Metadata</w:t>
      </w:r>
      <w:bookmarkEnd w:id="2547"/>
      <w:bookmarkEnd w:id="2548"/>
    </w:p>
    <w:p w14:paraId="245BC5A1" w14:textId="446FE16D" w:rsidR="00FA1108" w:rsidRPr="00616E11" w:rsidRDefault="00000000">
      <w:pPr>
        <w:rPr>
          <w:rFonts w:eastAsia="MS Mincho" w:cstheme="minorHAnsi"/>
          <w:lang w:eastAsia="ja-JP"/>
        </w:rPr>
      </w:pPr>
      <w:r w:rsidRPr="00616E11">
        <w:rPr>
          <w:rFonts w:eastAsia="MS Mincho" w:cstheme="minorHAnsi"/>
          <w:lang w:eastAsia="ja-JP"/>
        </w:rPr>
        <w:t>The minimum metadata requirements are set forth in Part 4</w:t>
      </w:r>
      <w:ins w:id="2549" w:author="Raphael Malyankar" w:date="2025-08-14T17:40:00Z" w16du:dateUtc="2025-08-15T00:40:00Z">
        <w:r w:rsidR="00471C43">
          <w:rPr>
            <w:rFonts w:eastAsia="MS Mincho" w:cstheme="minorHAnsi"/>
            <w:lang w:eastAsia="ja-JP"/>
          </w:rPr>
          <w:t>a</w:t>
        </w:r>
      </w:ins>
      <w:r w:rsidRPr="00616E11">
        <w:rPr>
          <w:rFonts w:eastAsia="MS Mincho" w:cstheme="minorHAnsi"/>
          <w:lang w:eastAsia="ja-JP"/>
        </w:rPr>
        <w:t xml:space="preserve"> of S-100</w:t>
      </w:r>
      <w:del w:id="2550" w:author="Raphael Malyankar" w:date="2025-08-14T17:41:00Z" w16du:dateUtc="2025-08-15T00:41:00Z">
        <w:r w:rsidRPr="00616E11" w:rsidDel="00471C43">
          <w:rPr>
            <w:rFonts w:eastAsia="MS Mincho" w:cstheme="minorHAnsi"/>
            <w:lang w:eastAsia="ja-JP"/>
          </w:rPr>
          <w:delText xml:space="preserve"> (Appendix 4a</w:delText>
        </w:r>
      </w:del>
      <w:del w:id="2551" w:author="Raphael Malyankar" w:date="2025-08-14T17:40:00Z" w16du:dateUtc="2025-08-15T00:40:00Z">
        <w:r w:rsidRPr="00616E11" w:rsidDel="00471C43">
          <w:rPr>
            <w:rFonts w:eastAsia="MS Mincho" w:cstheme="minorHAnsi"/>
            <w:lang w:eastAsia="ja-JP"/>
          </w:rPr>
          <w:delText>-D</w:delText>
        </w:r>
      </w:del>
      <w:del w:id="2552" w:author="Raphael Malyankar" w:date="2025-08-14T17:41:00Z" w16du:dateUtc="2025-08-15T00:41:00Z">
        <w:r w:rsidRPr="00616E11" w:rsidDel="00471C43">
          <w:rPr>
            <w:rFonts w:eastAsia="MS Mincho" w:cstheme="minorHAnsi"/>
            <w:lang w:eastAsia="ja-JP"/>
          </w:rPr>
          <w:delText xml:space="preserve"> for vector data, Parts 4b and 8 for coverage data)</w:delText>
        </w:r>
      </w:del>
      <w:r w:rsidRPr="00616E11">
        <w:rPr>
          <w:rFonts w:eastAsia="MS Mincho" w:cstheme="minorHAnsi"/>
          <w:lang w:eastAsia="ja-JP"/>
        </w:rPr>
        <w:t xml:space="preserve">. Product Specification developers should consider whether the metadata elements listed in S-100 are relevant to the data product and which of them are appropriate for its allowed packaging and delivery methods. For relevant elements, define appropriate values and restrictions if necessary for the metadata elements listed in S-100 </w:t>
      </w:r>
      <w:del w:id="2553" w:author="Raphael Malyankar" w:date="2025-08-14T17:42:00Z" w16du:dateUtc="2025-08-15T00:42:00Z">
        <w:r w:rsidRPr="00616E11" w:rsidDel="00471C43">
          <w:rPr>
            <w:rFonts w:eastAsia="MS Mincho" w:cstheme="minorHAnsi"/>
            <w:lang w:eastAsia="ja-JP"/>
          </w:rPr>
          <w:delText>Appendix 4a-D or Parts 4b and 8</w:delText>
        </w:r>
      </w:del>
      <w:ins w:id="2554" w:author="Raphael Malyankar" w:date="2025-08-14T17:42:00Z" w16du:dateUtc="2025-08-15T00:42:00Z">
        <w:r w:rsidR="00471C43">
          <w:rPr>
            <w:rFonts w:eastAsia="MS Mincho" w:cstheme="minorHAnsi"/>
            <w:lang w:eastAsia="ja-JP"/>
          </w:rPr>
          <w:t>Part 17</w:t>
        </w:r>
      </w:ins>
      <w:del w:id="2555" w:author="Raphael Malyankar" w:date="2025-08-14T17:42:00Z" w16du:dateUtc="2025-08-15T00:42:00Z">
        <w:r w:rsidRPr="00616E11" w:rsidDel="00471C43">
          <w:rPr>
            <w:rFonts w:eastAsia="MS Mincho" w:cstheme="minorHAnsi"/>
            <w:lang w:eastAsia="ja-JP"/>
          </w:rPr>
          <w:delText>. Developers should note that Part 4b is quite skeletal in S-100 Edition 4 and the development team will need to use the underlying ISO standards and ISO metadata schemas.</w:delText>
        </w:r>
      </w:del>
    </w:p>
    <w:p w14:paraId="6FB97166" w14:textId="77777777" w:rsidR="00FA1108" w:rsidRPr="00616E11" w:rsidRDefault="00000000" w:rsidP="00B82FD1">
      <w:pPr>
        <w:pStyle w:val="HeadingB2"/>
        <w:numPr>
          <w:ilvl w:val="1"/>
          <w:numId w:val="148"/>
        </w:numPr>
      </w:pPr>
      <w:bookmarkStart w:id="2556" w:name="_Toc41603010"/>
      <w:bookmarkStart w:id="2557" w:name="_Toc206156548"/>
      <w:r w:rsidRPr="00616E11">
        <w:t>Metadata for exchange set products</w:t>
      </w:r>
      <w:bookmarkEnd w:id="2556"/>
      <w:bookmarkEnd w:id="2557"/>
    </w:p>
    <w:p w14:paraId="384053EF" w14:textId="77777777" w:rsidR="00FA1108" w:rsidRPr="00616E11" w:rsidRDefault="00000000">
      <w:pPr>
        <w:rPr>
          <w:rFonts w:eastAsia="MS Mincho" w:cstheme="minorHAnsi"/>
          <w:lang w:eastAsia="ja-JP"/>
        </w:rPr>
      </w:pPr>
      <w:r w:rsidRPr="00616E11">
        <w:rPr>
          <w:rFonts w:eastAsia="MS Mincho" w:cstheme="minorHAnsi"/>
          <w:lang w:eastAsia="ja-JP"/>
        </w:rPr>
        <w:t>This section describes metadata for products that are delivered in exchange sets.</w:t>
      </w:r>
    </w:p>
    <w:p w14:paraId="16E0D7A9" w14:textId="77777777" w:rsidR="00FA1108" w:rsidRPr="00616E11" w:rsidRDefault="00000000" w:rsidP="00B82FD1">
      <w:pPr>
        <w:pStyle w:val="HeadingB3"/>
        <w:numPr>
          <w:ilvl w:val="2"/>
          <w:numId w:val="148"/>
        </w:numPr>
      </w:pPr>
      <w:bookmarkStart w:id="2558" w:name="_Toc41603011"/>
      <w:bookmarkStart w:id="2559" w:name="_Toc206156549"/>
      <w:r w:rsidRPr="00616E11">
        <w:lastRenderedPageBreak/>
        <w:t>Generic metadata model</w:t>
      </w:r>
      <w:bookmarkEnd w:id="2558"/>
      <w:bookmarkEnd w:id="2559"/>
    </w:p>
    <w:p w14:paraId="4ABE2E15" w14:textId="5666D02C" w:rsidR="00FA1108" w:rsidRPr="00616E11" w:rsidRDefault="00000000">
      <w:pPr>
        <w:rPr>
          <w:rFonts w:eastAsia="MS Mincho" w:cstheme="minorHAnsi"/>
          <w:lang w:eastAsia="ja-JP"/>
        </w:rPr>
      </w:pPr>
      <w:r w:rsidRPr="00616E11">
        <w:rPr>
          <w:rFonts w:eastAsia="MS Mincho" w:cstheme="minorHAnsi"/>
          <w:lang w:eastAsia="ja-JP"/>
        </w:rPr>
        <w:t xml:space="preserve">S-100 provides for S-100 discovery metadata for exchange sets to be encoded in the Exchange Catalogue. Figure B-12-1 below depicts an example of relevant cases. The latest approved S-100 discovery metadata model is located within the latest edition of S-100 Part </w:t>
      </w:r>
      <w:ins w:id="2560" w:author="Raphael Malyankar" w:date="2025-08-12T23:11:00Z" w16du:dateUtc="2025-08-13T06:11:00Z">
        <w:r w:rsidR="00243F90" w:rsidRPr="00616E11">
          <w:rPr>
            <w:rFonts w:eastAsia="MS Mincho" w:cstheme="minorHAnsi"/>
            <w:lang w:eastAsia="ja-JP"/>
          </w:rPr>
          <w:t>17</w:t>
        </w:r>
      </w:ins>
      <w:del w:id="2561" w:author="Raphael Malyankar" w:date="2025-08-12T23:11:00Z" w16du:dateUtc="2025-08-13T06:11:00Z">
        <w:r w:rsidRPr="00616E11" w:rsidDel="00243F90">
          <w:rPr>
            <w:rFonts w:eastAsia="MS Mincho" w:cstheme="minorHAnsi"/>
            <w:lang w:eastAsia="ja-JP"/>
          </w:rPr>
          <w:delText>4</w:delText>
        </w:r>
      </w:del>
      <w:r w:rsidRPr="00616E11">
        <w:rPr>
          <w:rFonts w:eastAsia="MS Mincho" w:cstheme="minorHAnsi"/>
          <w:lang w:eastAsia="ja-JP"/>
        </w:rPr>
        <w:t>.</w:t>
      </w:r>
    </w:p>
    <w:p w14:paraId="7CFAC49A" w14:textId="77777777" w:rsidR="00FA1108" w:rsidRPr="00616E11" w:rsidRDefault="00000000">
      <w:pPr>
        <w:keepNext/>
        <w:spacing w:after="240"/>
        <w:rPr>
          <w:rFonts w:eastAsia="MS Mincho" w:cs="Times New Roman"/>
          <w:szCs w:val="20"/>
          <w:lang w:eastAsia="ja-JP"/>
        </w:rPr>
      </w:pPr>
      <w:r w:rsidRPr="000353AC">
        <w:rPr>
          <w:noProof/>
        </w:rPr>
        <w:drawing>
          <wp:inline distT="0" distB="0" distL="0" distR="0" wp14:anchorId="01039093" wp14:editId="3D49E8FB">
            <wp:extent cx="5943600" cy="3931604"/>
            <wp:effectExtent l="0" t="0" r="0" b="0"/>
            <wp:docPr id="31"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7"/>
                    <pic:cNvPicPr>
                      <a:picLocks noChangeAspect="1" noChangeArrowheads="1"/>
                    </pic:cNvPicPr>
                  </pic:nvPicPr>
                  <pic:blipFill>
                    <a:blip r:embed="rId67" cstate="print">
                      <a:extLst>
                        <a:ext uri="{28A0092B-C50C-407E-A947-70E740481C1C}">
                          <a14:useLocalDpi xmlns:a14="http://schemas.microsoft.com/office/drawing/2010/main" val="0"/>
                        </a:ext>
                      </a:extLst>
                    </a:blip>
                    <a:stretch>
                      <a:fillRect/>
                    </a:stretch>
                  </pic:blipFill>
                  <pic:spPr bwMode="auto">
                    <a:xfrm>
                      <a:off x="0" y="0"/>
                      <a:ext cx="5943600" cy="3931604"/>
                    </a:xfrm>
                    <a:prstGeom prst="rect">
                      <a:avLst/>
                    </a:prstGeom>
                    <a:noFill/>
                  </pic:spPr>
                </pic:pic>
              </a:graphicData>
            </a:graphic>
          </wp:inline>
        </w:drawing>
      </w:r>
    </w:p>
    <w:p w14:paraId="3B553424" w14:textId="376C555A" w:rsidR="00FA1108" w:rsidRPr="00616E11" w:rsidRDefault="00000000">
      <w:pPr>
        <w:spacing w:after="200"/>
        <w:jc w:val="center"/>
        <w:rPr>
          <w:rFonts w:eastAsia="MS Mincho" w:cstheme="minorHAnsi"/>
          <w:i/>
          <w:color w:val="44546A" w:themeColor="text2"/>
          <w:sz w:val="18"/>
          <w:szCs w:val="18"/>
          <w:lang w:eastAsia="ja-JP"/>
        </w:rPr>
      </w:pPr>
      <w:bookmarkStart w:id="2562" w:name="_Ref523181897"/>
      <w:r w:rsidRPr="00616E11">
        <w:rPr>
          <w:rFonts w:eastAsia="MS Mincho" w:cstheme="minorHAnsi"/>
          <w:i/>
          <w:color w:val="44546A" w:themeColor="text2"/>
          <w:sz w:val="18"/>
          <w:szCs w:val="18"/>
          <w:lang w:eastAsia="ja-JP"/>
        </w:rPr>
        <w:t>Figure B-</w:t>
      </w:r>
      <w:ins w:id="2563" w:author="Raphael Malyankar" w:date="2025-08-12T23:44:00Z" w16du:dateUtc="2025-08-13T06:44:00Z">
        <w:r w:rsidR="00FD0F45" w:rsidRPr="00616E11">
          <w:rPr>
            <w:rFonts w:eastAsia="MS Mincho" w:cstheme="minorHAnsi"/>
            <w:i/>
            <w:color w:val="44546A" w:themeColor="text2"/>
            <w:sz w:val="18"/>
            <w:szCs w:val="18"/>
            <w:lang w:eastAsia="ja-JP"/>
          </w:rPr>
          <w:t>12</w:t>
        </w:r>
      </w:ins>
      <w:r w:rsidRPr="00616E11">
        <w:rPr>
          <w:rFonts w:eastAsia="MS Mincho" w:cstheme="minorHAnsi"/>
          <w:i/>
          <w:color w:val="44546A" w:themeColor="text2"/>
          <w:sz w:val="18"/>
          <w:szCs w:val="18"/>
          <w:lang w:eastAsia="ja-JP"/>
        </w:rPr>
        <w:noBreakHyphen/>
      </w:r>
      <w:ins w:id="2564" w:author="Raphael Malyankar" w:date="2025-08-14T03:18:00Z" w16du:dateUtc="2025-08-14T10:18:00Z">
        <w:r w:rsidR="00735B07">
          <w:rPr>
            <w:rFonts w:eastAsia="MS Mincho" w:cstheme="minorHAnsi"/>
            <w:i/>
            <w:color w:val="44546A" w:themeColor="text2"/>
            <w:sz w:val="18"/>
            <w:szCs w:val="18"/>
            <w:lang w:eastAsia="ja-JP"/>
          </w:rPr>
          <w:t>1</w:t>
        </w:r>
      </w:ins>
      <w:del w:id="2565" w:author="Raphael Malyankar" w:date="2025-08-12T23:44:00Z" w16du:dateUtc="2025-08-13T06:44:00Z">
        <w:r w:rsidRPr="00616E11" w:rsidDel="00FD0F45">
          <w:rPr>
            <w:rFonts w:eastAsia="MS Mincho" w:cs="Calibri"/>
            <w:i/>
            <w:color w:val="44546A" w:themeColor="text2"/>
            <w:sz w:val="18"/>
            <w:szCs w:val="18"/>
            <w:lang w:eastAsia="ja-JP"/>
          </w:rPr>
          <w:fldChar w:fldCharType="begin"/>
        </w:r>
        <w:r w:rsidRPr="00616E11" w:rsidDel="00FD0F45">
          <w:rPr>
            <w:rFonts w:eastAsia="MS Mincho" w:cs="Calibri"/>
            <w:i/>
            <w:color w:val="44546A" w:themeColor="text2"/>
            <w:sz w:val="18"/>
            <w:szCs w:val="18"/>
            <w:lang w:eastAsia="ja-JP"/>
          </w:rPr>
          <w:delInstrText xml:space="preserve"> SEQ Figure \* ARABIC </w:delInstrText>
        </w:r>
        <w:r w:rsidRPr="00616E11" w:rsidDel="00FD0F45">
          <w:rPr>
            <w:rFonts w:eastAsia="MS Mincho" w:cs="Calibri"/>
            <w:i/>
            <w:color w:val="44546A" w:themeColor="text2"/>
            <w:sz w:val="18"/>
            <w:szCs w:val="18"/>
            <w:lang w:eastAsia="ja-JP"/>
          </w:rPr>
          <w:fldChar w:fldCharType="separate"/>
        </w:r>
        <w:r w:rsidRPr="00616E11" w:rsidDel="00FD0F45">
          <w:rPr>
            <w:rFonts w:eastAsia="MS Mincho" w:cs="Calibri"/>
            <w:i/>
            <w:color w:val="44546A" w:themeColor="text2"/>
            <w:sz w:val="18"/>
            <w:szCs w:val="18"/>
            <w:lang w:eastAsia="ja-JP"/>
          </w:rPr>
          <w:delText>3</w:delText>
        </w:r>
        <w:r w:rsidRPr="00616E11" w:rsidDel="00FD0F45">
          <w:rPr>
            <w:rFonts w:eastAsia="MS Mincho" w:cs="Calibri"/>
            <w:i/>
            <w:color w:val="44546A" w:themeColor="text2"/>
            <w:sz w:val="18"/>
            <w:szCs w:val="18"/>
            <w:lang w:eastAsia="ja-JP"/>
          </w:rPr>
          <w:fldChar w:fldCharType="end"/>
        </w:r>
      </w:del>
      <w:bookmarkEnd w:id="2562"/>
      <w:r w:rsidRPr="00616E11">
        <w:rPr>
          <w:rFonts w:eastAsia="MS Mincho" w:cstheme="minorHAnsi"/>
          <w:i/>
          <w:color w:val="44546A" w:themeColor="text2"/>
          <w:sz w:val="18"/>
          <w:szCs w:val="18"/>
          <w:lang w:eastAsia="ja-JP"/>
        </w:rPr>
        <w:t xml:space="preserve"> – Exchange Catalogue and discovery metadata classes</w:t>
      </w:r>
    </w:p>
    <w:p w14:paraId="4EBE2E02" w14:textId="77777777" w:rsidR="00FA1108" w:rsidRPr="00616E11" w:rsidRDefault="00000000">
      <w:pPr>
        <w:rPr>
          <w:rFonts w:eastAsia="MS Mincho" w:cstheme="minorHAnsi"/>
          <w:lang w:eastAsia="ja-JP"/>
        </w:rPr>
      </w:pPr>
      <w:r w:rsidRPr="00616E11">
        <w:rPr>
          <w:rFonts w:eastAsia="MS Mincho" w:cstheme="minorHAnsi"/>
          <w:lang w:eastAsia="ja-JP"/>
        </w:rPr>
        <w:t>If additional metadata elements are required they should be documented in the Product Specification Metadata section and extensions to the generic metadata schemas developed using the standard ISO extension mechanism.</w:t>
      </w:r>
    </w:p>
    <w:p w14:paraId="15808A35" w14:textId="795EF375" w:rsidR="0027035F" w:rsidRPr="00616E11" w:rsidRDefault="0027035F">
      <w:pPr>
        <w:pBdr>
          <w:top w:val="single" w:sz="4" w:space="6" w:color="000000"/>
          <w:left w:val="single" w:sz="4" w:space="6" w:color="000000"/>
          <w:bottom w:val="single" w:sz="4" w:space="6" w:color="000000"/>
          <w:right w:val="single" w:sz="4" w:space="6" w:color="000000"/>
        </w:pBdr>
        <w:ind w:left="180" w:right="180"/>
        <w:rPr>
          <w:ins w:id="2566" w:author="Raphael Malyankar" w:date="2025-08-13T12:47:00Z" w16du:dateUtc="2025-08-13T19:47:00Z"/>
          <w:rFonts w:eastAsia="MS Mincho" w:cstheme="minorHAnsi"/>
          <w:lang w:eastAsia="ja-JP"/>
        </w:rPr>
      </w:pPr>
      <w:ins w:id="2567" w:author="Raphael Malyankar" w:date="2025-08-13T12:47:00Z" w16du:dateUtc="2025-08-13T19:47:00Z">
        <w:r w:rsidRPr="00616E11">
          <w:rPr>
            <w:rFonts w:eastAsia="MS Mincho" w:cstheme="minorHAnsi"/>
            <w:u w:val="single"/>
            <w:lang w:eastAsia="ja-JP"/>
          </w:rPr>
          <w:t>Exten</w:t>
        </w:r>
      </w:ins>
      <w:ins w:id="2568" w:author="Raphael Malyankar" w:date="2025-08-13T12:50:00Z" w16du:dateUtc="2025-08-13T19:50:00Z">
        <w:r w:rsidRPr="00616E11">
          <w:rPr>
            <w:rFonts w:eastAsia="MS Mincho" w:cstheme="minorHAnsi"/>
            <w:u w:val="single"/>
            <w:lang w:eastAsia="ja-JP"/>
          </w:rPr>
          <w:t>sion</w:t>
        </w:r>
        <w:r w:rsidRPr="00616E11">
          <w:rPr>
            <w:rFonts w:eastAsia="MS Mincho" w:cstheme="minorHAnsi"/>
            <w:lang w:eastAsia="ja-JP"/>
          </w:rPr>
          <w:t xml:space="preserve"> of S-100</w:t>
        </w:r>
      </w:ins>
      <w:ins w:id="2569" w:author="Raphael Malyankar" w:date="2025-08-13T12:47:00Z" w16du:dateUtc="2025-08-13T19:47:00Z">
        <w:r w:rsidRPr="00616E11">
          <w:rPr>
            <w:rFonts w:eastAsia="MS Mincho" w:cstheme="minorHAnsi"/>
            <w:lang w:eastAsia="ja-JP"/>
          </w:rPr>
          <w:t xml:space="preserve"> metadata </w:t>
        </w:r>
      </w:ins>
      <w:ins w:id="2570" w:author="Raphael Malyankar" w:date="2025-08-13T12:50:00Z" w16du:dateUtc="2025-08-13T19:50:00Z">
        <w:r w:rsidRPr="00616E11">
          <w:rPr>
            <w:rFonts w:eastAsia="MS Mincho" w:cstheme="minorHAnsi"/>
            <w:lang w:eastAsia="ja-JP"/>
          </w:rPr>
          <w:t xml:space="preserve">defined in Part 17 </w:t>
        </w:r>
      </w:ins>
      <w:ins w:id="2571" w:author="Raphael Malyankar" w:date="2025-08-13T12:47:00Z" w16du:dateUtc="2025-08-13T19:47:00Z">
        <w:r w:rsidRPr="00616E11">
          <w:rPr>
            <w:rFonts w:eastAsia="MS Mincho" w:cstheme="minorHAnsi"/>
            <w:lang w:eastAsia="ja-JP"/>
          </w:rPr>
          <w:t xml:space="preserve">is </w:t>
        </w:r>
      </w:ins>
      <w:ins w:id="2572" w:author="Raphael Malyankar" w:date="2025-08-13T12:49:00Z" w16du:dateUtc="2025-08-13T19:49:00Z">
        <w:r w:rsidRPr="00616E11">
          <w:rPr>
            <w:rFonts w:eastAsia="MS Mincho" w:cstheme="minorHAnsi"/>
            <w:lang w:eastAsia="ja-JP"/>
          </w:rPr>
          <w:t>prohibited</w:t>
        </w:r>
      </w:ins>
      <w:ins w:id="2573" w:author="Raphael Malyankar" w:date="2025-08-13T12:47:00Z" w16du:dateUtc="2025-08-13T19:47:00Z">
        <w:r w:rsidRPr="00616E11">
          <w:rPr>
            <w:rFonts w:eastAsia="MS Mincho" w:cstheme="minorHAnsi"/>
            <w:lang w:eastAsia="ja-JP"/>
          </w:rPr>
          <w:t xml:space="preserve"> for data products intended for ECDIS use</w:t>
        </w:r>
      </w:ins>
      <w:ins w:id="2574" w:author="Raphael Malyankar" w:date="2025-08-13T12:48:00Z" w16du:dateUtc="2025-08-13T19:48:00Z">
        <w:r w:rsidRPr="00616E11">
          <w:rPr>
            <w:rFonts w:eastAsia="MS Mincho" w:cstheme="minorHAnsi"/>
            <w:lang w:eastAsia="ja-JP"/>
          </w:rPr>
          <w:t xml:space="preserve"> and covered by S</w:t>
        </w:r>
      </w:ins>
      <w:ins w:id="2575" w:author="Raphael Malyankar" w:date="2025-08-13T12:49:00Z" w16du:dateUtc="2025-08-13T19:49:00Z">
        <w:r w:rsidRPr="00616E11">
          <w:rPr>
            <w:rFonts w:eastAsia="MS Mincho" w:cstheme="minorHAnsi"/>
            <w:lang w:eastAsia="ja-JP"/>
          </w:rPr>
          <w:noBreakHyphen/>
        </w:r>
      </w:ins>
      <w:ins w:id="2576" w:author="Raphael Malyankar" w:date="2025-08-13T12:48:00Z" w16du:dateUtc="2025-08-13T19:48:00Z">
        <w:r w:rsidRPr="00616E11">
          <w:rPr>
            <w:rFonts w:eastAsia="MS Mincho" w:cstheme="minorHAnsi"/>
            <w:lang w:eastAsia="ja-JP"/>
          </w:rPr>
          <w:t>98  (S</w:t>
        </w:r>
      </w:ins>
      <w:ins w:id="2577" w:author="Raphael Malyankar" w:date="2025-08-13T12:49:00Z" w16du:dateUtc="2025-08-13T19:49:00Z">
        <w:r w:rsidRPr="00616E11">
          <w:rPr>
            <w:rFonts w:eastAsia="MS Mincho" w:cstheme="minorHAnsi"/>
            <w:lang w:eastAsia="ja-JP"/>
          </w:rPr>
          <w:noBreakHyphen/>
        </w:r>
      </w:ins>
      <w:ins w:id="2578" w:author="Raphael Malyankar" w:date="2025-08-13T12:48:00Z" w16du:dateUtc="2025-08-13T19:48:00Z">
        <w:r w:rsidRPr="00616E11">
          <w:rPr>
            <w:rFonts w:eastAsia="MS Mincho" w:cstheme="minorHAnsi"/>
            <w:lang w:eastAsia="ja-JP"/>
          </w:rPr>
          <w:t>100 Part 4a, Appendix 4a-D).</w:t>
        </w:r>
      </w:ins>
      <w:ins w:id="2579" w:author="Raphael Malyankar" w:date="2025-08-13T12:51:00Z" w16du:dateUtc="2025-08-13T19:51:00Z">
        <w:r w:rsidRPr="00616E11">
          <w:rPr>
            <w:rFonts w:eastAsia="MS Mincho" w:cstheme="minorHAnsi"/>
            <w:lang w:eastAsia="ja-JP"/>
          </w:rPr>
          <w:t xml:space="preserve"> Any CATALOG.XML file which is valid according to the rules of the Product Specificati</w:t>
        </w:r>
      </w:ins>
      <w:ins w:id="2580" w:author="Raphael Malyankar" w:date="2025-08-13T12:52:00Z" w16du:dateUtc="2025-08-13T19:52:00Z">
        <w:r w:rsidRPr="00616E11">
          <w:rPr>
            <w:rFonts w:eastAsia="MS Mincho" w:cstheme="minorHAnsi"/>
            <w:lang w:eastAsia="ja-JP"/>
          </w:rPr>
          <w:t>on must also be valid when checked using the S-100 generic schemas.</w:t>
        </w:r>
      </w:ins>
      <w:ins w:id="2581" w:author="Raphael Malyankar" w:date="2025-08-13T12:58:00Z" w16du:dateUtc="2025-08-13T19:58:00Z">
        <w:r w:rsidR="00564C70" w:rsidRPr="00616E11">
          <w:rPr>
            <w:rFonts w:eastAsia="MS Mincho" w:cstheme="minorHAnsi"/>
            <w:lang w:eastAsia="ja-JP"/>
          </w:rPr>
          <w:t xml:space="preserve"> Note that this does not prohibit </w:t>
        </w:r>
        <w:r w:rsidR="00564C70" w:rsidRPr="00616E11">
          <w:rPr>
            <w:rFonts w:eastAsia="MS Mincho" w:cstheme="minorHAnsi"/>
            <w:u w:val="single"/>
            <w:lang w:eastAsia="ja-JP"/>
          </w:rPr>
          <w:t>restriction</w:t>
        </w:r>
        <w:r w:rsidR="00564C70" w:rsidRPr="00616E11">
          <w:rPr>
            <w:rFonts w:eastAsia="MS Mincho" w:cstheme="minorHAnsi"/>
            <w:lang w:eastAsia="ja-JP"/>
          </w:rPr>
          <w:t xml:space="preserve"> of S-100 metadata.</w:t>
        </w:r>
      </w:ins>
    </w:p>
    <w:p w14:paraId="70F7CFE6" w14:textId="6F5CD0A9" w:rsidR="00FA1108" w:rsidRPr="00616E11" w:rsidRDefault="0027035F">
      <w:pPr>
        <w:pBdr>
          <w:top w:val="single" w:sz="4" w:space="6" w:color="000000"/>
          <w:left w:val="single" w:sz="4" w:space="6" w:color="000000"/>
          <w:bottom w:val="single" w:sz="4" w:space="6" w:color="000000"/>
          <w:right w:val="single" w:sz="4" w:space="6" w:color="000000"/>
        </w:pBdr>
        <w:ind w:left="180" w:right="180"/>
        <w:rPr>
          <w:rFonts w:eastAsia="MS Mincho" w:cstheme="minorHAnsi"/>
          <w:lang w:eastAsia="ja-JP"/>
        </w:rPr>
      </w:pPr>
      <w:ins w:id="2582" w:author="Raphael Malyankar" w:date="2025-08-13T12:53:00Z" w16du:dateUtc="2025-08-13T19:53:00Z">
        <w:r w:rsidRPr="00616E11">
          <w:rPr>
            <w:rFonts w:eastAsia="MS Mincho" w:cstheme="minorHAnsi"/>
            <w:lang w:eastAsia="ja-JP"/>
          </w:rPr>
          <w:t xml:space="preserve">For </w:t>
        </w:r>
        <w:r w:rsidR="00564C70" w:rsidRPr="00616E11">
          <w:rPr>
            <w:rFonts w:eastAsia="MS Mincho" w:cstheme="minorHAnsi"/>
            <w:lang w:eastAsia="ja-JP"/>
          </w:rPr>
          <w:t xml:space="preserve">other data products, </w:t>
        </w:r>
      </w:ins>
      <w:ins w:id="2583" w:author="Raphael Malyankar" w:date="2025-08-13T12:54:00Z" w16du:dateUtc="2025-08-13T19:54:00Z">
        <w:r w:rsidR="00564C70" w:rsidRPr="00616E11">
          <w:rPr>
            <w:rFonts w:eastAsia="MS Mincho" w:cstheme="minorHAnsi"/>
            <w:lang w:eastAsia="ja-JP"/>
          </w:rPr>
          <w:t xml:space="preserve">extension is </w:t>
        </w:r>
      </w:ins>
      <w:ins w:id="2584" w:author="Raphael Malyankar" w:date="2025-08-13T12:55:00Z" w16du:dateUtc="2025-08-13T19:55:00Z">
        <w:r w:rsidR="00564C70" w:rsidRPr="00616E11">
          <w:rPr>
            <w:rFonts w:eastAsia="MS Mincho" w:cstheme="minorHAnsi"/>
            <w:lang w:eastAsia="ja-JP"/>
          </w:rPr>
          <w:t>not prohibited by</w:t>
        </w:r>
      </w:ins>
      <w:ins w:id="2585" w:author="Raphael Malyankar" w:date="2025-08-13T12:54:00Z" w16du:dateUtc="2025-08-13T19:54:00Z">
        <w:r w:rsidR="00564C70" w:rsidRPr="00616E11">
          <w:rPr>
            <w:rFonts w:eastAsia="MS Mincho" w:cstheme="minorHAnsi"/>
            <w:lang w:eastAsia="ja-JP"/>
          </w:rPr>
          <w:t xml:space="preserve"> to S-100 Appendix 4a-D but </w:t>
        </w:r>
      </w:ins>
      <w:ins w:id="2586" w:author="Raphael Malyankar" w:date="2025-08-13T12:55:00Z" w16du:dateUtc="2025-08-13T19:55:00Z">
        <w:r w:rsidR="00564C70" w:rsidRPr="00616E11">
          <w:rPr>
            <w:rFonts w:eastAsia="MS Mincho" w:cstheme="minorHAnsi"/>
            <w:lang w:eastAsia="ja-JP"/>
          </w:rPr>
          <w:t xml:space="preserve">is </w:t>
        </w:r>
      </w:ins>
      <w:ins w:id="2587" w:author="Raphael Malyankar" w:date="2025-08-13T12:54:00Z" w16du:dateUtc="2025-08-13T19:54:00Z">
        <w:r w:rsidR="00564C70" w:rsidRPr="00616E11">
          <w:rPr>
            <w:rFonts w:eastAsia="MS Mincho" w:cstheme="minorHAnsi"/>
            <w:lang w:eastAsia="ja-JP"/>
          </w:rPr>
          <w:t>discouraged</w:t>
        </w:r>
      </w:ins>
      <w:ins w:id="2588" w:author="Raphael Malyankar" w:date="2025-08-13T12:55:00Z" w16du:dateUtc="2025-08-13T19:55:00Z">
        <w:r w:rsidR="00564C70" w:rsidRPr="00616E11">
          <w:rPr>
            <w:rFonts w:eastAsia="MS Mincho" w:cstheme="minorHAnsi"/>
            <w:lang w:eastAsia="ja-JP"/>
          </w:rPr>
          <w:t xml:space="preserve"> by these guidelines</w:t>
        </w:r>
      </w:ins>
      <w:ins w:id="2589" w:author="Raphael Malyankar" w:date="2025-08-13T12:54:00Z" w16du:dateUtc="2025-08-13T19:54:00Z">
        <w:r w:rsidR="00564C70" w:rsidRPr="00616E11">
          <w:rPr>
            <w:rFonts w:eastAsia="MS Mincho" w:cstheme="minorHAnsi"/>
            <w:lang w:eastAsia="ja-JP"/>
          </w:rPr>
          <w:t xml:space="preserve">. </w:t>
        </w:r>
      </w:ins>
      <w:r w:rsidRPr="00616E11">
        <w:rPr>
          <w:rFonts w:eastAsia="MS Mincho" w:cstheme="minorHAnsi"/>
          <w:lang w:eastAsia="ja-JP"/>
        </w:rPr>
        <w:t>Prior to the creation of extended metadata, a careful review of the existing metadata within ISO 19115-1 [and the S-100 generic metadata model] must be performed to confirm that suitable metadata does not already exist. If suitable metadata exist within ISO 19115-1 [or the generic S-100 metadata model], then it must be used. (S-100 Part 4a, Appendix 4a-</w:t>
      </w:r>
      <w:ins w:id="2590" w:author="Raphael Malyankar" w:date="2025-08-13T12:46:00Z" w16du:dateUtc="2025-08-13T19:46:00Z">
        <w:r w:rsidRPr="00616E11">
          <w:rPr>
            <w:rFonts w:eastAsia="MS Mincho" w:cstheme="minorHAnsi"/>
            <w:lang w:eastAsia="ja-JP"/>
          </w:rPr>
          <w:t>D</w:t>
        </w:r>
      </w:ins>
      <w:del w:id="2591" w:author="Raphael Malyankar" w:date="2025-08-13T12:46:00Z" w16du:dateUtc="2025-08-13T19:46:00Z">
        <w:r w:rsidRPr="00616E11" w:rsidDel="0027035F">
          <w:rPr>
            <w:rFonts w:eastAsia="MS Mincho" w:cstheme="minorHAnsi"/>
            <w:lang w:eastAsia="ja-JP"/>
          </w:rPr>
          <w:delText>E</w:delText>
        </w:r>
      </w:del>
      <w:del w:id="2592" w:author="Raphael Malyankar" w:date="2025-08-13T12:56:00Z" w16du:dateUtc="2025-08-13T19:56:00Z">
        <w:r w:rsidRPr="00616E11" w:rsidDel="00564C70">
          <w:rPr>
            <w:rFonts w:eastAsia="MS Mincho" w:cstheme="minorHAnsi"/>
            <w:lang w:eastAsia="ja-JP"/>
          </w:rPr>
          <w:delText>, extended to include S-100 generic metadata</w:delText>
        </w:r>
      </w:del>
      <w:r w:rsidRPr="00616E11">
        <w:rPr>
          <w:rFonts w:eastAsia="MS Mincho" w:cstheme="minorHAnsi"/>
          <w:lang w:eastAsia="ja-JP"/>
        </w:rPr>
        <w:t>.)</w:t>
      </w:r>
    </w:p>
    <w:p w14:paraId="6DEFAE34" w14:textId="6F886041" w:rsidR="00FA1108" w:rsidRPr="00616E11" w:rsidRDefault="00000000">
      <w:pPr>
        <w:rPr>
          <w:rFonts w:eastAsia="MS Mincho" w:cstheme="minorHAnsi"/>
          <w:lang w:eastAsia="ja-JP"/>
        </w:rPr>
      </w:pPr>
      <w:r w:rsidRPr="00616E11">
        <w:rPr>
          <w:rFonts w:eastAsia="MS Mincho" w:cstheme="minorHAnsi"/>
          <w:lang w:eastAsia="ja-JP"/>
        </w:rPr>
        <w:t xml:space="preserve">IHO metadata XML schemas for Exchange Catalogues and discovery metadata have been developed and are available at the IHO </w:t>
      </w:r>
      <w:del w:id="2593" w:author="Raphael Malyankar" w:date="2025-08-12T23:12:00Z" w16du:dateUtc="2025-08-13T06:12:00Z">
        <w:r w:rsidRPr="00616E11" w:rsidDel="00243F90">
          <w:rPr>
            <w:rFonts w:eastAsia="MS Mincho" w:cstheme="minorHAnsi"/>
            <w:lang w:eastAsia="ja-JP"/>
          </w:rPr>
          <w:delText>software distribution site</w:delText>
        </w:r>
      </w:del>
      <w:ins w:id="2594" w:author="Raphael Malyankar" w:date="2025-08-12T23:12:00Z" w16du:dateUtc="2025-08-13T06:12:00Z">
        <w:r w:rsidR="00243F90" w:rsidRPr="00616E11">
          <w:rPr>
            <w:rFonts w:eastAsia="MS Mincho" w:cstheme="minorHAnsi"/>
            <w:lang w:eastAsia="ja-JP"/>
          </w:rPr>
          <w:t>schema server</w:t>
        </w:r>
      </w:ins>
      <w:r w:rsidRPr="00616E11">
        <w:rPr>
          <w:rFonts w:eastAsia="MS Mincho" w:cstheme="minorHAnsi"/>
          <w:lang w:eastAsia="ja-JP"/>
        </w:rPr>
        <w:t xml:space="preserve"> (</w:t>
      </w:r>
      <w:ins w:id="2595" w:author="Raphael Malyankar" w:date="2025-08-12T23:12:00Z" w16du:dateUtc="2025-08-13T06:12:00Z">
        <w:r w:rsidR="00243F90" w:rsidRPr="00616E11">
          <w:rPr>
            <w:rFonts w:eastAsia="MS Mincho" w:cstheme="minorHAnsi"/>
            <w:lang w:eastAsia="ja-JP"/>
          </w:rPr>
          <w:t>https://schemas.s100dev.net</w:t>
        </w:r>
      </w:ins>
      <w:del w:id="2596" w:author="Raphael Malyankar" w:date="2025-08-12T23:12:00Z" w16du:dateUtc="2025-08-13T06:12:00Z">
        <w:r w:rsidR="00FA1108" w:rsidRPr="00616E11" w:rsidDel="00243F90">
          <w:fldChar w:fldCharType="begin"/>
        </w:r>
        <w:r w:rsidR="00FA1108" w:rsidRPr="00616E11" w:rsidDel="00243F90">
          <w:delInstrText>HYPERLINK "https://github.com/IHO-S100WG" \h</w:delInstrText>
        </w:r>
        <w:r w:rsidR="00FA1108" w:rsidRPr="00616E11" w:rsidDel="00243F90">
          <w:fldChar w:fldCharType="separate"/>
        </w:r>
        <w:r w:rsidR="00FA1108" w:rsidRPr="00616E11" w:rsidDel="00243F90">
          <w:rPr>
            <w:rFonts w:eastAsia="MS Mincho" w:cstheme="minorHAnsi"/>
            <w:color w:val="0000FF"/>
            <w:u w:val="single"/>
            <w:lang w:eastAsia="ja-JP"/>
          </w:rPr>
          <w:delText>https://github.com/IHO-S100WG</w:delText>
        </w:r>
        <w:r w:rsidR="00FA1108" w:rsidRPr="00616E11" w:rsidDel="00243F90">
          <w:fldChar w:fldCharType="end"/>
        </w:r>
      </w:del>
      <w:r w:rsidRPr="00616E11">
        <w:rPr>
          <w:rFonts w:eastAsia="MS Mincho" w:cstheme="minorHAnsi"/>
          <w:lang w:eastAsia="ja-JP"/>
        </w:rPr>
        <w:t>)</w:t>
      </w:r>
      <w:del w:id="2597" w:author="Raphael Malyankar" w:date="2025-08-12T23:12:00Z" w16du:dateUtc="2025-08-13T06:12:00Z">
        <w:r w:rsidRPr="00616E11" w:rsidDel="00243F90">
          <w:rPr>
            <w:rFonts w:cstheme="minorHAnsi"/>
            <w:lang w:eastAsia="ko-KR"/>
          </w:rPr>
          <w:delText xml:space="preserve"> </w:delText>
        </w:r>
      </w:del>
      <w:ins w:id="2598" w:author="Raphael Malyankar" w:date="2025-08-12T23:12:00Z" w16du:dateUtc="2025-08-13T06:12:00Z">
        <w:r w:rsidR="00243F90" w:rsidRPr="00616E11">
          <w:rPr>
            <w:rFonts w:cstheme="minorHAnsi"/>
            <w:lang w:eastAsia="ko-KR"/>
          </w:rPr>
          <w:t>.</w:t>
        </w:r>
      </w:ins>
      <w:del w:id="2599" w:author="Raphael Malyankar" w:date="2025-08-12T23:12:00Z" w16du:dateUtc="2025-08-13T06:12:00Z">
        <w:r w:rsidRPr="00616E11" w:rsidDel="00243F90">
          <w:rPr>
            <w:rFonts w:cstheme="minorHAnsi"/>
            <w:lang w:eastAsia="ko-KR"/>
          </w:rPr>
          <w:delText>and will be served through the IHO GI Registry (</w:delText>
        </w:r>
        <w:r w:rsidR="00FA1108" w:rsidRPr="00616E11" w:rsidDel="00243F90">
          <w:fldChar w:fldCharType="begin"/>
        </w:r>
        <w:r w:rsidR="00FA1108" w:rsidRPr="00616E11" w:rsidDel="00243F90">
          <w:delInstrText>HYPERLINK "http://registry.iho.int/main/main.do;jsessionid=C9E59D5CB576A6038F36BA557ACCA710" \h</w:delInstrText>
        </w:r>
        <w:r w:rsidR="00FA1108" w:rsidRPr="00616E11" w:rsidDel="00243F90">
          <w:fldChar w:fldCharType="separate"/>
        </w:r>
        <w:r w:rsidR="00FA1108" w:rsidRPr="00616E11" w:rsidDel="00243F90">
          <w:rPr>
            <w:rFonts w:eastAsia="MS Mincho" w:cstheme="minorHAnsi"/>
            <w:color w:val="0000FF"/>
            <w:u w:val="single"/>
            <w:lang w:eastAsia="ja-JP"/>
          </w:rPr>
          <w:delText>http://registry.iho.int/</w:delText>
        </w:r>
        <w:r w:rsidR="00FA1108" w:rsidRPr="00616E11" w:rsidDel="00243F90">
          <w:fldChar w:fldCharType="end"/>
        </w:r>
        <w:r w:rsidRPr="00616E11" w:rsidDel="00243F90">
          <w:rPr>
            <w:rFonts w:cstheme="minorHAnsi"/>
            <w:lang w:eastAsia="ko-KR"/>
          </w:rPr>
          <w:delText>) or another IHO site ultimately</w:delText>
        </w:r>
      </w:del>
      <w:r w:rsidRPr="00616E11">
        <w:rPr>
          <w:rFonts w:eastAsia="MS Mincho" w:cstheme="minorHAnsi"/>
          <w:lang w:eastAsia="ja-JP"/>
        </w:rPr>
        <w:t>.</w:t>
      </w:r>
    </w:p>
    <w:p w14:paraId="1EFAE047" w14:textId="50A2824B" w:rsidR="00FA1108" w:rsidRPr="00616E11" w:rsidRDefault="00000000">
      <w:pPr>
        <w:rPr>
          <w:rFonts w:eastAsia="MS Mincho" w:cstheme="minorHAnsi"/>
          <w:lang w:eastAsia="ja-JP"/>
        </w:rPr>
      </w:pPr>
      <w:r w:rsidRPr="00616E11">
        <w:rPr>
          <w:rFonts w:eastAsia="MS Mincho" w:cstheme="minorHAnsi"/>
          <w:lang w:eastAsia="ja-JP"/>
        </w:rPr>
        <w:t>An Exchange Catalogue Builder to be provided by IHO is under development. Exchange Catalogues can also be prepared using off-the-shelf commercial and open-source XML editing and authoring tools. Generic tools for ISO metadata can be used for ISO metadata files for each dataset (</w:t>
      </w:r>
      <w:del w:id="2600" w:author="Raphael Malyankar" w:date="2025-08-12T23:13:00Z" w16du:dateUtc="2025-08-13T06:13:00Z">
        <w:r w:rsidRPr="00616E11" w:rsidDel="00243F90">
          <w:rPr>
            <w:rFonts w:eastAsia="MS Mincho" w:cstheme="minorHAnsi"/>
            <w:lang w:eastAsia="ja-JP"/>
          </w:rPr>
          <w:delText xml:space="preserve">in S-100 Edition 4 and S-100 Edition 3, </w:delText>
        </w:r>
      </w:del>
      <w:r w:rsidRPr="00616E11">
        <w:rPr>
          <w:rFonts w:eastAsia="MS Mincho" w:cstheme="minorHAnsi"/>
          <w:lang w:eastAsia="ja-JP"/>
        </w:rPr>
        <w:t xml:space="preserve">the ISO metadata files are </w:t>
      </w:r>
      <w:r w:rsidRPr="00616E11">
        <w:rPr>
          <w:rFonts w:eastAsia="MS Mincho" w:cstheme="minorHAnsi"/>
          <w:lang w:eastAsia="ja-JP"/>
        </w:rPr>
        <w:lastRenderedPageBreak/>
        <w:t>separate from, and referenced by, the Exchange Catalogue XML files).</w:t>
      </w:r>
      <w:ins w:id="2601" w:author="Raphael Malyankar" w:date="2025-08-14T17:43:00Z" w16du:dateUtc="2025-08-15T00:43:00Z">
        <w:r w:rsidR="00471C43">
          <w:rPr>
            <w:rFonts w:eastAsia="MS Mincho" w:cstheme="minorHAnsi"/>
            <w:lang w:eastAsia="ja-JP"/>
          </w:rPr>
          <w:t xml:space="preserve"> The schema server has links to online documentation showing the elements and structure of </w:t>
        </w:r>
      </w:ins>
      <w:ins w:id="2602" w:author="Raphael Malyankar" w:date="2025-08-14T17:44:00Z" w16du:dateUtc="2025-08-15T00:44:00Z">
        <w:r w:rsidR="00471C43">
          <w:rPr>
            <w:rFonts w:eastAsia="MS Mincho" w:cstheme="minorHAnsi"/>
            <w:lang w:eastAsia="ja-JP"/>
          </w:rPr>
          <w:t>Exchange Catalogues as well as a sample generic Exchange Catalogue.</w:t>
        </w:r>
      </w:ins>
    </w:p>
    <w:p w14:paraId="197AC01D" w14:textId="77777777" w:rsidR="00FA1108" w:rsidRPr="00616E11" w:rsidRDefault="00000000" w:rsidP="00B82FD1">
      <w:pPr>
        <w:pStyle w:val="HeadingB3"/>
        <w:numPr>
          <w:ilvl w:val="2"/>
          <w:numId w:val="148"/>
        </w:numPr>
      </w:pPr>
      <w:bookmarkStart w:id="2603" w:name="_Toc41603012"/>
      <w:bookmarkStart w:id="2604" w:name="_Toc206156550"/>
      <w:r w:rsidRPr="00616E11">
        <w:t>Use of the IHO S-100 generic metadata model and schemas in Exchange Catalogues</w:t>
      </w:r>
      <w:bookmarkEnd w:id="2603"/>
      <w:bookmarkEnd w:id="2604"/>
    </w:p>
    <w:p w14:paraId="1528D47B" w14:textId="43B8B066" w:rsidR="00FA1108" w:rsidRPr="00616E11" w:rsidRDefault="00000000">
      <w:pPr>
        <w:rPr>
          <w:rFonts w:eastAsia="MS Mincho" w:cstheme="minorHAnsi"/>
          <w:lang w:eastAsia="ja-JP"/>
        </w:rPr>
      </w:pPr>
      <w:del w:id="2605" w:author="Raphael Malyankar" w:date="2025-08-12T23:13:00Z" w16du:dateUtc="2025-08-13T06:13:00Z">
        <w:r w:rsidRPr="00616E11" w:rsidDel="00243F90">
          <w:rPr>
            <w:rFonts w:eastAsia="MS Mincho" w:cstheme="minorHAnsi"/>
            <w:lang w:eastAsia="ja-JP"/>
          </w:rPr>
          <w:delText xml:space="preserve">If the generic S-100 Exchange Catalogue format and XML schemas cannot be used as is, either with or without restrictions, then </w:delText>
        </w:r>
      </w:del>
      <w:r w:rsidRPr="00616E11">
        <w:rPr>
          <w:rFonts w:eastAsia="MS Mincho" w:cstheme="minorHAnsi"/>
          <w:lang w:eastAsia="ja-JP"/>
        </w:rPr>
        <w:t xml:space="preserve">Product Specifications </w:t>
      </w:r>
      <w:del w:id="2606" w:author="Raphael Malyankar" w:date="2025-08-12T23:13:00Z" w16du:dateUtc="2025-08-13T06:13:00Z">
        <w:r w:rsidRPr="00616E11" w:rsidDel="00243F90">
          <w:rPr>
            <w:rFonts w:eastAsia="MS Mincho" w:cstheme="minorHAnsi"/>
            <w:lang w:eastAsia="ja-JP"/>
          </w:rPr>
          <w:delText>must derive their metadata models from the</w:delText>
        </w:r>
      </w:del>
      <w:ins w:id="2607" w:author="Raphael Malyankar" w:date="2025-08-12T23:13:00Z" w16du:dateUtc="2025-08-13T06:13:00Z">
        <w:r w:rsidR="00243F90" w:rsidRPr="00616E11">
          <w:rPr>
            <w:rFonts w:eastAsia="MS Mincho" w:cstheme="minorHAnsi"/>
            <w:lang w:eastAsia="ja-JP"/>
          </w:rPr>
          <w:t>use the</w:t>
        </w:r>
      </w:ins>
      <w:r w:rsidRPr="00616E11">
        <w:rPr>
          <w:rFonts w:eastAsia="MS Mincho" w:cstheme="minorHAnsi"/>
          <w:lang w:eastAsia="ja-JP"/>
        </w:rPr>
        <w:t xml:space="preserve"> generic model in S-100 Part </w:t>
      </w:r>
      <w:del w:id="2608" w:author="Raphael Malyankar" w:date="2025-08-12T23:13:00Z" w16du:dateUtc="2025-08-13T06:13:00Z">
        <w:r w:rsidRPr="00616E11" w:rsidDel="00243F90">
          <w:rPr>
            <w:rFonts w:eastAsia="MS Mincho" w:cstheme="minorHAnsi"/>
            <w:lang w:eastAsia="ja-JP"/>
          </w:rPr>
          <w:delText xml:space="preserve">4a </w:delText>
        </w:r>
      </w:del>
      <w:ins w:id="2609" w:author="Raphael Malyankar" w:date="2025-08-12T23:13:00Z" w16du:dateUtc="2025-08-13T06:13:00Z">
        <w:r w:rsidR="00243F90" w:rsidRPr="00616E11">
          <w:rPr>
            <w:rFonts w:eastAsia="MS Mincho" w:cstheme="minorHAnsi"/>
            <w:lang w:eastAsia="ja-JP"/>
          </w:rPr>
          <w:t xml:space="preserve">17 </w:t>
        </w:r>
      </w:ins>
      <w:ins w:id="2610" w:author="Raphael Malyankar" w:date="2025-08-12T23:14:00Z" w16du:dateUtc="2025-08-13T06:14:00Z">
        <w:r w:rsidR="00243F90" w:rsidRPr="00616E11">
          <w:rPr>
            <w:rFonts w:eastAsia="MS Mincho" w:cstheme="minorHAnsi"/>
            <w:lang w:eastAsia="ja-JP"/>
          </w:rPr>
          <w:t>and the IHO generic schema for ex</w:t>
        </w:r>
      </w:ins>
      <w:ins w:id="2611" w:author="Raphael Malyankar" w:date="2025-08-12T23:15:00Z" w16du:dateUtc="2025-08-13T06:15:00Z">
        <w:r w:rsidR="00243F90" w:rsidRPr="00616E11">
          <w:rPr>
            <w:rFonts w:eastAsia="MS Mincho" w:cstheme="minorHAnsi"/>
            <w:lang w:eastAsia="ja-JP"/>
          </w:rPr>
          <w:t xml:space="preserve">change catalogues </w:t>
        </w:r>
      </w:ins>
      <w:del w:id="2612" w:author="Raphael Malyankar" w:date="2025-08-12T23:14:00Z" w16du:dateUtc="2025-08-13T06:14:00Z">
        <w:r w:rsidRPr="00616E11" w:rsidDel="00243F90">
          <w:rPr>
            <w:rFonts w:eastAsia="MS Mincho" w:cstheme="minorHAnsi"/>
            <w:lang w:eastAsia="ja-JP"/>
          </w:rPr>
          <w:delText>(supplemented with Part 4b, for gridded data). Derivations may be restrictions, extensions, or a combination of both. Derivations must conform to the rules in S-100 Part 4a, Appendix 4a-E</w:delText>
        </w:r>
      </w:del>
      <w:ins w:id="2613" w:author="Raphael Malyankar" w:date="2025-08-12T23:14:00Z" w16du:dateUtc="2025-08-13T06:14:00Z">
        <w:r w:rsidR="00243F90" w:rsidRPr="00616E11">
          <w:rPr>
            <w:rFonts w:eastAsia="MS Mincho" w:cstheme="minorHAnsi"/>
            <w:lang w:eastAsia="ja-JP"/>
          </w:rPr>
          <w:t xml:space="preserve">with product-specific restrictions </w:t>
        </w:r>
      </w:ins>
      <w:ins w:id="2614" w:author="Raphael Malyankar" w:date="2025-08-12T23:15:00Z" w16du:dateUtc="2025-08-13T06:15:00Z">
        <w:r w:rsidR="00243F90" w:rsidRPr="00616E11">
          <w:rPr>
            <w:rFonts w:eastAsia="MS Mincho" w:cstheme="minorHAnsi"/>
            <w:lang w:eastAsia="ja-JP"/>
          </w:rPr>
          <w:t>as defined in the Product Specification</w:t>
        </w:r>
      </w:ins>
      <w:r w:rsidRPr="00616E11">
        <w:rPr>
          <w:rFonts w:eastAsia="MS Mincho" w:cstheme="minorHAnsi"/>
          <w:lang w:eastAsia="ja-JP"/>
        </w:rPr>
        <w:t xml:space="preserve">. Custom UML diagrams similar to </w:t>
      </w:r>
      <w:ins w:id="2615" w:author="Raphael Malyankar" w:date="2025-08-12T23:16:00Z" w16du:dateUtc="2025-08-13T06:16:00Z">
        <w:r w:rsidR="00243F90" w:rsidRPr="00616E11">
          <w:rPr>
            <w:rFonts w:eastAsia="MS Mincho" w:cstheme="minorHAnsi"/>
            <w:lang w:eastAsia="ja-JP"/>
          </w:rPr>
          <w:t xml:space="preserve">S-100 </w:t>
        </w:r>
      </w:ins>
      <w:r w:rsidRPr="00616E11">
        <w:rPr>
          <w:rFonts w:eastAsia="MS Mincho" w:cstheme="minorHAnsi"/>
          <w:lang w:eastAsia="ja-JP"/>
        </w:rPr>
        <w:t xml:space="preserve">Figure </w:t>
      </w:r>
      <w:ins w:id="2616" w:author="Raphael Malyankar" w:date="2025-08-12T23:15:00Z" w16du:dateUtc="2025-08-13T06:15:00Z">
        <w:r w:rsidR="00243F90" w:rsidRPr="00616E11">
          <w:rPr>
            <w:rFonts w:eastAsia="MS Mincho" w:cstheme="minorHAnsi"/>
            <w:lang w:eastAsia="ja-JP"/>
          </w:rPr>
          <w:t>17</w:t>
        </w:r>
      </w:ins>
      <w:ins w:id="2617" w:author="Raphael Malyankar" w:date="2025-08-12T23:16:00Z" w16du:dateUtc="2025-08-13T06:16:00Z">
        <w:r w:rsidR="00243F90" w:rsidRPr="00616E11">
          <w:rPr>
            <w:rFonts w:eastAsia="MS Mincho" w:cstheme="minorHAnsi"/>
            <w:lang w:eastAsia="ja-JP"/>
          </w:rPr>
          <w:t>-7 may be included in</w:t>
        </w:r>
      </w:ins>
      <w:del w:id="2618" w:author="Raphael Malyankar" w:date="2025-08-12T23:15:00Z" w16du:dateUtc="2025-08-13T06:15:00Z">
        <w:r w:rsidRPr="00616E11" w:rsidDel="00243F90">
          <w:rPr>
            <w:rFonts w:eastAsia="MS Mincho" w:cstheme="minorHAnsi"/>
            <w:lang w:eastAsia="ja-JP"/>
          </w:rPr>
          <w:delText>4a-D-4</w:delText>
        </w:r>
      </w:del>
      <w:del w:id="2619" w:author="Raphael Malyankar" w:date="2025-08-12T23:16:00Z" w16du:dateUtc="2025-08-13T06:16:00Z">
        <w:r w:rsidRPr="00616E11" w:rsidDel="00243F90">
          <w:rPr>
            <w:rFonts w:eastAsia="MS Mincho" w:cstheme="minorHAnsi"/>
            <w:lang w:eastAsia="ja-JP"/>
          </w:rPr>
          <w:delText xml:space="preserve"> in S-100 are required</w:delText>
        </w:r>
      </w:del>
      <w:r w:rsidRPr="00616E11">
        <w:rPr>
          <w:rFonts w:eastAsia="MS Mincho" w:cstheme="minorHAnsi"/>
          <w:lang w:eastAsia="ja-JP"/>
        </w:rPr>
        <w:t xml:space="preserve"> </w:t>
      </w:r>
      <w:del w:id="2620" w:author="Raphael Malyankar" w:date="2025-08-12T23:16:00Z" w16du:dateUtc="2025-08-13T06:16:00Z">
        <w:r w:rsidRPr="00616E11" w:rsidDel="00243F90">
          <w:rPr>
            <w:rFonts w:eastAsia="MS Mincho" w:cstheme="minorHAnsi"/>
            <w:lang w:eastAsia="ja-JP"/>
          </w:rPr>
          <w:delText xml:space="preserve">for </w:delText>
        </w:r>
      </w:del>
      <w:r w:rsidRPr="00616E11">
        <w:rPr>
          <w:rFonts w:eastAsia="MS Mincho" w:cstheme="minorHAnsi"/>
          <w:lang w:eastAsia="ja-JP"/>
        </w:rPr>
        <w:t xml:space="preserve">Product Specifications </w:t>
      </w:r>
      <w:del w:id="2621" w:author="Raphael Malyankar" w:date="2025-08-12T23:16:00Z" w16du:dateUtc="2025-08-13T06:16:00Z">
        <w:r w:rsidRPr="00616E11" w:rsidDel="00243F90">
          <w:rPr>
            <w:rFonts w:eastAsia="MS Mincho" w:cstheme="minorHAnsi"/>
            <w:lang w:eastAsia="ja-JP"/>
          </w:rPr>
          <w:delText>that add classes or attributes, and recommended if Product Specifications omit optional classes/attributes or restrict allowed values in enumerations</w:delText>
        </w:r>
      </w:del>
      <w:ins w:id="2622" w:author="Raphael Malyankar" w:date="2025-08-12T23:16:00Z" w16du:dateUtc="2025-08-13T06:16:00Z">
        <w:r w:rsidR="00243F90" w:rsidRPr="00616E11">
          <w:rPr>
            <w:rFonts w:eastAsia="MS Mincho" w:cstheme="minorHAnsi"/>
            <w:lang w:eastAsia="ja-JP"/>
          </w:rPr>
          <w:t>at the discretion of the responsible proje</w:t>
        </w:r>
      </w:ins>
      <w:ins w:id="2623" w:author="Raphael Malyankar" w:date="2025-08-12T23:17:00Z" w16du:dateUtc="2025-08-13T06:17:00Z">
        <w:r w:rsidR="00243F90" w:rsidRPr="00616E11">
          <w:rPr>
            <w:rFonts w:eastAsia="MS Mincho" w:cstheme="minorHAnsi"/>
            <w:lang w:eastAsia="ja-JP"/>
          </w:rPr>
          <w:t>ct team or working group</w:t>
        </w:r>
      </w:ins>
      <w:r w:rsidRPr="00616E11">
        <w:rPr>
          <w:rFonts w:eastAsia="MS Mincho" w:cstheme="minorHAnsi"/>
          <w:lang w:eastAsia="ja-JP"/>
        </w:rPr>
        <w:t>.</w:t>
      </w:r>
    </w:p>
    <w:p w14:paraId="423D9ABE" w14:textId="2A9A2CA0" w:rsidR="008146D8" w:rsidRPr="00616E11" w:rsidRDefault="00000000">
      <w:pPr>
        <w:rPr>
          <w:rFonts w:eastAsia="MS Mincho" w:cstheme="minorHAnsi"/>
          <w:lang w:eastAsia="ja-JP"/>
        </w:rPr>
      </w:pPr>
      <w:r w:rsidRPr="00616E11">
        <w:rPr>
          <w:rFonts w:eastAsia="MS Mincho" w:cstheme="minorHAnsi"/>
          <w:lang w:eastAsia="ja-JP"/>
        </w:rPr>
        <w:t xml:space="preserve">S-100 Part </w:t>
      </w:r>
      <w:ins w:id="2624" w:author="Raphael Malyankar" w:date="2025-08-12T23:17:00Z" w16du:dateUtc="2025-08-13T06:17:00Z">
        <w:r w:rsidR="00243F90" w:rsidRPr="00616E11">
          <w:rPr>
            <w:rFonts w:eastAsia="MS Mincho" w:cstheme="minorHAnsi"/>
            <w:lang w:eastAsia="ja-JP"/>
          </w:rPr>
          <w:t>17</w:t>
        </w:r>
      </w:ins>
      <w:del w:id="2625" w:author="Raphael Malyankar" w:date="2025-08-12T23:17:00Z" w16du:dateUtc="2025-08-13T06:17:00Z">
        <w:r w:rsidRPr="00616E11" w:rsidDel="00243F90">
          <w:rPr>
            <w:rFonts w:eastAsia="MS Mincho" w:cstheme="minorHAnsi"/>
            <w:lang w:eastAsia="ja-JP"/>
          </w:rPr>
          <w:delText>4a</w:delText>
        </w:r>
      </w:del>
      <w:r w:rsidRPr="00616E11">
        <w:rPr>
          <w:rFonts w:eastAsia="MS Mincho" w:cstheme="minorHAnsi"/>
          <w:lang w:eastAsia="ja-JP"/>
        </w:rPr>
        <w:t xml:space="preserve"> specifies which of the S-100 metadata classes and attributes are mandatory and which are optional.</w:t>
      </w:r>
      <w:del w:id="2626" w:author="Raphael Malyankar" w:date="2025-08-12T23:18:00Z" w16du:dateUtc="2025-08-13T06:18:00Z">
        <w:r w:rsidRPr="00616E11" w:rsidDel="00243F90">
          <w:rPr>
            <w:rFonts w:eastAsia="MS Mincho" w:cstheme="minorHAnsi"/>
            <w:lang w:eastAsia="ja-JP"/>
          </w:rPr>
          <w:delText xml:space="preserve"> Product Specifications may </w:delText>
        </w:r>
      </w:del>
      <w:del w:id="2627" w:author="Raphael Malyankar" w:date="2025-08-12T23:17:00Z" w16du:dateUtc="2025-08-13T06:17:00Z">
        <w:r w:rsidRPr="00616E11" w:rsidDel="00243F90">
          <w:rPr>
            <w:rFonts w:eastAsia="MS Mincho" w:cstheme="minorHAnsi"/>
            <w:lang w:eastAsia="ja-JP"/>
          </w:rPr>
          <w:delText xml:space="preserve">omit </w:delText>
        </w:r>
      </w:del>
      <w:del w:id="2628" w:author="Raphael Malyankar" w:date="2025-08-12T23:18:00Z" w16du:dateUtc="2025-08-13T06:18:00Z">
        <w:r w:rsidRPr="00616E11" w:rsidDel="00243F90">
          <w:rPr>
            <w:rFonts w:eastAsia="MS Mincho" w:cstheme="minorHAnsi"/>
            <w:lang w:eastAsia="ja-JP"/>
          </w:rPr>
          <w:delText xml:space="preserve">optional S-100 metadata classes or attributes as appropriate. </w:delText>
        </w:r>
      </w:del>
    </w:p>
    <w:p w14:paraId="03CCAFE1" w14:textId="11C8280A" w:rsidR="00FA1108" w:rsidRPr="00616E11" w:rsidRDefault="008146D8">
      <w:pPr>
        <w:rPr>
          <w:rFonts w:eastAsia="MS Mincho" w:cstheme="minorHAnsi"/>
          <w:lang w:eastAsia="ja-JP"/>
        </w:rPr>
      </w:pPr>
      <w:ins w:id="2629" w:author="Raphael Malyankar" w:date="2025-08-12T23:19:00Z" w16du:dateUtc="2025-08-13T06:19:00Z">
        <w:r w:rsidRPr="00616E11">
          <w:rPr>
            <w:rFonts w:eastAsia="MS Mincho" w:cstheme="minorHAnsi"/>
            <w:lang w:eastAsia="ja-JP"/>
          </w:rPr>
          <w:t>Product Specifications ma</w:t>
        </w:r>
      </w:ins>
      <w:ins w:id="2630" w:author="Raphael Malyankar" w:date="2025-08-12T23:20:00Z" w16du:dateUtc="2025-08-13T06:20:00Z">
        <w:r w:rsidRPr="00616E11">
          <w:rPr>
            <w:rFonts w:eastAsia="MS Mincho" w:cstheme="minorHAnsi"/>
            <w:lang w:eastAsia="ja-JP"/>
          </w:rPr>
          <w:t xml:space="preserve">y define product-specific subsets of metadata by restricting the S-100 model. </w:t>
        </w:r>
      </w:ins>
      <w:r w:rsidRPr="00616E11">
        <w:rPr>
          <w:rFonts w:eastAsia="MS Mincho" w:cstheme="minorHAnsi"/>
          <w:lang w:eastAsia="ja-JP"/>
        </w:rPr>
        <w:t>Restrictions on S-100 classes and attributes must be expressed as constraints</w:t>
      </w:r>
      <w:ins w:id="2631" w:author="Raphael Malyankar" w:date="2025-08-12T23:21:00Z" w16du:dateUtc="2025-08-13T06:21:00Z">
        <w:r w:rsidRPr="00616E11">
          <w:rPr>
            <w:rFonts w:eastAsia="MS Mincho" w:cstheme="minorHAnsi"/>
            <w:lang w:eastAsia="ja-JP"/>
          </w:rPr>
          <w:t xml:space="preserve"> applied to the S-100 model</w:t>
        </w:r>
      </w:ins>
      <w:ins w:id="2632" w:author="Raphael Malyankar" w:date="2025-08-12T23:22:00Z" w16du:dateUtc="2025-08-13T06:22:00Z">
        <w:r w:rsidRPr="00616E11">
          <w:rPr>
            <w:rFonts w:eastAsia="MS Mincho" w:cstheme="minorHAnsi"/>
            <w:lang w:eastAsia="ja-JP"/>
          </w:rPr>
          <w:t xml:space="preserve"> and generic schemas</w:t>
        </w:r>
      </w:ins>
      <w:r w:rsidRPr="00616E11">
        <w:rPr>
          <w:rFonts w:eastAsia="MS Mincho" w:cstheme="minorHAnsi"/>
          <w:lang w:eastAsia="ja-JP"/>
        </w:rPr>
        <w:t>. Restrictions include making an optional attribute mandatory</w:t>
      </w:r>
      <w:ins w:id="2633" w:author="Raphael Malyankar" w:date="2025-08-12T23:18:00Z" w16du:dateUtc="2025-08-13T06:18:00Z">
        <w:r w:rsidR="00243F90" w:rsidRPr="00616E11">
          <w:rPr>
            <w:rFonts w:eastAsia="MS Mincho" w:cstheme="minorHAnsi"/>
            <w:lang w:eastAsia="ja-JP"/>
          </w:rPr>
          <w:t xml:space="preserve">, </w:t>
        </w:r>
      </w:ins>
      <w:del w:id="2634" w:author="Raphael Malyankar" w:date="2025-08-12T23:18:00Z" w16du:dateUtc="2025-08-13T06:18:00Z">
        <w:r w:rsidRPr="00616E11" w:rsidDel="00243F90">
          <w:rPr>
            <w:rFonts w:eastAsia="MS Mincho" w:cstheme="minorHAnsi"/>
            <w:lang w:eastAsia="ja-JP"/>
          </w:rPr>
          <w:delText xml:space="preserve"> or </w:delText>
        </w:r>
      </w:del>
      <w:r w:rsidRPr="00616E11">
        <w:rPr>
          <w:rFonts w:eastAsia="MS Mincho" w:cstheme="minorHAnsi"/>
          <w:lang w:eastAsia="ja-JP"/>
        </w:rPr>
        <w:t>using a subset of attribute values</w:t>
      </w:r>
      <w:ins w:id="2635" w:author="Raphael Malyankar" w:date="2025-08-12T23:18:00Z" w16du:dateUtc="2025-08-13T06:18:00Z">
        <w:r w:rsidRPr="00616E11">
          <w:rPr>
            <w:rFonts w:eastAsia="MS Mincho" w:cstheme="minorHAnsi"/>
            <w:lang w:eastAsia="ja-JP"/>
          </w:rPr>
          <w:t xml:space="preserve"> permi</w:t>
        </w:r>
      </w:ins>
      <w:ins w:id="2636" w:author="Raphael Malyankar" w:date="2025-08-12T23:19:00Z" w16du:dateUtc="2025-08-13T06:19:00Z">
        <w:r w:rsidRPr="00616E11">
          <w:rPr>
            <w:rFonts w:eastAsia="MS Mincho" w:cstheme="minorHAnsi"/>
            <w:lang w:eastAsia="ja-JP"/>
          </w:rPr>
          <w:t>tted by S-100</w:t>
        </w:r>
      </w:ins>
      <w:ins w:id="2637" w:author="Raphael Malyankar" w:date="2025-08-12T23:18:00Z" w16du:dateUtc="2025-08-13T06:18:00Z">
        <w:r w:rsidR="00243F90" w:rsidRPr="00616E11">
          <w:rPr>
            <w:rFonts w:eastAsia="MS Mincho" w:cstheme="minorHAnsi"/>
            <w:lang w:eastAsia="ja-JP"/>
          </w:rPr>
          <w:t>, or prohibiting an optional</w:t>
        </w:r>
        <w:r w:rsidRPr="00616E11">
          <w:rPr>
            <w:rFonts w:eastAsia="MS Mincho" w:cstheme="minorHAnsi"/>
            <w:lang w:eastAsia="ja-JP"/>
          </w:rPr>
          <w:t xml:space="preserve"> class or attribute</w:t>
        </w:r>
      </w:ins>
      <w:r w:rsidRPr="00616E11">
        <w:rPr>
          <w:rFonts w:eastAsia="MS Mincho" w:cstheme="minorHAnsi"/>
          <w:lang w:eastAsia="ja-JP"/>
        </w:rPr>
        <w:t xml:space="preserve">. Restrictions </w:t>
      </w:r>
      <w:del w:id="2638" w:author="Raphael Malyankar" w:date="2025-08-12T23:19:00Z" w16du:dateUtc="2025-08-13T06:19:00Z">
        <w:r w:rsidRPr="00616E11" w:rsidDel="008146D8">
          <w:rPr>
            <w:rFonts w:eastAsia="MS Mincho" w:cstheme="minorHAnsi"/>
            <w:lang w:eastAsia="ja-JP"/>
          </w:rPr>
          <w:delText>do not require</w:delText>
        </w:r>
      </w:del>
      <w:ins w:id="2639" w:author="Raphael Malyankar" w:date="2025-08-12T23:19:00Z" w16du:dateUtc="2025-08-13T06:19:00Z">
        <w:r w:rsidRPr="00616E11">
          <w:rPr>
            <w:rFonts w:eastAsia="MS Mincho" w:cstheme="minorHAnsi"/>
            <w:lang w:eastAsia="ja-JP"/>
          </w:rPr>
          <w:t>cannot define</w:t>
        </w:r>
      </w:ins>
      <w:r w:rsidRPr="00616E11">
        <w:rPr>
          <w:rFonts w:eastAsia="MS Mincho" w:cstheme="minorHAnsi"/>
          <w:lang w:eastAsia="ja-JP"/>
        </w:rPr>
        <w:t xml:space="preserve"> new metadata classes</w:t>
      </w:r>
      <w:ins w:id="2640" w:author="Raphael Malyankar" w:date="2025-08-12T23:19:00Z" w16du:dateUtc="2025-08-13T06:19:00Z">
        <w:r w:rsidRPr="00616E11">
          <w:rPr>
            <w:rFonts w:eastAsia="MS Mincho" w:cstheme="minorHAnsi"/>
            <w:lang w:eastAsia="ja-JP"/>
          </w:rPr>
          <w:t xml:space="preserve"> or attributes</w:t>
        </w:r>
      </w:ins>
      <w:ins w:id="2641" w:author="Raphael Malyankar" w:date="2025-08-12T23:23:00Z" w16du:dateUtc="2025-08-13T06:23:00Z">
        <w:r w:rsidRPr="00616E11">
          <w:rPr>
            <w:rFonts w:eastAsia="MS Mincho" w:cstheme="minorHAnsi"/>
            <w:lang w:eastAsia="ja-JP"/>
          </w:rPr>
          <w:t>, or make a mandatory class or attribute prohibited or optional</w:t>
        </w:r>
      </w:ins>
      <w:del w:id="2642" w:author="Raphael Malyankar" w:date="2025-08-12T23:19:00Z" w16du:dateUtc="2025-08-13T06:19:00Z">
        <w:r w:rsidRPr="00616E11" w:rsidDel="008146D8">
          <w:rPr>
            <w:rFonts w:eastAsia="MS Mincho" w:cstheme="minorHAnsi"/>
            <w:lang w:eastAsia="ja-JP"/>
          </w:rPr>
          <w:delText xml:space="preserve"> either</w:delText>
        </w:r>
      </w:del>
      <w:r w:rsidRPr="00616E11">
        <w:rPr>
          <w:rFonts w:eastAsia="MS Mincho" w:cstheme="minorHAnsi"/>
          <w:lang w:eastAsia="ja-JP"/>
        </w:rPr>
        <w:t xml:space="preserve">. </w:t>
      </w:r>
    </w:p>
    <w:p w14:paraId="5E83F692" w14:textId="314771E2" w:rsidR="00FA1108" w:rsidRPr="00616E11" w:rsidDel="008146D8" w:rsidRDefault="00000000">
      <w:pPr>
        <w:rPr>
          <w:del w:id="2643" w:author="Raphael Malyankar" w:date="2025-08-12T23:23:00Z" w16du:dateUtc="2025-08-13T06:23:00Z"/>
          <w:rFonts w:eastAsia="MS Mincho" w:cstheme="minorHAnsi"/>
          <w:lang w:eastAsia="ja-JP"/>
        </w:rPr>
      </w:pPr>
      <w:del w:id="2644" w:author="Raphael Malyankar" w:date="2025-08-12T23:23:00Z" w16du:dateUtc="2025-08-13T06:23:00Z">
        <w:r w:rsidRPr="00616E11" w:rsidDel="008146D8">
          <w:rPr>
            <w:rFonts w:eastAsia="MS Mincho" w:cstheme="minorHAnsi"/>
            <w:lang w:eastAsia="ja-JP"/>
          </w:rPr>
          <w:delText>The model can be extended with product-specific classes derived from the classes in the generic model. Derived classes can define additional attributes.</w:delText>
        </w:r>
      </w:del>
    </w:p>
    <w:p w14:paraId="079722D9" w14:textId="249A7623" w:rsidR="00FA1108" w:rsidRPr="00616E11" w:rsidDel="008146D8" w:rsidRDefault="00000000">
      <w:pPr>
        <w:spacing w:after="60"/>
        <w:rPr>
          <w:del w:id="2645" w:author="Raphael Malyankar" w:date="2025-08-12T23:23:00Z" w16du:dateUtc="2025-08-13T06:23:00Z"/>
          <w:rFonts w:eastAsia="MS Mincho" w:cstheme="minorHAnsi"/>
          <w:lang w:eastAsia="ja-JP"/>
        </w:rPr>
      </w:pPr>
      <w:r w:rsidRPr="00616E11">
        <w:rPr>
          <w:rFonts w:eastAsia="MS Mincho" w:cstheme="minorHAnsi"/>
          <w:lang w:eastAsia="ja-JP"/>
        </w:rPr>
        <w:t>In order to implement a product-specific metadata model, the S-100 XML schemas that encode generic S-100 metadata can be supplemented with</w:t>
      </w:r>
      <w:ins w:id="2646" w:author="Raphael Malyankar" w:date="2025-08-12T23:23:00Z" w16du:dateUtc="2025-08-13T06:23:00Z">
        <w:r w:rsidR="008146D8" w:rsidRPr="00616E11">
          <w:rPr>
            <w:rFonts w:eastAsia="MS Mincho" w:cstheme="minorHAnsi"/>
            <w:lang w:eastAsia="ja-JP"/>
          </w:rPr>
          <w:t xml:space="preserve"> e</w:t>
        </w:r>
      </w:ins>
      <w:del w:id="2647" w:author="Raphael Malyankar" w:date="2025-08-12T23:23:00Z" w16du:dateUtc="2025-08-13T06:23:00Z">
        <w:r w:rsidRPr="00616E11" w:rsidDel="008146D8">
          <w:rPr>
            <w:rFonts w:eastAsia="MS Mincho" w:cstheme="minorHAnsi"/>
            <w:lang w:eastAsia="ja-JP"/>
          </w:rPr>
          <w:delText>:</w:delText>
        </w:r>
      </w:del>
    </w:p>
    <w:p w14:paraId="4C209036" w14:textId="7FFFDBF1" w:rsidR="00FA1108" w:rsidRPr="00616E11" w:rsidRDefault="00000000">
      <w:pPr>
        <w:spacing w:after="60"/>
        <w:rPr>
          <w:rFonts w:eastAsia="MS Mincho" w:cstheme="minorHAnsi"/>
          <w:lang w:eastAsia="ja-JP"/>
        </w:rPr>
        <w:pPrChange w:id="2648" w:author="Raphael Malyankar" w:date="2025-08-12T23:23:00Z" w16du:dateUtc="2025-08-13T06:23:00Z">
          <w:pPr>
            <w:numPr>
              <w:numId w:val="43"/>
            </w:numPr>
            <w:tabs>
              <w:tab w:val="num" w:pos="0"/>
            </w:tabs>
            <w:spacing w:after="60"/>
            <w:ind w:left="720" w:hanging="360"/>
          </w:pPr>
        </w:pPrChange>
      </w:pPr>
      <w:del w:id="2649" w:author="Raphael Malyankar" w:date="2025-08-12T23:23:00Z" w16du:dateUtc="2025-08-13T06:23:00Z">
        <w:r w:rsidRPr="00616E11" w:rsidDel="008146D8">
          <w:rPr>
            <w:rFonts w:eastAsia="MS Mincho" w:cstheme="minorHAnsi"/>
            <w:lang w:eastAsia="ja-JP"/>
          </w:rPr>
          <w:delText>E</w:delText>
        </w:r>
      </w:del>
      <w:r w:rsidRPr="00616E11">
        <w:rPr>
          <w:rFonts w:eastAsia="MS Mincho" w:cstheme="minorHAnsi"/>
          <w:lang w:eastAsia="ja-JP"/>
        </w:rPr>
        <w:t>xecutable constraint checks to apply product-specific restrictions, in Schematron</w:t>
      </w:r>
      <w:r w:rsidRPr="00616E11">
        <w:rPr>
          <w:rStyle w:val="FootnoteReference"/>
          <w:rFonts w:eastAsia="MS Mincho" w:cstheme="minorHAnsi"/>
          <w:noProof w:val="0"/>
          <w:szCs w:val="16"/>
          <w:lang w:val="en-GB" w:eastAsia="ja-JP"/>
          <w:rPrChange w:id="2650" w:author="Raphael Malyankar" w:date="2025-08-13T23:23:00Z" w16du:dateUtc="2025-08-14T06:23:00Z">
            <w:rPr>
              <w:rStyle w:val="FootnoteReference"/>
              <w:rFonts w:eastAsia="MS Mincho" w:cstheme="minorHAnsi"/>
              <w:szCs w:val="16"/>
              <w:lang w:val="en-GB" w:eastAsia="ja-JP"/>
            </w:rPr>
          </w:rPrChange>
        </w:rPr>
        <w:footnoteReference w:id="5"/>
      </w:r>
      <w:r w:rsidRPr="00616E11">
        <w:rPr>
          <w:rFonts w:eastAsia="MS Mincho" w:cstheme="minorHAnsi"/>
          <w:lang w:eastAsia="ja-JP"/>
        </w:rPr>
        <w:t xml:space="preserve"> or another language.</w:t>
      </w:r>
      <w:ins w:id="2651" w:author="Raphael Malyankar" w:date="2025-08-13T12:24:00Z" w16du:dateUtc="2025-08-13T19:24:00Z">
        <w:r w:rsidR="002F11D4" w:rsidRPr="00616E11">
          <w:rPr>
            <w:rFonts w:eastAsia="MS Mincho" w:cstheme="minorHAnsi"/>
            <w:lang w:eastAsia="ja-JP"/>
          </w:rPr>
          <w:t xml:space="preserve"> </w:t>
        </w:r>
      </w:ins>
      <w:ins w:id="2652" w:author="Raphael Malyankar" w:date="2025-08-13T12:36:00Z" w16du:dateUtc="2025-08-13T19:36:00Z">
        <w:r w:rsidR="00BE022A" w:rsidRPr="00616E11">
          <w:rPr>
            <w:rFonts w:eastAsia="MS Mincho" w:cstheme="minorHAnsi"/>
            <w:lang w:eastAsia="ja-JP"/>
          </w:rPr>
          <w:t xml:space="preserve">Such executable </w:t>
        </w:r>
      </w:ins>
      <w:ins w:id="2653" w:author="Raphael Malyankar" w:date="2025-08-13T12:39:00Z" w16du:dateUtc="2025-08-13T19:39:00Z">
        <w:r w:rsidR="003F5A30" w:rsidRPr="00616E11">
          <w:rPr>
            <w:rFonts w:eastAsia="MS Mincho" w:cstheme="minorHAnsi"/>
            <w:lang w:eastAsia="ja-JP"/>
          </w:rPr>
          <w:t>constraints</w:t>
        </w:r>
      </w:ins>
      <w:ins w:id="2654" w:author="Raphael Malyankar" w:date="2025-08-13T12:36:00Z" w16du:dateUtc="2025-08-13T19:36:00Z">
        <w:r w:rsidR="00BE022A" w:rsidRPr="00616E11">
          <w:rPr>
            <w:rFonts w:eastAsia="MS Mincho" w:cstheme="minorHAnsi"/>
            <w:lang w:eastAsia="ja-JP"/>
          </w:rPr>
          <w:t xml:space="preserve"> can be separated from the generic schemas, customized for </w:t>
        </w:r>
      </w:ins>
      <w:ins w:id="2655" w:author="Raphael Malyankar" w:date="2025-08-13T12:37:00Z" w16du:dateUtc="2025-08-13T19:37:00Z">
        <w:r w:rsidR="00BE022A" w:rsidRPr="00616E11">
          <w:rPr>
            <w:rFonts w:eastAsia="MS Mincho" w:cstheme="minorHAnsi"/>
            <w:lang w:eastAsia="ja-JP"/>
          </w:rPr>
          <w:t>each Product Specification, and evolve with</w:t>
        </w:r>
      </w:ins>
      <w:ins w:id="2656" w:author="Raphael Malyankar" w:date="2025-08-13T12:38:00Z" w16du:dateUtc="2025-08-13T19:38:00Z">
        <w:r w:rsidR="00BE022A" w:rsidRPr="00616E11">
          <w:rPr>
            <w:rFonts w:eastAsia="MS Mincho" w:cstheme="minorHAnsi"/>
            <w:lang w:eastAsia="ja-JP"/>
          </w:rPr>
          <w:t>out affecting</w:t>
        </w:r>
      </w:ins>
      <w:ins w:id="2657" w:author="Raphael Malyankar" w:date="2025-08-13T12:41:00Z" w16du:dateUtc="2025-08-13T19:41:00Z">
        <w:r w:rsidR="003F5A30" w:rsidRPr="00616E11">
          <w:rPr>
            <w:rFonts w:eastAsia="MS Mincho" w:cstheme="minorHAnsi"/>
            <w:lang w:eastAsia="ja-JP"/>
          </w:rPr>
          <w:t xml:space="preserve"> the gene</w:t>
        </w:r>
      </w:ins>
      <w:ins w:id="2658" w:author="Raphael Malyankar" w:date="2025-08-13T12:42:00Z" w16du:dateUtc="2025-08-13T19:42:00Z">
        <w:r w:rsidR="003F5A30" w:rsidRPr="00616E11">
          <w:rPr>
            <w:rFonts w:eastAsia="MS Mincho" w:cstheme="minorHAnsi"/>
            <w:lang w:eastAsia="ja-JP"/>
          </w:rPr>
          <w:t xml:space="preserve">ric </w:t>
        </w:r>
      </w:ins>
      <w:ins w:id="2659" w:author="Raphael Malyankar" w:date="2025-08-13T12:38:00Z" w16du:dateUtc="2025-08-13T19:38:00Z">
        <w:r w:rsidR="00BE022A" w:rsidRPr="00616E11">
          <w:rPr>
            <w:rFonts w:eastAsia="MS Mincho" w:cstheme="minorHAnsi"/>
            <w:lang w:eastAsia="ja-JP"/>
          </w:rPr>
          <w:t>schemas.</w:t>
        </w:r>
      </w:ins>
      <w:ins w:id="2660" w:author="Raphael Malyankar" w:date="2025-08-13T12:39:00Z" w16du:dateUtc="2025-08-13T19:39:00Z">
        <w:r w:rsidR="003F5A30" w:rsidRPr="00616E11">
          <w:rPr>
            <w:rFonts w:eastAsia="MS Mincho" w:cstheme="minorHAnsi"/>
            <w:lang w:eastAsia="ja-JP"/>
          </w:rPr>
          <w:t xml:space="preserve"> While Schematron is a popular means of implementing such constraint checks, it is not the onl</w:t>
        </w:r>
      </w:ins>
      <w:ins w:id="2661" w:author="Raphael Malyankar" w:date="2025-08-13T12:40:00Z" w16du:dateUtc="2025-08-13T19:40:00Z">
        <w:r w:rsidR="003F5A30" w:rsidRPr="00616E11">
          <w:rPr>
            <w:rFonts w:eastAsia="MS Mincho" w:cstheme="minorHAnsi"/>
            <w:lang w:eastAsia="ja-JP"/>
          </w:rPr>
          <w:t>y means – XSLT transforms</w:t>
        </w:r>
      </w:ins>
      <w:ins w:id="2662" w:author="Raphael Malyankar" w:date="2025-08-13T12:41:00Z" w16du:dateUtc="2025-08-13T19:41:00Z">
        <w:r w:rsidR="003F5A30" w:rsidRPr="00616E11">
          <w:rPr>
            <w:rFonts w:eastAsia="MS Mincho" w:cstheme="minorHAnsi"/>
            <w:lang w:eastAsia="ja-JP"/>
          </w:rPr>
          <w:t>, for example, are an alternative implementation method.</w:t>
        </w:r>
      </w:ins>
    </w:p>
    <w:p w14:paraId="184935FF" w14:textId="0D2CC0F1" w:rsidR="00FA1108" w:rsidRPr="00616E11" w:rsidDel="008146D8" w:rsidRDefault="00000000">
      <w:pPr>
        <w:numPr>
          <w:ilvl w:val="0"/>
          <w:numId w:val="43"/>
        </w:numPr>
        <w:spacing w:after="240"/>
        <w:rPr>
          <w:del w:id="2663" w:author="Raphael Malyankar" w:date="2025-08-12T23:24:00Z" w16du:dateUtc="2025-08-13T06:24:00Z"/>
          <w:rFonts w:eastAsia="MS Mincho" w:cstheme="minorHAnsi"/>
          <w:lang w:eastAsia="ja-JP"/>
        </w:rPr>
      </w:pPr>
      <w:del w:id="2664" w:author="Raphael Malyankar" w:date="2025-08-12T23:24:00Z" w16du:dateUtc="2025-08-13T06:24:00Z">
        <w:r w:rsidRPr="00616E11" w:rsidDel="008146D8">
          <w:rPr>
            <w:rFonts w:eastAsia="MS Mincho" w:cstheme="minorHAnsi"/>
            <w:lang w:eastAsia="ja-JP"/>
          </w:rPr>
          <w:delText>Product-specific schemas that import the generic XML schemas and extend the generic XML types, to capture extensions.</w:delText>
        </w:r>
      </w:del>
    </w:p>
    <w:p w14:paraId="4BA92AF6" w14:textId="74BEAF90" w:rsidR="00FA1108" w:rsidRPr="00616E11" w:rsidRDefault="00000000">
      <w:pPr>
        <w:rPr>
          <w:rFonts w:eastAsia="MS Mincho" w:cstheme="minorHAnsi"/>
          <w:lang w:eastAsia="ja-JP"/>
        </w:rPr>
      </w:pPr>
      <w:r w:rsidRPr="00616E11">
        <w:rPr>
          <w:rFonts w:eastAsia="MS Mincho" w:cstheme="minorHAnsi"/>
          <w:lang w:eastAsia="ja-JP"/>
        </w:rPr>
        <w:t xml:space="preserve">This method means no change to the generic Exchange Catalogue XML schema or XSD files is needed. Instead product-specific customization can be implemented by adding supplementary files to the S-100 generic implementation. </w:t>
      </w:r>
      <w:ins w:id="2665" w:author="Raphael Malyankar" w:date="2025-08-13T12:25:00Z" w16du:dateUtc="2025-08-13T19:25:00Z">
        <w:r w:rsidR="002F11D4" w:rsidRPr="00616E11">
          <w:rPr>
            <w:rFonts w:eastAsia="MS Mincho" w:cstheme="minorHAnsi"/>
            <w:lang w:eastAsia="ja-JP"/>
          </w:rPr>
          <w:t xml:space="preserve">Implementation by means of </w:t>
        </w:r>
      </w:ins>
      <w:ins w:id="2666" w:author="Raphael Malyankar" w:date="2025-08-13T12:30:00Z" w16du:dateUtc="2025-08-13T19:30:00Z">
        <w:r w:rsidR="002F11D4" w:rsidRPr="00616E11">
          <w:rPr>
            <w:rFonts w:eastAsia="MS Mincho" w:cstheme="minorHAnsi"/>
            <w:lang w:eastAsia="ja-JP"/>
          </w:rPr>
          <w:t xml:space="preserve">a </w:t>
        </w:r>
      </w:ins>
      <w:ins w:id="2667" w:author="Raphael Malyankar" w:date="2025-08-13T12:25:00Z" w16du:dateUtc="2025-08-13T19:25:00Z">
        <w:r w:rsidR="002F11D4" w:rsidRPr="00616E11">
          <w:rPr>
            <w:rFonts w:eastAsia="MS Mincho" w:cstheme="minorHAnsi"/>
            <w:lang w:eastAsia="ja-JP"/>
          </w:rPr>
          <w:t>substitute XML schema</w:t>
        </w:r>
      </w:ins>
      <w:ins w:id="2668" w:author="Raphael Malyankar" w:date="2025-08-13T12:30:00Z" w16du:dateUtc="2025-08-13T19:30:00Z">
        <w:r w:rsidR="002F11D4" w:rsidRPr="00616E11">
          <w:rPr>
            <w:rFonts w:eastAsia="MS Mincho" w:cstheme="minorHAnsi"/>
            <w:lang w:eastAsia="ja-JP"/>
          </w:rPr>
          <w:t xml:space="preserve"> for each Product Specification</w:t>
        </w:r>
      </w:ins>
      <w:ins w:id="2669" w:author="Raphael Malyankar" w:date="2025-08-13T12:25:00Z" w16du:dateUtc="2025-08-13T19:25:00Z">
        <w:r w:rsidR="002F11D4" w:rsidRPr="00616E11">
          <w:rPr>
            <w:rFonts w:eastAsia="MS Mincho" w:cstheme="minorHAnsi"/>
            <w:lang w:eastAsia="ja-JP"/>
          </w:rPr>
          <w:t xml:space="preserve"> is theoretically possible but</w:t>
        </w:r>
      </w:ins>
      <w:ins w:id="2670" w:author="Raphael Malyankar" w:date="2025-08-13T12:29:00Z" w16du:dateUtc="2025-08-13T19:29:00Z">
        <w:r w:rsidR="002F11D4" w:rsidRPr="00616E11">
          <w:rPr>
            <w:rFonts w:eastAsia="MS Mincho" w:cstheme="minorHAnsi"/>
            <w:lang w:eastAsia="ja-JP"/>
          </w:rPr>
          <w:t xml:space="preserve"> </w:t>
        </w:r>
      </w:ins>
      <w:ins w:id="2671" w:author="Raphael Malyankar" w:date="2025-08-13T12:35:00Z" w16du:dateUtc="2025-08-13T19:35:00Z">
        <w:r w:rsidR="0004523D" w:rsidRPr="00616E11">
          <w:rPr>
            <w:rFonts w:eastAsia="MS Mincho" w:cstheme="minorHAnsi"/>
            <w:lang w:eastAsia="ja-JP"/>
          </w:rPr>
          <w:t xml:space="preserve">imposes </w:t>
        </w:r>
      </w:ins>
      <w:ins w:id="2672" w:author="Raphael Malyankar" w:date="2025-08-13T12:29:00Z" w16du:dateUtc="2025-08-13T19:29:00Z">
        <w:r w:rsidR="002F11D4" w:rsidRPr="00616E11">
          <w:rPr>
            <w:rFonts w:eastAsia="MS Mincho" w:cstheme="minorHAnsi"/>
            <w:lang w:eastAsia="ja-JP"/>
          </w:rPr>
          <w:t>additional burden</w:t>
        </w:r>
      </w:ins>
      <w:ins w:id="2673" w:author="Raphael Malyankar" w:date="2025-08-13T12:35:00Z" w16du:dateUtc="2025-08-13T19:35:00Z">
        <w:r w:rsidR="0004523D" w:rsidRPr="00616E11">
          <w:rPr>
            <w:rFonts w:eastAsia="MS Mincho" w:cstheme="minorHAnsi"/>
            <w:lang w:eastAsia="ja-JP"/>
          </w:rPr>
          <w:t>s</w:t>
        </w:r>
      </w:ins>
      <w:ins w:id="2674" w:author="Raphael Malyankar" w:date="2025-08-13T12:29:00Z" w16du:dateUtc="2025-08-13T19:29:00Z">
        <w:r w:rsidR="002F11D4" w:rsidRPr="00616E11">
          <w:rPr>
            <w:rFonts w:eastAsia="MS Mincho" w:cstheme="minorHAnsi"/>
            <w:lang w:eastAsia="ja-JP"/>
          </w:rPr>
          <w:t xml:space="preserve"> of developing such schemas, ensuring their </w:t>
        </w:r>
      </w:ins>
      <w:ins w:id="2675" w:author="Raphael Malyankar" w:date="2025-08-13T12:30:00Z" w16du:dateUtc="2025-08-13T19:30:00Z">
        <w:r w:rsidR="002F11D4" w:rsidRPr="00616E11">
          <w:rPr>
            <w:rFonts w:eastAsia="MS Mincho" w:cstheme="minorHAnsi"/>
            <w:lang w:eastAsia="ja-JP"/>
          </w:rPr>
          <w:t xml:space="preserve">compatibility with the generic model and schemas, </w:t>
        </w:r>
      </w:ins>
      <w:ins w:id="2676" w:author="Raphael Malyankar" w:date="2025-08-13T12:31:00Z" w16du:dateUtc="2025-08-13T19:31:00Z">
        <w:r w:rsidR="002F11D4" w:rsidRPr="00616E11">
          <w:rPr>
            <w:rFonts w:eastAsia="MS Mincho" w:cstheme="minorHAnsi"/>
            <w:lang w:eastAsia="ja-JP"/>
          </w:rPr>
          <w:t xml:space="preserve">ensuring that they </w:t>
        </w:r>
      </w:ins>
      <w:ins w:id="2677" w:author="Raphael Malyankar" w:date="2025-08-13T12:30:00Z" w16du:dateUtc="2025-08-13T19:30:00Z">
        <w:r w:rsidR="002F11D4" w:rsidRPr="00616E11">
          <w:rPr>
            <w:rFonts w:eastAsia="MS Mincho" w:cstheme="minorHAnsi"/>
            <w:lang w:eastAsia="ja-JP"/>
          </w:rPr>
          <w:t>track</w:t>
        </w:r>
      </w:ins>
      <w:ins w:id="2678" w:author="Raphael Malyankar" w:date="2025-08-13T12:31:00Z" w16du:dateUtc="2025-08-13T19:31:00Z">
        <w:r w:rsidR="002F11D4" w:rsidRPr="00616E11">
          <w:rPr>
            <w:rFonts w:eastAsia="MS Mincho" w:cstheme="minorHAnsi"/>
            <w:lang w:eastAsia="ja-JP"/>
          </w:rPr>
          <w:t xml:space="preserve"> the evolution of the generic model and schemas</w:t>
        </w:r>
      </w:ins>
      <w:ins w:id="2679" w:author="Raphael Malyankar" w:date="2025-08-13T12:33:00Z" w16du:dateUtc="2025-08-13T19:33:00Z">
        <w:r w:rsidR="0004523D" w:rsidRPr="00616E11">
          <w:rPr>
            <w:rFonts w:eastAsia="MS Mincho" w:cstheme="minorHAnsi"/>
            <w:lang w:eastAsia="ja-JP"/>
          </w:rPr>
          <w:t xml:space="preserve">, and keeping any </w:t>
        </w:r>
      </w:ins>
      <w:ins w:id="2680" w:author="Raphael Malyankar" w:date="2025-08-13T12:34:00Z" w16du:dateUtc="2025-08-13T19:34:00Z">
        <w:r w:rsidR="0004523D" w:rsidRPr="00616E11">
          <w:rPr>
            <w:rFonts w:eastAsia="MS Mincho" w:cstheme="minorHAnsi"/>
            <w:lang w:eastAsia="ja-JP"/>
          </w:rPr>
          <w:t xml:space="preserve">code </w:t>
        </w:r>
      </w:ins>
      <w:ins w:id="2681" w:author="Raphael Malyankar" w:date="2025-08-13T12:33:00Z" w16du:dateUtc="2025-08-13T19:33:00Z">
        <w:r w:rsidR="0004523D" w:rsidRPr="00616E11">
          <w:rPr>
            <w:rFonts w:eastAsia="MS Mincho" w:cstheme="minorHAnsi"/>
            <w:lang w:eastAsia="ja-JP"/>
          </w:rPr>
          <w:t xml:space="preserve">generated </w:t>
        </w:r>
      </w:ins>
      <w:ins w:id="2682" w:author="Raphael Malyankar" w:date="2025-08-13T12:34:00Z" w16du:dateUtc="2025-08-13T19:34:00Z">
        <w:r w:rsidR="0004523D" w:rsidRPr="00616E11">
          <w:rPr>
            <w:rFonts w:eastAsia="MS Mincho" w:cstheme="minorHAnsi"/>
            <w:lang w:eastAsia="ja-JP"/>
          </w:rPr>
          <w:t>from the schemas</w:t>
        </w:r>
      </w:ins>
      <w:ins w:id="2683" w:author="Raphael Malyankar" w:date="2025-08-13T12:33:00Z" w16du:dateUtc="2025-08-13T19:33:00Z">
        <w:r w:rsidR="0004523D" w:rsidRPr="00616E11">
          <w:rPr>
            <w:rFonts w:eastAsia="MS Mincho" w:cstheme="minorHAnsi"/>
            <w:lang w:eastAsia="ja-JP"/>
          </w:rPr>
          <w:t xml:space="preserve"> up to date</w:t>
        </w:r>
      </w:ins>
      <w:ins w:id="2684" w:author="Raphael Malyankar" w:date="2025-08-13T12:31:00Z" w16du:dateUtc="2025-08-13T19:31:00Z">
        <w:r w:rsidR="002F11D4" w:rsidRPr="00616E11">
          <w:rPr>
            <w:rFonts w:eastAsia="MS Mincho" w:cstheme="minorHAnsi"/>
            <w:lang w:eastAsia="ja-JP"/>
          </w:rPr>
          <w:t>.</w:t>
        </w:r>
      </w:ins>
      <w:ins w:id="2685" w:author="Raphael Malyankar" w:date="2025-08-13T12:30:00Z" w16du:dateUtc="2025-08-13T19:30:00Z">
        <w:r w:rsidR="002F11D4" w:rsidRPr="00616E11">
          <w:rPr>
            <w:rFonts w:eastAsia="MS Mincho" w:cstheme="minorHAnsi"/>
            <w:lang w:eastAsia="ja-JP"/>
          </w:rPr>
          <w:t xml:space="preserve"> </w:t>
        </w:r>
      </w:ins>
      <w:ins w:id="2686" w:author="Raphael Malyankar" w:date="2025-08-13T12:42:00Z" w16du:dateUtc="2025-08-13T19:42:00Z">
        <w:r w:rsidR="003F5A30" w:rsidRPr="00616E11">
          <w:rPr>
            <w:rFonts w:eastAsia="MS Mincho" w:cstheme="minorHAnsi"/>
            <w:lang w:eastAsia="ja-JP"/>
          </w:rPr>
          <w:t xml:space="preserve">It should be noted also that there are certain types of constraints which cannot be implemented </w:t>
        </w:r>
      </w:ins>
      <w:ins w:id="2687" w:author="Raphael Malyankar" w:date="2025-08-13T12:43:00Z" w16du:dateUtc="2025-08-13T19:43:00Z">
        <w:r w:rsidR="003F5A30" w:rsidRPr="00616E11">
          <w:rPr>
            <w:rFonts w:eastAsia="MS Mincho" w:cstheme="minorHAnsi"/>
            <w:lang w:eastAsia="ja-JP"/>
          </w:rPr>
          <w:t>in the</w:t>
        </w:r>
      </w:ins>
      <w:ins w:id="2688" w:author="Raphael Malyankar" w:date="2025-08-13T12:42:00Z" w16du:dateUtc="2025-08-13T19:42:00Z">
        <w:r w:rsidR="003F5A30" w:rsidRPr="00616E11">
          <w:rPr>
            <w:rFonts w:eastAsia="MS Mincho" w:cstheme="minorHAnsi"/>
            <w:lang w:eastAsia="ja-JP"/>
          </w:rPr>
          <w:t xml:space="preserve"> XML </w:t>
        </w:r>
      </w:ins>
      <w:ins w:id="2689" w:author="Raphael Malyankar" w:date="2025-08-13T12:43:00Z" w16du:dateUtc="2025-08-13T19:43:00Z">
        <w:r w:rsidR="003F5A30" w:rsidRPr="00616E11">
          <w:rPr>
            <w:rFonts w:eastAsia="MS Mincho" w:cstheme="minorHAnsi"/>
            <w:lang w:eastAsia="ja-JP"/>
          </w:rPr>
          <w:t>S</w:t>
        </w:r>
      </w:ins>
      <w:ins w:id="2690" w:author="Raphael Malyankar" w:date="2025-08-13T12:42:00Z" w16du:dateUtc="2025-08-13T19:42:00Z">
        <w:r w:rsidR="003F5A30" w:rsidRPr="00616E11">
          <w:rPr>
            <w:rFonts w:eastAsia="MS Mincho" w:cstheme="minorHAnsi"/>
            <w:lang w:eastAsia="ja-JP"/>
          </w:rPr>
          <w:t>chema</w:t>
        </w:r>
      </w:ins>
      <w:ins w:id="2691" w:author="Raphael Malyankar" w:date="2025-08-13T12:43:00Z" w16du:dateUtc="2025-08-13T19:43:00Z">
        <w:r w:rsidR="003F5A30" w:rsidRPr="00616E11">
          <w:rPr>
            <w:rFonts w:eastAsia="MS Mincho" w:cstheme="minorHAnsi"/>
            <w:lang w:eastAsia="ja-JP"/>
          </w:rPr>
          <w:t xml:space="preserve"> specification, not even with the </w:t>
        </w:r>
      </w:ins>
      <w:ins w:id="2692" w:author="Raphael Malyankar" w:date="2025-08-13T12:45:00Z" w16du:dateUtc="2025-08-13T19:45:00Z">
        <w:r w:rsidR="003F5A30" w:rsidRPr="00616E11">
          <w:rPr>
            <w:rFonts w:eastAsia="MS Mincho" w:cstheme="minorHAnsi"/>
            <w:i/>
            <w:iCs/>
            <w:lang w:eastAsia="ja-JP"/>
          </w:rPr>
          <w:t>keyref</w:t>
        </w:r>
        <w:r w:rsidR="003F5A30" w:rsidRPr="00616E11">
          <w:rPr>
            <w:rFonts w:eastAsia="MS Mincho" w:cstheme="minorHAnsi"/>
            <w:lang w:eastAsia="ja-JP"/>
          </w:rPr>
          <w:t xml:space="preserve"> and </w:t>
        </w:r>
        <w:r w:rsidR="003F5A30" w:rsidRPr="00616E11">
          <w:rPr>
            <w:rFonts w:eastAsia="MS Mincho" w:cstheme="minorHAnsi"/>
            <w:i/>
            <w:iCs/>
            <w:lang w:eastAsia="ja-JP"/>
          </w:rPr>
          <w:t>unique</w:t>
        </w:r>
        <w:r w:rsidR="003F5A30" w:rsidRPr="00616E11">
          <w:rPr>
            <w:rFonts w:eastAsia="MS Mincho" w:cstheme="minorHAnsi"/>
            <w:lang w:eastAsia="ja-JP"/>
          </w:rPr>
          <w:t xml:space="preserve"> elements</w:t>
        </w:r>
      </w:ins>
      <w:ins w:id="2693" w:author="Raphael Malyankar" w:date="2025-08-13T12:43:00Z" w16du:dateUtc="2025-08-13T19:43:00Z">
        <w:r w:rsidR="003F5A30" w:rsidRPr="00616E11">
          <w:rPr>
            <w:rFonts w:eastAsia="MS Mincho" w:cstheme="minorHAnsi"/>
            <w:lang w:eastAsia="ja-JP"/>
          </w:rPr>
          <w:t xml:space="preserve">. </w:t>
        </w:r>
      </w:ins>
      <w:ins w:id="2694" w:author="Raphael Malyankar" w:date="2025-08-13T12:31:00Z" w16du:dateUtc="2025-08-13T19:31:00Z">
        <w:r w:rsidR="00A062F1" w:rsidRPr="00616E11">
          <w:rPr>
            <w:rFonts w:eastAsia="MS Mincho" w:cstheme="minorHAnsi"/>
            <w:lang w:eastAsia="ja-JP"/>
          </w:rPr>
          <w:t>Implementation by means of substitu</w:t>
        </w:r>
      </w:ins>
      <w:ins w:id="2695" w:author="Raphael Malyankar" w:date="2025-08-13T12:32:00Z" w16du:dateUtc="2025-08-13T19:32:00Z">
        <w:r w:rsidR="00A062F1" w:rsidRPr="00616E11">
          <w:rPr>
            <w:rFonts w:eastAsia="MS Mincho" w:cstheme="minorHAnsi"/>
            <w:lang w:eastAsia="ja-JP"/>
          </w:rPr>
          <w:t xml:space="preserve">te product-specific schemas is </w:t>
        </w:r>
      </w:ins>
      <w:ins w:id="2696" w:author="Raphael Malyankar" w:date="2025-08-13T12:33:00Z" w16du:dateUtc="2025-08-13T19:33:00Z">
        <w:r w:rsidR="0004523D" w:rsidRPr="00616E11">
          <w:rPr>
            <w:rFonts w:eastAsia="MS Mincho" w:cstheme="minorHAnsi"/>
            <w:lang w:eastAsia="ja-JP"/>
          </w:rPr>
          <w:t xml:space="preserve">therefore </w:t>
        </w:r>
      </w:ins>
      <w:ins w:id="2697" w:author="Raphael Malyankar" w:date="2025-08-13T12:32:00Z" w16du:dateUtc="2025-08-13T19:32:00Z">
        <w:r w:rsidR="00A062F1" w:rsidRPr="00616E11">
          <w:rPr>
            <w:rFonts w:eastAsia="MS Mincho" w:cstheme="minorHAnsi"/>
            <w:lang w:eastAsia="ja-JP"/>
          </w:rPr>
          <w:t>recommended against.</w:t>
        </w:r>
      </w:ins>
    </w:p>
    <w:p w14:paraId="33E20977" w14:textId="5EA325CF" w:rsidR="00FA1108" w:rsidRPr="00616E11" w:rsidRDefault="00000000">
      <w:pPr>
        <w:rPr>
          <w:rFonts w:eastAsia="MS Mincho" w:cstheme="minorHAnsi"/>
          <w:lang w:eastAsia="ja-JP"/>
        </w:rPr>
      </w:pPr>
      <w:r w:rsidRPr="00616E11">
        <w:rPr>
          <w:rFonts w:eastAsia="MS Mincho" w:cstheme="minorHAnsi"/>
          <w:lang w:eastAsia="ja-JP"/>
        </w:rPr>
        <w:t>Table B-12-1 below describes how Product Specifications can describe their metadata models. The actions are elaborations of the allowed extensions listed in S-100 Part 4a, Appendix 4a-</w:t>
      </w:r>
      <w:ins w:id="2698" w:author="Raphael Malyankar" w:date="2025-08-13T12:21:00Z" w16du:dateUtc="2025-08-13T19:21:00Z">
        <w:r w:rsidR="006925E0" w:rsidRPr="00616E11">
          <w:rPr>
            <w:rFonts w:eastAsia="MS Mincho" w:cstheme="minorHAnsi"/>
            <w:lang w:eastAsia="ja-JP"/>
          </w:rPr>
          <w:t>D</w:t>
        </w:r>
      </w:ins>
      <w:del w:id="2699" w:author="Raphael Malyankar" w:date="2025-08-13T12:21:00Z" w16du:dateUtc="2025-08-13T19:21:00Z">
        <w:r w:rsidRPr="00616E11" w:rsidDel="006925E0">
          <w:rPr>
            <w:rFonts w:eastAsia="MS Mincho" w:cstheme="minorHAnsi"/>
            <w:lang w:eastAsia="ja-JP"/>
          </w:rPr>
          <w:delText>E</w:delText>
        </w:r>
      </w:del>
      <w:r w:rsidRPr="00616E11">
        <w:rPr>
          <w:rFonts w:eastAsia="MS Mincho" w:cstheme="minorHAnsi"/>
          <w:lang w:eastAsia="ja-JP"/>
        </w:rPr>
        <w:t xml:space="preserve">. The UML diagram would be based on S-100 Figure </w:t>
      </w:r>
      <w:del w:id="2700" w:author="Raphael Malyankar" w:date="2025-08-13T12:19:00Z" w16du:dateUtc="2025-08-13T19:19:00Z">
        <w:r w:rsidRPr="00616E11" w:rsidDel="006925E0">
          <w:rPr>
            <w:rFonts w:eastAsia="MS Mincho" w:cstheme="minorHAnsi"/>
            <w:lang w:eastAsia="ja-JP"/>
          </w:rPr>
          <w:delText>4a-D-4</w:delText>
        </w:r>
      </w:del>
      <w:ins w:id="2701" w:author="Raphael Malyankar" w:date="2025-08-13T12:19:00Z" w16du:dateUtc="2025-08-13T19:19:00Z">
        <w:r w:rsidR="006925E0" w:rsidRPr="00616E11">
          <w:rPr>
            <w:rFonts w:eastAsia="MS Mincho" w:cstheme="minorHAnsi"/>
            <w:lang w:eastAsia="ja-JP"/>
          </w:rPr>
          <w:t>17-7</w:t>
        </w:r>
      </w:ins>
      <w:r w:rsidRPr="00616E11">
        <w:rPr>
          <w:rFonts w:eastAsia="MS Mincho" w:cstheme="minorHAnsi"/>
          <w:lang w:eastAsia="ja-JP"/>
        </w:rPr>
        <w:t>.</w:t>
      </w:r>
    </w:p>
    <w:p w14:paraId="0191FBDE" w14:textId="25D87820" w:rsidR="00FA1108" w:rsidDel="00EE3AD0" w:rsidRDefault="00000000" w:rsidP="00EE3AD0">
      <w:pPr>
        <w:pBdr>
          <w:top w:val="single" w:sz="4" w:space="1" w:color="auto"/>
          <w:left w:val="single" w:sz="4" w:space="4" w:color="auto"/>
          <w:bottom w:val="single" w:sz="4" w:space="1" w:color="auto"/>
          <w:right w:val="single" w:sz="4" w:space="4" w:color="auto"/>
        </w:pBdr>
        <w:spacing w:after="60"/>
        <w:ind w:left="181" w:right="181"/>
        <w:rPr>
          <w:del w:id="2702" w:author="Raphael Malyankar" w:date="2025-08-12T23:25:00Z" w16du:dateUtc="2025-08-13T06:25:00Z"/>
          <w:rFonts w:eastAsia="MS Mincho" w:cstheme="minorHAnsi"/>
          <w:lang w:eastAsia="ja-JP"/>
        </w:rPr>
      </w:pPr>
      <w:r w:rsidRPr="00616E11">
        <w:rPr>
          <w:rFonts w:eastAsia="MS Mincho" w:cstheme="minorHAnsi"/>
          <w:lang w:eastAsia="ja-JP"/>
        </w:rPr>
        <w:t xml:space="preserve">Product Specifications must define their metadata models by </w:t>
      </w:r>
      <w:del w:id="2703" w:author="Raphael Malyankar" w:date="2025-08-12T23:24:00Z" w16du:dateUtc="2025-08-13T06:24:00Z">
        <w:r w:rsidRPr="00616E11" w:rsidDel="008146D8">
          <w:rPr>
            <w:rFonts w:eastAsia="MS Mincho" w:cstheme="minorHAnsi"/>
            <w:lang w:eastAsia="ja-JP"/>
          </w:rPr>
          <w:delText xml:space="preserve">either </w:delText>
        </w:r>
      </w:del>
      <w:r w:rsidRPr="00616E11">
        <w:rPr>
          <w:rFonts w:eastAsia="MS Mincho" w:cstheme="minorHAnsi"/>
          <w:lang w:eastAsia="ja-JP"/>
        </w:rPr>
        <w:t xml:space="preserve">reusing the S-100 generic metadata model </w:t>
      </w:r>
      <w:del w:id="2704" w:author="Raphael Malyankar" w:date="2025-08-12T23:24:00Z" w16du:dateUtc="2025-08-13T06:24:00Z">
        <w:r w:rsidRPr="00616E11" w:rsidDel="008146D8">
          <w:rPr>
            <w:rFonts w:eastAsia="MS Mincho" w:cstheme="minorHAnsi"/>
            <w:lang w:eastAsia="ja-JP"/>
          </w:rPr>
          <w:delText>or extending the generic model in conformance with the rules in S-100, Appendix 4a-E</w:delText>
        </w:r>
      </w:del>
      <w:ins w:id="2705" w:author="Raphael Malyankar" w:date="2025-08-12T23:24:00Z" w16du:dateUtc="2025-08-13T06:24:00Z">
        <w:r w:rsidR="008146D8" w:rsidRPr="00616E11">
          <w:rPr>
            <w:rFonts w:eastAsia="MS Mincho" w:cstheme="minorHAnsi"/>
            <w:lang w:eastAsia="ja-JP"/>
          </w:rPr>
          <w:t>and defining product-specifi</w:t>
        </w:r>
      </w:ins>
      <w:ins w:id="2706" w:author="Raphael Malyankar" w:date="2025-08-12T23:25:00Z" w16du:dateUtc="2025-08-13T06:25:00Z">
        <w:r w:rsidR="008146D8" w:rsidRPr="00616E11">
          <w:rPr>
            <w:rFonts w:eastAsia="MS Mincho" w:cstheme="minorHAnsi"/>
            <w:lang w:eastAsia="ja-JP"/>
          </w:rPr>
          <w:t>c constraints</w:t>
        </w:r>
      </w:ins>
      <w:r w:rsidRPr="00616E11">
        <w:rPr>
          <w:rFonts w:eastAsia="MS Mincho" w:cstheme="minorHAnsi"/>
          <w:lang w:eastAsia="ja-JP"/>
        </w:rPr>
        <w:t>.</w:t>
      </w:r>
    </w:p>
    <w:p w14:paraId="05898E1E" w14:textId="77777777" w:rsidR="00EE3AD0" w:rsidRPr="00616E11" w:rsidRDefault="00EE3AD0" w:rsidP="00EE3AD0">
      <w:pPr>
        <w:pBdr>
          <w:top w:val="single" w:sz="4" w:space="1" w:color="auto"/>
          <w:left w:val="single" w:sz="4" w:space="4" w:color="auto"/>
          <w:bottom w:val="single" w:sz="4" w:space="1" w:color="auto"/>
          <w:right w:val="single" w:sz="4" w:space="4" w:color="auto"/>
        </w:pBdr>
        <w:spacing w:after="60"/>
        <w:ind w:left="181" w:right="181"/>
        <w:rPr>
          <w:ins w:id="2707" w:author="Raphael Malyankar" w:date="2025-08-15T13:01:00Z" w16du:dateUtc="2025-08-15T20:01:00Z"/>
          <w:rFonts w:eastAsia="MS Mincho" w:cstheme="minorHAnsi"/>
          <w:lang w:eastAsia="ja-JP"/>
        </w:rPr>
      </w:pPr>
    </w:p>
    <w:p w14:paraId="58781AC3" w14:textId="1A861E97" w:rsidR="00FA1108" w:rsidRPr="00616E11" w:rsidDel="008146D8" w:rsidRDefault="00000000" w:rsidP="00EE3AD0">
      <w:pPr>
        <w:spacing w:after="60"/>
        <w:ind w:left="181" w:right="181"/>
        <w:rPr>
          <w:del w:id="2708" w:author="Raphael Malyankar" w:date="2025-08-12T23:25:00Z" w16du:dateUtc="2025-08-13T06:25:00Z"/>
          <w:rFonts w:eastAsia="MS Mincho" w:cstheme="minorHAnsi"/>
          <w:lang w:eastAsia="ja-JP"/>
        </w:rPr>
      </w:pPr>
      <w:del w:id="2709" w:author="Raphael Malyankar" w:date="2025-08-12T23:25:00Z" w16du:dateUtc="2025-08-13T06:25:00Z">
        <w:r w:rsidRPr="00616E11" w:rsidDel="008146D8">
          <w:rPr>
            <w:rFonts w:eastAsia="MS Mincho" w:cstheme="minorHAnsi"/>
            <w:lang w:eastAsia="ja-JP"/>
          </w:rPr>
          <w:delText>ISO 19115-1 and S-100 Part 4a-E state: Prior to the creation of extended metadata, a careful review of the existing metadata within ISO 19115-1 must be performed to confirm that suitable metadata does not already exist. If suitable metadata exist within ISO 19115-1, then it must be used.</w:delText>
        </w:r>
      </w:del>
    </w:p>
    <w:p w14:paraId="12A77DA4" w14:textId="265057DB" w:rsidR="00FA1108" w:rsidRPr="00616E11" w:rsidRDefault="00000000" w:rsidP="00EE3AD0">
      <w:pPr>
        <w:spacing w:after="60"/>
        <w:ind w:left="181" w:right="181"/>
        <w:rPr>
          <w:rFonts w:eastAsia="MS Mincho" w:cstheme="minorHAnsi"/>
          <w:lang w:eastAsia="ja-JP"/>
        </w:rPr>
      </w:pPr>
      <w:del w:id="2710" w:author="Raphael Malyankar" w:date="2025-08-12T23:25:00Z" w16du:dateUtc="2025-08-13T06:25:00Z">
        <w:r w:rsidRPr="00616E11" w:rsidDel="008146D8">
          <w:rPr>
            <w:rFonts w:eastAsia="MS Mincho" w:cstheme="minorHAnsi"/>
            <w:lang w:eastAsia="ja-JP"/>
          </w:rPr>
          <w:delText>Unnecessary specializations of the generic S-100 metadata classes should therefore be avoided.</w:delText>
        </w:r>
      </w:del>
    </w:p>
    <w:tbl>
      <w:tblPr>
        <w:tblStyle w:val="TableGrid2"/>
        <w:tblW w:w="9430" w:type="dxa"/>
        <w:tblLayout w:type="fixed"/>
        <w:tblCellMar>
          <w:top w:w="115" w:type="dxa"/>
          <w:left w:w="115" w:type="dxa"/>
          <w:bottom w:w="115" w:type="dxa"/>
          <w:right w:w="115" w:type="dxa"/>
        </w:tblCellMar>
        <w:tblLook w:val="04A0" w:firstRow="1" w:lastRow="0" w:firstColumn="1" w:lastColumn="0" w:noHBand="0" w:noVBand="1"/>
        <w:tblPrChange w:id="2711" w:author="Raphael Malyankar" w:date="2025-08-12T23:49:00Z" w16du:dateUtc="2025-08-13T06:49:00Z">
          <w:tblPr>
            <w:tblStyle w:val="TableGrid2"/>
            <w:tblW w:w="9430" w:type="dxa"/>
            <w:tblLayout w:type="fixed"/>
            <w:tblCellMar>
              <w:top w:w="115" w:type="dxa"/>
              <w:left w:w="115" w:type="dxa"/>
              <w:bottom w:w="115" w:type="dxa"/>
              <w:right w:w="115" w:type="dxa"/>
            </w:tblCellMar>
            <w:tblLook w:val="04A0" w:firstRow="1" w:lastRow="0" w:firstColumn="1" w:lastColumn="0" w:noHBand="0" w:noVBand="1"/>
          </w:tblPr>
        </w:tblPrChange>
      </w:tblPr>
      <w:tblGrid>
        <w:gridCol w:w="2294"/>
        <w:gridCol w:w="2541"/>
        <w:gridCol w:w="2297"/>
        <w:gridCol w:w="2298"/>
        <w:tblGridChange w:id="2712">
          <w:tblGrid>
            <w:gridCol w:w="2294"/>
            <w:gridCol w:w="2541"/>
            <w:gridCol w:w="2297"/>
            <w:gridCol w:w="2298"/>
          </w:tblGrid>
        </w:tblGridChange>
      </w:tblGrid>
      <w:tr w:rsidR="00FA1108" w:rsidRPr="00616E11" w14:paraId="64B9B857" w14:textId="77777777" w:rsidTr="00352C8C">
        <w:trPr>
          <w:cantSplit/>
          <w:tblHeader/>
          <w:trPrChange w:id="2713" w:author="Raphael Malyankar" w:date="2025-08-12T23:49:00Z" w16du:dateUtc="2025-08-13T06:49:00Z">
            <w:trPr>
              <w:tblHeader/>
            </w:trPr>
          </w:trPrChange>
        </w:trPr>
        <w:tc>
          <w:tcPr>
            <w:tcW w:w="2293" w:type="dxa"/>
            <w:shd w:val="clear" w:color="auto" w:fill="D9D9D9" w:themeFill="background1" w:themeFillShade="D9"/>
            <w:tcPrChange w:id="2714" w:author="Raphael Malyankar" w:date="2025-08-12T23:49:00Z" w16du:dateUtc="2025-08-13T06:49:00Z">
              <w:tcPr>
                <w:tcW w:w="2293" w:type="dxa"/>
                <w:shd w:val="clear" w:color="auto" w:fill="D9D9D9" w:themeFill="background1" w:themeFillShade="D9"/>
              </w:tcPr>
            </w:tcPrChange>
          </w:tcPr>
          <w:p w14:paraId="3E8BB081" w14:textId="77777777" w:rsidR="00FA1108" w:rsidRPr="00616E11" w:rsidRDefault="00000000">
            <w:pPr>
              <w:spacing w:after="0"/>
              <w:rPr>
                <w:rFonts w:cs="Arial"/>
                <w:b/>
                <w:sz w:val="18"/>
                <w:szCs w:val="18"/>
              </w:rPr>
            </w:pPr>
            <w:r w:rsidRPr="00616E11">
              <w:rPr>
                <w:rFonts w:eastAsia="Malgun Gothic" w:cs="Arial"/>
                <w:b/>
                <w:sz w:val="18"/>
                <w:szCs w:val="18"/>
              </w:rPr>
              <w:t>Action</w:t>
            </w:r>
          </w:p>
        </w:tc>
        <w:tc>
          <w:tcPr>
            <w:tcW w:w="2541" w:type="dxa"/>
            <w:shd w:val="clear" w:color="auto" w:fill="D9D9D9" w:themeFill="background1" w:themeFillShade="D9"/>
            <w:tcPrChange w:id="2715" w:author="Raphael Malyankar" w:date="2025-08-12T23:49:00Z" w16du:dateUtc="2025-08-13T06:49:00Z">
              <w:tcPr>
                <w:tcW w:w="2541" w:type="dxa"/>
                <w:shd w:val="clear" w:color="auto" w:fill="D9D9D9" w:themeFill="background1" w:themeFillShade="D9"/>
              </w:tcPr>
            </w:tcPrChange>
          </w:tcPr>
          <w:p w14:paraId="0FFF19FC" w14:textId="77777777" w:rsidR="00FA1108" w:rsidRPr="00616E11" w:rsidRDefault="00000000">
            <w:pPr>
              <w:spacing w:after="0"/>
              <w:rPr>
                <w:rFonts w:cs="Arial"/>
                <w:b/>
                <w:sz w:val="18"/>
                <w:szCs w:val="18"/>
              </w:rPr>
            </w:pPr>
            <w:r w:rsidRPr="00616E11">
              <w:rPr>
                <w:rFonts w:eastAsia="Malgun Gothic" w:cs="Arial"/>
                <w:b/>
                <w:sz w:val="18"/>
                <w:szCs w:val="18"/>
              </w:rPr>
              <w:t>UML diagram</w:t>
            </w:r>
          </w:p>
        </w:tc>
        <w:tc>
          <w:tcPr>
            <w:tcW w:w="2297" w:type="dxa"/>
            <w:shd w:val="clear" w:color="auto" w:fill="D9D9D9" w:themeFill="background1" w:themeFillShade="D9"/>
            <w:tcPrChange w:id="2716" w:author="Raphael Malyankar" w:date="2025-08-12T23:49:00Z" w16du:dateUtc="2025-08-13T06:49:00Z">
              <w:tcPr>
                <w:tcW w:w="2297" w:type="dxa"/>
                <w:shd w:val="clear" w:color="auto" w:fill="D9D9D9" w:themeFill="background1" w:themeFillShade="D9"/>
              </w:tcPr>
            </w:tcPrChange>
          </w:tcPr>
          <w:p w14:paraId="48949936" w14:textId="77777777" w:rsidR="00FA1108" w:rsidRPr="00616E11" w:rsidRDefault="00000000">
            <w:pPr>
              <w:spacing w:after="0"/>
              <w:rPr>
                <w:rFonts w:cs="Arial"/>
                <w:b/>
                <w:sz w:val="18"/>
                <w:szCs w:val="18"/>
              </w:rPr>
            </w:pPr>
            <w:r w:rsidRPr="00616E11">
              <w:rPr>
                <w:rFonts w:eastAsia="Malgun Gothic" w:cs="Arial"/>
                <w:b/>
                <w:sz w:val="18"/>
                <w:szCs w:val="18"/>
              </w:rPr>
              <w:t>Documentation table</w:t>
            </w:r>
          </w:p>
        </w:tc>
        <w:tc>
          <w:tcPr>
            <w:tcW w:w="2298" w:type="dxa"/>
            <w:shd w:val="clear" w:color="auto" w:fill="D9D9D9" w:themeFill="background1" w:themeFillShade="D9"/>
            <w:tcPrChange w:id="2717" w:author="Raphael Malyankar" w:date="2025-08-12T23:49:00Z" w16du:dateUtc="2025-08-13T06:49:00Z">
              <w:tcPr>
                <w:tcW w:w="2298" w:type="dxa"/>
                <w:shd w:val="clear" w:color="auto" w:fill="D9D9D9" w:themeFill="background1" w:themeFillShade="D9"/>
              </w:tcPr>
            </w:tcPrChange>
          </w:tcPr>
          <w:p w14:paraId="07C67D18" w14:textId="77777777" w:rsidR="00FA1108" w:rsidRPr="00616E11" w:rsidRDefault="00000000">
            <w:pPr>
              <w:spacing w:after="0"/>
              <w:rPr>
                <w:rFonts w:cs="Arial"/>
                <w:b/>
                <w:sz w:val="18"/>
                <w:szCs w:val="18"/>
              </w:rPr>
            </w:pPr>
            <w:r w:rsidRPr="00616E11">
              <w:rPr>
                <w:rFonts w:eastAsia="Malgun Gothic" w:cs="Arial"/>
                <w:b/>
                <w:sz w:val="18"/>
                <w:szCs w:val="18"/>
              </w:rPr>
              <w:t>XML implementation</w:t>
            </w:r>
          </w:p>
        </w:tc>
      </w:tr>
      <w:tr w:rsidR="00FA1108" w:rsidRPr="00616E11" w14:paraId="391C665D" w14:textId="77777777" w:rsidTr="00352C8C">
        <w:trPr>
          <w:cantSplit/>
        </w:trPr>
        <w:tc>
          <w:tcPr>
            <w:tcW w:w="2293" w:type="dxa"/>
            <w:tcPrChange w:id="2718" w:author="Raphael Malyankar" w:date="2025-08-12T23:49:00Z" w16du:dateUtc="2025-08-13T06:49:00Z">
              <w:tcPr>
                <w:tcW w:w="2293" w:type="dxa"/>
              </w:tcPr>
            </w:tcPrChange>
          </w:tcPr>
          <w:p w14:paraId="43E1CB68" w14:textId="77777777" w:rsidR="00FA1108" w:rsidRPr="00616E11" w:rsidRDefault="00000000">
            <w:pPr>
              <w:spacing w:after="0"/>
              <w:rPr>
                <w:rFonts w:cs="Arial"/>
                <w:sz w:val="18"/>
                <w:szCs w:val="18"/>
              </w:rPr>
            </w:pPr>
            <w:r w:rsidRPr="00616E11">
              <w:rPr>
                <w:rFonts w:eastAsia="Malgun Gothic" w:cs="Arial"/>
                <w:sz w:val="18"/>
                <w:szCs w:val="18"/>
              </w:rPr>
              <w:t>Omit an optional class or attribute</w:t>
            </w:r>
          </w:p>
        </w:tc>
        <w:tc>
          <w:tcPr>
            <w:tcW w:w="2541" w:type="dxa"/>
            <w:tcPrChange w:id="2719" w:author="Raphael Malyankar" w:date="2025-08-12T23:49:00Z" w16du:dateUtc="2025-08-13T06:49:00Z">
              <w:tcPr>
                <w:tcW w:w="2541" w:type="dxa"/>
              </w:tcPr>
            </w:tcPrChange>
          </w:tcPr>
          <w:p w14:paraId="48451A8A" w14:textId="77777777" w:rsidR="00FA1108" w:rsidRPr="00616E11" w:rsidRDefault="00000000" w:rsidP="00EE3AD0">
            <w:pPr>
              <w:spacing w:after="0"/>
              <w:jc w:val="left"/>
              <w:rPr>
                <w:rFonts w:cs="Arial"/>
                <w:sz w:val="18"/>
                <w:szCs w:val="18"/>
              </w:rPr>
            </w:pPr>
            <w:r w:rsidRPr="00616E11">
              <w:rPr>
                <w:rFonts w:eastAsia="Malgun Gothic" w:cs="Arial"/>
                <w:sz w:val="18"/>
                <w:szCs w:val="18"/>
              </w:rPr>
              <w:t>Suppress its display using diagramming tool functionality.</w:t>
            </w:r>
          </w:p>
        </w:tc>
        <w:tc>
          <w:tcPr>
            <w:tcW w:w="2297" w:type="dxa"/>
            <w:tcPrChange w:id="2720" w:author="Raphael Malyankar" w:date="2025-08-12T23:49:00Z" w16du:dateUtc="2025-08-13T06:49:00Z">
              <w:tcPr>
                <w:tcW w:w="2297" w:type="dxa"/>
              </w:tcPr>
            </w:tcPrChange>
          </w:tcPr>
          <w:p w14:paraId="1E17FE18" w14:textId="77777777" w:rsidR="00FA1108" w:rsidRPr="00616E11" w:rsidRDefault="00000000">
            <w:pPr>
              <w:spacing w:after="0"/>
              <w:rPr>
                <w:rFonts w:cs="Arial"/>
                <w:sz w:val="18"/>
                <w:szCs w:val="18"/>
              </w:rPr>
            </w:pPr>
            <w:r w:rsidRPr="00616E11">
              <w:rPr>
                <w:rFonts w:eastAsia="Malgun Gothic" w:cs="Arial"/>
                <w:sz w:val="18"/>
                <w:szCs w:val="18"/>
              </w:rPr>
              <w:t>Omit the corresponding table or row.</w:t>
            </w:r>
          </w:p>
        </w:tc>
        <w:tc>
          <w:tcPr>
            <w:tcW w:w="2298" w:type="dxa"/>
            <w:tcPrChange w:id="2721" w:author="Raphael Malyankar" w:date="2025-08-12T23:49:00Z" w16du:dateUtc="2025-08-13T06:49:00Z">
              <w:tcPr>
                <w:tcW w:w="2298" w:type="dxa"/>
              </w:tcPr>
            </w:tcPrChange>
          </w:tcPr>
          <w:p w14:paraId="197BB005" w14:textId="77777777" w:rsidR="00FA1108" w:rsidRPr="00616E11" w:rsidRDefault="00000000" w:rsidP="00EE3AD0">
            <w:pPr>
              <w:spacing w:after="0"/>
              <w:jc w:val="left"/>
              <w:rPr>
                <w:rFonts w:cs="Arial"/>
                <w:sz w:val="18"/>
                <w:szCs w:val="18"/>
              </w:rPr>
            </w:pPr>
            <w:r w:rsidRPr="00616E11">
              <w:rPr>
                <w:rFonts w:eastAsia="Malgun Gothic" w:cs="Arial"/>
                <w:sz w:val="18"/>
                <w:szCs w:val="18"/>
              </w:rPr>
              <w:t xml:space="preserve">Rule to check that the XML element </w:t>
            </w:r>
            <w:r w:rsidRPr="00616E11">
              <w:rPr>
                <w:rFonts w:eastAsia="Malgun Gothic" w:cs="Arial"/>
                <w:sz w:val="18"/>
                <w:szCs w:val="18"/>
                <w:u w:val="single"/>
              </w:rPr>
              <w:t>is not</w:t>
            </w:r>
            <w:r w:rsidRPr="00616E11">
              <w:rPr>
                <w:rFonts w:eastAsia="Malgun Gothic" w:cs="Arial"/>
                <w:sz w:val="18"/>
                <w:szCs w:val="18"/>
              </w:rPr>
              <w:t xml:space="preserve"> present.</w:t>
            </w:r>
          </w:p>
        </w:tc>
      </w:tr>
      <w:tr w:rsidR="00FA1108" w:rsidRPr="00616E11" w14:paraId="35E9AC9A" w14:textId="77777777" w:rsidTr="00352C8C">
        <w:trPr>
          <w:cantSplit/>
        </w:trPr>
        <w:tc>
          <w:tcPr>
            <w:tcW w:w="2293" w:type="dxa"/>
            <w:tcPrChange w:id="2722" w:author="Raphael Malyankar" w:date="2025-08-12T23:49:00Z" w16du:dateUtc="2025-08-13T06:49:00Z">
              <w:tcPr>
                <w:tcW w:w="2293" w:type="dxa"/>
              </w:tcPr>
            </w:tcPrChange>
          </w:tcPr>
          <w:p w14:paraId="118FE09E" w14:textId="77777777" w:rsidR="00FA1108" w:rsidRPr="00616E11" w:rsidRDefault="00000000">
            <w:pPr>
              <w:spacing w:after="0"/>
              <w:rPr>
                <w:rFonts w:cs="Arial"/>
                <w:sz w:val="18"/>
                <w:szCs w:val="18"/>
              </w:rPr>
            </w:pPr>
            <w:r w:rsidRPr="00616E11">
              <w:rPr>
                <w:rFonts w:eastAsia="Malgun Gothic" w:cs="Arial"/>
                <w:sz w:val="18"/>
                <w:szCs w:val="18"/>
              </w:rPr>
              <w:lastRenderedPageBreak/>
              <w:t>Make an optional class or attribute mandatory</w:t>
            </w:r>
          </w:p>
        </w:tc>
        <w:tc>
          <w:tcPr>
            <w:tcW w:w="2541" w:type="dxa"/>
            <w:tcPrChange w:id="2723" w:author="Raphael Malyankar" w:date="2025-08-12T23:49:00Z" w16du:dateUtc="2025-08-13T06:49:00Z">
              <w:tcPr>
                <w:tcW w:w="2541" w:type="dxa"/>
              </w:tcPr>
            </w:tcPrChange>
          </w:tcPr>
          <w:p w14:paraId="0F95BD9A" w14:textId="77777777" w:rsidR="000670C1" w:rsidRPr="00616E11" w:rsidRDefault="000670C1">
            <w:pPr>
              <w:spacing w:after="0"/>
              <w:rPr>
                <w:ins w:id="2724" w:author="Raphael Malyankar" w:date="2025-08-12T23:26:00Z" w16du:dateUtc="2025-08-13T06:26:00Z"/>
                <w:rFonts w:eastAsia="Malgun Gothic" w:cs="Arial"/>
                <w:sz w:val="18"/>
                <w:szCs w:val="18"/>
              </w:rPr>
            </w:pPr>
            <w:ins w:id="2725" w:author="Raphael Malyankar" w:date="2025-08-12T23:26:00Z" w16du:dateUtc="2025-08-13T06:26:00Z">
              <w:r w:rsidRPr="00616E11">
                <w:rPr>
                  <w:rFonts w:eastAsia="Malgun Gothic" w:cs="Arial"/>
                  <w:sz w:val="18"/>
                  <w:szCs w:val="18"/>
                </w:rPr>
                <w:t>Alternative methods:</w:t>
              </w:r>
            </w:ins>
          </w:p>
          <w:p w14:paraId="52F4EB26" w14:textId="77777777" w:rsidR="00FA1108" w:rsidRPr="00616E11" w:rsidRDefault="000670C1">
            <w:pPr>
              <w:spacing w:after="0"/>
              <w:rPr>
                <w:ins w:id="2726" w:author="Raphael Malyankar" w:date="2025-08-12T23:26:00Z" w16du:dateUtc="2025-08-13T06:26:00Z"/>
                <w:rFonts w:eastAsia="Malgun Gothic" w:cs="Arial"/>
                <w:sz w:val="18"/>
                <w:szCs w:val="18"/>
              </w:rPr>
            </w:pPr>
            <w:ins w:id="2727" w:author="Raphael Malyankar" w:date="2025-08-12T23:26:00Z" w16du:dateUtc="2025-08-13T06:26:00Z">
              <w:r w:rsidRPr="00616E11">
                <w:rPr>
                  <w:rFonts w:eastAsia="Malgun Gothic" w:cs="Arial"/>
                  <w:sz w:val="18"/>
                  <w:szCs w:val="18"/>
                </w:rPr>
                <w:t xml:space="preserve">1) </w:t>
              </w:r>
            </w:ins>
            <w:r w:rsidRPr="00616E11">
              <w:rPr>
                <w:rFonts w:eastAsia="Malgun Gothic" w:cs="Arial"/>
                <w:sz w:val="18"/>
                <w:szCs w:val="18"/>
              </w:rPr>
              <w:t>No change. The multiplicity will still be 0.. but a diagram note may be added stating that it is mandatory in this product.</w:t>
            </w:r>
          </w:p>
          <w:p w14:paraId="57A8D747" w14:textId="2B9234E4" w:rsidR="000670C1" w:rsidRPr="00616E11" w:rsidRDefault="000670C1">
            <w:pPr>
              <w:spacing w:after="0"/>
              <w:rPr>
                <w:rFonts w:eastAsia="Malgun Gothic" w:cs="Arial"/>
                <w:sz w:val="18"/>
                <w:szCs w:val="18"/>
              </w:rPr>
            </w:pPr>
            <w:ins w:id="2728" w:author="Raphael Malyankar" w:date="2025-08-12T23:26:00Z" w16du:dateUtc="2025-08-13T06:26:00Z">
              <w:r w:rsidRPr="00616E11">
                <w:rPr>
                  <w:rFonts w:eastAsia="Malgun Gothic" w:cs="Arial"/>
                  <w:sz w:val="18"/>
                  <w:szCs w:val="18"/>
                </w:rPr>
                <w:t xml:space="preserve">2) Redraw the diagram with the multiplicity </w:t>
              </w:r>
            </w:ins>
            <w:ins w:id="2729" w:author="Raphael Malyankar" w:date="2025-08-12T23:27:00Z" w16du:dateUtc="2025-08-13T06:27:00Z">
              <w:r w:rsidRPr="00616E11">
                <w:rPr>
                  <w:rFonts w:eastAsia="Malgun Gothic" w:cs="Arial"/>
                  <w:sz w:val="18"/>
                  <w:szCs w:val="18"/>
                </w:rPr>
                <w:t xml:space="preserve">lower bound </w:t>
              </w:r>
            </w:ins>
            <w:ins w:id="2730" w:author="Raphael Malyankar" w:date="2025-08-12T23:26:00Z" w16du:dateUtc="2025-08-13T06:26:00Z">
              <w:r w:rsidRPr="00616E11">
                <w:rPr>
                  <w:rFonts w:eastAsia="Malgun Gothic" w:cs="Arial"/>
                  <w:sz w:val="18"/>
                  <w:szCs w:val="18"/>
                </w:rPr>
                <w:t>changed to 1.</w:t>
              </w:r>
            </w:ins>
          </w:p>
        </w:tc>
        <w:tc>
          <w:tcPr>
            <w:tcW w:w="2297" w:type="dxa"/>
            <w:tcPrChange w:id="2731" w:author="Raphael Malyankar" w:date="2025-08-12T23:49:00Z" w16du:dateUtc="2025-08-13T06:49:00Z">
              <w:tcPr>
                <w:tcW w:w="2297" w:type="dxa"/>
              </w:tcPr>
            </w:tcPrChange>
          </w:tcPr>
          <w:p w14:paraId="03579C62" w14:textId="77777777" w:rsidR="00FA1108" w:rsidRPr="00616E11" w:rsidRDefault="00000000">
            <w:pPr>
              <w:spacing w:after="0"/>
              <w:rPr>
                <w:rFonts w:cs="Arial"/>
                <w:sz w:val="18"/>
                <w:szCs w:val="18"/>
              </w:rPr>
            </w:pPr>
            <w:r w:rsidRPr="00616E11">
              <w:rPr>
                <w:rFonts w:eastAsia="Malgun Gothic" w:cs="Arial"/>
                <w:sz w:val="18"/>
                <w:szCs w:val="18"/>
              </w:rPr>
              <w:t>Multiplicity column should have the mandatory multiplicity and the Remark column a remark stating it is mandatory in this product.</w:t>
            </w:r>
          </w:p>
        </w:tc>
        <w:tc>
          <w:tcPr>
            <w:tcW w:w="2298" w:type="dxa"/>
            <w:tcPrChange w:id="2732" w:author="Raphael Malyankar" w:date="2025-08-12T23:49:00Z" w16du:dateUtc="2025-08-13T06:49:00Z">
              <w:tcPr>
                <w:tcW w:w="2298" w:type="dxa"/>
              </w:tcPr>
            </w:tcPrChange>
          </w:tcPr>
          <w:p w14:paraId="53170A0E" w14:textId="77777777" w:rsidR="00FA1108" w:rsidRPr="00616E11" w:rsidRDefault="00000000">
            <w:pPr>
              <w:spacing w:after="0"/>
              <w:rPr>
                <w:rFonts w:cs="Arial"/>
                <w:sz w:val="18"/>
                <w:szCs w:val="18"/>
              </w:rPr>
            </w:pPr>
            <w:r w:rsidRPr="00616E11">
              <w:rPr>
                <w:rFonts w:eastAsia="Malgun Gothic" w:cs="Arial"/>
                <w:sz w:val="18"/>
                <w:szCs w:val="18"/>
              </w:rPr>
              <w:t xml:space="preserve">Rule to check that the XML element </w:t>
            </w:r>
            <w:r w:rsidRPr="00616E11">
              <w:rPr>
                <w:rFonts w:eastAsia="Malgun Gothic" w:cs="Arial"/>
                <w:sz w:val="18"/>
                <w:szCs w:val="18"/>
                <w:u w:val="single"/>
              </w:rPr>
              <w:t>is</w:t>
            </w:r>
            <w:r w:rsidRPr="00616E11">
              <w:rPr>
                <w:rFonts w:eastAsia="Malgun Gothic" w:cs="Arial"/>
                <w:sz w:val="18"/>
                <w:szCs w:val="18"/>
              </w:rPr>
              <w:t xml:space="preserve"> present.</w:t>
            </w:r>
          </w:p>
        </w:tc>
      </w:tr>
      <w:tr w:rsidR="00FA1108" w:rsidRPr="00616E11" w14:paraId="199C17CB" w14:textId="77777777" w:rsidTr="00352C8C">
        <w:trPr>
          <w:cantSplit/>
        </w:trPr>
        <w:tc>
          <w:tcPr>
            <w:tcW w:w="2293" w:type="dxa"/>
            <w:tcPrChange w:id="2733" w:author="Raphael Malyankar" w:date="2025-08-12T23:49:00Z" w16du:dateUtc="2025-08-13T06:49:00Z">
              <w:tcPr>
                <w:tcW w:w="2293" w:type="dxa"/>
              </w:tcPr>
            </w:tcPrChange>
          </w:tcPr>
          <w:p w14:paraId="608F70E7" w14:textId="360AF066" w:rsidR="00FA1108" w:rsidRPr="00616E11" w:rsidRDefault="00000000" w:rsidP="00EE3AD0">
            <w:pPr>
              <w:spacing w:after="0"/>
              <w:jc w:val="left"/>
              <w:rPr>
                <w:rFonts w:cs="Arial"/>
                <w:sz w:val="18"/>
                <w:szCs w:val="18"/>
              </w:rPr>
            </w:pPr>
            <w:r w:rsidRPr="00616E11">
              <w:rPr>
                <w:rFonts w:eastAsia="Malgun Gothic" w:cs="Arial"/>
                <w:sz w:val="18"/>
                <w:szCs w:val="18"/>
              </w:rPr>
              <w:t>Restrict multiplicity</w:t>
            </w:r>
            <w:ins w:id="2734" w:author="Raphael Malyankar" w:date="2025-08-12T23:28:00Z" w16du:dateUtc="2025-08-13T06:28:00Z">
              <w:r w:rsidR="000670C1" w:rsidRPr="00616E11">
                <w:rPr>
                  <w:rFonts w:eastAsia="Malgun Gothic" w:cs="Arial"/>
                  <w:sz w:val="18"/>
                  <w:szCs w:val="18"/>
                </w:rPr>
                <w:t xml:space="preserve"> (general)</w:t>
              </w:r>
            </w:ins>
          </w:p>
        </w:tc>
        <w:tc>
          <w:tcPr>
            <w:tcW w:w="7136" w:type="dxa"/>
            <w:gridSpan w:val="3"/>
            <w:tcPrChange w:id="2735" w:author="Raphael Malyankar" w:date="2025-08-12T23:49:00Z" w16du:dateUtc="2025-08-13T06:49:00Z">
              <w:tcPr>
                <w:tcW w:w="7136" w:type="dxa"/>
                <w:gridSpan w:val="3"/>
              </w:tcPr>
            </w:tcPrChange>
          </w:tcPr>
          <w:p w14:paraId="79EB2967" w14:textId="674E8748" w:rsidR="00FA1108" w:rsidRPr="00616E11" w:rsidRDefault="00000000">
            <w:pPr>
              <w:spacing w:after="0"/>
              <w:rPr>
                <w:rFonts w:cs="Arial"/>
                <w:sz w:val="18"/>
                <w:szCs w:val="18"/>
              </w:rPr>
            </w:pPr>
            <w:r w:rsidRPr="00616E11">
              <w:rPr>
                <w:rFonts w:eastAsia="Malgun Gothic" w:cs="Arial"/>
                <w:sz w:val="18"/>
                <w:szCs w:val="18"/>
              </w:rPr>
              <w:t>As for the previous row, with appropriate modifications</w:t>
            </w:r>
            <w:ins w:id="2736" w:author="Raphael Malyankar" w:date="2025-08-12T23:28:00Z" w16du:dateUtc="2025-08-13T06:28:00Z">
              <w:r w:rsidR="000670C1" w:rsidRPr="00616E11">
                <w:rPr>
                  <w:rFonts w:eastAsia="Malgun Gothic" w:cs="Arial"/>
                  <w:sz w:val="18"/>
                  <w:szCs w:val="18"/>
                </w:rPr>
                <w:t xml:space="preserve"> to multiplicity upper and </w:t>
              </w:r>
            </w:ins>
            <w:ins w:id="2737" w:author="Raphael Malyankar" w:date="2025-08-12T23:29:00Z" w16du:dateUtc="2025-08-13T06:29:00Z">
              <w:r w:rsidR="000670C1" w:rsidRPr="00616E11">
                <w:rPr>
                  <w:rFonts w:eastAsia="Malgun Gothic" w:cs="Arial"/>
                  <w:sz w:val="18"/>
                  <w:szCs w:val="18"/>
                </w:rPr>
                <w:t xml:space="preserve">lower </w:t>
              </w:r>
            </w:ins>
            <w:ins w:id="2738" w:author="Raphael Malyankar" w:date="2025-08-12T23:28:00Z" w16du:dateUtc="2025-08-13T06:28:00Z">
              <w:r w:rsidR="000670C1" w:rsidRPr="00616E11">
                <w:rPr>
                  <w:rFonts w:eastAsia="Malgun Gothic" w:cs="Arial"/>
                  <w:sz w:val="18"/>
                  <w:szCs w:val="18"/>
                </w:rPr>
                <w:t>bounds</w:t>
              </w:r>
            </w:ins>
            <w:r w:rsidRPr="00616E11">
              <w:rPr>
                <w:rFonts w:eastAsia="Malgun Gothic" w:cs="Arial"/>
                <w:sz w:val="18"/>
                <w:szCs w:val="18"/>
              </w:rPr>
              <w:t>.</w:t>
            </w:r>
          </w:p>
          <w:p w14:paraId="4DA04C4D" w14:textId="77777777" w:rsidR="00FA1108" w:rsidRPr="00616E11" w:rsidRDefault="00000000">
            <w:pPr>
              <w:spacing w:after="0"/>
              <w:rPr>
                <w:rFonts w:cs="Arial"/>
                <w:sz w:val="18"/>
                <w:szCs w:val="18"/>
              </w:rPr>
            </w:pPr>
            <w:r w:rsidRPr="00616E11">
              <w:rPr>
                <w:rFonts w:eastAsia="Malgun Gothic" w:cs="Arial"/>
                <w:sz w:val="18"/>
                <w:szCs w:val="18"/>
              </w:rPr>
              <w:t>This is the general case of making an optional attribute mandatory.</w:t>
            </w:r>
          </w:p>
        </w:tc>
      </w:tr>
      <w:tr w:rsidR="00FA1108" w:rsidRPr="00616E11" w14:paraId="51D82AB4" w14:textId="77777777" w:rsidTr="00352C8C">
        <w:trPr>
          <w:cantSplit/>
        </w:trPr>
        <w:tc>
          <w:tcPr>
            <w:tcW w:w="2293" w:type="dxa"/>
            <w:tcPrChange w:id="2739" w:author="Raphael Malyankar" w:date="2025-08-12T23:49:00Z" w16du:dateUtc="2025-08-13T06:49:00Z">
              <w:tcPr>
                <w:tcW w:w="2293" w:type="dxa"/>
              </w:tcPr>
            </w:tcPrChange>
          </w:tcPr>
          <w:p w14:paraId="144976DA" w14:textId="77777777" w:rsidR="00FA1108" w:rsidRPr="00616E11" w:rsidRDefault="00000000">
            <w:pPr>
              <w:spacing w:after="0"/>
              <w:rPr>
                <w:rFonts w:cs="Arial"/>
                <w:sz w:val="18"/>
                <w:szCs w:val="18"/>
              </w:rPr>
            </w:pPr>
            <w:r w:rsidRPr="00616E11">
              <w:rPr>
                <w:rFonts w:eastAsia="Malgun Gothic" w:cs="Arial"/>
                <w:sz w:val="18"/>
                <w:szCs w:val="18"/>
              </w:rPr>
              <w:t>Limit enumeration values to a subset</w:t>
            </w:r>
          </w:p>
        </w:tc>
        <w:tc>
          <w:tcPr>
            <w:tcW w:w="2541" w:type="dxa"/>
            <w:tcPrChange w:id="2740" w:author="Raphael Malyankar" w:date="2025-08-12T23:49:00Z" w16du:dateUtc="2025-08-13T06:49:00Z">
              <w:tcPr>
                <w:tcW w:w="2541" w:type="dxa"/>
              </w:tcPr>
            </w:tcPrChange>
          </w:tcPr>
          <w:p w14:paraId="61615432" w14:textId="77777777" w:rsidR="00FA1108" w:rsidRPr="00616E11" w:rsidRDefault="00000000">
            <w:pPr>
              <w:spacing w:after="0"/>
              <w:rPr>
                <w:rFonts w:cs="Arial"/>
                <w:sz w:val="18"/>
                <w:szCs w:val="18"/>
              </w:rPr>
            </w:pPr>
            <w:r w:rsidRPr="00616E11">
              <w:rPr>
                <w:rFonts w:eastAsia="Malgun Gothic" w:cs="Arial"/>
                <w:sz w:val="18"/>
                <w:szCs w:val="18"/>
              </w:rPr>
              <w:t>Suppress display of excluded values using diagramming tool functionality.</w:t>
            </w:r>
          </w:p>
        </w:tc>
        <w:tc>
          <w:tcPr>
            <w:tcW w:w="2297" w:type="dxa"/>
            <w:tcPrChange w:id="2741" w:author="Raphael Malyankar" w:date="2025-08-12T23:49:00Z" w16du:dateUtc="2025-08-13T06:49:00Z">
              <w:tcPr>
                <w:tcW w:w="2297" w:type="dxa"/>
              </w:tcPr>
            </w:tcPrChange>
          </w:tcPr>
          <w:p w14:paraId="6DE7FB8C" w14:textId="77777777" w:rsidR="00FA1108" w:rsidRPr="00616E11" w:rsidRDefault="00000000">
            <w:pPr>
              <w:spacing w:after="0"/>
              <w:rPr>
                <w:rFonts w:cs="Arial"/>
                <w:sz w:val="18"/>
                <w:szCs w:val="18"/>
              </w:rPr>
            </w:pPr>
            <w:r w:rsidRPr="00616E11">
              <w:rPr>
                <w:rFonts w:eastAsia="Malgun Gothic" w:cs="Arial"/>
                <w:sz w:val="18"/>
                <w:szCs w:val="18"/>
              </w:rPr>
              <w:t>Omit the corresponding row.</w:t>
            </w:r>
          </w:p>
        </w:tc>
        <w:tc>
          <w:tcPr>
            <w:tcW w:w="2298" w:type="dxa"/>
            <w:tcPrChange w:id="2742" w:author="Raphael Malyankar" w:date="2025-08-12T23:49:00Z" w16du:dateUtc="2025-08-13T06:49:00Z">
              <w:tcPr>
                <w:tcW w:w="2298" w:type="dxa"/>
              </w:tcPr>
            </w:tcPrChange>
          </w:tcPr>
          <w:p w14:paraId="77AA0D96" w14:textId="77777777" w:rsidR="00FA1108" w:rsidRPr="00616E11" w:rsidRDefault="00000000">
            <w:pPr>
              <w:spacing w:after="0"/>
              <w:rPr>
                <w:rFonts w:cs="Arial"/>
                <w:sz w:val="18"/>
                <w:szCs w:val="18"/>
              </w:rPr>
            </w:pPr>
            <w:r w:rsidRPr="00616E11">
              <w:rPr>
                <w:rFonts w:eastAsia="Malgun Gothic" w:cs="Arial"/>
                <w:sz w:val="18"/>
                <w:szCs w:val="18"/>
              </w:rPr>
              <w:t xml:space="preserve">Rule to check that the value </w:t>
            </w:r>
            <w:r w:rsidRPr="00616E11">
              <w:rPr>
                <w:rFonts w:eastAsia="Malgun Gothic" w:cs="Arial"/>
                <w:sz w:val="18"/>
                <w:szCs w:val="18"/>
                <w:u w:val="single"/>
              </w:rPr>
              <w:t>is not</w:t>
            </w:r>
            <w:r w:rsidRPr="00616E11">
              <w:rPr>
                <w:rFonts w:eastAsia="Malgun Gothic" w:cs="Arial"/>
                <w:sz w:val="18"/>
                <w:szCs w:val="18"/>
              </w:rPr>
              <w:t xml:space="preserve"> used.</w:t>
            </w:r>
          </w:p>
        </w:tc>
      </w:tr>
      <w:tr w:rsidR="00FA1108" w:rsidRPr="00616E11" w14:paraId="30B4D72C" w14:textId="77777777" w:rsidTr="00352C8C">
        <w:trPr>
          <w:cantSplit/>
        </w:trPr>
        <w:tc>
          <w:tcPr>
            <w:tcW w:w="2293" w:type="dxa"/>
            <w:tcPrChange w:id="2743" w:author="Raphael Malyankar" w:date="2025-08-12T23:49:00Z" w16du:dateUtc="2025-08-13T06:49:00Z">
              <w:tcPr>
                <w:tcW w:w="2293" w:type="dxa"/>
              </w:tcPr>
            </w:tcPrChange>
          </w:tcPr>
          <w:p w14:paraId="6CEB14ED" w14:textId="77777777" w:rsidR="00FA1108" w:rsidRPr="00616E11" w:rsidRDefault="00000000" w:rsidP="00EE3AD0">
            <w:pPr>
              <w:spacing w:after="0"/>
              <w:jc w:val="left"/>
              <w:rPr>
                <w:rFonts w:cs="Arial"/>
                <w:sz w:val="18"/>
                <w:szCs w:val="18"/>
              </w:rPr>
            </w:pPr>
            <w:r w:rsidRPr="00616E11">
              <w:rPr>
                <w:rFonts w:eastAsia="Malgun Gothic" w:cs="Arial"/>
                <w:sz w:val="18"/>
                <w:szCs w:val="18"/>
              </w:rPr>
              <w:t>Restrict the value of a text, numeric, CharacterString attribute</w:t>
            </w:r>
          </w:p>
        </w:tc>
        <w:tc>
          <w:tcPr>
            <w:tcW w:w="2541" w:type="dxa"/>
            <w:tcPrChange w:id="2744" w:author="Raphael Malyankar" w:date="2025-08-12T23:49:00Z" w16du:dateUtc="2025-08-13T06:49:00Z">
              <w:tcPr>
                <w:tcW w:w="2541" w:type="dxa"/>
              </w:tcPr>
            </w:tcPrChange>
          </w:tcPr>
          <w:p w14:paraId="118ECAA0" w14:textId="77777777" w:rsidR="00FA1108" w:rsidRPr="00616E11" w:rsidRDefault="00000000">
            <w:pPr>
              <w:spacing w:after="0"/>
              <w:rPr>
                <w:rFonts w:cs="Arial"/>
                <w:sz w:val="18"/>
                <w:szCs w:val="18"/>
              </w:rPr>
            </w:pPr>
            <w:r w:rsidRPr="00616E11">
              <w:rPr>
                <w:rFonts w:eastAsia="Malgun Gothic" w:cs="Arial"/>
                <w:sz w:val="18"/>
                <w:szCs w:val="18"/>
              </w:rPr>
              <w:t>No change required.</w:t>
            </w:r>
          </w:p>
        </w:tc>
        <w:tc>
          <w:tcPr>
            <w:tcW w:w="2297" w:type="dxa"/>
            <w:tcPrChange w:id="2745" w:author="Raphael Malyankar" w:date="2025-08-12T23:49:00Z" w16du:dateUtc="2025-08-13T06:49:00Z">
              <w:tcPr>
                <w:tcW w:w="2297" w:type="dxa"/>
              </w:tcPr>
            </w:tcPrChange>
          </w:tcPr>
          <w:p w14:paraId="2E001FC9" w14:textId="77777777" w:rsidR="00FA1108" w:rsidRPr="00616E11" w:rsidRDefault="00000000">
            <w:pPr>
              <w:spacing w:after="0"/>
              <w:rPr>
                <w:rFonts w:cs="Arial"/>
                <w:sz w:val="18"/>
                <w:szCs w:val="18"/>
              </w:rPr>
            </w:pPr>
            <w:r w:rsidRPr="00616E11">
              <w:rPr>
                <w:rFonts w:eastAsia="Malgun Gothic" w:cs="Arial"/>
                <w:sz w:val="18"/>
                <w:szCs w:val="18"/>
              </w:rPr>
              <w:t>Specify the value in the Remark column.</w:t>
            </w:r>
          </w:p>
        </w:tc>
        <w:tc>
          <w:tcPr>
            <w:tcW w:w="2298" w:type="dxa"/>
            <w:tcPrChange w:id="2746" w:author="Raphael Malyankar" w:date="2025-08-12T23:49:00Z" w16du:dateUtc="2025-08-13T06:49:00Z">
              <w:tcPr>
                <w:tcW w:w="2298" w:type="dxa"/>
              </w:tcPr>
            </w:tcPrChange>
          </w:tcPr>
          <w:p w14:paraId="55D03CAF" w14:textId="77777777" w:rsidR="00FA1108" w:rsidRPr="00616E11" w:rsidRDefault="00000000">
            <w:pPr>
              <w:spacing w:after="0"/>
              <w:rPr>
                <w:rFonts w:cs="Arial"/>
                <w:sz w:val="18"/>
                <w:szCs w:val="18"/>
              </w:rPr>
            </w:pPr>
            <w:r w:rsidRPr="00616E11">
              <w:rPr>
                <w:rFonts w:eastAsia="Malgun Gothic" w:cs="Arial"/>
                <w:sz w:val="18"/>
                <w:szCs w:val="18"/>
              </w:rPr>
              <w:t xml:space="preserve">Rule to check that the value </w:t>
            </w:r>
            <w:r w:rsidRPr="00616E11">
              <w:rPr>
                <w:rFonts w:eastAsia="Malgun Gothic" w:cs="Arial"/>
                <w:sz w:val="18"/>
                <w:szCs w:val="18"/>
                <w:u w:val="single"/>
              </w:rPr>
              <w:t>is</w:t>
            </w:r>
            <w:r w:rsidRPr="00616E11">
              <w:rPr>
                <w:rFonts w:eastAsia="Malgun Gothic" w:cs="Arial"/>
                <w:sz w:val="18"/>
                <w:szCs w:val="18"/>
              </w:rPr>
              <w:t xml:space="preserve"> as specified.</w:t>
            </w:r>
          </w:p>
        </w:tc>
      </w:tr>
      <w:tr w:rsidR="00FA1108" w:rsidRPr="00616E11" w14:paraId="7101A22B" w14:textId="77777777" w:rsidTr="00352C8C">
        <w:trPr>
          <w:cantSplit/>
        </w:trPr>
        <w:tc>
          <w:tcPr>
            <w:tcW w:w="2293" w:type="dxa"/>
            <w:tcPrChange w:id="2747" w:author="Raphael Malyankar" w:date="2025-08-12T23:49:00Z" w16du:dateUtc="2025-08-13T06:49:00Z">
              <w:tcPr>
                <w:tcW w:w="2293" w:type="dxa"/>
              </w:tcPr>
            </w:tcPrChange>
          </w:tcPr>
          <w:p w14:paraId="0D7EF258" w14:textId="77777777" w:rsidR="00FA1108" w:rsidRPr="00616E11" w:rsidRDefault="00000000">
            <w:pPr>
              <w:spacing w:after="0"/>
              <w:rPr>
                <w:ins w:id="2748" w:author="Raphael Malyankar" w:date="2025-08-12T23:30:00Z" w16du:dateUtc="2025-08-13T06:30:00Z"/>
                <w:rFonts w:eastAsia="Malgun Gothic" w:cs="Arial"/>
                <w:sz w:val="18"/>
                <w:szCs w:val="18"/>
              </w:rPr>
            </w:pPr>
            <w:r w:rsidRPr="00616E11">
              <w:rPr>
                <w:rFonts w:eastAsia="Malgun Gothic" w:cs="Arial"/>
                <w:sz w:val="18"/>
                <w:szCs w:val="18"/>
              </w:rPr>
              <w:t>Add a new metadata class or attribute</w:t>
            </w:r>
          </w:p>
          <w:p w14:paraId="24AF8568" w14:textId="29DC35A7" w:rsidR="000670C1" w:rsidRPr="00616E11" w:rsidRDefault="000670C1">
            <w:pPr>
              <w:spacing w:after="0"/>
              <w:rPr>
                <w:rFonts w:cs="Arial"/>
                <w:sz w:val="18"/>
                <w:szCs w:val="18"/>
              </w:rPr>
            </w:pPr>
            <w:ins w:id="2749" w:author="Raphael Malyankar" w:date="2025-08-12T23:30:00Z" w16du:dateUtc="2025-08-13T06:30:00Z">
              <w:r w:rsidRPr="00616E11">
                <w:rPr>
                  <w:rFonts w:eastAsia="Malgun Gothic" w:cs="Arial"/>
                  <w:sz w:val="18"/>
                  <w:szCs w:val="18"/>
                </w:rPr>
                <w:t>Not permitted for EDCIS data product</w:t>
              </w:r>
            </w:ins>
            <w:ins w:id="2750" w:author="Raphael Malyankar" w:date="2025-08-12T23:31:00Z" w16du:dateUtc="2025-08-13T06:31:00Z">
              <w:r w:rsidRPr="00616E11">
                <w:rPr>
                  <w:rFonts w:eastAsia="Malgun Gothic" w:cs="Arial"/>
                  <w:sz w:val="18"/>
                  <w:szCs w:val="18"/>
                </w:rPr>
                <w:t>s</w:t>
              </w:r>
            </w:ins>
            <w:ins w:id="2751" w:author="Raphael Malyankar" w:date="2025-08-12T23:32:00Z" w16du:dateUtc="2025-08-13T06:32:00Z">
              <w:r w:rsidRPr="00616E11">
                <w:rPr>
                  <w:rFonts w:eastAsia="Malgun Gothic" w:cs="Arial"/>
                  <w:sz w:val="18"/>
                  <w:szCs w:val="18"/>
                </w:rPr>
                <w:t xml:space="preserve"> (S-100 App. 4a-D)</w:t>
              </w:r>
            </w:ins>
          </w:p>
        </w:tc>
        <w:tc>
          <w:tcPr>
            <w:tcW w:w="2541" w:type="dxa"/>
            <w:tcPrChange w:id="2752" w:author="Raphael Malyankar" w:date="2025-08-12T23:49:00Z" w16du:dateUtc="2025-08-13T06:49:00Z">
              <w:tcPr>
                <w:tcW w:w="2541" w:type="dxa"/>
              </w:tcPr>
            </w:tcPrChange>
          </w:tcPr>
          <w:p w14:paraId="7C9DB920" w14:textId="23472F98" w:rsidR="00FA1108" w:rsidRPr="00616E11" w:rsidRDefault="00000000">
            <w:pPr>
              <w:spacing w:after="0"/>
              <w:rPr>
                <w:rFonts w:eastAsia="Malgun Gothic" w:cs="Arial"/>
                <w:sz w:val="18"/>
                <w:szCs w:val="18"/>
              </w:rPr>
            </w:pPr>
            <w:r w:rsidRPr="00616E11">
              <w:rPr>
                <w:rFonts w:eastAsia="Malgun Gothic" w:cs="Arial"/>
                <w:sz w:val="18"/>
                <w:szCs w:val="18"/>
              </w:rPr>
              <w:t>Specialize the appropriate S-100 metadata class and add the new class or attribute.</w:t>
            </w:r>
          </w:p>
        </w:tc>
        <w:tc>
          <w:tcPr>
            <w:tcW w:w="2297" w:type="dxa"/>
            <w:tcPrChange w:id="2753" w:author="Raphael Malyankar" w:date="2025-08-12T23:49:00Z" w16du:dateUtc="2025-08-13T06:49:00Z">
              <w:tcPr>
                <w:tcW w:w="2297" w:type="dxa"/>
              </w:tcPr>
            </w:tcPrChange>
          </w:tcPr>
          <w:p w14:paraId="49D3F25E" w14:textId="77777777" w:rsidR="00FA1108" w:rsidRPr="00616E11" w:rsidRDefault="00000000">
            <w:pPr>
              <w:spacing w:after="0"/>
              <w:rPr>
                <w:rFonts w:cs="Arial"/>
                <w:sz w:val="18"/>
                <w:szCs w:val="18"/>
              </w:rPr>
            </w:pPr>
            <w:r w:rsidRPr="00616E11">
              <w:rPr>
                <w:rFonts w:eastAsia="Malgun Gothic" w:cs="Arial"/>
                <w:sz w:val="18"/>
                <w:szCs w:val="18"/>
              </w:rPr>
              <w:t>Add a new documentation table, or extend the table describing the original class. Inherited attributes should be distinguished from direct attributes.</w:t>
            </w:r>
          </w:p>
        </w:tc>
        <w:tc>
          <w:tcPr>
            <w:tcW w:w="2298" w:type="dxa"/>
            <w:tcPrChange w:id="2754" w:author="Raphael Malyankar" w:date="2025-08-12T23:49:00Z" w16du:dateUtc="2025-08-13T06:49:00Z">
              <w:tcPr>
                <w:tcW w:w="2298" w:type="dxa"/>
              </w:tcPr>
            </w:tcPrChange>
          </w:tcPr>
          <w:p w14:paraId="6305CFCC" w14:textId="77777777" w:rsidR="00FA1108" w:rsidRPr="00616E11" w:rsidRDefault="00000000">
            <w:pPr>
              <w:keepNext/>
              <w:spacing w:after="0"/>
              <w:rPr>
                <w:rFonts w:cs="Arial"/>
                <w:sz w:val="18"/>
                <w:szCs w:val="18"/>
              </w:rPr>
            </w:pPr>
            <w:r w:rsidRPr="00616E11">
              <w:rPr>
                <w:rFonts w:eastAsia="Malgun Gothic" w:cs="Arial"/>
                <w:sz w:val="18"/>
                <w:szCs w:val="18"/>
              </w:rPr>
              <w:t>Additional XSD that imports the generic metadata XML schema and extends its types.</w:t>
            </w:r>
          </w:p>
        </w:tc>
      </w:tr>
      <w:tr w:rsidR="00FA1108" w:rsidRPr="00616E11" w14:paraId="717D1BFC" w14:textId="77777777" w:rsidTr="00352C8C">
        <w:trPr>
          <w:cantSplit/>
        </w:trPr>
        <w:tc>
          <w:tcPr>
            <w:tcW w:w="2293" w:type="dxa"/>
            <w:tcPrChange w:id="2755" w:author="Raphael Malyankar" w:date="2025-08-12T23:49:00Z" w16du:dateUtc="2025-08-13T06:49:00Z">
              <w:tcPr>
                <w:tcW w:w="2293" w:type="dxa"/>
              </w:tcPr>
            </w:tcPrChange>
          </w:tcPr>
          <w:p w14:paraId="66B73C63" w14:textId="77777777" w:rsidR="00FA1108" w:rsidRPr="00616E11" w:rsidRDefault="00000000">
            <w:pPr>
              <w:spacing w:after="0"/>
              <w:rPr>
                <w:rFonts w:cs="Arial"/>
                <w:sz w:val="18"/>
                <w:szCs w:val="18"/>
              </w:rPr>
            </w:pPr>
            <w:r w:rsidRPr="00616E11">
              <w:rPr>
                <w:rFonts w:eastAsia="Malgun Gothic" w:cs="Arial"/>
                <w:sz w:val="18"/>
                <w:szCs w:val="18"/>
              </w:rPr>
              <w:t>Add a new metadata package in the Exchange Catalogue.</w:t>
            </w:r>
          </w:p>
          <w:p w14:paraId="55823536" w14:textId="77777777" w:rsidR="00FA1108" w:rsidRPr="00616E11" w:rsidRDefault="00000000">
            <w:pPr>
              <w:spacing w:after="0"/>
              <w:rPr>
                <w:ins w:id="2756" w:author="Raphael Malyankar" w:date="2025-08-12T23:33:00Z" w16du:dateUtc="2025-08-13T06:33:00Z"/>
                <w:rFonts w:eastAsia="Malgun Gothic" w:cs="Arial"/>
                <w:sz w:val="18"/>
                <w:szCs w:val="18"/>
              </w:rPr>
            </w:pPr>
            <w:r w:rsidRPr="00616E11">
              <w:rPr>
                <w:rFonts w:eastAsia="Malgun Gothic" w:cs="Arial"/>
                <w:sz w:val="18"/>
                <w:szCs w:val="18"/>
              </w:rPr>
              <w:t>(Note: Whether the new package must be in the Exchange Catalogue or the ISO metadata depends on product-specific considerations like its expected use in applications)</w:t>
            </w:r>
          </w:p>
          <w:p w14:paraId="1E948A0B" w14:textId="4A8750CA" w:rsidR="001B28FB" w:rsidRPr="00616E11" w:rsidRDefault="001B28FB">
            <w:pPr>
              <w:spacing w:after="0"/>
              <w:rPr>
                <w:rFonts w:cs="Arial"/>
                <w:sz w:val="18"/>
                <w:szCs w:val="18"/>
              </w:rPr>
            </w:pPr>
            <w:ins w:id="2757" w:author="Raphael Malyankar" w:date="2025-08-12T23:33:00Z" w16du:dateUtc="2025-08-13T06:33:00Z">
              <w:r w:rsidRPr="00616E11">
                <w:rPr>
                  <w:rFonts w:cs="Arial"/>
                  <w:sz w:val="18"/>
                  <w:szCs w:val="18"/>
                </w:rPr>
                <w:t>Not permitted for EDCIS data products (S-100 App. 4a-D)</w:t>
              </w:r>
            </w:ins>
          </w:p>
        </w:tc>
        <w:tc>
          <w:tcPr>
            <w:tcW w:w="2541" w:type="dxa"/>
            <w:tcPrChange w:id="2758" w:author="Raphael Malyankar" w:date="2025-08-12T23:49:00Z" w16du:dateUtc="2025-08-13T06:49:00Z">
              <w:tcPr>
                <w:tcW w:w="2541" w:type="dxa"/>
              </w:tcPr>
            </w:tcPrChange>
          </w:tcPr>
          <w:p w14:paraId="438086F0" w14:textId="77777777" w:rsidR="00FA1108" w:rsidRPr="00616E11" w:rsidRDefault="00000000" w:rsidP="00EE3AD0">
            <w:pPr>
              <w:spacing w:after="0"/>
              <w:jc w:val="left"/>
              <w:rPr>
                <w:rFonts w:cs="Arial"/>
                <w:sz w:val="18"/>
                <w:szCs w:val="18"/>
              </w:rPr>
            </w:pPr>
            <w:r w:rsidRPr="00616E11">
              <w:rPr>
                <w:rFonts w:eastAsia="Malgun Gothic" w:cs="Arial"/>
                <w:sz w:val="18"/>
                <w:szCs w:val="18"/>
              </w:rPr>
              <w:t>Add the class or classes for the new package and aggregate to a specialization of the Exchange Catalogue container class (S100_ExchangeCatalogue).</w:t>
            </w:r>
          </w:p>
        </w:tc>
        <w:tc>
          <w:tcPr>
            <w:tcW w:w="2297" w:type="dxa"/>
            <w:tcPrChange w:id="2759" w:author="Raphael Malyankar" w:date="2025-08-12T23:49:00Z" w16du:dateUtc="2025-08-13T06:49:00Z">
              <w:tcPr>
                <w:tcW w:w="2297" w:type="dxa"/>
              </w:tcPr>
            </w:tcPrChange>
          </w:tcPr>
          <w:p w14:paraId="34C56ED8" w14:textId="77777777" w:rsidR="00FA1108" w:rsidRPr="00616E11" w:rsidRDefault="00000000">
            <w:pPr>
              <w:spacing w:after="0"/>
              <w:rPr>
                <w:rFonts w:cs="Arial"/>
                <w:sz w:val="18"/>
                <w:szCs w:val="18"/>
              </w:rPr>
            </w:pPr>
            <w:r w:rsidRPr="00616E11">
              <w:rPr>
                <w:rFonts w:eastAsia="Malgun Gothic" w:cs="Arial"/>
                <w:sz w:val="18"/>
                <w:szCs w:val="18"/>
              </w:rPr>
              <w:t>New tables for the new classes and extended catalogue container class.</w:t>
            </w:r>
          </w:p>
        </w:tc>
        <w:tc>
          <w:tcPr>
            <w:tcW w:w="2298" w:type="dxa"/>
            <w:tcPrChange w:id="2760" w:author="Raphael Malyankar" w:date="2025-08-12T23:49:00Z" w16du:dateUtc="2025-08-13T06:49:00Z">
              <w:tcPr>
                <w:tcW w:w="2298" w:type="dxa"/>
              </w:tcPr>
            </w:tcPrChange>
          </w:tcPr>
          <w:p w14:paraId="153A1D27" w14:textId="438B94E6" w:rsidR="00FA1108" w:rsidRPr="00616E11" w:rsidRDefault="00000000" w:rsidP="00EE3AD0">
            <w:pPr>
              <w:keepNext/>
              <w:spacing w:after="0"/>
              <w:jc w:val="left"/>
              <w:rPr>
                <w:rFonts w:cs="Arial"/>
                <w:sz w:val="18"/>
                <w:szCs w:val="18"/>
              </w:rPr>
            </w:pPr>
            <w:r w:rsidRPr="00616E11">
              <w:rPr>
                <w:rFonts w:eastAsia="Malgun Gothic" w:cs="Arial"/>
                <w:sz w:val="18"/>
                <w:szCs w:val="18"/>
              </w:rPr>
              <w:t>As specified in ISO 19115-3 and S-100 clause 4a-5.</w:t>
            </w:r>
            <w:ins w:id="2761" w:author="Raphael Malyankar" w:date="2025-08-15T08:46:00Z" w16du:dateUtc="2025-08-15T15:46:00Z">
              <w:r w:rsidR="00CD4AD5">
                <w:rPr>
                  <w:rFonts w:eastAsia="Malgun Gothic" w:cs="Arial"/>
                  <w:sz w:val="18"/>
                  <w:szCs w:val="18"/>
                </w:rPr>
                <w:t>7</w:t>
              </w:r>
            </w:ins>
            <w:del w:id="2762" w:author="Raphael Malyankar" w:date="2025-08-15T08:46:00Z" w16du:dateUtc="2025-08-15T15:46:00Z">
              <w:r w:rsidRPr="00616E11" w:rsidDel="00CD4AD5">
                <w:rPr>
                  <w:rFonts w:eastAsia="Malgun Gothic" w:cs="Arial"/>
                  <w:sz w:val="18"/>
                  <w:szCs w:val="18"/>
                </w:rPr>
                <w:delText>6</w:delText>
              </w:r>
            </w:del>
            <w:r w:rsidRPr="00616E11">
              <w:rPr>
                <w:rFonts w:eastAsia="Malgun Gothic" w:cs="Arial"/>
                <w:sz w:val="18"/>
                <w:szCs w:val="18"/>
              </w:rPr>
              <w:t>.5). If required in the Exchange Catalogue, additional XSD that imports the generic metadata XSD and extends its types.</w:t>
            </w:r>
          </w:p>
        </w:tc>
      </w:tr>
      <w:tr w:rsidR="00FA1108" w:rsidRPr="00616E11" w14:paraId="6D9CDA96" w14:textId="77777777" w:rsidTr="00352C8C">
        <w:trPr>
          <w:cantSplit/>
        </w:trPr>
        <w:tc>
          <w:tcPr>
            <w:tcW w:w="2293" w:type="dxa"/>
            <w:tcPrChange w:id="2763" w:author="Raphael Malyankar" w:date="2025-08-12T23:49:00Z" w16du:dateUtc="2025-08-13T06:49:00Z">
              <w:tcPr>
                <w:tcW w:w="2293" w:type="dxa"/>
              </w:tcPr>
            </w:tcPrChange>
          </w:tcPr>
          <w:p w14:paraId="75421E51" w14:textId="77777777" w:rsidR="00FA1108" w:rsidRPr="00616E11" w:rsidRDefault="00000000">
            <w:pPr>
              <w:spacing w:after="0"/>
              <w:rPr>
                <w:ins w:id="2764" w:author="Raphael Malyankar" w:date="2025-08-12T23:33:00Z" w16du:dateUtc="2025-08-13T06:33:00Z"/>
                <w:rFonts w:eastAsia="Malgun Gothic" w:cs="Arial"/>
                <w:sz w:val="18"/>
                <w:szCs w:val="18"/>
              </w:rPr>
            </w:pPr>
            <w:r w:rsidRPr="00616E11">
              <w:rPr>
                <w:rFonts w:eastAsia="Malgun Gothic" w:cs="Arial"/>
                <w:sz w:val="18"/>
                <w:szCs w:val="18"/>
              </w:rPr>
              <w:t>Add a new metadata package only in ISO metadata</w:t>
            </w:r>
          </w:p>
          <w:p w14:paraId="67A782F0" w14:textId="76D66AF4" w:rsidR="001B28FB" w:rsidRPr="00616E11" w:rsidRDefault="001B28FB">
            <w:pPr>
              <w:spacing w:after="0"/>
              <w:rPr>
                <w:rFonts w:cs="Arial"/>
                <w:sz w:val="18"/>
                <w:szCs w:val="18"/>
              </w:rPr>
            </w:pPr>
            <w:ins w:id="2765" w:author="Raphael Malyankar" w:date="2025-08-12T23:33:00Z" w16du:dateUtc="2025-08-13T06:33:00Z">
              <w:r w:rsidRPr="00616E11">
                <w:rPr>
                  <w:rFonts w:cs="Arial"/>
                  <w:sz w:val="18"/>
                  <w:szCs w:val="18"/>
                </w:rPr>
                <w:t>Not permitted for EDCIS data products (S-100 App. 4a-D)</w:t>
              </w:r>
            </w:ins>
          </w:p>
        </w:tc>
        <w:tc>
          <w:tcPr>
            <w:tcW w:w="2541" w:type="dxa"/>
            <w:tcPrChange w:id="2766" w:author="Raphael Malyankar" w:date="2025-08-12T23:49:00Z" w16du:dateUtc="2025-08-13T06:49:00Z">
              <w:tcPr>
                <w:tcW w:w="2541" w:type="dxa"/>
              </w:tcPr>
            </w:tcPrChange>
          </w:tcPr>
          <w:p w14:paraId="20571CB6" w14:textId="0C223F11" w:rsidR="00FA1108" w:rsidRPr="00616E11" w:rsidRDefault="00000000">
            <w:pPr>
              <w:spacing w:after="0"/>
              <w:rPr>
                <w:rFonts w:cs="Arial"/>
                <w:sz w:val="18"/>
                <w:szCs w:val="18"/>
              </w:rPr>
            </w:pPr>
            <w:r w:rsidRPr="00616E11">
              <w:rPr>
                <w:rFonts w:eastAsia="Malgun Gothic" w:cs="Arial"/>
                <w:sz w:val="18"/>
                <w:szCs w:val="18"/>
              </w:rPr>
              <w:t xml:space="preserve">Diagram(s) extending S-100 Figure </w:t>
            </w:r>
            <w:ins w:id="2767" w:author="Raphael Malyankar" w:date="2025-08-15T13:00:00Z" w16du:dateUtc="2025-08-15T20:00:00Z">
              <w:r w:rsidR="00EE3AD0">
                <w:rPr>
                  <w:rFonts w:eastAsia="Malgun Gothic" w:cs="Arial"/>
                  <w:sz w:val="18"/>
                  <w:szCs w:val="18"/>
                </w:rPr>
                <w:t>17-7</w:t>
              </w:r>
            </w:ins>
            <w:del w:id="2768" w:author="Raphael Malyankar" w:date="2025-08-15T13:00:00Z" w16du:dateUtc="2025-08-15T20:00:00Z">
              <w:r w:rsidRPr="00616E11" w:rsidDel="00EE3AD0">
                <w:rPr>
                  <w:rFonts w:eastAsia="Malgun Gothic" w:cs="Arial"/>
                  <w:sz w:val="18"/>
                  <w:szCs w:val="18"/>
                </w:rPr>
                <w:delText>4a-1</w:delText>
              </w:r>
            </w:del>
            <w:r w:rsidRPr="00616E11">
              <w:rPr>
                <w:rFonts w:eastAsia="Malgun Gothic" w:cs="Arial"/>
                <w:sz w:val="18"/>
                <w:szCs w:val="18"/>
              </w:rPr>
              <w:t xml:space="preserve"> and specifying new classes and attributes.</w:t>
            </w:r>
          </w:p>
        </w:tc>
        <w:tc>
          <w:tcPr>
            <w:tcW w:w="2297" w:type="dxa"/>
            <w:tcPrChange w:id="2769" w:author="Raphael Malyankar" w:date="2025-08-12T23:49:00Z" w16du:dateUtc="2025-08-13T06:49:00Z">
              <w:tcPr>
                <w:tcW w:w="2297" w:type="dxa"/>
              </w:tcPr>
            </w:tcPrChange>
          </w:tcPr>
          <w:p w14:paraId="48F53EB2" w14:textId="77777777" w:rsidR="00FA1108" w:rsidRPr="00616E11" w:rsidRDefault="00000000">
            <w:pPr>
              <w:spacing w:after="0"/>
              <w:rPr>
                <w:rFonts w:cs="Arial"/>
                <w:sz w:val="18"/>
                <w:szCs w:val="18"/>
              </w:rPr>
            </w:pPr>
            <w:r w:rsidRPr="00616E11">
              <w:rPr>
                <w:rFonts w:eastAsia="Malgun Gothic" w:cs="Arial"/>
                <w:sz w:val="18"/>
                <w:szCs w:val="18"/>
              </w:rPr>
              <w:t>New tables for the new classes.</w:t>
            </w:r>
          </w:p>
        </w:tc>
        <w:tc>
          <w:tcPr>
            <w:tcW w:w="2298" w:type="dxa"/>
            <w:tcPrChange w:id="2770" w:author="Raphael Malyankar" w:date="2025-08-12T23:49:00Z" w16du:dateUtc="2025-08-13T06:49:00Z">
              <w:tcPr>
                <w:tcW w:w="2298" w:type="dxa"/>
              </w:tcPr>
            </w:tcPrChange>
          </w:tcPr>
          <w:p w14:paraId="0372FE92" w14:textId="77777777" w:rsidR="00FA1108" w:rsidRPr="00616E11" w:rsidRDefault="00000000" w:rsidP="00EE3AD0">
            <w:pPr>
              <w:keepNext/>
              <w:spacing w:after="0"/>
              <w:jc w:val="left"/>
              <w:rPr>
                <w:rFonts w:cs="Arial"/>
                <w:sz w:val="18"/>
                <w:szCs w:val="18"/>
              </w:rPr>
            </w:pPr>
            <w:r w:rsidRPr="00616E11">
              <w:rPr>
                <w:rFonts w:eastAsia="Malgun Gothic" w:cs="Arial"/>
                <w:sz w:val="18"/>
                <w:szCs w:val="18"/>
              </w:rPr>
              <w:t>Describe the extensions in the ISO 19115-3 metadata extension format and extend the ISO metadata XSDs with new types.</w:t>
            </w:r>
          </w:p>
        </w:tc>
      </w:tr>
      <w:tr w:rsidR="00FA1108" w:rsidRPr="00616E11" w14:paraId="09F936AA" w14:textId="77777777" w:rsidTr="00352C8C">
        <w:trPr>
          <w:cantSplit/>
          <w:trPrChange w:id="2771" w:author="Raphael Malyankar" w:date="2025-08-12T23:49:00Z" w16du:dateUtc="2025-08-13T06:49:00Z">
            <w:trPr>
              <w:cantSplit/>
            </w:trPr>
          </w:trPrChange>
        </w:trPr>
        <w:tc>
          <w:tcPr>
            <w:tcW w:w="2293" w:type="dxa"/>
            <w:tcPrChange w:id="2772" w:author="Raphael Malyankar" w:date="2025-08-12T23:49:00Z" w16du:dateUtc="2025-08-13T06:49:00Z">
              <w:tcPr>
                <w:tcW w:w="2293" w:type="dxa"/>
              </w:tcPr>
            </w:tcPrChange>
          </w:tcPr>
          <w:p w14:paraId="357AAB7F" w14:textId="77777777" w:rsidR="00FA1108" w:rsidRPr="00616E11" w:rsidRDefault="00000000">
            <w:pPr>
              <w:spacing w:after="0"/>
              <w:rPr>
                <w:rFonts w:cs="Arial"/>
                <w:sz w:val="18"/>
                <w:szCs w:val="18"/>
              </w:rPr>
            </w:pPr>
            <w:r w:rsidRPr="00616E11">
              <w:rPr>
                <w:rFonts w:eastAsia="Malgun Gothic" w:cs="Arial"/>
                <w:sz w:val="18"/>
                <w:szCs w:val="18"/>
              </w:rPr>
              <w:lastRenderedPageBreak/>
              <w:t>Add values to an enumeration</w:t>
            </w:r>
          </w:p>
          <w:p w14:paraId="0EE99EB2" w14:textId="77777777" w:rsidR="00FA1108" w:rsidRPr="00616E11" w:rsidRDefault="00000000">
            <w:pPr>
              <w:spacing w:after="0"/>
              <w:rPr>
                <w:ins w:id="2773" w:author="Raphael Malyankar" w:date="2025-08-12T23:34:00Z" w16du:dateUtc="2025-08-13T06:34:00Z"/>
                <w:rFonts w:eastAsia="Malgun Gothic" w:cs="Arial"/>
                <w:sz w:val="18"/>
                <w:szCs w:val="18"/>
              </w:rPr>
            </w:pPr>
            <w:r w:rsidRPr="00616E11">
              <w:rPr>
                <w:rFonts w:eastAsia="Malgun Gothic" w:cs="Arial"/>
                <w:sz w:val="18"/>
                <w:szCs w:val="18"/>
              </w:rPr>
              <w:t>(Consider proposing its addition to S-100 generic metadata via an S-100 maintenance proposal instead of a product-specific extension)</w:t>
            </w:r>
          </w:p>
          <w:p w14:paraId="3E11FC7B" w14:textId="4B18C046" w:rsidR="001B28FB" w:rsidRPr="00616E11" w:rsidRDefault="001B28FB">
            <w:pPr>
              <w:spacing w:after="0"/>
              <w:rPr>
                <w:rFonts w:cs="Arial"/>
                <w:sz w:val="18"/>
                <w:szCs w:val="18"/>
              </w:rPr>
            </w:pPr>
            <w:ins w:id="2774" w:author="Raphael Malyankar" w:date="2025-08-12T23:34:00Z" w16du:dateUtc="2025-08-13T06:34:00Z">
              <w:r w:rsidRPr="00616E11">
                <w:rPr>
                  <w:rFonts w:eastAsia="Malgun Gothic" w:cs="Arial"/>
                  <w:sz w:val="18"/>
                  <w:szCs w:val="18"/>
                </w:rPr>
                <w:t>Not permitted for EDCIS data products (S-100 App. 4a-D)</w:t>
              </w:r>
            </w:ins>
          </w:p>
        </w:tc>
        <w:tc>
          <w:tcPr>
            <w:tcW w:w="2541" w:type="dxa"/>
            <w:tcPrChange w:id="2775" w:author="Raphael Malyankar" w:date="2025-08-12T23:49:00Z" w16du:dateUtc="2025-08-13T06:49:00Z">
              <w:tcPr>
                <w:tcW w:w="2541" w:type="dxa"/>
              </w:tcPr>
            </w:tcPrChange>
          </w:tcPr>
          <w:p w14:paraId="530FD040" w14:textId="77777777" w:rsidR="00FA1108" w:rsidRPr="00616E11" w:rsidRDefault="00000000">
            <w:pPr>
              <w:spacing w:after="0"/>
              <w:rPr>
                <w:rFonts w:cs="Arial"/>
                <w:sz w:val="18"/>
                <w:szCs w:val="18"/>
              </w:rPr>
            </w:pPr>
            <w:r w:rsidRPr="00616E11">
              <w:rPr>
                <w:rFonts w:eastAsia="Malgun Gothic" w:cs="Arial"/>
                <w:sz w:val="18"/>
                <w:szCs w:val="18"/>
              </w:rPr>
              <w:t>Specialize the relevant S-100 metadata class and override the affected attribute.</w:t>
            </w:r>
          </w:p>
        </w:tc>
        <w:tc>
          <w:tcPr>
            <w:tcW w:w="2297" w:type="dxa"/>
            <w:tcPrChange w:id="2776" w:author="Raphael Malyankar" w:date="2025-08-12T23:49:00Z" w16du:dateUtc="2025-08-13T06:49:00Z">
              <w:tcPr>
                <w:tcW w:w="2297" w:type="dxa"/>
              </w:tcPr>
            </w:tcPrChange>
          </w:tcPr>
          <w:p w14:paraId="20B511BA" w14:textId="77777777" w:rsidR="00FA1108" w:rsidRPr="00616E11" w:rsidRDefault="00000000">
            <w:pPr>
              <w:spacing w:after="0"/>
              <w:rPr>
                <w:rFonts w:cs="Arial"/>
                <w:sz w:val="18"/>
                <w:szCs w:val="18"/>
              </w:rPr>
            </w:pPr>
            <w:r w:rsidRPr="00616E11">
              <w:rPr>
                <w:rFonts w:eastAsia="Malgun Gothic" w:cs="Arial"/>
                <w:sz w:val="18"/>
                <w:szCs w:val="18"/>
              </w:rPr>
              <w:t>Describe the override and new data type in the appropriate tables.</w:t>
            </w:r>
          </w:p>
        </w:tc>
        <w:tc>
          <w:tcPr>
            <w:tcW w:w="2298" w:type="dxa"/>
            <w:tcPrChange w:id="2777" w:author="Raphael Malyankar" w:date="2025-08-12T23:49:00Z" w16du:dateUtc="2025-08-13T06:49:00Z">
              <w:tcPr>
                <w:tcW w:w="2298" w:type="dxa"/>
              </w:tcPr>
            </w:tcPrChange>
          </w:tcPr>
          <w:p w14:paraId="5D75C451" w14:textId="77777777" w:rsidR="00FA1108" w:rsidRPr="00616E11" w:rsidRDefault="00000000">
            <w:pPr>
              <w:keepNext/>
              <w:spacing w:after="0"/>
              <w:rPr>
                <w:rFonts w:cs="Arial"/>
                <w:sz w:val="18"/>
                <w:szCs w:val="18"/>
              </w:rPr>
            </w:pPr>
            <w:r w:rsidRPr="00616E11">
              <w:rPr>
                <w:rFonts w:eastAsia="Malgun Gothic" w:cs="Arial"/>
                <w:sz w:val="18"/>
                <w:szCs w:val="18"/>
              </w:rPr>
              <w:t>XML schema override in a derived XSD. Ignore any warnings generated by generic constraint-checking rules. Define new constraint-checking rules if necessary.</w:t>
            </w:r>
          </w:p>
        </w:tc>
      </w:tr>
      <w:tr w:rsidR="00FA1108" w:rsidRPr="00616E11" w14:paraId="3637524C" w14:textId="77777777" w:rsidTr="00352C8C">
        <w:trPr>
          <w:cantSplit/>
        </w:trPr>
        <w:tc>
          <w:tcPr>
            <w:tcW w:w="2293" w:type="dxa"/>
            <w:tcPrChange w:id="2778" w:author="Raphael Malyankar" w:date="2025-08-12T23:49:00Z" w16du:dateUtc="2025-08-13T06:49:00Z">
              <w:tcPr>
                <w:tcW w:w="2293" w:type="dxa"/>
              </w:tcPr>
            </w:tcPrChange>
          </w:tcPr>
          <w:p w14:paraId="34ADD0DA" w14:textId="77777777" w:rsidR="00FA1108" w:rsidRPr="00616E11" w:rsidRDefault="00000000">
            <w:pPr>
              <w:spacing w:after="0"/>
              <w:rPr>
                <w:ins w:id="2779" w:author="Raphael Malyankar" w:date="2025-08-12T23:34:00Z" w16du:dateUtc="2025-08-13T06:34:00Z"/>
                <w:rFonts w:eastAsia="Malgun Gothic" w:cs="Arial"/>
                <w:sz w:val="18"/>
                <w:szCs w:val="18"/>
              </w:rPr>
            </w:pPr>
            <w:r w:rsidRPr="00616E11">
              <w:rPr>
                <w:rFonts w:eastAsia="Malgun Gothic" w:cs="Arial"/>
                <w:sz w:val="18"/>
                <w:szCs w:val="18"/>
              </w:rPr>
              <w:t>Create new metadata codelist elements (expand a codelist)</w:t>
            </w:r>
          </w:p>
          <w:p w14:paraId="38B2C610" w14:textId="62506B55" w:rsidR="001B28FB" w:rsidRPr="00616E11" w:rsidRDefault="001B28FB">
            <w:pPr>
              <w:spacing w:after="0"/>
              <w:rPr>
                <w:rFonts w:cs="Arial"/>
                <w:sz w:val="18"/>
                <w:szCs w:val="18"/>
              </w:rPr>
            </w:pPr>
            <w:ins w:id="2780" w:author="Raphael Malyankar" w:date="2025-08-12T23:34:00Z" w16du:dateUtc="2025-08-13T06:34:00Z">
              <w:r w:rsidRPr="00616E11">
                <w:rPr>
                  <w:rFonts w:eastAsia="Malgun Gothic" w:cs="Arial"/>
                  <w:sz w:val="18"/>
                  <w:szCs w:val="18"/>
                </w:rPr>
                <w:t>Not permitted for EDCIS data products (S-100 App. 4a-D)</w:t>
              </w:r>
            </w:ins>
          </w:p>
        </w:tc>
        <w:tc>
          <w:tcPr>
            <w:tcW w:w="2541" w:type="dxa"/>
            <w:tcPrChange w:id="2781" w:author="Raphael Malyankar" w:date="2025-08-12T23:49:00Z" w16du:dateUtc="2025-08-13T06:49:00Z">
              <w:tcPr>
                <w:tcW w:w="2541" w:type="dxa"/>
              </w:tcPr>
            </w:tcPrChange>
          </w:tcPr>
          <w:p w14:paraId="3D653765" w14:textId="77777777" w:rsidR="00FA1108" w:rsidRPr="00616E11" w:rsidRDefault="00000000">
            <w:pPr>
              <w:spacing w:after="0"/>
              <w:rPr>
                <w:rFonts w:cs="Arial"/>
                <w:sz w:val="18"/>
                <w:szCs w:val="18"/>
              </w:rPr>
            </w:pPr>
            <w:r w:rsidRPr="00616E11">
              <w:rPr>
                <w:rFonts w:eastAsia="Malgun Gothic" w:cs="Arial"/>
                <w:sz w:val="18"/>
                <w:szCs w:val="18"/>
              </w:rPr>
              <w:t>Expand codelist in diagram(s). (Some codelists like languages may be too long for a UML diagram.)</w:t>
            </w:r>
          </w:p>
        </w:tc>
        <w:tc>
          <w:tcPr>
            <w:tcW w:w="2297" w:type="dxa"/>
            <w:tcPrChange w:id="2782" w:author="Raphael Malyankar" w:date="2025-08-12T23:49:00Z" w16du:dateUtc="2025-08-13T06:49:00Z">
              <w:tcPr>
                <w:tcW w:w="2297" w:type="dxa"/>
              </w:tcPr>
            </w:tcPrChange>
          </w:tcPr>
          <w:p w14:paraId="6F0AE086" w14:textId="77777777" w:rsidR="00FA1108" w:rsidRPr="00616E11" w:rsidRDefault="00000000">
            <w:pPr>
              <w:spacing w:after="0"/>
              <w:rPr>
                <w:rFonts w:cs="Arial"/>
                <w:sz w:val="18"/>
                <w:szCs w:val="18"/>
              </w:rPr>
            </w:pPr>
            <w:r w:rsidRPr="00616E11">
              <w:rPr>
                <w:rFonts w:eastAsia="Malgun Gothic" w:cs="Arial"/>
                <w:sz w:val="18"/>
                <w:szCs w:val="18"/>
              </w:rPr>
              <w:t>Add codelist values to codelist table (if any), or document the new values using another method.</w:t>
            </w:r>
          </w:p>
        </w:tc>
        <w:tc>
          <w:tcPr>
            <w:tcW w:w="2298" w:type="dxa"/>
            <w:tcPrChange w:id="2783" w:author="Raphael Malyankar" w:date="2025-08-12T23:49:00Z" w16du:dateUtc="2025-08-13T06:49:00Z">
              <w:tcPr>
                <w:tcW w:w="2298" w:type="dxa"/>
              </w:tcPr>
            </w:tcPrChange>
          </w:tcPr>
          <w:p w14:paraId="0F5475C9" w14:textId="77777777" w:rsidR="00FA1108" w:rsidRPr="00616E11" w:rsidRDefault="00000000">
            <w:pPr>
              <w:keepNext/>
              <w:spacing w:after="0"/>
              <w:rPr>
                <w:rFonts w:cs="Arial"/>
                <w:sz w:val="18"/>
                <w:szCs w:val="18"/>
              </w:rPr>
            </w:pPr>
            <w:r w:rsidRPr="00616E11">
              <w:rPr>
                <w:rFonts w:eastAsia="Malgun Gothic" w:cs="Arial"/>
                <w:sz w:val="18"/>
                <w:szCs w:val="18"/>
              </w:rPr>
              <w:t>Add new value to appropriate codelist and GML dictionary files.</w:t>
            </w:r>
          </w:p>
        </w:tc>
      </w:tr>
      <w:tr w:rsidR="00FA1108" w:rsidRPr="00616E11" w14:paraId="4EC05D2D" w14:textId="77777777" w:rsidTr="00352C8C">
        <w:trPr>
          <w:cantSplit/>
        </w:trPr>
        <w:tc>
          <w:tcPr>
            <w:tcW w:w="2293" w:type="dxa"/>
            <w:tcPrChange w:id="2784" w:author="Raphael Malyankar" w:date="2025-08-12T23:49:00Z" w16du:dateUtc="2025-08-13T06:49:00Z">
              <w:tcPr>
                <w:tcW w:w="2293" w:type="dxa"/>
              </w:tcPr>
            </w:tcPrChange>
          </w:tcPr>
          <w:p w14:paraId="3361CAA9" w14:textId="77777777" w:rsidR="00FA1108" w:rsidRPr="00616E11" w:rsidRDefault="00000000">
            <w:pPr>
              <w:spacing w:after="0"/>
              <w:rPr>
                <w:ins w:id="2785" w:author="Raphael Malyankar" w:date="2025-08-12T23:34:00Z" w16du:dateUtc="2025-08-13T06:34:00Z"/>
                <w:rFonts w:eastAsia="Malgun Gothic" w:cs="Arial"/>
                <w:sz w:val="18"/>
                <w:szCs w:val="18"/>
              </w:rPr>
            </w:pPr>
            <w:r w:rsidRPr="00616E11">
              <w:rPr>
                <w:rFonts w:eastAsia="Malgun Gothic" w:cs="Arial"/>
                <w:sz w:val="18"/>
                <w:szCs w:val="18"/>
              </w:rPr>
              <w:t>Create a new metadata codelist to replace the domain of an existing metadata element that has “free text” listed as its domain value (Note: Simply restricting the character strings as described in an earlier row is a simpler solution)</w:t>
            </w:r>
          </w:p>
          <w:p w14:paraId="035D02E2" w14:textId="34D39CF6" w:rsidR="001B28FB" w:rsidRPr="00616E11" w:rsidRDefault="001B28FB">
            <w:pPr>
              <w:spacing w:after="0"/>
              <w:rPr>
                <w:rFonts w:cs="Arial"/>
                <w:sz w:val="18"/>
                <w:szCs w:val="18"/>
              </w:rPr>
            </w:pPr>
            <w:ins w:id="2786" w:author="Raphael Malyankar" w:date="2025-08-12T23:34:00Z" w16du:dateUtc="2025-08-13T06:34:00Z">
              <w:r w:rsidRPr="00616E11">
                <w:rPr>
                  <w:rFonts w:eastAsia="Malgun Gothic" w:cs="Arial"/>
                  <w:sz w:val="18"/>
                  <w:szCs w:val="18"/>
                </w:rPr>
                <w:t>Not permitted for EDCIS data products (S-100 App. 4a-D)</w:t>
              </w:r>
            </w:ins>
          </w:p>
        </w:tc>
        <w:tc>
          <w:tcPr>
            <w:tcW w:w="2541" w:type="dxa"/>
            <w:tcPrChange w:id="2787" w:author="Raphael Malyankar" w:date="2025-08-12T23:49:00Z" w16du:dateUtc="2025-08-13T06:49:00Z">
              <w:tcPr>
                <w:tcW w:w="2541" w:type="dxa"/>
              </w:tcPr>
            </w:tcPrChange>
          </w:tcPr>
          <w:p w14:paraId="22444057" w14:textId="77777777" w:rsidR="00FA1108" w:rsidRPr="00616E11" w:rsidRDefault="00000000">
            <w:pPr>
              <w:spacing w:after="0"/>
              <w:rPr>
                <w:rFonts w:cs="Arial"/>
                <w:sz w:val="18"/>
                <w:szCs w:val="18"/>
              </w:rPr>
            </w:pPr>
            <w:r w:rsidRPr="00616E11">
              <w:rPr>
                <w:rFonts w:eastAsia="Malgun Gothic" w:cs="Arial"/>
                <w:sz w:val="18"/>
                <w:szCs w:val="18"/>
              </w:rPr>
              <w:t>Specialize the relevant S-100 metadata class and override the affected attribute. Add a codelist UML element documenting the codelist.</w:t>
            </w:r>
          </w:p>
        </w:tc>
        <w:tc>
          <w:tcPr>
            <w:tcW w:w="2297" w:type="dxa"/>
            <w:tcPrChange w:id="2788" w:author="Raphael Malyankar" w:date="2025-08-12T23:49:00Z" w16du:dateUtc="2025-08-13T06:49:00Z">
              <w:tcPr>
                <w:tcW w:w="2297" w:type="dxa"/>
              </w:tcPr>
            </w:tcPrChange>
          </w:tcPr>
          <w:p w14:paraId="2F6511D6" w14:textId="77777777" w:rsidR="00FA1108" w:rsidRPr="00616E11" w:rsidRDefault="00000000">
            <w:pPr>
              <w:spacing w:after="0"/>
              <w:rPr>
                <w:rFonts w:cs="Arial"/>
                <w:sz w:val="18"/>
                <w:szCs w:val="18"/>
              </w:rPr>
            </w:pPr>
            <w:r w:rsidRPr="00616E11">
              <w:rPr>
                <w:rFonts w:eastAsia="Malgun Gothic" w:cs="Arial"/>
                <w:sz w:val="18"/>
                <w:szCs w:val="18"/>
              </w:rPr>
              <w:t>Document the specialization and new codelist in appropriate tables.</w:t>
            </w:r>
          </w:p>
        </w:tc>
        <w:tc>
          <w:tcPr>
            <w:tcW w:w="2298" w:type="dxa"/>
            <w:tcPrChange w:id="2789" w:author="Raphael Malyankar" w:date="2025-08-12T23:49:00Z" w16du:dateUtc="2025-08-13T06:49:00Z">
              <w:tcPr>
                <w:tcW w:w="2298" w:type="dxa"/>
              </w:tcPr>
            </w:tcPrChange>
          </w:tcPr>
          <w:p w14:paraId="536A1C7A" w14:textId="77777777" w:rsidR="00FA1108" w:rsidRPr="00616E11" w:rsidRDefault="00000000">
            <w:pPr>
              <w:keepNext/>
              <w:spacing w:after="0"/>
              <w:rPr>
                <w:rFonts w:cs="Arial"/>
                <w:sz w:val="18"/>
                <w:szCs w:val="18"/>
              </w:rPr>
            </w:pPr>
            <w:r w:rsidRPr="00616E11">
              <w:rPr>
                <w:rFonts w:eastAsia="Malgun Gothic" w:cs="Arial"/>
                <w:sz w:val="18"/>
                <w:szCs w:val="18"/>
              </w:rPr>
              <w:t>XML schema override in a derived XSD. Ignore any warnings generated by generic constraint-checking rules. Define new constraint-checking rules if necessary.</w:t>
            </w:r>
          </w:p>
          <w:p w14:paraId="28D35714" w14:textId="77777777" w:rsidR="00FA1108" w:rsidRPr="00616E11" w:rsidRDefault="00000000">
            <w:pPr>
              <w:keepNext/>
              <w:spacing w:after="0"/>
              <w:rPr>
                <w:rFonts w:cs="Arial"/>
                <w:sz w:val="18"/>
                <w:szCs w:val="18"/>
              </w:rPr>
            </w:pPr>
            <w:r w:rsidRPr="00616E11">
              <w:rPr>
                <w:rFonts w:eastAsia="Malgun Gothic" w:cs="Arial"/>
                <w:sz w:val="18"/>
                <w:szCs w:val="18"/>
              </w:rPr>
              <w:t>Add new codelist to appropriate codelist and GML dictionary files.</w:t>
            </w:r>
          </w:p>
        </w:tc>
      </w:tr>
      <w:tr w:rsidR="00FA1108" w:rsidRPr="00616E11" w14:paraId="55E94CA1" w14:textId="77777777" w:rsidTr="00352C8C">
        <w:trPr>
          <w:cantSplit/>
        </w:trPr>
        <w:tc>
          <w:tcPr>
            <w:tcW w:w="2293" w:type="dxa"/>
            <w:tcPrChange w:id="2790" w:author="Raphael Malyankar" w:date="2025-08-12T23:49:00Z" w16du:dateUtc="2025-08-13T06:49:00Z">
              <w:tcPr>
                <w:tcW w:w="2293" w:type="dxa"/>
              </w:tcPr>
            </w:tcPrChange>
          </w:tcPr>
          <w:p w14:paraId="2A9031AC" w14:textId="77777777" w:rsidR="00FA1108" w:rsidRPr="00616E11" w:rsidRDefault="00000000">
            <w:pPr>
              <w:spacing w:after="0"/>
              <w:rPr>
                <w:ins w:id="2791" w:author="Raphael Malyankar" w:date="2025-08-12T23:34:00Z" w16du:dateUtc="2025-08-13T06:34:00Z"/>
                <w:rFonts w:eastAsia="Malgun Gothic" w:cs="Arial"/>
                <w:sz w:val="18"/>
                <w:szCs w:val="18"/>
              </w:rPr>
            </w:pPr>
            <w:r w:rsidRPr="00616E11">
              <w:rPr>
                <w:rFonts w:eastAsia="Malgun Gothic" w:cs="Arial"/>
                <w:sz w:val="18"/>
                <w:szCs w:val="18"/>
              </w:rPr>
              <w:t>No value for a mandatory attribute</w:t>
            </w:r>
          </w:p>
          <w:p w14:paraId="44C3690E" w14:textId="0B19A5EA" w:rsidR="001B28FB" w:rsidRPr="00616E11" w:rsidRDefault="001B28FB">
            <w:pPr>
              <w:spacing w:after="0"/>
              <w:rPr>
                <w:rFonts w:cs="Arial"/>
                <w:sz w:val="18"/>
                <w:szCs w:val="18"/>
              </w:rPr>
            </w:pPr>
            <w:ins w:id="2792" w:author="Raphael Malyankar" w:date="2025-08-12T23:34:00Z" w16du:dateUtc="2025-08-13T06:34:00Z">
              <w:r w:rsidRPr="00616E11">
                <w:rPr>
                  <w:rFonts w:eastAsia="Malgun Gothic" w:cs="Arial"/>
                  <w:sz w:val="18"/>
                  <w:szCs w:val="18"/>
                </w:rPr>
                <w:t>Not permitted for EDCIS data products (S-100 App. 4a-D)</w:t>
              </w:r>
            </w:ins>
            <w:ins w:id="2793" w:author="Raphael Malyankar" w:date="2025-08-12T23:55:00Z" w16du:dateUtc="2025-08-13T06:55:00Z">
              <w:r w:rsidR="00963A87" w:rsidRPr="00616E11">
                <w:rPr>
                  <w:rFonts w:eastAsia="Malgun Gothic" w:cs="Arial"/>
                  <w:sz w:val="18"/>
                  <w:szCs w:val="18"/>
                </w:rPr>
                <w:t>, except that string type attributes may be 0-length strings.</w:t>
              </w:r>
            </w:ins>
          </w:p>
        </w:tc>
        <w:tc>
          <w:tcPr>
            <w:tcW w:w="2541" w:type="dxa"/>
            <w:tcPrChange w:id="2794" w:author="Raphael Malyankar" w:date="2025-08-12T23:49:00Z" w16du:dateUtc="2025-08-13T06:49:00Z">
              <w:tcPr>
                <w:tcW w:w="2541" w:type="dxa"/>
              </w:tcPr>
            </w:tcPrChange>
          </w:tcPr>
          <w:p w14:paraId="17A21288" w14:textId="77777777" w:rsidR="00FA1108" w:rsidRPr="00616E11" w:rsidRDefault="00000000">
            <w:pPr>
              <w:spacing w:after="0"/>
              <w:rPr>
                <w:rFonts w:cs="Arial"/>
                <w:sz w:val="18"/>
                <w:szCs w:val="18"/>
              </w:rPr>
            </w:pPr>
            <w:r w:rsidRPr="00616E11">
              <w:rPr>
                <w:rFonts w:eastAsia="Malgun Gothic" w:cs="Arial"/>
                <w:sz w:val="18"/>
                <w:szCs w:val="18"/>
              </w:rPr>
              <w:t>None.</w:t>
            </w:r>
          </w:p>
        </w:tc>
        <w:tc>
          <w:tcPr>
            <w:tcW w:w="2297" w:type="dxa"/>
            <w:tcPrChange w:id="2795" w:author="Raphael Malyankar" w:date="2025-08-12T23:49:00Z" w16du:dateUtc="2025-08-13T06:49:00Z">
              <w:tcPr>
                <w:tcW w:w="2297" w:type="dxa"/>
              </w:tcPr>
            </w:tcPrChange>
          </w:tcPr>
          <w:p w14:paraId="3FADBA15" w14:textId="77777777" w:rsidR="00FA1108" w:rsidRPr="00616E11" w:rsidRDefault="00000000">
            <w:pPr>
              <w:spacing w:after="0"/>
              <w:rPr>
                <w:rFonts w:cs="Arial"/>
                <w:sz w:val="18"/>
                <w:szCs w:val="18"/>
              </w:rPr>
            </w:pPr>
            <w:r w:rsidRPr="00616E11">
              <w:rPr>
                <w:rFonts w:eastAsia="Malgun Gothic" w:cs="Arial"/>
                <w:sz w:val="18"/>
                <w:szCs w:val="18"/>
              </w:rPr>
              <w:t>Specify that the mandatory attribute must be nilled or assigned one of the allowed values as a fixed default.</w:t>
            </w:r>
          </w:p>
        </w:tc>
        <w:tc>
          <w:tcPr>
            <w:tcW w:w="2298" w:type="dxa"/>
            <w:tcPrChange w:id="2796" w:author="Raphael Malyankar" w:date="2025-08-12T23:49:00Z" w16du:dateUtc="2025-08-13T06:49:00Z">
              <w:tcPr>
                <w:tcW w:w="2298" w:type="dxa"/>
              </w:tcPr>
            </w:tcPrChange>
          </w:tcPr>
          <w:p w14:paraId="06C886D5" w14:textId="77777777" w:rsidR="00FA1108" w:rsidRPr="00616E11" w:rsidRDefault="00000000">
            <w:pPr>
              <w:keepNext/>
              <w:spacing w:after="0"/>
              <w:rPr>
                <w:rFonts w:cs="Arial"/>
                <w:sz w:val="18"/>
                <w:szCs w:val="18"/>
              </w:rPr>
            </w:pPr>
            <w:r w:rsidRPr="00616E11">
              <w:rPr>
                <w:rFonts w:eastAsia="Malgun Gothic" w:cs="Arial"/>
                <w:sz w:val="18"/>
                <w:szCs w:val="18"/>
              </w:rPr>
              <w:t>Rule to check the value.</w:t>
            </w:r>
          </w:p>
        </w:tc>
      </w:tr>
    </w:tbl>
    <w:p w14:paraId="722D9F9E" w14:textId="77777777" w:rsidR="00FA1108" w:rsidRPr="00616E11" w:rsidRDefault="00FA1108">
      <w:pPr>
        <w:spacing w:after="0"/>
        <w:rPr>
          <w:rFonts w:eastAsia="MS Mincho" w:cs="Times New Roman"/>
          <w:sz w:val="18"/>
          <w:szCs w:val="18"/>
          <w:lang w:eastAsia="ja-JP"/>
        </w:rPr>
      </w:pPr>
    </w:p>
    <w:p w14:paraId="5B515626" w14:textId="77777777" w:rsidR="00FA1108" w:rsidRPr="00616E11" w:rsidRDefault="00000000">
      <w:pPr>
        <w:spacing w:after="200"/>
        <w:jc w:val="center"/>
        <w:rPr>
          <w:rFonts w:eastAsia="MS Mincho" w:cstheme="minorHAnsi"/>
          <w:i/>
          <w:color w:val="44546A" w:themeColor="text2"/>
          <w:sz w:val="18"/>
          <w:szCs w:val="18"/>
          <w:lang w:eastAsia="ja-JP"/>
        </w:rPr>
      </w:pPr>
      <w:r w:rsidRPr="00616E11">
        <w:rPr>
          <w:rFonts w:eastAsia="MS Mincho" w:cstheme="minorHAnsi"/>
          <w:i/>
          <w:color w:val="44546A" w:themeColor="text2"/>
          <w:sz w:val="18"/>
          <w:szCs w:val="18"/>
          <w:lang w:eastAsia="ja-JP"/>
        </w:rPr>
        <w:t>Table B-12-1 – Specifying metadata in Exchange Catalogues for individual Product Specifications</w:t>
      </w:r>
    </w:p>
    <w:p w14:paraId="5A62E36B" w14:textId="54DD5158" w:rsidR="00FA1108" w:rsidRPr="00616E11" w:rsidRDefault="0058368F">
      <w:pPr>
        <w:rPr>
          <w:rFonts w:eastAsia="MS Mincho" w:cstheme="minorHAnsi"/>
          <w:lang w:eastAsia="ja-JP"/>
        </w:rPr>
      </w:pPr>
      <w:ins w:id="2797" w:author="Raphael Malyankar" w:date="2025-08-12T23:38:00Z" w16du:dateUtc="2025-08-13T06:38:00Z">
        <w:r w:rsidRPr="00616E11">
          <w:rPr>
            <w:rFonts w:eastAsia="MS Mincho" w:cstheme="minorHAnsi"/>
            <w:lang w:eastAsia="ja-JP"/>
          </w:rPr>
          <w:t xml:space="preserve">If extending or restricting metadata, </w:t>
        </w:r>
      </w:ins>
      <w:r w:rsidRPr="00616E11">
        <w:rPr>
          <w:rFonts w:eastAsia="MS Mincho" w:cstheme="minorHAnsi"/>
          <w:lang w:eastAsia="ja-JP"/>
        </w:rPr>
        <w:t>Product Specifications should not clone and rename classes, attributes, and enumerations defined in the generic model</w:t>
      </w:r>
      <w:del w:id="2798" w:author="Raphael Malyankar" w:date="2025-08-12T23:38:00Z" w16du:dateUtc="2025-08-13T06:38:00Z">
        <w:r w:rsidRPr="00616E11" w:rsidDel="0058368F">
          <w:rPr>
            <w:rFonts w:eastAsia="MS Mincho" w:cstheme="minorHAnsi"/>
            <w:lang w:eastAsia="ja-JP"/>
          </w:rPr>
          <w:delText>,</w:delText>
        </w:r>
      </w:del>
      <w:del w:id="2799" w:author="Raphael Malyankar" w:date="2025-08-12T23:39:00Z" w16du:dateUtc="2025-08-13T06:39:00Z">
        <w:r w:rsidRPr="00616E11" w:rsidDel="0058368F">
          <w:rPr>
            <w:rFonts w:eastAsia="MS Mincho" w:cstheme="minorHAnsi"/>
            <w:lang w:eastAsia="ja-JP"/>
          </w:rPr>
          <w:delText xml:space="preserve"> but instead extend the generic model as needed</w:delText>
        </w:r>
      </w:del>
      <w:r w:rsidRPr="00616E11">
        <w:rPr>
          <w:rFonts w:eastAsia="MS Mincho" w:cstheme="minorHAnsi"/>
          <w:lang w:eastAsia="ja-JP"/>
        </w:rPr>
        <w:t xml:space="preserve">. This requirement helps keep product-specific and generic S-100 metadata harmonized as both S-100 and the Product Specifications evolve over successive versions. Cloning and renaming classes and attributes will result in </w:t>
      </w:r>
      <w:del w:id="2800" w:author="Raphael Malyankar" w:date="2025-08-12T23:39:00Z" w16du:dateUtc="2025-08-13T06:39:00Z">
        <w:r w:rsidRPr="00616E11" w:rsidDel="0058368F">
          <w:rPr>
            <w:rFonts w:eastAsia="MS Mincho" w:cstheme="minorHAnsi"/>
            <w:lang w:eastAsia="ja-JP"/>
          </w:rPr>
          <w:delText xml:space="preserve">different </w:delText>
        </w:r>
      </w:del>
      <w:r w:rsidRPr="00616E11">
        <w:rPr>
          <w:rFonts w:eastAsia="MS Mincho" w:cstheme="minorHAnsi"/>
          <w:lang w:eastAsia="ja-JP"/>
        </w:rPr>
        <w:t>branch</w:t>
      </w:r>
      <w:ins w:id="2801" w:author="Raphael Malyankar" w:date="2025-08-12T23:39:00Z" w16du:dateUtc="2025-08-13T06:39:00Z">
        <w:r w:rsidRPr="00616E11">
          <w:rPr>
            <w:rFonts w:eastAsia="MS Mincho" w:cstheme="minorHAnsi"/>
            <w:lang w:eastAsia="ja-JP"/>
          </w:rPr>
          <w:t>ing</w:t>
        </w:r>
      </w:ins>
      <w:del w:id="2802" w:author="Raphael Malyankar" w:date="2025-08-12T23:39:00Z" w16du:dateUtc="2025-08-13T06:39:00Z">
        <w:r w:rsidRPr="00616E11" w:rsidDel="0058368F">
          <w:rPr>
            <w:rFonts w:eastAsia="MS Mincho" w:cstheme="minorHAnsi"/>
            <w:lang w:eastAsia="ja-JP"/>
          </w:rPr>
          <w:delText>es</w:delText>
        </w:r>
      </w:del>
      <w:r w:rsidRPr="00616E11">
        <w:rPr>
          <w:rFonts w:eastAsia="MS Mincho" w:cstheme="minorHAnsi"/>
          <w:lang w:eastAsia="ja-JP"/>
        </w:rPr>
        <w:t xml:space="preserve"> </w:t>
      </w:r>
      <w:del w:id="2803" w:author="Raphael Malyankar" w:date="2025-08-12T23:39:00Z" w16du:dateUtc="2025-08-13T06:39:00Z">
        <w:r w:rsidRPr="00616E11" w:rsidDel="0058368F">
          <w:rPr>
            <w:rFonts w:eastAsia="MS Mincho" w:cstheme="minorHAnsi"/>
            <w:lang w:eastAsia="ja-JP"/>
          </w:rPr>
          <w:delText xml:space="preserve">of </w:delText>
        </w:r>
      </w:del>
      <w:r w:rsidRPr="00616E11">
        <w:rPr>
          <w:rFonts w:eastAsia="MS Mincho" w:cstheme="minorHAnsi"/>
          <w:lang w:eastAsia="ja-JP"/>
        </w:rPr>
        <w:t>metadata</w:t>
      </w:r>
      <w:ins w:id="2804" w:author="Raphael Malyankar" w:date="2025-08-12T23:39:00Z" w16du:dateUtc="2025-08-13T06:39:00Z">
        <w:r w:rsidRPr="00616E11">
          <w:rPr>
            <w:rFonts w:eastAsia="MS Mincho" w:cstheme="minorHAnsi"/>
            <w:lang w:eastAsia="ja-JP"/>
          </w:rPr>
          <w:t xml:space="preserve"> models and schemas</w:t>
        </w:r>
      </w:ins>
      <w:r w:rsidRPr="00616E11">
        <w:rPr>
          <w:rFonts w:eastAsia="MS Mincho" w:cstheme="minorHAnsi"/>
          <w:lang w:eastAsia="ja-JP"/>
        </w:rPr>
        <w:t>. The divergence of metadata branches will increase as both S-100 and Product Specifications evolve over successive versions. One consequence will be a need for implementations to have independent product-specific metadata processing modules. This situation would be undesirable for products that are processed by the same application (such as generic viewers, ECDIS, or ECS).</w:t>
      </w:r>
    </w:p>
    <w:p w14:paraId="1EBB6421" w14:textId="15F0EB64" w:rsidR="00FA1108" w:rsidRPr="00616E11" w:rsidRDefault="00000000">
      <w:pPr>
        <w:rPr>
          <w:ins w:id="2805" w:author="Raphael Malyankar" w:date="2025-08-13T00:01:00Z" w16du:dateUtc="2025-08-13T07:01:00Z"/>
          <w:rFonts w:eastAsia="MS Mincho" w:cstheme="minorHAnsi"/>
          <w:lang w:eastAsia="ja-JP"/>
        </w:rPr>
      </w:pPr>
      <w:r w:rsidRPr="00616E11">
        <w:rPr>
          <w:rFonts w:eastAsia="MS Mincho" w:cstheme="minorHAnsi"/>
          <w:lang w:eastAsia="ja-JP"/>
        </w:rPr>
        <w:t xml:space="preserve">A typical Product Specification Exchange Catalogue UML diagram is reproduced in Figure B-12-2 below. Compare to Figure B-12-1, noting the omission of attributes </w:t>
      </w:r>
      <w:del w:id="2806" w:author="Raphael Malyankar" w:date="2025-08-12T23:52:00Z" w16du:dateUtc="2025-08-13T06:52:00Z">
        <w:r w:rsidRPr="00616E11" w:rsidDel="00352C8C">
          <w:rPr>
            <w:rFonts w:eastAsia="MS Mincho" w:cstheme="minorHAnsi"/>
            <w:lang w:eastAsia="ja-JP"/>
          </w:rPr>
          <w:delText>for vertical and sounding datum from dataset discovery metadata</w:delText>
        </w:r>
      </w:del>
      <w:ins w:id="2807" w:author="Raphael Malyankar" w:date="2025-08-12T23:52:00Z" w16du:dateUtc="2025-08-13T06:52:00Z">
        <w:r w:rsidR="00352C8C" w:rsidRPr="00616E11">
          <w:rPr>
            <w:rFonts w:eastAsia="MS Mincho" w:cstheme="minorHAnsi"/>
            <w:lang w:eastAsia="ja-JP"/>
          </w:rPr>
          <w:t>not used in S-104</w:t>
        </w:r>
      </w:ins>
      <w:r w:rsidRPr="00616E11">
        <w:rPr>
          <w:rFonts w:eastAsia="MS Mincho" w:cstheme="minorHAnsi"/>
          <w:lang w:eastAsia="ja-JP"/>
        </w:rPr>
        <w:t xml:space="preserve"> and restrictions of support file format and data format enumerations.</w:t>
      </w:r>
    </w:p>
    <w:p w14:paraId="34722A82" w14:textId="2BE2EB59" w:rsidR="000975EC" w:rsidRPr="00616E11" w:rsidRDefault="000975EC">
      <w:pPr>
        <w:rPr>
          <w:rFonts w:eastAsia="MS Mincho" w:cstheme="minorHAnsi"/>
          <w:lang w:eastAsia="ja-JP"/>
        </w:rPr>
      </w:pPr>
      <w:ins w:id="2808" w:author="Raphael Malyankar" w:date="2025-08-13T00:01:00Z" w16du:dateUtc="2025-08-13T07:01:00Z">
        <w:r w:rsidRPr="00616E11">
          <w:rPr>
            <w:rFonts w:eastAsia="MS Mincho" w:cstheme="minorHAnsi"/>
            <w:lang w:eastAsia="ja-JP"/>
          </w:rPr>
          <w:t xml:space="preserve">A sample </w:t>
        </w:r>
      </w:ins>
      <w:ins w:id="2809" w:author="Raphael Malyankar" w:date="2025-08-13T00:02:00Z" w16du:dateUtc="2025-08-13T07:02:00Z">
        <w:r w:rsidRPr="00616E11">
          <w:rPr>
            <w:rFonts w:eastAsia="MS Mincho" w:cstheme="minorHAnsi"/>
            <w:lang w:eastAsia="ja-JP"/>
          </w:rPr>
          <w:t>generic Exchange Catalogue file is available on the IHO schema server.</w:t>
        </w:r>
      </w:ins>
    </w:p>
    <w:p w14:paraId="15FCFAD1" w14:textId="77777777" w:rsidR="00FA1108" w:rsidRPr="00616E11" w:rsidRDefault="00FA1108">
      <w:pPr>
        <w:rPr>
          <w:rFonts w:eastAsia="MS Mincho" w:cstheme="minorHAnsi"/>
          <w:lang w:eastAsia="ja-JP"/>
        </w:rPr>
      </w:pPr>
    </w:p>
    <w:p w14:paraId="252ED994" w14:textId="77777777" w:rsidR="00FA1108" w:rsidRPr="00616E11" w:rsidRDefault="00000000">
      <w:pPr>
        <w:keepNext/>
        <w:spacing w:after="240"/>
        <w:rPr>
          <w:rFonts w:eastAsia="MS Mincho" w:cs="Times New Roman"/>
          <w:szCs w:val="20"/>
          <w:lang w:eastAsia="ja-JP"/>
        </w:rPr>
      </w:pPr>
      <w:r w:rsidRPr="000353AC">
        <w:rPr>
          <w:noProof/>
        </w:rPr>
        <w:drawing>
          <wp:inline distT="0" distB="0" distL="0" distR="0" wp14:anchorId="7A05EAFB" wp14:editId="71740AF5">
            <wp:extent cx="5943600" cy="3668162"/>
            <wp:effectExtent l="0" t="0" r="0" b="8890"/>
            <wp:docPr id="32"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8"/>
                    <pic:cNvPicPr>
                      <a:picLocks noChangeAspect="1" noChangeArrowheads="1"/>
                    </pic:cNvPicPr>
                  </pic:nvPicPr>
                  <pic:blipFill>
                    <a:blip r:embed="rId68" cstate="print">
                      <a:extLst>
                        <a:ext uri="{28A0092B-C50C-407E-A947-70E740481C1C}">
                          <a14:useLocalDpi xmlns:a14="http://schemas.microsoft.com/office/drawing/2010/main" val="0"/>
                        </a:ext>
                      </a:extLst>
                    </a:blip>
                    <a:stretch>
                      <a:fillRect/>
                    </a:stretch>
                  </pic:blipFill>
                  <pic:spPr bwMode="auto">
                    <a:xfrm>
                      <a:off x="0" y="0"/>
                      <a:ext cx="5943600" cy="3668162"/>
                    </a:xfrm>
                    <a:prstGeom prst="rect">
                      <a:avLst/>
                    </a:prstGeom>
                    <a:noFill/>
                  </pic:spPr>
                </pic:pic>
              </a:graphicData>
            </a:graphic>
          </wp:inline>
        </w:drawing>
      </w:r>
    </w:p>
    <w:p w14:paraId="115DB858" w14:textId="78650380" w:rsidR="00FA1108" w:rsidRPr="00616E11" w:rsidRDefault="00000000">
      <w:pPr>
        <w:spacing w:before="120"/>
        <w:jc w:val="center"/>
        <w:rPr>
          <w:rFonts w:eastAsia="MS Mincho" w:cstheme="minorHAnsi"/>
          <w:i/>
          <w:color w:val="44546A" w:themeColor="text2"/>
          <w:sz w:val="18"/>
          <w:szCs w:val="18"/>
          <w:lang w:eastAsia="ja-JP"/>
        </w:rPr>
      </w:pPr>
      <w:bookmarkStart w:id="2810" w:name="_Ref523274868"/>
      <w:r w:rsidRPr="00616E11">
        <w:rPr>
          <w:rFonts w:eastAsia="MS Mincho" w:cstheme="minorHAnsi"/>
          <w:i/>
          <w:color w:val="44546A" w:themeColor="text2"/>
          <w:sz w:val="18"/>
          <w:szCs w:val="18"/>
          <w:lang w:eastAsia="ja-JP"/>
        </w:rPr>
        <w:t xml:space="preserve">Figure </w:t>
      </w:r>
      <w:bookmarkEnd w:id="2810"/>
      <w:r w:rsidRPr="00616E11">
        <w:rPr>
          <w:rFonts w:eastAsia="MS Mincho" w:cstheme="minorHAnsi"/>
          <w:i/>
          <w:color w:val="44546A" w:themeColor="text2"/>
          <w:sz w:val="18"/>
          <w:szCs w:val="18"/>
          <w:lang w:eastAsia="ja-JP"/>
        </w:rPr>
        <w:t>B-12-2 – Example Exchange Catalogue metadata classes for S-1</w:t>
      </w:r>
      <w:ins w:id="2811" w:author="Raphael Malyankar" w:date="2025-08-12T23:36:00Z" w16du:dateUtc="2025-08-13T06:36:00Z">
        <w:r w:rsidR="0058368F" w:rsidRPr="00616E11">
          <w:rPr>
            <w:rFonts w:eastAsia="MS Mincho" w:cstheme="minorHAnsi"/>
            <w:i/>
            <w:color w:val="44546A" w:themeColor="text2"/>
            <w:sz w:val="18"/>
            <w:szCs w:val="18"/>
            <w:lang w:eastAsia="ja-JP"/>
          </w:rPr>
          <w:t>04 Edition 2.0.0</w:t>
        </w:r>
      </w:ins>
      <w:del w:id="2812" w:author="Raphael Malyankar" w:date="2025-08-12T23:36:00Z" w16du:dateUtc="2025-08-13T06:36:00Z">
        <w:r w:rsidRPr="00616E11" w:rsidDel="0058368F">
          <w:rPr>
            <w:rFonts w:eastAsia="MS Mincho" w:cstheme="minorHAnsi"/>
            <w:i/>
            <w:color w:val="44546A" w:themeColor="text2"/>
            <w:sz w:val="18"/>
            <w:szCs w:val="18"/>
            <w:lang w:eastAsia="ja-JP"/>
          </w:rPr>
          <w:delText>27</w:delText>
        </w:r>
      </w:del>
      <w:r w:rsidRPr="00616E11">
        <w:rPr>
          <w:rFonts w:eastAsia="MS Mincho" w:cstheme="minorHAnsi"/>
          <w:i/>
          <w:color w:val="44546A" w:themeColor="text2"/>
          <w:sz w:val="18"/>
          <w:szCs w:val="18"/>
          <w:lang w:eastAsia="ja-JP"/>
        </w:rPr>
        <w:t xml:space="preserve"> (</w:t>
      </w:r>
      <w:ins w:id="2813" w:author="Raphael Malyankar" w:date="2025-08-12T23:36:00Z" w16du:dateUtc="2025-08-13T06:36:00Z">
        <w:r w:rsidR="0058368F" w:rsidRPr="00616E11">
          <w:rPr>
            <w:rFonts w:eastAsia="MS Mincho" w:cstheme="minorHAnsi"/>
            <w:i/>
            <w:color w:val="44546A" w:themeColor="text2"/>
            <w:sz w:val="18"/>
            <w:szCs w:val="18"/>
            <w:lang w:eastAsia="ja-JP"/>
          </w:rPr>
          <w:t>Water Level Information for Surface Navigation</w:t>
        </w:r>
      </w:ins>
      <w:del w:id="2814" w:author="Raphael Malyankar" w:date="2025-08-12T23:36:00Z" w16du:dateUtc="2025-08-13T06:36:00Z">
        <w:r w:rsidRPr="00616E11" w:rsidDel="0058368F">
          <w:rPr>
            <w:rFonts w:eastAsia="MS Mincho" w:cstheme="minorHAnsi"/>
            <w:i/>
            <w:color w:val="44546A" w:themeColor="text2"/>
            <w:sz w:val="18"/>
            <w:szCs w:val="18"/>
            <w:lang w:eastAsia="ja-JP"/>
          </w:rPr>
          <w:delText>Marine Traffic Management</w:delText>
        </w:r>
      </w:del>
      <w:r w:rsidRPr="00616E11">
        <w:rPr>
          <w:rFonts w:eastAsia="MS Mincho" w:cstheme="minorHAnsi"/>
          <w:i/>
          <w:color w:val="44546A" w:themeColor="text2"/>
          <w:sz w:val="18"/>
          <w:szCs w:val="18"/>
          <w:lang w:eastAsia="ja-JP"/>
        </w:rPr>
        <w:t>)</w:t>
      </w:r>
    </w:p>
    <w:p w14:paraId="5375B693" w14:textId="77777777" w:rsidR="00FA1108" w:rsidRPr="00616E11" w:rsidRDefault="00000000" w:rsidP="00B82FD1">
      <w:pPr>
        <w:pStyle w:val="HeadingB3"/>
        <w:numPr>
          <w:ilvl w:val="2"/>
          <w:numId w:val="148"/>
        </w:numPr>
      </w:pPr>
      <w:bookmarkStart w:id="2815" w:name="_Toc41603013"/>
      <w:bookmarkStart w:id="2816" w:name="_Toc206156551"/>
      <w:r w:rsidRPr="00616E11">
        <w:t>Extensions in ISO metadata files</w:t>
      </w:r>
      <w:bookmarkEnd w:id="2815"/>
      <w:bookmarkEnd w:id="2816"/>
    </w:p>
    <w:p w14:paraId="0BDC4AC4" w14:textId="77777777" w:rsidR="00C92D48" w:rsidRPr="00616E11" w:rsidRDefault="00000000">
      <w:pPr>
        <w:rPr>
          <w:ins w:id="2817" w:author="Raphael Malyankar" w:date="2025-08-12T23:58:00Z" w16du:dateUtc="2025-08-13T06:58:00Z"/>
          <w:rFonts w:eastAsia="MS Mincho" w:cstheme="minorHAnsi"/>
          <w:lang w:eastAsia="ja-JP"/>
        </w:rPr>
      </w:pPr>
      <w:bookmarkStart w:id="2818" w:name="_Toc532213707"/>
      <w:bookmarkStart w:id="2819" w:name="_Toc3237127"/>
      <w:bookmarkEnd w:id="2818"/>
      <w:bookmarkEnd w:id="2819"/>
      <w:r w:rsidRPr="00616E11">
        <w:rPr>
          <w:rFonts w:eastAsia="MS Mincho" w:cstheme="minorHAnsi"/>
          <w:lang w:eastAsia="ja-JP"/>
        </w:rPr>
        <w:t>S-100 Part 4a, clause 4a-5.</w:t>
      </w:r>
      <w:ins w:id="2820" w:author="Raphael Malyankar" w:date="2025-08-12T23:57:00Z" w16du:dateUtc="2025-08-13T06:57:00Z">
        <w:r w:rsidR="00C92D48" w:rsidRPr="00616E11">
          <w:rPr>
            <w:rFonts w:eastAsia="MS Mincho" w:cstheme="minorHAnsi"/>
            <w:lang w:eastAsia="ja-JP"/>
          </w:rPr>
          <w:t>7</w:t>
        </w:r>
      </w:ins>
      <w:del w:id="2821" w:author="Raphael Malyankar" w:date="2025-08-12T23:57:00Z" w16du:dateUtc="2025-08-13T06:57:00Z">
        <w:r w:rsidRPr="00616E11" w:rsidDel="00C92D48">
          <w:rPr>
            <w:rFonts w:eastAsia="MS Mincho" w:cstheme="minorHAnsi"/>
            <w:lang w:eastAsia="ja-JP"/>
          </w:rPr>
          <w:delText>6</w:delText>
        </w:r>
      </w:del>
      <w:r w:rsidRPr="00616E11">
        <w:rPr>
          <w:rFonts w:eastAsia="MS Mincho" w:cstheme="minorHAnsi"/>
          <w:lang w:eastAsia="ja-JP"/>
        </w:rPr>
        <w:t>.5 specifies how extensions must be documented. This specification is derived from the ISO Specification.</w:t>
      </w:r>
    </w:p>
    <w:p w14:paraId="65E9FE7D" w14:textId="103CE9A6" w:rsidR="00FA1108" w:rsidRPr="00616E11" w:rsidRDefault="00C92D48">
      <w:pPr>
        <w:rPr>
          <w:rFonts w:eastAsia="MS Mincho" w:cstheme="minorHAnsi"/>
          <w:lang w:eastAsia="ja-JP"/>
        </w:rPr>
      </w:pPr>
      <w:ins w:id="2822" w:author="Raphael Malyankar" w:date="2025-08-12T23:57:00Z" w16du:dateUtc="2025-08-13T06:57:00Z">
        <w:r w:rsidRPr="00616E11">
          <w:rPr>
            <w:rFonts w:eastAsia="MS Mincho" w:cstheme="minorHAnsi"/>
            <w:lang w:eastAsia="ja-JP"/>
          </w:rPr>
          <w:t xml:space="preserve">Product Specification authors are reminded that ECDIS is not required to </w:t>
        </w:r>
      </w:ins>
      <w:ins w:id="2823" w:author="Raphael Malyankar" w:date="2025-08-12T23:58:00Z" w16du:dateUtc="2025-08-13T06:58:00Z">
        <w:r w:rsidRPr="00616E11">
          <w:rPr>
            <w:rFonts w:eastAsia="MS Mincho" w:cstheme="minorHAnsi"/>
            <w:lang w:eastAsia="ja-JP"/>
          </w:rPr>
          <w:t>read ISO metadata files.</w:t>
        </w:r>
      </w:ins>
    </w:p>
    <w:p w14:paraId="5CD5007D" w14:textId="77777777" w:rsidR="00FA1108" w:rsidRPr="00616E11" w:rsidRDefault="00000000" w:rsidP="00B82FD1">
      <w:pPr>
        <w:pStyle w:val="HeadingB3"/>
        <w:numPr>
          <w:ilvl w:val="2"/>
          <w:numId w:val="148"/>
        </w:numPr>
      </w:pPr>
      <w:bookmarkStart w:id="2824" w:name="_Toc41603014"/>
      <w:bookmarkStart w:id="2825" w:name="_Toc206156552"/>
      <w:r w:rsidRPr="00616E11">
        <w:t>Data protection, authentication and encryption</w:t>
      </w:r>
      <w:bookmarkEnd w:id="2824"/>
      <w:bookmarkEnd w:id="2825"/>
    </w:p>
    <w:p w14:paraId="728097A5" w14:textId="77777777" w:rsidR="00FA1108" w:rsidRPr="00616E11" w:rsidRDefault="00000000">
      <w:pPr>
        <w:spacing w:after="60"/>
        <w:rPr>
          <w:rFonts w:eastAsia="MS Mincho" w:cstheme="minorHAnsi"/>
          <w:lang w:eastAsia="ja-JP"/>
        </w:rPr>
      </w:pPr>
      <w:r w:rsidRPr="00616E11">
        <w:rPr>
          <w:rFonts w:eastAsia="MS Mincho" w:cstheme="minorHAnsi"/>
          <w:lang w:eastAsia="ja-JP"/>
        </w:rPr>
        <w:t>The purpose of data protection in S-100 is threefold:</w:t>
      </w:r>
    </w:p>
    <w:p w14:paraId="4A4685C8" w14:textId="77777777" w:rsidR="00FA1108" w:rsidRPr="00616E11" w:rsidRDefault="00000000">
      <w:pPr>
        <w:numPr>
          <w:ilvl w:val="0"/>
          <w:numId w:val="42"/>
        </w:numPr>
        <w:spacing w:after="60"/>
        <w:rPr>
          <w:rFonts w:eastAsia="MS Mincho" w:cstheme="minorHAnsi"/>
          <w:lang w:eastAsia="ja-JP"/>
        </w:rPr>
      </w:pPr>
      <w:r w:rsidRPr="00616E11">
        <w:rPr>
          <w:rFonts w:eastAsia="MS Mincho" w:cstheme="minorHAnsi"/>
          <w:lang w:eastAsia="ja-JP"/>
        </w:rPr>
        <w:t>Piracy protection: To prevent unauthorized use of data by encrypting the product information.</w:t>
      </w:r>
    </w:p>
    <w:p w14:paraId="0E8738C7" w14:textId="77777777" w:rsidR="00FA1108" w:rsidRPr="00616E11" w:rsidRDefault="00000000">
      <w:pPr>
        <w:numPr>
          <w:ilvl w:val="0"/>
          <w:numId w:val="42"/>
        </w:numPr>
        <w:spacing w:after="60"/>
        <w:rPr>
          <w:rFonts w:eastAsia="MS Mincho" w:cstheme="minorHAnsi"/>
          <w:lang w:eastAsia="ja-JP"/>
        </w:rPr>
      </w:pPr>
      <w:r w:rsidRPr="00616E11">
        <w:rPr>
          <w:rFonts w:eastAsia="MS Mincho" w:cstheme="minorHAnsi"/>
          <w:lang w:eastAsia="ja-JP"/>
        </w:rPr>
        <w:t>Selective access: To restrict access to only the products for which a customer has acquired a license.</w:t>
      </w:r>
    </w:p>
    <w:p w14:paraId="7499EC14" w14:textId="77777777" w:rsidR="00FA1108" w:rsidRPr="00616E11" w:rsidRDefault="00000000">
      <w:pPr>
        <w:numPr>
          <w:ilvl w:val="0"/>
          <w:numId w:val="42"/>
        </w:numPr>
        <w:spacing w:after="240"/>
        <w:rPr>
          <w:rFonts w:eastAsia="MS Mincho" w:cstheme="minorHAnsi"/>
          <w:lang w:eastAsia="ja-JP"/>
        </w:rPr>
      </w:pPr>
      <w:r w:rsidRPr="00616E11">
        <w:rPr>
          <w:rFonts w:eastAsia="MS Mincho" w:cstheme="minorHAnsi"/>
          <w:lang w:eastAsia="ja-JP"/>
        </w:rPr>
        <w:t>Authentication: To provide assurance that the products were actually created and distributed by the producers and distributors who are identified as such in the product package or datasets.</w:t>
      </w:r>
    </w:p>
    <w:p w14:paraId="5002A789" w14:textId="77777777" w:rsidR="00FA1108" w:rsidRPr="00616E11" w:rsidRDefault="00000000">
      <w:pPr>
        <w:rPr>
          <w:ins w:id="2826" w:author="Raphael Malyankar" w:date="2025-08-13T23:10:00Z" w16du:dateUtc="2025-08-14T06:10:00Z"/>
          <w:rFonts w:eastAsia="MS Mincho" w:cstheme="minorHAnsi"/>
          <w:lang w:eastAsia="ja-JP"/>
        </w:rPr>
      </w:pPr>
      <w:r w:rsidRPr="00616E11">
        <w:rPr>
          <w:rFonts w:eastAsia="MS Mincho" w:cstheme="minorHAnsi"/>
          <w:lang w:eastAsia="ja-JP"/>
        </w:rPr>
        <w:t>Piracy protection and selective access are achieved by encrypting the products and providing data permits to decrypt them. Data permits have an expiration date to enable access to the products for a licensed period. Authentication is provided by means of digital signatures applied to the product files. Selective access to individual products is supported by providing users with a licensed set of data permits. The license is created using a unique hardware identifier of the target system and is unique to each Data Client. Consequently, licenses cannot be exchanged between individual Data Clients.</w:t>
      </w:r>
    </w:p>
    <w:p w14:paraId="1C519765" w14:textId="46A052AA" w:rsidR="00103F24" w:rsidRPr="00616E11" w:rsidRDefault="00103F24">
      <w:pPr>
        <w:rPr>
          <w:rFonts w:eastAsia="MS Mincho" w:cstheme="minorHAnsi"/>
          <w:lang w:eastAsia="ja-JP"/>
        </w:rPr>
      </w:pPr>
      <w:ins w:id="2827" w:author="Raphael Malyankar" w:date="2025-08-13T23:10:00Z" w16du:dateUtc="2025-08-14T06:10:00Z">
        <w:r w:rsidRPr="00616E11">
          <w:rPr>
            <w:rFonts w:eastAsia="MS Mincho" w:cstheme="minorHAnsi"/>
            <w:lang w:eastAsia="ja-JP"/>
          </w:rPr>
          <w:t xml:space="preserve">Authentication </w:t>
        </w:r>
      </w:ins>
      <w:ins w:id="2828" w:author="Raphael Malyankar" w:date="2025-08-13T23:11:00Z" w16du:dateUtc="2025-08-14T06:11:00Z">
        <w:r w:rsidRPr="00616E11">
          <w:rPr>
            <w:rFonts w:eastAsia="MS Mincho" w:cstheme="minorHAnsi"/>
            <w:lang w:eastAsia="ja-JP"/>
          </w:rPr>
          <w:t xml:space="preserve">is achieved by means of digital signatures, which are </w:t>
        </w:r>
      </w:ins>
      <w:ins w:id="2829" w:author="Raphael Malyankar" w:date="2025-08-13T23:12:00Z" w16du:dateUtc="2025-08-14T06:12:00Z">
        <w:r w:rsidRPr="00616E11">
          <w:rPr>
            <w:rFonts w:eastAsia="MS Mincho" w:cstheme="minorHAnsi"/>
            <w:lang w:eastAsia="ja-JP"/>
          </w:rPr>
          <w:t>now required in Exchange Catalogues for each dataset, support file, feature and portrayal c</w:t>
        </w:r>
      </w:ins>
      <w:ins w:id="2830" w:author="Raphael Malyankar" w:date="2025-08-13T23:13:00Z" w16du:dateUtc="2025-08-14T06:13:00Z">
        <w:r w:rsidRPr="00616E11">
          <w:rPr>
            <w:rFonts w:eastAsia="MS Mincho" w:cstheme="minorHAnsi"/>
            <w:lang w:eastAsia="ja-JP"/>
          </w:rPr>
          <w:t xml:space="preserve">atalogue. (Portrayal catalogues are signed after a zip archive </w:t>
        </w:r>
      </w:ins>
      <w:ins w:id="2831" w:author="Raphael Malyankar" w:date="2025-08-13T23:14:00Z" w16du:dateUtc="2025-08-14T06:14:00Z">
        <w:r w:rsidRPr="00616E11">
          <w:rPr>
            <w:rFonts w:eastAsia="MS Mincho" w:cstheme="minorHAnsi"/>
            <w:lang w:eastAsia="ja-JP"/>
          </w:rPr>
          <w:t xml:space="preserve">containing the whole PC </w:t>
        </w:r>
      </w:ins>
      <w:ins w:id="2832" w:author="Raphael Malyankar" w:date="2025-08-13T23:13:00Z" w16du:dateUtc="2025-08-14T06:13:00Z">
        <w:r w:rsidRPr="00616E11">
          <w:rPr>
            <w:rFonts w:eastAsia="MS Mincho" w:cstheme="minorHAnsi"/>
            <w:lang w:eastAsia="ja-JP"/>
          </w:rPr>
          <w:t>is created.)</w:t>
        </w:r>
      </w:ins>
    </w:p>
    <w:p w14:paraId="10E21EBF" w14:textId="77777777" w:rsidR="00FA1108" w:rsidRPr="00616E11" w:rsidRDefault="00000000" w:rsidP="00B82FD1">
      <w:pPr>
        <w:pStyle w:val="HeadingB4"/>
        <w:numPr>
          <w:ilvl w:val="3"/>
          <w:numId w:val="148"/>
        </w:numPr>
      </w:pPr>
      <w:bookmarkStart w:id="2833" w:name="_Toc41603015"/>
      <w:r w:rsidRPr="00616E11">
        <w:lastRenderedPageBreak/>
        <w:t>Application of protection measures</w:t>
      </w:r>
      <w:bookmarkEnd w:id="2833"/>
    </w:p>
    <w:p w14:paraId="4DC22F0C" w14:textId="3DFED6A9" w:rsidR="00FA1108" w:rsidRPr="00616E11" w:rsidRDefault="00000000">
      <w:pPr>
        <w:rPr>
          <w:rFonts w:eastAsia="MS Mincho" w:cstheme="minorHAnsi"/>
          <w:lang w:eastAsia="ja-JP"/>
        </w:rPr>
      </w:pPr>
      <w:r w:rsidRPr="00616E11">
        <w:rPr>
          <w:rFonts w:eastAsia="MS Mincho" w:cstheme="minorHAnsi"/>
          <w:lang w:eastAsia="ja-JP"/>
        </w:rPr>
        <w:t xml:space="preserve">Product Specifications should specify whether datasets must, must not, or may be encrypted using the S-100 recommended security scheme, which utilizes the </w:t>
      </w:r>
      <w:r w:rsidRPr="00616E11">
        <w:rPr>
          <w:rFonts w:eastAsia="MS Mincho" w:cstheme="minorHAnsi"/>
          <w:i/>
          <w:lang w:eastAsia="ja-JP"/>
        </w:rPr>
        <w:t>dataProtection</w:t>
      </w:r>
      <w:r w:rsidRPr="00616E11">
        <w:rPr>
          <w:rFonts w:eastAsia="MS Mincho" w:cstheme="minorHAnsi"/>
          <w:lang w:eastAsia="ja-JP"/>
        </w:rPr>
        <w:t xml:space="preserve"> attribute of </w:t>
      </w:r>
      <w:r w:rsidRPr="00616E11">
        <w:rPr>
          <w:rFonts w:eastAsia="MS Mincho" w:cstheme="minorHAnsi"/>
          <w:b/>
          <w:lang w:eastAsia="ja-JP"/>
        </w:rPr>
        <w:t>S100_DatasetDiscoveryMetadata</w:t>
      </w:r>
      <w:r w:rsidRPr="00616E11">
        <w:rPr>
          <w:rFonts w:eastAsia="MS Mincho" w:cstheme="minorHAnsi"/>
          <w:lang w:eastAsia="ja-JP"/>
        </w:rPr>
        <w:t xml:space="preserve">. If this Boolean attribute is set to TRUE the co-attribute </w:t>
      </w:r>
      <w:r w:rsidRPr="00616E11">
        <w:rPr>
          <w:rFonts w:eastAsia="MS Mincho" w:cstheme="minorHAnsi"/>
          <w:i/>
          <w:lang w:eastAsia="ja-JP"/>
        </w:rPr>
        <w:t>protectionScheme</w:t>
      </w:r>
      <w:r w:rsidRPr="00616E11">
        <w:rPr>
          <w:rFonts w:eastAsia="MS Mincho" w:cstheme="minorHAnsi"/>
          <w:lang w:eastAsia="ja-JP"/>
        </w:rPr>
        <w:t xml:space="preserve"> must also be assigned a value from the enumeration of security schemes (</w:t>
      </w:r>
      <w:r w:rsidRPr="00616E11">
        <w:rPr>
          <w:rFonts w:eastAsia="MS Mincho" w:cstheme="minorHAnsi"/>
          <w:b/>
          <w:lang w:eastAsia="ja-JP"/>
        </w:rPr>
        <w:t>S100_ProtectionScheme</w:t>
      </w:r>
      <w:r w:rsidRPr="00616E11">
        <w:rPr>
          <w:rFonts w:eastAsia="MS Mincho" w:cstheme="minorHAnsi"/>
          <w:lang w:eastAsia="ja-JP"/>
        </w:rPr>
        <w:t>). S-100 at present defines only one recommended security scheme, which is described in Part 15.</w:t>
      </w:r>
    </w:p>
    <w:p w14:paraId="2D93B8E6" w14:textId="77777777" w:rsidR="00FA1108" w:rsidRPr="00616E11" w:rsidRDefault="00000000" w:rsidP="00B82FD1">
      <w:pPr>
        <w:pStyle w:val="HeadingB4"/>
        <w:numPr>
          <w:ilvl w:val="3"/>
          <w:numId w:val="148"/>
        </w:numPr>
      </w:pPr>
      <w:bookmarkStart w:id="2834" w:name="_Toc41603016"/>
      <w:r w:rsidRPr="00616E11">
        <w:t>Digital signatures</w:t>
      </w:r>
      <w:bookmarkEnd w:id="2834"/>
    </w:p>
    <w:p w14:paraId="17292BB8" w14:textId="039CB132" w:rsidR="00FA1108" w:rsidRPr="00616E11" w:rsidRDefault="00000000">
      <w:pPr>
        <w:rPr>
          <w:rFonts w:eastAsia="MS Mincho" w:cstheme="minorHAnsi"/>
          <w:lang w:eastAsia="ja-JP"/>
        </w:rPr>
      </w:pPr>
      <w:r w:rsidRPr="00616E11">
        <w:rPr>
          <w:rFonts w:eastAsia="MS Mincho" w:cstheme="minorHAnsi"/>
          <w:lang w:eastAsia="ja-JP"/>
        </w:rPr>
        <w:t>S-100 Part</w:t>
      </w:r>
      <w:ins w:id="2835" w:author="Raphael Malyankar" w:date="2025-08-14T17:45:00Z" w16du:dateUtc="2025-08-15T00:45:00Z">
        <w:r w:rsidR="00471C43">
          <w:rPr>
            <w:rFonts w:eastAsia="MS Mincho" w:cstheme="minorHAnsi"/>
            <w:lang w:eastAsia="ja-JP"/>
          </w:rPr>
          <w:t>s 15 and</w:t>
        </w:r>
      </w:ins>
      <w:r w:rsidRPr="00616E11">
        <w:rPr>
          <w:rFonts w:eastAsia="MS Mincho" w:cstheme="minorHAnsi"/>
          <w:lang w:eastAsia="ja-JP"/>
        </w:rPr>
        <w:t xml:space="preserve"> </w:t>
      </w:r>
      <w:ins w:id="2836" w:author="Raphael Malyankar" w:date="2025-08-14T17:45:00Z" w16du:dateUtc="2025-08-15T00:45:00Z">
        <w:r w:rsidR="00471C43">
          <w:rPr>
            <w:rFonts w:eastAsia="MS Mincho" w:cstheme="minorHAnsi"/>
            <w:lang w:eastAsia="ja-JP"/>
          </w:rPr>
          <w:t>17</w:t>
        </w:r>
      </w:ins>
      <w:del w:id="2837" w:author="Raphael Malyankar" w:date="2025-08-14T17:45:00Z" w16du:dateUtc="2025-08-15T00:45:00Z">
        <w:r w:rsidRPr="00616E11" w:rsidDel="00471C43">
          <w:rPr>
            <w:rFonts w:eastAsia="MS Mincho" w:cstheme="minorHAnsi"/>
            <w:lang w:eastAsia="ja-JP"/>
          </w:rPr>
          <w:delText>4a</w:delText>
        </w:r>
      </w:del>
      <w:r w:rsidRPr="00616E11">
        <w:rPr>
          <w:rFonts w:eastAsia="MS Mincho" w:cstheme="minorHAnsi"/>
          <w:lang w:eastAsia="ja-JP"/>
        </w:rPr>
        <w:t xml:space="preserve"> mandate</w:t>
      </w:r>
      <w:del w:id="2838" w:author="Raphael Malyankar" w:date="2025-08-14T17:45:00Z" w16du:dateUtc="2025-08-15T00:45:00Z">
        <w:r w:rsidRPr="00616E11" w:rsidDel="00471C43">
          <w:rPr>
            <w:rFonts w:eastAsia="MS Mincho" w:cstheme="minorHAnsi"/>
            <w:lang w:eastAsia="ja-JP"/>
          </w:rPr>
          <w:delText>s</w:delText>
        </w:r>
      </w:del>
      <w:r w:rsidRPr="00616E11">
        <w:rPr>
          <w:rFonts w:eastAsia="MS Mincho" w:cstheme="minorHAnsi"/>
          <w:lang w:eastAsia="ja-JP"/>
        </w:rPr>
        <w:t xml:space="preserve"> digital signatures for datasets</w:t>
      </w:r>
      <w:ins w:id="2839" w:author="Raphael Malyankar" w:date="2025-08-14T17:45:00Z" w16du:dateUtc="2025-08-15T00:45:00Z">
        <w:r w:rsidR="00471C43">
          <w:rPr>
            <w:rFonts w:eastAsia="MS Mincho" w:cstheme="minorHAnsi"/>
            <w:lang w:eastAsia="ja-JP"/>
          </w:rPr>
          <w:t>, support files,</w:t>
        </w:r>
      </w:ins>
      <w:r w:rsidRPr="00616E11">
        <w:rPr>
          <w:rFonts w:eastAsia="MS Mincho" w:cstheme="minorHAnsi"/>
          <w:lang w:eastAsia="ja-JP"/>
        </w:rPr>
        <w:t xml:space="preserve"> and catalogues in exchange sets. </w:t>
      </w:r>
      <w:del w:id="2840" w:author="Raphael Malyankar" w:date="2025-08-14T17:45:00Z" w16du:dateUtc="2025-08-15T00:45:00Z">
        <w:r w:rsidRPr="00616E11" w:rsidDel="00471C43">
          <w:rPr>
            <w:rFonts w:eastAsia="MS Mincho" w:cstheme="minorHAnsi"/>
            <w:lang w:eastAsia="ja-JP"/>
          </w:rPr>
          <w:delText xml:space="preserve">For support files, digital signatures are allowed but optional. </w:delText>
        </w:r>
      </w:del>
      <w:del w:id="2841" w:author="Raphael Malyankar" w:date="2025-08-14T17:46:00Z" w16du:dateUtc="2025-08-15T00:46:00Z">
        <w:r w:rsidRPr="00616E11" w:rsidDel="00471C43">
          <w:rPr>
            <w:rFonts w:eastAsia="MS Mincho" w:cstheme="minorHAnsi"/>
            <w:lang w:eastAsia="ja-JP"/>
          </w:rPr>
          <w:delText xml:space="preserve">Product Specification authors should therefore specify which support files must, must not, or may be signed. </w:delText>
        </w:r>
      </w:del>
      <w:r w:rsidRPr="00616E11">
        <w:rPr>
          <w:rFonts w:eastAsia="MS Mincho" w:cstheme="minorHAnsi"/>
          <w:lang w:eastAsia="ja-JP"/>
        </w:rPr>
        <w:t>Signing datasets is independent of whether the recommended security scheme is applied to the dataset.</w:t>
      </w:r>
    </w:p>
    <w:p w14:paraId="217EF55B" w14:textId="1F7F3798" w:rsidR="00FA1108" w:rsidRPr="00616E11" w:rsidRDefault="00000000">
      <w:pPr>
        <w:rPr>
          <w:rFonts w:eastAsia="MS Mincho" w:cstheme="minorHAnsi"/>
          <w:lang w:eastAsia="ja-JP"/>
        </w:rPr>
      </w:pPr>
      <w:r w:rsidRPr="00616E11">
        <w:rPr>
          <w:rFonts w:eastAsia="MS Mincho" w:cstheme="minorHAnsi"/>
          <w:lang w:eastAsia="ja-JP"/>
        </w:rPr>
        <w:t xml:space="preserve">The digital signature method is encoded in attribute </w:t>
      </w:r>
      <w:r w:rsidRPr="00616E11">
        <w:rPr>
          <w:rFonts w:eastAsia="MS Mincho" w:cstheme="minorHAnsi"/>
          <w:i/>
          <w:lang w:eastAsia="ja-JP"/>
        </w:rPr>
        <w:t>digitalSignatureReference</w:t>
      </w:r>
      <w:r w:rsidRPr="00616E11">
        <w:rPr>
          <w:rFonts w:eastAsia="MS Mincho" w:cstheme="minorHAnsi"/>
          <w:lang w:eastAsia="ja-JP"/>
        </w:rPr>
        <w:t xml:space="preserve">. There is also an attribute </w:t>
      </w:r>
      <w:r w:rsidRPr="00616E11">
        <w:rPr>
          <w:rFonts w:eastAsia="MS Mincho" w:cstheme="minorHAnsi"/>
          <w:i/>
          <w:lang w:eastAsia="ja-JP"/>
        </w:rPr>
        <w:t>digitalSignature</w:t>
      </w:r>
      <w:r w:rsidRPr="00616E11">
        <w:rPr>
          <w:rFonts w:eastAsia="MS Mincho" w:cstheme="minorHAnsi"/>
          <w:lang w:eastAsia="ja-JP"/>
        </w:rPr>
        <w:t xml:space="preserve"> for encoding the digital signature itself. These attributes are present in dataset discovery metadata, catalogue metadata and support file discovery metadata (classes </w:t>
      </w:r>
      <w:r w:rsidRPr="00616E11">
        <w:rPr>
          <w:rFonts w:eastAsia="MS Mincho" w:cstheme="minorHAnsi"/>
          <w:b/>
          <w:lang w:eastAsia="ja-JP"/>
        </w:rPr>
        <w:t>S100_DatasetDiscoveryMetadata</w:t>
      </w:r>
      <w:r w:rsidRPr="00616E11">
        <w:rPr>
          <w:rFonts w:eastAsia="MS Mincho" w:cstheme="minorHAnsi"/>
          <w:lang w:eastAsia="ja-JP"/>
        </w:rPr>
        <w:t xml:space="preserve">, </w:t>
      </w:r>
      <w:r w:rsidRPr="00616E11">
        <w:rPr>
          <w:rFonts w:eastAsia="MS Mincho" w:cstheme="minorHAnsi"/>
          <w:b/>
          <w:lang w:eastAsia="ja-JP"/>
        </w:rPr>
        <w:t>S100_ExchangeCatalogue</w:t>
      </w:r>
      <w:r w:rsidRPr="00616E11">
        <w:rPr>
          <w:rFonts w:eastAsia="MS Mincho" w:cstheme="minorHAnsi"/>
          <w:lang w:eastAsia="ja-JP"/>
        </w:rPr>
        <w:t xml:space="preserve">, and </w:t>
      </w:r>
      <w:r w:rsidRPr="00616E11">
        <w:rPr>
          <w:rFonts w:eastAsia="MS Mincho" w:cstheme="minorHAnsi"/>
          <w:b/>
          <w:lang w:eastAsia="ja-JP"/>
        </w:rPr>
        <w:t>S100_SupportFileDiscoveryMetadata</w:t>
      </w:r>
      <w:r w:rsidRPr="00616E11">
        <w:rPr>
          <w:rFonts w:eastAsia="MS Mincho" w:cstheme="minorHAnsi"/>
          <w:lang w:eastAsia="ja-JP"/>
        </w:rPr>
        <w:t xml:space="preserve">). The structure of the digital signature is specified in S-100 Part 15. S-100 Part </w:t>
      </w:r>
      <w:ins w:id="2842" w:author="Raphael Malyankar" w:date="2025-08-14T17:46:00Z" w16du:dateUtc="2025-08-15T00:46:00Z">
        <w:r w:rsidR="00471C43">
          <w:rPr>
            <w:rFonts w:eastAsia="MS Mincho" w:cstheme="minorHAnsi"/>
            <w:lang w:eastAsia="ja-JP"/>
          </w:rPr>
          <w:t>17</w:t>
        </w:r>
      </w:ins>
      <w:del w:id="2843" w:author="Raphael Malyankar" w:date="2025-08-14T17:46:00Z" w16du:dateUtc="2025-08-15T00:46:00Z">
        <w:r w:rsidRPr="00616E11" w:rsidDel="00471C43">
          <w:rPr>
            <w:rFonts w:eastAsia="MS Mincho" w:cstheme="minorHAnsi"/>
            <w:lang w:eastAsia="ja-JP"/>
          </w:rPr>
          <w:delText>4a</w:delText>
        </w:r>
      </w:del>
      <w:r w:rsidRPr="00616E11">
        <w:rPr>
          <w:rFonts w:eastAsia="MS Mincho" w:cstheme="minorHAnsi"/>
          <w:lang w:eastAsia="ja-JP"/>
        </w:rPr>
        <w:t xml:space="preserve"> is quite permissive as to the format, allowing either well-formed XML (one or more XML elements from an unspecified schema) or a character string (for example base64 encoded signature)</w:t>
      </w:r>
      <w:ins w:id="2844" w:author="Raphael Malyankar" w:date="2025-08-14T17:46:00Z" w16du:dateUtc="2025-08-15T00:46:00Z">
        <w:r w:rsidR="00471C43">
          <w:rPr>
            <w:rFonts w:eastAsia="MS Mincho" w:cstheme="minorHAnsi"/>
            <w:lang w:eastAsia="ja-JP"/>
          </w:rPr>
          <w:t xml:space="preserve"> – this means that the validity of the signature </w:t>
        </w:r>
      </w:ins>
      <w:ins w:id="2845" w:author="Raphael Malyankar" w:date="2025-08-14T17:47:00Z" w16du:dateUtc="2025-08-15T00:47:00Z">
        <w:r w:rsidR="00471C43">
          <w:rPr>
            <w:rFonts w:eastAsia="MS Mincho" w:cstheme="minorHAnsi"/>
            <w:lang w:eastAsia="ja-JP"/>
          </w:rPr>
          <w:t>as a signature must be checked by means other than XML schema validation.</w:t>
        </w:r>
      </w:ins>
      <w:del w:id="2846" w:author="Raphael Malyankar" w:date="2025-08-14T17:46:00Z" w16du:dateUtc="2025-08-15T00:46:00Z">
        <w:r w:rsidRPr="00616E11" w:rsidDel="00471C43">
          <w:rPr>
            <w:rFonts w:eastAsia="MS Mincho" w:cstheme="minorHAnsi"/>
            <w:lang w:eastAsia="ja-JP"/>
          </w:rPr>
          <w:delText>.</w:delText>
        </w:r>
      </w:del>
    </w:p>
    <w:p w14:paraId="1E9770CA" w14:textId="77777777" w:rsidR="00FA1108" w:rsidRPr="00616E11" w:rsidRDefault="00000000" w:rsidP="00B82FD1">
      <w:pPr>
        <w:pStyle w:val="HeadingB4"/>
        <w:numPr>
          <w:ilvl w:val="3"/>
          <w:numId w:val="148"/>
        </w:numPr>
      </w:pPr>
      <w:bookmarkStart w:id="2847" w:name="_Toc41603017"/>
      <w:r w:rsidRPr="00616E11">
        <w:t>Compression and archive format</w:t>
      </w:r>
      <w:bookmarkEnd w:id="2847"/>
    </w:p>
    <w:p w14:paraId="32CEA8DC" w14:textId="6B8569CE" w:rsidR="00FA1108" w:rsidRPr="00616E11" w:rsidRDefault="00000000">
      <w:pPr>
        <w:rPr>
          <w:rFonts w:eastAsia="MS Mincho" w:cstheme="minorHAnsi"/>
          <w:lang w:eastAsia="ja-JP"/>
        </w:rPr>
      </w:pPr>
      <w:r w:rsidRPr="00616E11">
        <w:rPr>
          <w:rFonts w:eastAsia="MS Mincho" w:cstheme="minorHAnsi"/>
          <w:lang w:eastAsia="ja-JP"/>
        </w:rPr>
        <w:t xml:space="preserve">Compression of data products as used in S-100 Parts </w:t>
      </w:r>
      <w:ins w:id="2848" w:author="Raphael Malyankar" w:date="2025-08-14T17:47:00Z" w16du:dateUtc="2025-08-15T00:47:00Z">
        <w:r w:rsidR="006D7321">
          <w:rPr>
            <w:rFonts w:eastAsia="MS Mincho" w:cstheme="minorHAnsi"/>
            <w:lang w:eastAsia="ja-JP"/>
          </w:rPr>
          <w:t>17</w:t>
        </w:r>
      </w:ins>
      <w:del w:id="2849" w:author="Raphael Malyankar" w:date="2025-08-14T17:47:00Z" w16du:dateUtc="2025-08-15T00:47:00Z">
        <w:r w:rsidRPr="00616E11" w:rsidDel="006D7321">
          <w:rPr>
            <w:rFonts w:eastAsia="MS Mincho" w:cstheme="minorHAnsi"/>
            <w:lang w:eastAsia="ja-JP"/>
          </w:rPr>
          <w:delText>4a</w:delText>
        </w:r>
      </w:del>
      <w:r w:rsidRPr="00616E11">
        <w:rPr>
          <w:rFonts w:eastAsia="MS Mincho" w:cstheme="minorHAnsi"/>
          <w:lang w:eastAsia="ja-JP"/>
        </w:rPr>
        <w:t xml:space="preserve"> and 15 includes specification of the archive format as well as the actual file compression method. In S-100 </w:t>
      </w:r>
      <w:del w:id="2850" w:author="Raphael Malyankar" w:date="2025-08-14T17:48:00Z" w16du:dateUtc="2025-08-15T00:48:00Z">
        <w:r w:rsidRPr="00616E11" w:rsidDel="006D7321">
          <w:rPr>
            <w:rFonts w:eastAsia="MS Mincho" w:cstheme="minorHAnsi"/>
            <w:lang w:eastAsia="ja-JP"/>
          </w:rPr>
          <w:delText xml:space="preserve">Edition </w:delText>
        </w:r>
      </w:del>
      <w:del w:id="2851" w:author="Raphael Malyankar" w:date="2025-08-14T17:47:00Z" w16du:dateUtc="2025-08-15T00:47:00Z">
        <w:r w:rsidRPr="00616E11" w:rsidDel="006D7321">
          <w:rPr>
            <w:rFonts w:eastAsia="MS Mincho" w:cstheme="minorHAnsi"/>
            <w:lang w:eastAsia="ja-JP"/>
          </w:rPr>
          <w:delText>4</w:delText>
        </w:r>
      </w:del>
      <w:del w:id="2852" w:author="Raphael Malyankar" w:date="2025-08-14T17:48:00Z" w16du:dateUtc="2025-08-15T00:48:00Z">
        <w:r w:rsidRPr="00616E11" w:rsidDel="006D7321">
          <w:rPr>
            <w:rFonts w:eastAsia="MS Mincho" w:cstheme="minorHAnsi"/>
            <w:lang w:eastAsia="ja-JP"/>
          </w:rPr>
          <w:delText>.</w:delText>
        </w:r>
      </w:del>
      <w:del w:id="2853" w:author="Raphael Malyankar" w:date="2025-08-14T17:47:00Z" w16du:dateUtc="2025-08-15T00:47:00Z">
        <w:r w:rsidRPr="00616E11" w:rsidDel="006D7321">
          <w:rPr>
            <w:rFonts w:eastAsia="MS Mincho" w:cstheme="minorHAnsi"/>
            <w:lang w:eastAsia="ja-JP"/>
          </w:rPr>
          <w:delText>0</w:delText>
        </w:r>
      </w:del>
      <w:del w:id="2854" w:author="Raphael Malyankar" w:date="2025-08-14T17:48:00Z" w16du:dateUtc="2025-08-15T00:48:00Z">
        <w:r w:rsidRPr="00616E11" w:rsidDel="006D7321">
          <w:rPr>
            <w:rFonts w:eastAsia="MS Mincho" w:cstheme="minorHAnsi"/>
            <w:lang w:eastAsia="ja-JP"/>
          </w:rPr>
          <w:delText xml:space="preserve">.0 </w:delText>
        </w:r>
      </w:del>
      <w:r w:rsidRPr="00616E11">
        <w:rPr>
          <w:rFonts w:eastAsia="MS Mincho" w:cstheme="minorHAnsi"/>
          <w:lang w:eastAsia="ja-JP"/>
        </w:rPr>
        <w:t xml:space="preserve">there is only one archive format (ZIP) and only one allowed compression method (DEFLATE). Compression requires packing into an archive. Product Specification authors must specify whether an exchange set must, must not, or may be compressed by specifying appropriate constraints on the </w:t>
      </w:r>
      <w:r w:rsidRPr="00616E11">
        <w:rPr>
          <w:rFonts w:eastAsia="MS Mincho" w:cstheme="minorHAnsi"/>
          <w:i/>
          <w:lang w:eastAsia="ja-JP"/>
        </w:rPr>
        <w:t>compressionFlag</w:t>
      </w:r>
      <w:r w:rsidRPr="00616E11">
        <w:rPr>
          <w:rFonts w:eastAsia="MS Mincho" w:cstheme="minorHAnsi"/>
          <w:lang w:eastAsia="ja-JP"/>
        </w:rPr>
        <w:t xml:space="preserve"> metadata attribute in Exchange Catalogues. Further information about archive format and compression method is provided in S-100 Part 15</w:t>
      </w:r>
      <w:del w:id="2855" w:author="Raphael Malyankar" w:date="2025-08-14T17:48:00Z" w16du:dateUtc="2025-08-15T00:48:00Z">
        <w:r w:rsidRPr="00616E11" w:rsidDel="006D7321">
          <w:rPr>
            <w:rFonts w:eastAsia="MS Mincho" w:cstheme="minorHAnsi"/>
            <w:lang w:eastAsia="ja-JP"/>
          </w:rPr>
          <w:delText>, clause 15-5</w:delText>
        </w:r>
      </w:del>
      <w:r w:rsidRPr="00616E11">
        <w:rPr>
          <w:rFonts w:eastAsia="MS Mincho" w:cstheme="minorHAnsi"/>
          <w:lang w:eastAsia="ja-JP"/>
        </w:rPr>
        <w:t xml:space="preserve">. S-100 </w:t>
      </w:r>
      <w:del w:id="2856" w:author="Raphael Malyankar" w:date="2025-08-14T17:48:00Z" w16du:dateUtc="2025-08-15T00:48:00Z">
        <w:r w:rsidRPr="00616E11" w:rsidDel="006D7321">
          <w:rPr>
            <w:rFonts w:eastAsia="MS Mincho" w:cstheme="minorHAnsi"/>
            <w:lang w:eastAsia="ja-JP"/>
          </w:rPr>
          <w:delText xml:space="preserve">Edition 4.0.0 </w:delText>
        </w:r>
      </w:del>
      <w:r w:rsidRPr="00616E11">
        <w:rPr>
          <w:rFonts w:eastAsia="MS Mincho" w:cstheme="minorHAnsi"/>
          <w:lang w:eastAsia="ja-JP"/>
        </w:rPr>
        <w:t xml:space="preserve">provides for Exchange Catalogues to have only one instance each of the </w:t>
      </w:r>
      <w:r w:rsidRPr="00616E11">
        <w:rPr>
          <w:rFonts w:eastAsia="MS Mincho" w:cstheme="minorHAnsi"/>
          <w:i/>
          <w:lang w:eastAsia="ja-JP"/>
        </w:rPr>
        <w:t>compressionFlag</w:t>
      </w:r>
      <w:r w:rsidRPr="00616E11">
        <w:rPr>
          <w:rFonts w:eastAsia="MS Mincho" w:cstheme="minorHAnsi"/>
          <w:lang w:eastAsia="ja-JP"/>
        </w:rPr>
        <w:t xml:space="preserve"> attribute, which therefore applies to all files in the exchange set (that is, after compression, there will be only one ZIP archive which contains all data files, support files, and catalogues in the exchange set, with the DEFLATE compression method applied to all</w:t>
      </w:r>
      <w:r w:rsidRPr="004425C5">
        <w:rPr>
          <w:rStyle w:val="FootnoteReference"/>
          <w:rFonts w:eastAsia="MS Mincho" w:cstheme="minorHAnsi"/>
          <w:noProof w:val="0"/>
          <w:szCs w:val="16"/>
          <w:lang w:val="en-GB" w:eastAsia="ja-JP"/>
        </w:rPr>
        <w:footnoteReference w:id="6"/>
      </w:r>
      <w:r w:rsidRPr="00616E11">
        <w:rPr>
          <w:rFonts w:eastAsia="MS Mincho" w:cstheme="minorHAnsi"/>
          <w:lang w:eastAsia="ja-JP"/>
        </w:rPr>
        <w:t>).</w:t>
      </w:r>
    </w:p>
    <w:p w14:paraId="3D30D198" w14:textId="77777777" w:rsidR="00FA1108" w:rsidRPr="00616E11" w:rsidRDefault="00000000">
      <w:pPr>
        <w:rPr>
          <w:rFonts w:eastAsia="MS Mincho" w:cstheme="minorHAnsi"/>
          <w:lang w:eastAsia="ja-JP"/>
        </w:rPr>
      </w:pPr>
      <w:r w:rsidRPr="00616E11">
        <w:rPr>
          <w:rFonts w:eastAsia="MS Mincho" w:cstheme="minorHAnsi"/>
          <w:lang w:eastAsia="ja-JP"/>
        </w:rPr>
        <w:t>Product Specification authors should note that an exchange set may contain other exchange sets. Each included exchange set can be treated as an individual item for compression purposes (that is, packed into a ZIP archive or not), but they will all be packed into the archive of the overall container exchange set, either as a folder hierarchy or single-file ZIP archives, depending on whether they are individually compressed.</w:t>
      </w:r>
    </w:p>
    <w:p w14:paraId="14E58D9C" w14:textId="77777777" w:rsidR="00FA1108" w:rsidRPr="00616E11" w:rsidRDefault="00000000">
      <w:pPr>
        <w:rPr>
          <w:rFonts w:eastAsia="MS Mincho" w:cstheme="minorHAnsi"/>
          <w:lang w:eastAsia="ja-JP"/>
        </w:rPr>
      </w:pPr>
      <w:r w:rsidRPr="00616E11">
        <w:rPr>
          <w:rFonts w:eastAsia="MS Mincho" w:cstheme="minorHAnsi"/>
          <w:lang w:eastAsia="ja-JP"/>
        </w:rPr>
        <w:t>The encryption and digital signature features of ZIP are not used.</w:t>
      </w:r>
    </w:p>
    <w:p w14:paraId="457667E6" w14:textId="77777777" w:rsidR="00FA1108" w:rsidRPr="00616E11" w:rsidRDefault="00000000" w:rsidP="00846CCA">
      <w:pPr>
        <w:pStyle w:val="HeadingB3"/>
        <w:numPr>
          <w:ilvl w:val="2"/>
          <w:numId w:val="148"/>
        </w:numPr>
      </w:pPr>
      <w:bookmarkStart w:id="2857" w:name="_Toc41603018"/>
      <w:bookmarkStart w:id="2858" w:name="_Toc206156553"/>
      <w:r w:rsidRPr="00616E11">
        <w:t>Metadata for imagery and gridded data</w:t>
      </w:r>
      <w:bookmarkEnd w:id="2857"/>
      <w:bookmarkEnd w:id="2858"/>
    </w:p>
    <w:p w14:paraId="6A7CAE4E" w14:textId="2CED7841" w:rsidR="00FA1108" w:rsidRPr="00616E11" w:rsidRDefault="00000000">
      <w:pPr>
        <w:rPr>
          <w:rFonts w:eastAsia="MS Mincho" w:cstheme="minorHAnsi"/>
          <w:lang w:eastAsia="ja-JP"/>
        </w:rPr>
      </w:pPr>
      <w:r w:rsidRPr="00616E11">
        <w:rPr>
          <w:rFonts w:eastAsia="MS Mincho" w:cstheme="minorHAnsi"/>
          <w:lang w:eastAsia="ja-JP"/>
        </w:rPr>
        <w:t xml:space="preserve">Exchange set metadata for Product Specifications dealing with imagery and gridded information is the same as for ordinary vector datasets (clauses B-12.1.1 – B-12.1.4), extended with </w:t>
      </w:r>
      <w:ins w:id="2859" w:author="Raphael Malyankar" w:date="2025-08-15T08:47:00Z" w16du:dateUtc="2025-08-15T15:47:00Z">
        <w:r w:rsidR="00CD4AD5">
          <w:rPr>
            <w:rFonts w:eastAsia="MS Mincho" w:cstheme="minorHAnsi"/>
            <w:lang w:eastAsia="ja-JP"/>
          </w:rPr>
          <w:t xml:space="preserve">an </w:t>
        </w:r>
      </w:ins>
      <w:r w:rsidRPr="00616E11">
        <w:rPr>
          <w:rFonts w:eastAsia="MS Mincho" w:cstheme="minorHAnsi"/>
          <w:lang w:eastAsia="ja-JP"/>
        </w:rPr>
        <w:t xml:space="preserve">additional metadata </w:t>
      </w:r>
      <w:del w:id="2860" w:author="Raphael Malyankar" w:date="2025-08-15T08:47:00Z" w16du:dateUtc="2025-08-15T15:47:00Z">
        <w:r w:rsidRPr="00616E11" w:rsidDel="00CD4AD5">
          <w:rPr>
            <w:rFonts w:eastAsia="MS Mincho" w:cstheme="minorHAnsi"/>
            <w:lang w:eastAsia="ja-JP"/>
          </w:rPr>
          <w:delText xml:space="preserve">elements and </w:delText>
        </w:r>
      </w:del>
      <w:r w:rsidRPr="00616E11">
        <w:rPr>
          <w:rFonts w:eastAsia="MS Mincho" w:cstheme="minorHAnsi"/>
          <w:lang w:eastAsia="ja-JP"/>
        </w:rPr>
        <w:t>attribute</w:t>
      </w:r>
      <w:del w:id="2861" w:author="Raphael Malyankar" w:date="2025-08-15T08:48:00Z" w16du:dateUtc="2025-08-15T15:48:00Z">
        <w:r w:rsidRPr="00616E11" w:rsidDel="00CD4AD5">
          <w:rPr>
            <w:rFonts w:eastAsia="MS Mincho" w:cstheme="minorHAnsi"/>
            <w:lang w:eastAsia="ja-JP"/>
          </w:rPr>
          <w:delText>s</w:delText>
        </w:r>
      </w:del>
      <w:r w:rsidRPr="00616E11">
        <w:rPr>
          <w:rFonts w:eastAsia="MS Mincho" w:cstheme="minorHAnsi"/>
          <w:lang w:eastAsia="ja-JP"/>
        </w:rPr>
        <w:t xml:space="preserve"> </w:t>
      </w:r>
      <w:del w:id="2862" w:author="Raphael Malyankar" w:date="2025-08-15T08:48:00Z" w16du:dateUtc="2025-08-15T15:48:00Z">
        <w:r w:rsidRPr="00616E11" w:rsidDel="00CD4AD5">
          <w:rPr>
            <w:rFonts w:eastAsia="MS Mincho" w:cstheme="minorHAnsi"/>
            <w:lang w:eastAsia="ja-JP"/>
          </w:rPr>
          <w:delText>specific to imagery or gridded data</w:delText>
        </w:r>
      </w:del>
      <w:ins w:id="2863" w:author="Raphael Malyankar" w:date="2025-08-15T08:48:00Z" w16du:dateUtc="2025-08-15T15:48:00Z">
        <w:r w:rsidR="00CD4AD5">
          <w:rPr>
            <w:rFonts w:eastAsia="MS Mincho" w:cstheme="minorHAnsi"/>
            <w:lang w:eastAsia="ja-JP"/>
          </w:rPr>
          <w:t>for grid resolution</w:t>
        </w:r>
      </w:ins>
      <w:r w:rsidRPr="00616E11">
        <w:rPr>
          <w:rFonts w:eastAsia="MS Mincho" w:cstheme="minorHAnsi"/>
          <w:lang w:eastAsia="ja-JP"/>
        </w:rPr>
        <w:t>.</w:t>
      </w:r>
      <w:del w:id="2864" w:author="Raphael Malyankar" w:date="2025-08-15T08:48:00Z" w16du:dateUtc="2025-08-15T15:48:00Z">
        <w:r w:rsidRPr="00616E11" w:rsidDel="00CD4AD5">
          <w:rPr>
            <w:rFonts w:eastAsia="MS Mincho" w:cstheme="minorHAnsi"/>
            <w:lang w:eastAsia="ja-JP"/>
          </w:rPr>
          <w:delText xml:space="preserve"> S-100 Part 4b describes the additional metadata elements, which are defined in detail in ISO 19115-2.</w:delText>
        </w:r>
      </w:del>
    </w:p>
    <w:p w14:paraId="4C37D8AD" w14:textId="72203645" w:rsidR="00FA1108" w:rsidRPr="00616E11" w:rsidRDefault="00000000">
      <w:pPr>
        <w:rPr>
          <w:rFonts w:eastAsia="MS Mincho" w:cstheme="minorHAnsi"/>
          <w:lang w:eastAsia="ja-JP"/>
        </w:rPr>
      </w:pPr>
      <w:r w:rsidRPr="00616E11">
        <w:rPr>
          <w:rFonts w:eastAsia="MS Mincho" w:cstheme="minorHAnsi"/>
          <w:lang w:eastAsia="ja-JP"/>
        </w:rPr>
        <w:t xml:space="preserve">The Exchange Catalogue for </w:t>
      </w:r>
      <w:del w:id="2865" w:author="Raphael Malyankar" w:date="2025-08-15T08:49:00Z" w16du:dateUtc="2025-08-15T15:49:00Z">
        <w:r w:rsidRPr="00616E11" w:rsidDel="00CD4AD5">
          <w:rPr>
            <w:rFonts w:eastAsia="MS Mincho" w:cstheme="minorHAnsi"/>
            <w:lang w:eastAsia="ja-JP"/>
          </w:rPr>
          <w:delText>such products will be as for vector data products</w:delText>
        </w:r>
      </w:del>
      <w:ins w:id="2866" w:author="Raphael Malyankar" w:date="2025-08-15T08:49:00Z" w16du:dateUtc="2025-08-15T15:49:00Z">
        <w:r w:rsidR="00CD4AD5">
          <w:rPr>
            <w:rFonts w:eastAsia="MS Mincho" w:cstheme="minorHAnsi"/>
            <w:lang w:eastAsia="ja-JP"/>
          </w:rPr>
          <w:t xml:space="preserve">coverage products should be developed in the same way as for </w:t>
        </w:r>
      </w:ins>
      <w:ins w:id="2867" w:author="Raphael Malyankar" w:date="2025-08-15T08:50:00Z" w16du:dateUtc="2025-08-15T15:50:00Z">
        <w:r w:rsidR="00CD4AD5">
          <w:rPr>
            <w:rFonts w:eastAsia="MS Mincho" w:cstheme="minorHAnsi"/>
            <w:lang w:eastAsia="ja-JP"/>
          </w:rPr>
          <w:t>vector products – by restricting the S-100 Exchange Catalogue model to prohibit unneeded elements a</w:t>
        </w:r>
      </w:ins>
      <w:ins w:id="2868" w:author="Raphael Malyankar" w:date="2025-08-15T08:51:00Z" w16du:dateUtc="2025-08-15T15:51:00Z">
        <w:r w:rsidR="00CD4AD5">
          <w:rPr>
            <w:rFonts w:eastAsia="MS Mincho" w:cstheme="minorHAnsi"/>
            <w:lang w:eastAsia="ja-JP"/>
          </w:rPr>
          <w:t xml:space="preserve">nd attributes, add product-specificconstraints and specify product-specifc values for </w:t>
        </w:r>
        <w:r w:rsidR="006301F0">
          <w:rPr>
            <w:rFonts w:eastAsia="MS Mincho" w:cstheme="minorHAnsi"/>
            <w:lang w:eastAsia="ja-JP"/>
          </w:rPr>
          <w:t>relevant attributes</w:t>
        </w:r>
      </w:ins>
      <w:r w:rsidRPr="00616E11">
        <w:rPr>
          <w:rFonts w:eastAsia="MS Mincho" w:cstheme="minorHAnsi"/>
          <w:lang w:eastAsia="ja-JP"/>
        </w:rPr>
        <w:t>.</w:t>
      </w:r>
      <w:del w:id="2869" w:author="Raphael Malyankar" w:date="2025-08-15T08:48:00Z" w16du:dateUtc="2025-08-15T15:48:00Z">
        <w:r w:rsidRPr="00616E11" w:rsidDel="00CD4AD5">
          <w:rPr>
            <w:rFonts w:eastAsia="MS Mincho" w:cstheme="minorHAnsi"/>
            <w:lang w:eastAsia="ja-JP"/>
          </w:rPr>
          <w:delText xml:space="preserve"> As for vector data, the Product Specification team may define additional product-specific metadata elements and attributes in conformance with S-100 Appendix 4a-E. ISO-defined elements and attributes should be in the ISO metadata file.</w:delText>
        </w:r>
      </w:del>
    </w:p>
    <w:p w14:paraId="158045BC" w14:textId="77777777" w:rsidR="00FA1108" w:rsidRPr="00616E11" w:rsidRDefault="00000000" w:rsidP="00846CCA">
      <w:pPr>
        <w:pStyle w:val="HeadingB3"/>
        <w:numPr>
          <w:ilvl w:val="2"/>
          <w:numId w:val="148"/>
        </w:numPr>
      </w:pPr>
      <w:bookmarkStart w:id="2870" w:name="_Toc41603019"/>
      <w:bookmarkStart w:id="2871" w:name="_Toc206156554"/>
      <w:r w:rsidRPr="00616E11">
        <w:lastRenderedPageBreak/>
        <w:t>Embedded metadata</w:t>
      </w:r>
      <w:bookmarkEnd w:id="2870"/>
      <w:bookmarkEnd w:id="2871"/>
    </w:p>
    <w:p w14:paraId="74FFEB73" w14:textId="77777777" w:rsidR="00FA1108" w:rsidRDefault="00000000">
      <w:pPr>
        <w:rPr>
          <w:ins w:id="2872" w:author="Raphael Malyankar" w:date="2025-08-14T17:13:00Z" w16du:dateUtc="2025-08-15T00:13:00Z"/>
          <w:rFonts w:eastAsia="MS Mincho" w:cstheme="minorHAnsi"/>
          <w:lang w:eastAsia="ja-JP"/>
        </w:rPr>
      </w:pPr>
      <w:r w:rsidRPr="00616E11">
        <w:rPr>
          <w:rFonts w:eastAsia="MS Mincho" w:cstheme="minorHAnsi"/>
          <w:lang w:eastAsia="ja-JP"/>
        </w:rPr>
        <w:t>Certain metadata may be embedded in dataset headers (ISO 8211 and GML formats – S-100 Parts 10a and 10b) or defined attributes and groups (HDF5 format – Part 10c). While specifying embedded metadata is up to individual Product Specifications, this guideline recommends that only metadata considered essential to identifying and reading the dataset should be embedded. Examples are dataset name, persistent global identifier and MRN (if any); as well as bounding box, number of objects of each type and CRS identification. Gridded data products may encode spatial representation information such as grid spacing and grid bounding box as metadata for individual features. Gridded data products may also encode structural metadata such as a code indicating the type of grid (regular, irregular, etc).</w:t>
      </w:r>
      <w:del w:id="2873" w:author="Raphael Malyankar" w:date="2025-08-14T17:13:00Z" w16du:dateUtc="2025-08-15T00:13:00Z">
        <w:r w:rsidRPr="00616E11" w:rsidDel="001D42F7">
          <w:rPr>
            <w:rFonts w:eastAsia="MS Mincho" w:cstheme="minorHAnsi"/>
            <w:lang w:eastAsia="ja-JP"/>
          </w:rPr>
          <w:delText xml:space="preserve"> </w:delText>
        </w:r>
      </w:del>
    </w:p>
    <w:p w14:paraId="39079B23" w14:textId="34029FFB" w:rsidR="001D42F7" w:rsidRDefault="001D42F7" w:rsidP="009621A7">
      <w:pPr>
        <w:pStyle w:val="HeadingB3"/>
        <w:numPr>
          <w:ilvl w:val="2"/>
          <w:numId w:val="148"/>
        </w:numPr>
        <w:rPr>
          <w:ins w:id="2874" w:author="Raphael Malyankar" w:date="2025-08-14T17:14:00Z" w16du:dateUtc="2025-08-15T00:14:00Z"/>
          <w:rFonts w:eastAsia="MS Mincho"/>
        </w:rPr>
      </w:pPr>
      <w:bookmarkStart w:id="2875" w:name="_Toc206156555"/>
      <w:ins w:id="2876" w:author="Raphael Malyankar" w:date="2025-08-14T17:14:00Z" w16du:dateUtc="2025-08-15T00:14:00Z">
        <w:r>
          <w:rPr>
            <w:rFonts w:eastAsia="MS Mincho"/>
          </w:rPr>
          <w:t>Discovery m</w:t>
        </w:r>
      </w:ins>
      <w:ins w:id="2877" w:author="Raphael Malyankar" w:date="2025-08-14T17:13:00Z" w16du:dateUtc="2025-08-15T00:13:00Z">
        <w:r>
          <w:rPr>
            <w:rFonts w:eastAsia="MS Mincho"/>
          </w:rPr>
          <w:t xml:space="preserve">etadata </w:t>
        </w:r>
      </w:ins>
      <w:ins w:id="2878" w:author="Raphael Malyankar" w:date="2025-08-14T17:31:00Z" w16du:dateUtc="2025-08-15T00:31:00Z">
        <w:r w:rsidR="009621A7">
          <w:rPr>
            <w:rFonts w:eastAsia="MS Mincho"/>
          </w:rPr>
          <w:t xml:space="preserve">case-by-case </w:t>
        </w:r>
      </w:ins>
      <w:ins w:id="2879" w:author="Raphael Malyankar" w:date="2025-08-14T17:15:00Z" w16du:dateUtc="2025-08-15T00:15:00Z">
        <w:r>
          <w:rPr>
            <w:rFonts w:eastAsia="MS Mincho"/>
          </w:rPr>
          <w:t>instructions</w:t>
        </w:r>
      </w:ins>
      <w:bookmarkEnd w:id="2875"/>
    </w:p>
    <w:p w14:paraId="52F11E61" w14:textId="67BC87EA" w:rsidR="009621A7" w:rsidRDefault="001D42F7">
      <w:pPr>
        <w:rPr>
          <w:ins w:id="2880" w:author="Raphael Malyankar" w:date="2025-08-14T17:27:00Z" w16du:dateUtc="2025-08-15T00:27:00Z"/>
          <w:rFonts w:eastAsia="MS Mincho" w:cstheme="minorHAnsi"/>
          <w:lang w:eastAsia="ja-JP"/>
        </w:rPr>
      </w:pPr>
      <w:ins w:id="2881" w:author="Raphael Malyankar" w:date="2025-08-14T17:15:00Z" w16du:dateUtc="2025-08-15T00:15:00Z">
        <w:r>
          <w:rPr>
            <w:rFonts w:eastAsia="MS Mincho" w:cstheme="minorHAnsi"/>
            <w:lang w:eastAsia="ja-JP"/>
          </w:rPr>
          <w:t xml:space="preserve">While the metadata section </w:t>
        </w:r>
      </w:ins>
      <w:ins w:id="2882" w:author="Raphael Malyankar" w:date="2025-08-14T17:16:00Z" w16du:dateUtc="2025-08-15T00:16:00Z">
        <w:r>
          <w:rPr>
            <w:rFonts w:eastAsia="MS Mincho" w:cstheme="minorHAnsi"/>
            <w:lang w:eastAsia="ja-JP"/>
          </w:rPr>
          <w:t>covers all the cases and values pertaining to metadata for new editions, updates, reissues, and cancellations of datasets and support files, it can be difficult for application and tool d</w:t>
        </w:r>
      </w:ins>
      <w:ins w:id="2883" w:author="Raphael Malyankar" w:date="2025-08-14T17:17:00Z" w16du:dateUtc="2025-08-15T00:17:00Z">
        <w:r>
          <w:rPr>
            <w:rFonts w:eastAsia="MS Mincho" w:cstheme="minorHAnsi"/>
            <w:lang w:eastAsia="ja-JP"/>
          </w:rPr>
          <w:t>evelopers to figure out what metadata to use when and what values metadata fields must have under different circumetances. Pro</w:t>
        </w:r>
      </w:ins>
      <w:ins w:id="2884" w:author="Raphael Malyankar" w:date="2025-08-14T17:18:00Z" w16du:dateUtc="2025-08-15T00:18:00Z">
        <w:r>
          <w:rPr>
            <w:rFonts w:eastAsia="MS Mincho" w:cstheme="minorHAnsi"/>
            <w:lang w:eastAsia="ja-JP"/>
          </w:rPr>
          <w:t xml:space="preserve">duct Specification authors are encouraged to </w:t>
        </w:r>
      </w:ins>
      <w:ins w:id="2885" w:author="Raphael Malyankar" w:date="2025-08-14T17:20:00Z" w16du:dateUtc="2025-08-15T00:20:00Z">
        <w:r w:rsidR="00C61FC9">
          <w:rPr>
            <w:rFonts w:eastAsia="MS Mincho" w:cstheme="minorHAnsi"/>
            <w:lang w:eastAsia="ja-JP"/>
          </w:rPr>
          <w:t>describe</w:t>
        </w:r>
      </w:ins>
      <w:ins w:id="2886" w:author="Raphael Malyankar" w:date="2025-08-14T17:18:00Z" w16du:dateUtc="2025-08-15T00:18:00Z">
        <w:r w:rsidR="00C61FC9">
          <w:rPr>
            <w:rFonts w:eastAsia="MS Mincho" w:cstheme="minorHAnsi"/>
            <w:lang w:eastAsia="ja-JP"/>
          </w:rPr>
          <w:t xml:space="preserve"> each </w:t>
        </w:r>
      </w:ins>
      <w:ins w:id="2887" w:author="Raphael Malyankar" w:date="2025-08-14T17:20:00Z" w16du:dateUtc="2025-08-15T00:20:00Z">
        <w:r w:rsidR="00C61FC9">
          <w:rPr>
            <w:rFonts w:eastAsia="MS Mincho" w:cstheme="minorHAnsi"/>
            <w:lang w:eastAsia="ja-JP"/>
          </w:rPr>
          <w:t xml:space="preserve">such </w:t>
        </w:r>
      </w:ins>
      <w:ins w:id="2888" w:author="Raphael Malyankar" w:date="2025-08-14T17:18:00Z" w16du:dateUtc="2025-08-15T00:18:00Z">
        <w:r w:rsidR="00C61FC9">
          <w:rPr>
            <w:rFonts w:eastAsia="MS Mincho" w:cstheme="minorHAnsi"/>
            <w:lang w:eastAsia="ja-JP"/>
          </w:rPr>
          <w:t>scenario (new edition, update, etc</w:t>
        </w:r>
      </w:ins>
      <w:ins w:id="2889" w:author="Raphael Malyankar" w:date="2025-08-14T17:19:00Z" w16du:dateUtc="2025-08-15T00:19:00Z">
        <w:r w:rsidR="00C61FC9">
          <w:rPr>
            <w:rFonts w:eastAsia="MS Mincho" w:cstheme="minorHAnsi"/>
            <w:lang w:eastAsia="ja-JP"/>
          </w:rPr>
          <w:t xml:space="preserve">.) in separate </w:t>
        </w:r>
      </w:ins>
      <w:ins w:id="2890" w:author="Raphael Malyankar" w:date="2025-08-14T17:20:00Z" w16du:dateUtc="2025-08-15T00:20:00Z">
        <w:r w:rsidR="00C61FC9">
          <w:rPr>
            <w:rFonts w:eastAsia="MS Mincho" w:cstheme="minorHAnsi"/>
            <w:lang w:eastAsia="ja-JP"/>
          </w:rPr>
          <w:t>sub-clauses</w:t>
        </w:r>
      </w:ins>
      <w:ins w:id="2891" w:author="Raphael Malyankar" w:date="2025-08-14T17:19:00Z" w16du:dateUtc="2025-08-15T00:19:00Z">
        <w:r w:rsidR="00C61FC9">
          <w:rPr>
            <w:rFonts w:eastAsia="MS Mincho" w:cstheme="minorHAnsi"/>
            <w:lang w:eastAsia="ja-JP"/>
          </w:rPr>
          <w:t>, describing</w:t>
        </w:r>
      </w:ins>
      <w:ins w:id="2892" w:author="Raphael Malyankar" w:date="2025-08-14T17:30:00Z" w16du:dateUtc="2025-08-15T00:30:00Z">
        <w:r w:rsidR="009621A7">
          <w:rPr>
            <w:rFonts w:eastAsia="MS Mincho" w:cstheme="minorHAnsi"/>
            <w:lang w:eastAsia="ja-JP"/>
          </w:rPr>
          <w:t>:</w:t>
        </w:r>
      </w:ins>
    </w:p>
    <w:p w14:paraId="23CDB6EA" w14:textId="3569B7E6" w:rsidR="009621A7" w:rsidRPr="009621A7" w:rsidRDefault="009621A7" w:rsidP="009621A7">
      <w:pPr>
        <w:pStyle w:val="ListParagraph"/>
        <w:numPr>
          <w:ilvl w:val="0"/>
          <w:numId w:val="262"/>
        </w:numPr>
        <w:rPr>
          <w:ins w:id="2893" w:author="Raphael Malyankar" w:date="2025-08-14T17:27:00Z" w16du:dateUtc="2025-08-15T00:27:00Z"/>
          <w:rFonts w:cstheme="minorHAnsi"/>
        </w:rPr>
      </w:pPr>
      <w:ins w:id="2894" w:author="Raphael Malyankar" w:date="2025-08-14T17:27:00Z" w16du:dateUtc="2025-08-15T00:27:00Z">
        <w:r w:rsidRPr="009621A7">
          <w:rPr>
            <w:rFonts w:cstheme="minorHAnsi"/>
          </w:rPr>
          <w:t>T</w:t>
        </w:r>
      </w:ins>
      <w:ins w:id="2895" w:author="Raphael Malyankar" w:date="2025-08-14T17:20:00Z" w16du:dateUtc="2025-08-15T00:20:00Z">
        <w:r w:rsidR="00C61FC9" w:rsidRPr="009621A7">
          <w:rPr>
            <w:rFonts w:cstheme="minorHAnsi"/>
          </w:rPr>
          <w:t xml:space="preserve">he circumstances in which </w:t>
        </w:r>
      </w:ins>
      <w:ins w:id="2896" w:author="Raphael Malyankar" w:date="2025-08-14T17:27:00Z" w16du:dateUtc="2025-08-15T00:27:00Z">
        <w:r w:rsidRPr="009621A7">
          <w:rPr>
            <w:rFonts w:cstheme="minorHAnsi"/>
          </w:rPr>
          <w:t>a dataset must be issued as a new edition, updated, reissued, or cancelled</w:t>
        </w:r>
      </w:ins>
      <w:ins w:id="2897" w:author="Raphael Malyankar" w:date="2025-08-14T17:29:00Z" w16du:dateUtc="2025-08-15T00:29:00Z">
        <w:r w:rsidRPr="009621A7">
          <w:rPr>
            <w:rFonts w:cstheme="minorHAnsi"/>
          </w:rPr>
          <w:t>.</w:t>
        </w:r>
      </w:ins>
    </w:p>
    <w:p w14:paraId="79EE22E9" w14:textId="4C0C386D" w:rsidR="00C61FC9" w:rsidRPr="009621A7" w:rsidRDefault="009621A7" w:rsidP="009621A7">
      <w:pPr>
        <w:pStyle w:val="ListParagraph"/>
        <w:numPr>
          <w:ilvl w:val="0"/>
          <w:numId w:val="262"/>
        </w:numPr>
        <w:rPr>
          <w:ins w:id="2898" w:author="Raphael Malyankar" w:date="2025-08-14T17:24:00Z" w16du:dateUtc="2025-08-15T00:24:00Z"/>
          <w:rFonts w:cstheme="minorHAnsi"/>
        </w:rPr>
      </w:pPr>
      <w:ins w:id="2899" w:author="Raphael Malyankar" w:date="2025-08-14T17:28:00Z" w16du:dateUtc="2025-08-15T00:28:00Z">
        <w:r w:rsidRPr="009621A7">
          <w:rPr>
            <w:rFonts w:cstheme="minorHAnsi"/>
          </w:rPr>
          <w:t>W</w:t>
        </w:r>
      </w:ins>
      <w:ins w:id="2900" w:author="Raphael Malyankar" w:date="2025-08-14T17:21:00Z" w16du:dateUtc="2025-08-15T00:21:00Z">
        <w:r w:rsidR="00C61FC9" w:rsidRPr="009621A7">
          <w:rPr>
            <w:rFonts w:cstheme="minorHAnsi"/>
          </w:rPr>
          <w:t xml:space="preserve">hat metadata must be provided </w:t>
        </w:r>
      </w:ins>
      <w:ins w:id="2901" w:author="Raphael Malyankar" w:date="2025-08-14T17:29:00Z" w16du:dateUtc="2025-08-15T00:29:00Z">
        <w:r w:rsidRPr="009621A7">
          <w:rPr>
            <w:rFonts w:cstheme="minorHAnsi"/>
          </w:rPr>
          <w:t>with</w:t>
        </w:r>
      </w:ins>
      <w:ins w:id="2902" w:author="Raphael Malyankar" w:date="2025-08-14T17:21:00Z" w16du:dateUtc="2025-08-15T00:21:00Z">
        <w:r w:rsidR="00C61FC9" w:rsidRPr="009621A7">
          <w:rPr>
            <w:rFonts w:cstheme="minorHAnsi"/>
          </w:rPr>
          <w:t xml:space="preserve">in </w:t>
        </w:r>
      </w:ins>
      <w:ins w:id="2903" w:author="Raphael Malyankar" w:date="2025-08-14T17:29:00Z" w16du:dateUtc="2025-08-15T00:29:00Z">
        <w:r w:rsidRPr="009621A7">
          <w:rPr>
            <w:rFonts w:cstheme="minorHAnsi"/>
          </w:rPr>
          <w:t xml:space="preserve">the Exchange Catalogue in </w:t>
        </w:r>
      </w:ins>
      <w:ins w:id="2904" w:author="Raphael Malyankar" w:date="2025-08-14T17:21:00Z" w16du:dateUtc="2025-08-15T00:21:00Z">
        <w:r w:rsidR="00C61FC9" w:rsidRPr="009621A7">
          <w:rPr>
            <w:rFonts w:cstheme="minorHAnsi"/>
          </w:rPr>
          <w:t>each scenario</w:t>
        </w:r>
      </w:ins>
      <w:ins w:id="2905" w:author="Raphael Malyankar" w:date="2025-08-14T17:28:00Z" w16du:dateUtc="2025-08-15T00:28:00Z">
        <w:r w:rsidRPr="009621A7">
          <w:rPr>
            <w:rFonts w:cstheme="minorHAnsi"/>
          </w:rPr>
          <w:t>, incuding which m</w:t>
        </w:r>
      </w:ins>
      <w:ins w:id="2906" w:author="Raphael Malyankar" w:date="2025-08-14T17:29:00Z" w16du:dateUtc="2025-08-15T00:29:00Z">
        <w:r w:rsidRPr="009621A7">
          <w:rPr>
            <w:rFonts w:cstheme="minorHAnsi"/>
          </w:rPr>
          <w:t>etadata classes and attributes are mandatory, which are ina</w:t>
        </w:r>
      </w:ins>
      <w:ins w:id="2907" w:author="Raphael Malyankar" w:date="2025-08-14T17:30:00Z" w16du:dateUtc="2025-08-15T00:30:00Z">
        <w:r w:rsidRPr="009621A7">
          <w:rPr>
            <w:rFonts w:cstheme="minorHAnsi"/>
          </w:rPr>
          <w:t>pplicable, and what values are appropriate for included metadata attributes.</w:t>
        </w:r>
      </w:ins>
    </w:p>
    <w:p w14:paraId="187635B9" w14:textId="2B1FD7DB" w:rsidR="001D42F7" w:rsidRPr="00616E11" w:rsidRDefault="00C61FC9">
      <w:pPr>
        <w:rPr>
          <w:rFonts w:eastAsia="MS Mincho" w:cstheme="minorHAnsi"/>
          <w:lang w:eastAsia="ja-JP"/>
        </w:rPr>
      </w:pPr>
      <w:ins w:id="2908" w:author="Raphael Malyankar" w:date="2025-08-14T17:22:00Z" w16du:dateUtc="2025-08-15T00:22:00Z">
        <w:r>
          <w:rPr>
            <w:rFonts w:eastAsia="MS Mincho" w:cstheme="minorHAnsi"/>
            <w:lang w:eastAsia="ja-JP"/>
          </w:rPr>
          <w:t>Such clauses may be</w:t>
        </w:r>
      </w:ins>
      <w:ins w:id="2909" w:author="Raphael Malyankar" w:date="2025-08-14T17:23:00Z" w16du:dateUtc="2025-08-15T00:23:00Z">
        <w:r>
          <w:rPr>
            <w:rFonts w:eastAsia="MS Mincho" w:cstheme="minorHAnsi"/>
            <w:lang w:eastAsia="ja-JP"/>
          </w:rPr>
          <w:t xml:space="preserve"> easier for application developers and </w:t>
        </w:r>
      </w:ins>
      <w:ins w:id="2910" w:author="Raphael Malyankar" w:date="2025-08-14T17:25:00Z" w16du:dateUtc="2025-08-15T00:25:00Z">
        <w:r w:rsidR="00246570">
          <w:rPr>
            <w:rFonts w:eastAsia="MS Mincho" w:cstheme="minorHAnsi"/>
            <w:lang w:eastAsia="ja-JP"/>
          </w:rPr>
          <w:t>data producers</w:t>
        </w:r>
      </w:ins>
      <w:ins w:id="2911" w:author="Raphael Malyankar" w:date="2025-08-14T17:23:00Z" w16du:dateUtc="2025-08-15T00:23:00Z">
        <w:r>
          <w:rPr>
            <w:rFonts w:eastAsia="MS Mincho" w:cstheme="minorHAnsi"/>
            <w:lang w:eastAsia="ja-JP"/>
          </w:rPr>
          <w:t xml:space="preserve"> to find when </w:t>
        </w:r>
      </w:ins>
      <w:ins w:id="2912" w:author="Raphael Malyankar" w:date="2025-08-14T17:24:00Z" w16du:dateUtc="2025-08-15T00:24:00Z">
        <w:r>
          <w:rPr>
            <w:rFonts w:eastAsia="MS Mincho" w:cstheme="minorHAnsi"/>
            <w:lang w:eastAsia="ja-JP"/>
          </w:rPr>
          <w:t xml:space="preserve">placed under a </w:t>
        </w:r>
      </w:ins>
      <w:ins w:id="2913" w:author="Raphael Malyankar" w:date="2025-08-14T17:23:00Z" w16du:dateUtc="2025-08-15T00:23:00Z">
        <w:r>
          <w:rPr>
            <w:rFonts w:eastAsia="MS Mincho" w:cstheme="minorHAnsi"/>
            <w:lang w:eastAsia="ja-JP"/>
          </w:rPr>
          <w:t>“Production Processes</w:t>
        </w:r>
      </w:ins>
      <w:ins w:id="2914" w:author="Raphael Malyankar" w:date="2025-08-14T17:24:00Z" w16du:dateUtc="2025-08-15T00:24:00Z">
        <w:r>
          <w:rPr>
            <w:rFonts w:eastAsia="MS Mincho" w:cstheme="minorHAnsi"/>
            <w:lang w:eastAsia="ja-JP"/>
          </w:rPr>
          <w:t xml:space="preserve">” section, </w:t>
        </w:r>
      </w:ins>
      <w:ins w:id="2915" w:author="Raphael Malyankar" w:date="2025-08-14T17:25:00Z" w16du:dateUtc="2025-08-15T00:25:00Z">
        <w:r w:rsidR="00246570">
          <w:rPr>
            <w:rFonts w:eastAsia="MS Mincho" w:cstheme="minorHAnsi"/>
            <w:lang w:eastAsia="ja-JP"/>
          </w:rPr>
          <w:t>howe</w:t>
        </w:r>
      </w:ins>
      <w:ins w:id="2916" w:author="Raphael Malyankar" w:date="2025-08-14T17:26:00Z" w16du:dateUtc="2025-08-15T00:26:00Z">
        <w:r w:rsidR="00246570">
          <w:rPr>
            <w:rFonts w:eastAsia="MS Mincho" w:cstheme="minorHAnsi"/>
            <w:lang w:eastAsia="ja-JP"/>
          </w:rPr>
          <w:t>ver</w:t>
        </w:r>
      </w:ins>
      <w:ins w:id="2917" w:author="Raphael Malyankar" w:date="2025-08-14T17:24:00Z" w16du:dateUtc="2025-08-15T00:24:00Z">
        <w:r>
          <w:rPr>
            <w:rFonts w:eastAsia="MS Mincho" w:cstheme="minorHAnsi"/>
            <w:lang w:eastAsia="ja-JP"/>
          </w:rPr>
          <w:t xml:space="preserve"> their </w:t>
        </w:r>
      </w:ins>
      <w:ins w:id="2918" w:author="Raphael Malyankar" w:date="2025-08-14T17:25:00Z" w16du:dateUtc="2025-08-15T00:25:00Z">
        <w:r>
          <w:rPr>
            <w:rFonts w:eastAsia="MS Mincho" w:cstheme="minorHAnsi"/>
            <w:lang w:eastAsia="ja-JP"/>
          </w:rPr>
          <w:t xml:space="preserve">placement in the Product Specification </w:t>
        </w:r>
      </w:ins>
      <w:ins w:id="2919" w:author="Raphael Malyankar" w:date="2025-08-14T17:31:00Z" w16du:dateUtc="2025-08-15T00:31:00Z">
        <w:r w:rsidR="000A1DE7">
          <w:rPr>
            <w:rFonts w:eastAsia="MS Mincho" w:cstheme="minorHAnsi"/>
            <w:lang w:eastAsia="ja-JP"/>
          </w:rPr>
          <w:t>documents</w:t>
        </w:r>
      </w:ins>
      <w:ins w:id="2920" w:author="Raphael Malyankar" w:date="2025-08-14T17:24:00Z" w16du:dateUtc="2025-08-15T00:24:00Z">
        <w:r>
          <w:rPr>
            <w:rFonts w:eastAsia="MS Mincho" w:cstheme="minorHAnsi"/>
            <w:lang w:eastAsia="ja-JP"/>
          </w:rPr>
          <w:t xml:space="preserve"> is at the discretion of Product Specification developers.</w:t>
        </w:r>
      </w:ins>
    </w:p>
    <w:p w14:paraId="18F896C9" w14:textId="77777777" w:rsidR="00FA1108" w:rsidRPr="00616E11" w:rsidRDefault="00000000" w:rsidP="00846CCA">
      <w:pPr>
        <w:pStyle w:val="HeadingB2"/>
        <w:numPr>
          <w:ilvl w:val="1"/>
          <w:numId w:val="148"/>
        </w:numPr>
      </w:pPr>
      <w:bookmarkStart w:id="2921" w:name="_Toc41603020"/>
      <w:bookmarkStart w:id="2922" w:name="_Toc206156556"/>
      <w:r w:rsidRPr="00616E11">
        <w:t>Metadata for services</w:t>
      </w:r>
      <w:bookmarkEnd w:id="2921"/>
      <w:bookmarkEnd w:id="2922"/>
    </w:p>
    <w:p w14:paraId="13BD682D" w14:textId="77777777" w:rsidR="00FA1108" w:rsidRPr="00616E11" w:rsidRDefault="00000000">
      <w:pPr>
        <w:rPr>
          <w:rFonts w:eastAsia="MS Mincho" w:cstheme="minorHAnsi"/>
          <w:lang w:eastAsia="ja-JP"/>
        </w:rPr>
      </w:pPr>
      <w:r w:rsidRPr="00616E11">
        <w:rPr>
          <w:rFonts w:eastAsia="MS Mincho" w:cstheme="minorHAnsi"/>
          <w:lang w:eastAsia="ja-JP"/>
        </w:rPr>
        <w:t>This section describes metadata for products that are delivered as services.</w:t>
      </w:r>
    </w:p>
    <w:p w14:paraId="645240F1" w14:textId="77777777" w:rsidR="00FA1108" w:rsidRPr="00616E11" w:rsidRDefault="00000000" w:rsidP="00846CCA">
      <w:pPr>
        <w:pStyle w:val="HeadingB3"/>
        <w:numPr>
          <w:ilvl w:val="2"/>
          <w:numId w:val="148"/>
        </w:numPr>
      </w:pPr>
      <w:bookmarkStart w:id="2923" w:name="_Toc41603021"/>
      <w:bookmarkStart w:id="2924" w:name="_Toc206156557"/>
      <w:r w:rsidRPr="00616E11">
        <w:t>Generic metadata for services</w:t>
      </w:r>
      <w:bookmarkEnd w:id="2923"/>
      <w:bookmarkEnd w:id="2924"/>
    </w:p>
    <w:p w14:paraId="4292390A" w14:textId="77777777" w:rsidR="00FA1108" w:rsidRPr="00616E11" w:rsidRDefault="00000000">
      <w:pPr>
        <w:rPr>
          <w:rFonts w:eastAsia="MS Mincho" w:cstheme="minorHAnsi"/>
          <w:lang w:eastAsia="ja-JP"/>
        </w:rPr>
      </w:pPr>
      <w:r w:rsidRPr="00616E11">
        <w:rPr>
          <w:rFonts w:eastAsia="MS Mincho" w:cstheme="minorHAnsi"/>
          <w:lang w:eastAsia="ja-JP"/>
        </w:rPr>
        <w:t>Generic metadata for services is a work in progress. S-100 Part 4a defines a metadata model for services which conforms to the ISO 19115-1/2 model. S-100 Part 14 defines service metadata differently (</w:t>
      </w:r>
      <w:r w:rsidRPr="00616E11">
        <w:rPr>
          <w:rFonts w:eastAsia="MS Mincho" w:cstheme="minorHAnsi"/>
          <w:b/>
          <w:lang w:eastAsia="ja-JP"/>
        </w:rPr>
        <w:t>S100_ServiceMetaData</w:t>
      </w:r>
      <w:r w:rsidRPr="00616E11">
        <w:rPr>
          <w:rFonts w:eastAsia="MS Mincho" w:cstheme="minorHAnsi"/>
          <w:lang w:eastAsia="ja-JP"/>
        </w:rPr>
        <w:t xml:space="preserve"> – clause 14-8.1.1). It is left to Product Specifications to determine if servers need to supply service identification metadata in the sense of the underlying ISO standards (reproduced in S-100 Figure 4a-A-2).</w:t>
      </w:r>
    </w:p>
    <w:p w14:paraId="7EA30627" w14:textId="77777777" w:rsidR="00FA1108" w:rsidRPr="00616E11" w:rsidRDefault="00000000">
      <w:pPr>
        <w:rPr>
          <w:rFonts w:eastAsia="MS Mincho" w:cstheme="minorHAnsi"/>
          <w:lang w:eastAsia="ja-JP"/>
        </w:rPr>
      </w:pPr>
      <w:r w:rsidRPr="00616E11">
        <w:rPr>
          <w:rFonts w:eastAsia="MS Mincho" w:cstheme="minorHAnsi"/>
          <w:lang w:eastAsia="ja-JP"/>
        </w:rPr>
        <w:t xml:space="preserve">Product Specifications needing to define service metadata (identifying and describing the service itself) should use or extend the </w:t>
      </w:r>
      <w:r w:rsidRPr="00616E11">
        <w:rPr>
          <w:rFonts w:eastAsia="MS Mincho" w:cstheme="minorHAnsi"/>
          <w:b/>
          <w:lang w:eastAsia="ja-JP"/>
        </w:rPr>
        <w:t xml:space="preserve">SV_ServiceIdentification </w:t>
      </w:r>
      <w:r w:rsidRPr="00616E11">
        <w:rPr>
          <w:rFonts w:eastAsia="MS Mincho" w:cstheme="minorHAnsi"/>
          <w:lang w:eastAsia="ja-JP"/>
        </w:rPr>
        <w:t>class in S-100 Figure 4a-2. Any extensions or restrictions should conform to the ISO rules as described in S-100 Part 4a, Appendix 4a-E.</w:t>
      </w:r>
    </w:p>
    <w:p w14:paraId="4F2FF7FC" w14:textId="77777777" w:rsidR="00FA1108" w:rsidRPr="00616E11" w:rsidRDefault="00000000" w:rsidP="00846CCA">
      <w:pPr>
        <w:pStyle w:val="HeadingB3"/>
        <w:numPr>
          <w:ilvl w:val="2"/>
          <w:numId w:val="148"/>
        </w:numPr>
      </w:pPr>
      <w:bookmarkStart w:id="2925" w:name="_Toc41603022"/>
      <w:bookmarkStart w:id="2926" w:name="_Toc206156558"/>
      <w:r w:rsidRPr="00616E11">
        <w:t>Use of the IHO S-100 metadata model and schemas</w:t>
      </w:r>
      <w:bookmarkEnd w:id="2925"/>
      <w:bookmarkEnd w:id="2926"/>
    </w:p>
    <w:p w14:paraId="7E495516" w14:textId="6FA92AF6" w:rsidR="00FA1108" w:rsidRPr="00616E11" w:rsidRDefault="00000000">
      <w:pPr>
        <w:rPr>
          <w:rFonts w:eastAsia="MS Mincho" w:cstheme="minorHAnsi"/>
          <w:lang w:eastAsia="ja-JP"/>
        </w:rPr>
      </w:pPr>
      <w:r w:rsidRPr="00616E11">
        <w:rPr>
          <w:rFonts w:eastAsia="MS Mincho" w:cstheme="minorHAnsi"/>
          <w:lang w:eastAsia="ja-JP"/>
        </w:rPr>
        <w:t xml:space="preserve">S-100 Part 14, clause 14-9.1.3 specifies a </w:t>
      </w:r>
      <w:r w:rsidRPr="00616E11">
        <w:rPr>
          <w:rFonts w:eastAsia="MS Mincho" w:cstheme="minorHAnsi"/>
          <w:i/>
          <w:lang w:eastAsia="ja-JP"/>
        </w:rPr>
        <w:t>GetMetaData()</w:t>
      </w:r>
      <w:r w:rsidRPr="00616E11">
        <w:rPr>
          <w:rFonts w:eastAsia="MS Mincho" w:cstheme="minorHAnsi"/>
          <w:lang w:eastAsia="ja-JP"/>
        </w:rPr>
        <w:t xml:space="preserve"> operation with </w:t>
      </w:r>
      <w:r w:rsidRPr="00616E11">
        <w:rPr>
          <w:rFonts w:eastAsia="MS Mincho" w:cstheme="minorHAnsi"/>
          <w:i/>
          <w:lang w:eastAsia="ja-JP"/>
        </w:rPr>
        <w:t>CharacterString</w:t>
      </w:r>
      <w:r w:rsidRPr="00616E11">
        <w:rPr>
          <w:rFonts w:eastAsia="MS Mincho" w:cstheme="minorHAnsi"/>
          <w:lang w:eastAsia="ja-JP"/>
        </w:rPr>
        <w:t xml:space="preserve"> return parameter </w:t>
      </w:r>
      <w:r w:rsidRPr="00616E11">
        <w:rPr>
          <w:rFonts w:eastAsia="MS Mincho" w:cstheme="minorHAnsi"/>
          <w:i/>
          <w:lang w:eastAsia="ja-JP"/>
        </w:rPr>
        <w:t>exchangeSet</w:t>
      </w:r>
      <w:r w:rsidRPr="00616E11">
        <w:rPr>
          <w:rFonts w:eastAsia="MS Mincho" w:cstheme="minorHAnsi"/>
          <w:lang w:eastAsia="ja-JP"/>
        </w:rPr>
        <w:t xml:space="preserve"> defined as “The exchange set describing the datasets”. It is not clear at this time whether this is the metadata defined in S-100 Part 14, clause 14-8 or the Exchange Catalogue of S-100 Part </w:t>
      </w:r>
      <w:del w:id="2927" w:author="Raphael Malyankar" w:date="2025-08-14T03:19:00Z" w16du:dateUtc="2025-08-14T10:19:00Z">
        <w:r w:rsidRPr="00616E11" w:rsidDel="00735B07">
          <w:rPr>
            <w:rFonts w:eastAsia="MS Mincho" w:cstheme="minorHAnsi"/>
            <w:lang w:eastAsia="ja-JP"/>
          </w:rPr>
          <w:delText>4a</w:delText>
        </w:r>
      </w:del>
      <w:ins w:id="2928" w:author="Raphael Malyankar" w:date="2025-08-14T03:19:00Z" w16du:dateUtc="2025-08-14T10:19:00Z">
        <w:r w:rsidR="00735B07">
          <w:rPr>
            <w:rFonts w:eastAsia="MS Mincho" w:cstheme="minorHAnsi"/>
            <w:lang w:eastAsia="ja-JP"/>
          </w:rPr>
          <w:t>17</w:t>
        </w:r>
      </w:ins>
      <w:del w:id="2929" w:author="Raphael Malyankar" w:date="2025-08-14T03:19:00Z" w16du:dateUtc="2025-08-14T10:19:00Z">
        <w:r w:rsidRPr="00616E11" w:rsidDel="00735B07">
          <w:rPr>
            <w:rFonts w:eastAsia="MS Mincho" w:cstheme="minorHAnsi"/>
            <w:lang w:eastAsia="ja-JP"/>
          </w:rPr>
          <w:delText>, Figure 4a-D-4</w:delText>
        </w:r>
      </w:del>
      <w:r w:rsidRPr="00616E11">
        <w:rPr>
          <w:rFonts w:eastAsia="MS Mincho" w:cstheme="minorHAnsi"/>
          <w:lang w:eastAsia="ja-JP"/>
        </w:rPr>
        <w:t xml:space="preserve">.  This can be considered </w:t>
      </w:r>
      <w:r w:rsidRPr="00616E11">
        <w:rPr>
          <w:rFonts w:eastAsia="MS Mincho" w:cstheme="minorHAnsi"/>
          <w:b/>
          <w:lang w:eastAsia="ja-JP"/>
        </w:rPr>
        <w:t>payload metadata</w:t>
      </w:r>
      <w:r w:rsidRPr="00616E11">
        <w:rPr>
          <w:rFonts w:eastAsia="MS Mincho" w:cstheme="minorHAnsi"/>
          <w:lang w:eastAsia="ja-JP"/>
        </w:rPr>
        <w:t xml:space="preserve"> (metadata describing the transferred information) to distinguish it from metadata that describes the service itself.</w:t>
      </w:r>
    </w:p>
    <w:p w14:paraId="5E522553" w14:textId="20928250" w:rsidR="00FA1108" w:rsidRPr="00616E11" w:rsidRDefault="00000000">
      <w:pPr>
        <w:rPr>
          <w:rFonts w:eastAsia="MS Mincho" w:cstheme="minorHAnsi"/>
          <w:lang w:eastAsia="ja-JP"/>
        </w:rPr>
      </w:pPr>
      <w:r w:rsidRPr="00616E11">
        <w:rPr>
          <w:rFonts w:eastAsia="MS Mincho" w:cstheme="minorHAnsi"/>
          <w:lang w:eastAsia="ja-JP"/>
        </w:rPr>
        <w:t>If Product Specifications need to define a subset and/or extension of the S-100 Exchange Catalogue to describe payload metadata, they should use the same methods specified in S-100 Part 4a/4b and clause B-</w:t>
      </w:r>
      <w:r w:rsidRPr="00616E11">
        <w:rPr>
          <w:rFonts w:eastAsia="MS Mincho" w:cstheme="minorHAnsi"/>
          <w:lang w:eastAsia="ja-JP"/>
        </w:rPr>
        <w:lastRenderedPageBreak/>
        <w:t>12.1 of this Guidance. Note that these sections require conformance to the ISO rules described in S-100 Part 4a, Appendix 4a-</w:t>
      </w:r>
      <w:ins w:id="2930" w:author="Raphael Malyankar" w:date="2025-08-14T17:32:00Z" w16du:dateUtc="2025-08-15T00:32:00Z">
        <w:r w:rsidR="00173A3D">
          <w:rPr>
            <w:rFonts w:eastAsia="MS Mincho" w:cstheme="minorHAnsi"/>
            <w:lang w:eastAsia="ja-JP"/>
          </w:rPr>
          <w:t>D</w:t>
        </w:r>
      </w:ins>
      <w:del w:id="2931" w:author="Raphael Malyankar" w:date="2025-08-14T17:32:00Z" w16du:dateUtc="2025-08-15T00:32:00Z">
        <w:r w:rsidRPr="00616E11" w:rsidDel="00173A3D">
          <w:rPr>
            <w:rFonts w:eastAsia="MS Mincho" w:cstheme="minorHAnsi"/>
            <w:lang w:eastAsia="ja-JP"/>
          </w:rPr>
          <w:delText>E</w:delText>
        </w:r>
      </w:del>
      <w:r w:rsidRPr="00616E11">
        <w:rPr>
          <w:rFonts w:eastAsia="MS Mincho" w:cstheme="minorHAnsi"/>
          <w:lang w:eastAsia="ja-JP"/>
        </w:rPr>
        <w:t>.</w:t>
      </w:r>
    </w:p>
    <w:p w14:paraId="106ED691" w14:textId="77777777" w:rsidR="00FA1108" w:rsidRPr="00616E11" w:rsidRDefault="00000000" w:rsidP="00846CCA">
      <w:pPr>
        <w:pStyle w:val="HeadingB3"/>
        <w:numPr>
          <w:ilvl w:val="2"/>
          <w:numId w:val="148"/>
        </w:numPr>
      </w:pPr>
      <w:bookmarkStart w:id="2932" w:name="_Toc41603023"/>
      <w:bookmarkStart w:id="2933" w:name="_Toc206156559"/>
      <w:r w:rsidRPr="00616E11">
        <w:t>Data protection, authentication and encryption</w:t>
      </w:r>
      <w:bookmarkEnd w:id="2932"/>
      <w:bookmarkEnd w:id="2933"/>
    </w:p>
    <w:p w14:paraId="072A445B" w14:textId="77777777" w:rsidR="00FA1108" w:rsidRPr="00616E11" w:rsidRDefault="00000000">
      <w:pPr>
        <w:rPr>
          <w:rFonts w:eastAsia="MS Mincho" w:cstheme="minorHAnsi"/>
          <w:lang w:eastAsia="ja-JP"/>
        </w:rPr>
      </w:pPr>
      <w:r w:rsidRPr="00616E11">
        <w:rPr>
          <w:rFonts w:eastAsia="MS Mincho" w:cstheme="minorHAnsi"/>
          <w:lang w:eastAsia="ja-JP"/>
        </w:rPr>
        <w:t>Many of the data protection, authentication and encryption provisions of S-100 Part 15 should also apply to services, but details and implementation constraints will differ. For example, a data product may create its transfer package using a format other than ZIP; and the connection protocol may need to be secure (for example HTTPS rather than HTTP). Product Specification teams which need to use security schemes in service transfer modes are encouraged to use or adapt S-100 Part 15 and report on their experiences.</w:t>
      </w:r>
    </w:p>
    <w:p w14:paraId="7B8D1C10" w14:textId="77777777" w:rsidR="00FA1108" w:rsidRPr="00616E11" w:rsidRDefault="00000000" w:rsidP="00846CCA">
      <w:pPr>
        <w:pStyle w:val="HeadingB3"/>
        <w:numPr>
          <w:ilvl w:val="2"/>
          <w:numId w:val="148"/>
        </w:numPr>
      </w:pPr>
      <w:bookmarkStart w:id="2934" w:name="_Toc41603024"/>
      <w:bookmarkStart w:id="2935" w:name="_Toc206156560"/>
      <w:r w:rsidRPr="00616E11">
        <w:t>Embedded metadata</w:t>
      </w:r>
      <w:bookmarkEnd w:id="2934"/>
      <w:bookmarkEnd w:id="2935"/>
    </w:p>
    <w:p w14:paraId="6F7A9D2D" w14:textId="77777777" w:rsidR="00FA1108" w:rsidRPr="00616E11" w:rsidRDefault="00000000">
      <w:pPr>
        <w:rPr>
          <w:rFonts w:eastAsia="MS Mincho" w:cstheme="minorHAnsi"/>
          <w:lang w:eastAsia="ja-JP"/>
        </w:rPr>
      </w:pPr>
      <w:r w:rsidRPr="00616E11">
        <w:rPr>
          <w:rFonts w:eastAsia="MS Mincho" w:cstheme="minorHAnsi"/>
          <w:lang w:eastAsia="ja-JP"/>
        </w:rPr>
        <w:t>The considerations are similar as for embedded metadata described in clause B-12.1.6. Additional considerations may arise from the transfer mode; for example, giving greater importance to minimizing data volume. Product Specification teams are encouraged to use or adapt the embedded metadata principles in clause B-12.1.6 and the methods and constraints of the data format which is used (ISO 8211, GML, HDF5, or other format) and report on their experiences.</w:t>
      </w:r>
    </w:p>
    <w:p w14:paraId="4DECC1DB" w14:textId="77777777" w:rsidR="00FA1108" w:rsidRPr="00616E11" w:rsidRDefault="00FA1108">
      <w:pPr>
        <w:rPr>
          <w:rFonts w:eastAsia="MS Mincho" w:cstheme="minorHAnsi"/>
          <w:lang w:eastAsia="ja-JP"/>
        </w:rPr>
      </w:pPr>
    </w:p>
    <w:p w14:paraId="0ED5C7CD" w14:textId="77777777" w:rsidR="00FA1108" w:rsidRPr="00616E11" w:rsidRDefault="00000000" w:rsidP="00A450C5">
      <w:pPr>
        <w:pStyle w:val="HeadingB1"/>
        <w:numPr>
          <w:ilvl w:val="0"/>
          <w:numId w:val="148"/>
        </w:numPr>
      </w:pPr>
      <w:bookmarkStart w:id="2936" w:name="_Toc41603025"/>
      <w:bookmarkStart w:id="2937" w:name="_Toc206156561"/>
      <w:r w:rsidRPr="00616E11">
        <w:t>Define data encoding format</w:t>
      </w:r>
      <w:bookmarkEnd w:id="2936"/>
      <w:bookmarkEnd w:id="2937"/>
    </w:p>
    <w:p w14:paraId="3A5EC3C3" w14:textId="77777777" w:rsidR="00FA1108" w:rsidRPr="00616E11" w:rsidRDefault="00000000" w:rsidP="00A450C5">
      <w:pPr>
        <w:pStyle w:val="HeadingB2"/>
        <w:numPr>
          <w:ilvl w:val="1"/>
          <w:numId w:val="148"/>
        </w:numPr>
      </w:pPr>
      <w:bookmarkStart w:id="2938" w:name="_Toc41603026"/>
      <w:bookmarkStart w:id="2939" w:name="_Toc206156562"/>
      <w:r w:rsidRPr="00616E11">
        <w:t>Selection of encoding format</w:t>
      </w:r>
      <w:bookmarkEnd w:id="2938"/>
      <w:bookmarkEnd w:id="2939"/>
    </w:p>
    <w:p w14:paraId="6088E3D5" w14:textId="52A39EA3" w:rsidR="00FA1108" w:rsidRPr="00616E11" w:rsidRDefault="00000000">
      <w:pPr>
        <w:rPr>
          <w:rFonts w:eastAsia="MS Mincho" w:cstheme="minorHAnsi"/>
          <w:lang w:eastAsia="ja-JP"/>
        </w:rPr>
      </w:pPr>
      <w:r w:rsidRPr="00616E11">
        <w:rPr>
          <w:rFonts w:eastAsia="MS Mincho" w:cstheme="minorHAnsi"/>
          <w:lang w:eastAsia="ja-JP"/>
        </w:rPr>
        <w:t xml:space="preserve">The encoding format should be selected based on the type of product and other requirements, including production and processing. The characteristics of the three standard data formats included in S-100 </w:t>
      </w:r>
      <w:del w:id="2940" w:author="Raphael Malyankar" w:date="2025-08-15T12:34:00Z" w16du:dateUtc="2025-08-15T19:34:00Z">
        <w:r w:rsidRPr="00616E11" w:rsidDel="00A20ADA">
          <w:rPr>
            <w:rFonts w:eastAsia="MS Mincho" w:cstheme="minorHAnsi"/>
            <w:lang w:eastAsia="ja-JP"/>
          </w:rPr>
          <w:delText xml:space="preserve">Edition 4.0.0 </w:delText>
        </w:r>
      </w:del>
      <w:r w:rsidRPr="00616E11">
        <w:rPr>
          <w:rFonts w:eastAsia="MS Mincho" w:cstheme="minorHAnsi"/>
          <w:lang w:eastAsia="ja-JP"/>
        </w:rPr>
        <w:t>are summarized in Table B-13-1 below for convenience.</w:t>
      </w:r>
    </w:p>
    <w:tbl>
      <w:tblPr>
        <w:tblW w:w="9350" w:type="dxa"/>
        <w:tblLayout w:type="fixed"/>
        <w:tblCellMar>
          <w:top w:w="113" w:type="dxa"/>
          <w:bottom w:w="113" w:type="dxa"/>
        </w:tblCellMar>
        <w:tblLook w:val="04A0" w:firstRow="1" w:lastRow="0" w:firstColumn="1" w:lastColumn="0" w:noHBand="0" w:noVBand="1"/>
      </w:tblPr>
      <w:tblGrid>
        <w:gridCol w:w="2338"/>
        <w:gridCol w:w="2337"/>
        <w:gridCol w:w="2338"/>
        <w:gridCol w:w="2337"/>
      </w:tblGrid>
      <w:tr w:rsidR="00FA1108" w:rsidRPr="00616E11" w14:paraId="291A1A6E" w14:textId="77777777">
        <w:trPr>
          <w:tblHeader/>
        </w:trPr>
        <w:tc>
          <w:tcPr>
            <w:tcW w:w="2337"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tcPr>
          <w:p w14:paraId="7E9953F7" w14:textId="77777777" w:rsidR="00FA1108" w:rsidRPr="00616E11" w:rsidRDefault="00FA1108">
            <w:pPr>
              <w:spacing w:after="0"/>
              <w:jc w:val="center"/>
              <w:rPr>
                <w:rFonts w:eastAsia="MS Mincho" w:cs="Times New Roman"/>
                <w:b/>
                <w:sz w:val="18"/>
                <w:szCs w:val="18"/>
                <w:lang w:eastAsia="ja-JP"/>
              </w:rPr>
            </w:pPr>
          </w:p>
        </w:tc>
        <w:tc>
          <w:tcPr>
            <w:tcW w:w="2337"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tcPr>
          <w:p w14:paraId="5B373905" w14:textId="77777777" w:rsidR="00FA1108" w:rsidRPr="00616E11" w:rsidRDefault="00000000">
            <w:pPr>
              <w:spacing w:after="0"/>
              <w:jc w:val="center"/>
              <w:rPr>
                <w:rFonts w:eastAsia="MS Mincho" w:cs="Times New Roman"/>
                <w:b/>
                <w:sz w:val="18"/>
                <w:szCs w:val="18"/>
                <w:lang w:eastAsia="ja-JP"/>
              </w:rPr>
            </w:pPr>
            <w:r w:rsidRPr="00616E11">
              <w:rPr>
                <w:rFonts w:eastAsia="MS Mincho" w:cs="Times New Roman"/>
                <w:b/>
                <w:sz w:val="18"/>
                <w:szCs w:val="18"/>
                <w:lang w:eastAsia="ja-JP"/>
              </w:rPr>
              <w:t>ISO 8211</w:t>
            </w:r>
          </w:p>
        </w:tc>
        <w:tc>
          <w:tcPr>
            <w:tcW w:w="2338"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tcPr>
          <w:p w14:paraId="70934C41" w14:textId="77777777" w:rsidR="00FA1108" w:rsidRPr="00616E11" w:rsidRDefault="00000000">
            <w:pPr>
              <w:spacing w:after="0"/>
              <w:jc w:val="center"/>
              <w:rPr>
                <w:rFonts w:eastAsia="MS Mincho" w:cs="Times New Roman"/>
                <w:b/>
                <w:sz w:val="18"/>
                <w:szCs w:val="18"/>
                <w:lang w:eastAsia="ja-JP"/>
              </w:rPr>
            </w:pPr>
            <w:r w:rsidRPr="00616E11">
              <w:rPr>
                <w:rFonts w:eastAsia="MS Mincho" w:cs="Times New Roman"/>
                <w:b/>
                <w:sz w:val="18"/>
                <w:szCs w:val="18"/>
                <w:lang w:eastAsia="ja-JP"/>
              </w:rPr>
              <w:t>GML</w:t>
            </w:r>
          </w:p>
        </w:tc>
        <w:tc>
          <w:tcPr>
            <w:tcW w:w="2337"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tcPr>
          <w:p w14:paraId="5DE158D7" w14:textId="77777777" w:rsidR="00FA1108" w:rsidRPr="00616E11" w:rsidRDefault="00000000">
            <w:pPr>
              <w:spacing w:after="0"/>
              <w:jc w:val="center"/>
              <w:rPr>
                <w:rFonts w:eastAsia="MS Mincho" w:cs="Times New Roman"/>
                <w:b/>
                <w:sz w:val="18"/>
                <w:szCs w:val="18"/>
                <w:lang w:eastAsia="ja-JP"/>
              </w:rPr>
            </w:pPr>
            <w:r w:rsidRPr="00616E11">
              <w:rPr>
                <w:rFonts w:eastAsia="MS Mincho" w:cs="Times New Roman"/>
                <w:b/>
                <w:sz w:val="18"/>
                <w:szCs w:val="18"/>
                <w:lang w:eastAsia="ja-JP"/>
              </w:rPr>
              <w:t>HDF5</w:t>
            </w:r>
          </w:p>
        </w:tc>
      </w:tr>
      <w:tr w:rsidR="00FA1108" w:rsidRPr="00616E11" w14:paraId="76226175" w14:textId="77777777">
        <w:tc>
          <w:tcPr>
            <w:tcW w:w="2337" w:type="dxa"/>
            <w:tcBorders>
              <w:top w:val="single" w:sz="4" w:space="0" w:color="000000"/>
              <w:left w:val="single" w:sz="4" w:space="0" w:color="000000"/>
              <w:bottom w:val="single" w:sz="4" w:space="0" w:color="000000"/>
              <w:right w:val="single" w:sz="4" w:space="0" w:color="000000"/>
            </w:tcBorders>
          </w:tcPr>
          <w:p w14:paraId="6974BE22" w14:textId="77777777" w:rsidR="00FA1108" w:rsidRPr="00616E11" w:rsidRDefault="00000000">
            <w:pPr>
              <w:spacing w:after="0"/>
              <w:rPr>
                <w:rFonts w:eastAsia="MS Mincho" w:cs="Times New Roman"/>
                <w:sz w:val="18"/>
                <w:szCs w:val="18"/>
                <w:lang w:eastAsia="ja-JP"/>
              </w:rPr>
            </w:pPr>
            <w:r w:rsidRPr="00616E11">
              <w:rPr>
                <w:rFonts w:eastAsia="MS Mincho" w:cs="Times New Roman"/>
                <w:sz w:val="18"/>
                <w:szCs w:val="18"/>
                <w:lang w:eastAsia="ja-JP"/>
              </w:rPr>
              <w:t>Type of product to which suited</w:t>
            </w:r>
          </w:p>
        </w:tc>
        <w:tc>
          <w:tcPr>
            <w:tcW w:w="2337" w:type="dxa"/>
            <w:tcBorders>
              <w:top w:val="single" w:sz="4" w:space="0" w:color="000000"/>
              <w:left w:val="single" w:sz="4" w:space="0" w:color="000000"/>
              <w:bottom w:val="single" w:sz="4" w:space="0" w:color="000000"/>
              <w:right w:val="single" w:sz="4" w:space="0" w:color="000000"/>
            </w:tcBorders>
          </w:tcPr>
          <w:p w14:paraId="3EAF05D4" w14:textId="77777777" w:rsidR="00FA1108" w:rsidRPr="00616E11" w:rsidRDefault="00000000">
            <w:pPr>
              <w:spacing w:after="0"/>
              <w:rPr>
                <w:rFonts w:eastAsia="MS Mincho" w:cs="Times New Roman"/>
                <w:sz w:val="18"/>
                <w:szCs w:val="18"/>
                <w:lang w:eastAsia="ja-JP"/>
              </w:rPr>
            </w:pPr>
            <w:r w:rsidRPr="00616E11">
              <w:rPr>
                <w:rFonts w:eastAsia="MS Mincho" w:cs="Times New Roman"/>
                <w:sz w:val="18"/>
                <w:szCs w:val="18"/>
                <w:lang w:eastAsia="ja-JP"/>
              </w:rPr>
              <w:t>Nautical charts and feature-heavy vector data</w:t>
            </w:r>
          </w:p>
        </w:tc>
        <w:tc>
          <w:tcPr>
            <w:tcW w:w="2338" w:type="dxa"/>
            <w:tcBorders>
              <w:top w:val="single" w:sz="4" w:space="0" w:color="000000"/>
              <w:left w:val="single" w:sz="4" w:space="0" w:color="000000"/>
              <w:bottom w:val="single" w:sz="4" w:space="0" w:color="000000"/>
              <w:right w:val="single" w:sz="4" w:space="0" w:color="000000"/>
            </w:tcBorders>
          </w:tcPr>
          <w:p w14:paraId="5B7F69EF" w14:textId="77777777" w:rsidR="00FA1108" w:rsidRPr="00616E11" w:rsidRDefault="00000000">
            <w:pPr>
              <w:spacing w:after="0"/>
              <w:rPr>
                <w:rFonts w:eastAsia="MS Mincho" w:cs="Times New Roman"/>
                <w:sz w:val="18"/>
                <w:szCs w:val="18"/>
                <w:lang w:eastAsia="ja-JP"/>
              </w:rPr>
            </w:pPr>
            <w:r w:rsidRPr="00616E11">
              <w:rPr>
                <w:rFonts w:eastAsia="MS Mincho" w:cs="Times New Roman"/>
                <w:sz w:val="18"/>
                <w:szCs w:val="18"/>
                <w:lang w:eastAsia="ja-JP"/>
              </w:rPr>
              <w:t>Nautical publications and information-heavy vector data; discrete weather information; small datasets such as marine safety information; data delivered via messages and web services</w:t>
            </w:r>
          </w:p>
        </w:tc>
        <w:tc>
          <w:tcPr>
            <w:tcW w:w="2337" w:type="dxa"/>
            <w:tcBorders>
              <w:top w:val="single" w:sz="4" w:space="0" w:color="000000"/>
              <w:left w:val="single" w:sz="4" w:space="0" w:color="000000"/>
              <w:bottom w:val="single" w:sz="4" w:space="0" w:color="000000"/>
              <w:right w:val="single" w:sz="4" w:space="0" w:color="000000"/>
            </w:tcBorders>
          </w:tcPr>
          <w:p w14:paraId="420FE073" w14:textId="77777777" w:rsidR="00FA1108" w:rsidRPr="00616E11" w:rsidRDefault="00000000">
            <w:pPr>
              <w:spacing w:after="0"/>
              <w:rPr>
                <w:rFonts w:eastAsia="MS Mincho" w:cs="Times New Roman"/>
                <w:sz w:val="18"/>
                <w:szCs w:val="18"/>
                <w:lang w:eastAsia="ja-JP"/>
              </w:rPr>
            </w:pPr>
            <w:r w:rsidRPr="00616E11">
              <w:rPr>
                <w:rFonts w:eastAsia="MS Mincho" w:cs="Times New Roman"/>
                <w:sz w:val="18"/>
                <w:szCs w:val="18"/>
                <w:lang w:eastAsia="ja-JP"/>
              </w:rPr>
              <w:t>Coverage-based data</w:t>
            </w:r>
          </w:p>
        </w:tc>
      </w:tr>
      <w:tr w:rsidR="00FA1108" w:rsidRPr="00616E11" w14:paraId="08DEE2BA" w14:textId="77777777">
        <w:tc>
          <w:tcPr>
            <w:tcW w:w="2337" w:type="dxa"/>
            <w:tcBorders>
              <w:top w:val="single" w:sz="4" w:space="0" w:color="000000"/>
              <w:left w:val="single" w:sz="4" w:space="0" w:color="000000"/>
              <w:bottom w:val="single" w:sz="4" w:space="0" w:color="000000"/>
              <w:right w:val="single" w:sz="4" w:space="0" w:color="000000"/>
            </w:tcBorders>
          </w:tcPr>
          <w:p w14:paraId="2001C2DC" w14:textId="77777777" w:rsidR="00FA1108" w:rsidRPr="00616E11" w:rsidRDefault="00000000">
            <w:pPr>
              <w:spacing w:after="0"/>
              <w:rPr>
                <w:rFonts w:eastAsia="MS Mincho" w:cs="Times New Roman"/>
                <w:sz w:val="18"/>
                <w:szCs w:val="18"/>
                <w:lang w:eastAsia="ja-JP"/>
              </w:rPr>
            </w:pPr>
            <w:r w:rsidRPr="00616E11">
              <w:rPr>
                <w:rFonts w:eastAsia="MS Mincho" w:cs="Times New Roman"/>
                <w:sz w:val="18"/>
                <w:szCs w:val="18"/>
                <w:lang w:eastAsia="ja-JP"/>
              </w:rPr>
              <w:t>Generic data format</w:t>
            </w:r>
          </w:p>
        </w:tc>
        <w:tc>
          <w:tcPr>
            <w:tcW w:w="2337" w:type="dxa"/>
            <w:tcBorders>
              <w:top w:val="single" w:sz="4" w:space="0" w:color="000000"/>
              <w:left w:val="single" w:sz="4" w:space="0" w:color="000000"/>
              <w:bottom w:val="single" w:sz="4" w:space="0" w:color="000000"/>
              <w:right w:val="single" w:sz="4" w:space="0" w:color="000000"/>
            </w:tcBorders>
          </w:tcPr>
          <w:p w14:paraId="7E9D4769" w14:textId="77777777" w:rsidR="00FA1108" w:rsidRPr="00616E11" w:rsidRDefault="00000000">
            <w:pPr>
              <w:spacing w:after="0"/>
              <w:rPr>
                <w:rFonts w:eastAsia="MS Mincho" w:cs="Times New Roman"/>
                <w:sz w:val="18"/>
                <w:szCs w:val="18"/>
                <w:lang w:eastAsia="ja-JP"/>
              </w:rPr>
            </w:pPr>
            <w:r w:rsidRPr="00616E11">
              <w:rPr>
                <w:rFonts w:eastAsia="MS Mincho" w:cs="Times New Roman"/>
                <w:sz w:val="18"/>
                <w:szCs w:val="18"/>
                <w:lang w:eastAsia="ja-JP"/>
              </w:rPr>
              <w:t>Yes</w:t>
            </w:r>
          </w:p>
        </w:tc>
        <w:tc>
          <w:tcPr>
            <w:tcW w:w="2338" w:type="dxa"/>
            <w:tcBorders>
              <w:top w:val="single" w:sz="4" w:space="0" w:color="000000"/>
              <w:left w:val="single" w:sz="4" w:space="0" w:color="000000"/>
              <w:bottom w:val="single" w:sz="4" w:space="0" w:color="000000"/>
              <w:right w:val="single" w:sz="4" w:space="0" w:color="000000"/>
            </w:tcBorders>
          </w:tcPr>
          <w:p w14:paraId="72C99103" w14:textId="77777777" w:rsidR="00FA1108" w:rsidRPr="00616E11" w:rsidRDefault="00000000">
            <w:pPr>
              <w:spacing w:after="0"/>
              <w:rPr>
                <w:rFonts w:eastAsia="MS Mincho" w:cs="Times New Roman"/>
                <w:sz w:val="18"/>
                <w:szCs w:val="18"/>
                <w:lang w:eastAsia="ja-JP"/>
              </w:rPr>
            </w:pPr>
            <w:r w:rsidRPr="00616E11">
              <w:rPr>
                <w:rFonts w:eastAsia="MS Mincho" w:cs="Times New Roman"/>
                <w:sz w:val="18"/>
                <w:szCs w:val="18"/>
                <w:lang w:eastAsia="ja-JP"/>
              </w:rPr>
              <w:t>Yes</w:t>
            </w:r>
          </w:p>
        </w:tc>
        <w:tc>
          <w:tcPr>
            <w:tcW w:w="2337" w:type="dxa"/>
            <w:tcBorders>
              <w:top w:val="single" w:sz="4" w:space="0" w:color="000000"/>
              <w:left w:val="single" w:sz="4" w:space="0" w:color="000000"/>
              <w:bottom w:val="single" w:sz="4" w:space="0" w:color="000000"/>
              <w:right w:val="single" w:sz="4" w:space="0" w:color="000000"/>
            </w:tcBorders>
          </w:tcPr>
          <w:p w14:paraId="39CD0252" w14:textId="77777777" w:rsidR="00FA1108" w:rsidRPr="00616E11" w:rsidRDefault="00000000">
            <w:pPr>
              <w:spacing w:after="0"/>
              <w:rPr>
                <w:rFonts w:eastAsia="MS Mincho" w:cs="Times New Roman"/>
                <w:sz w:val="18"/>
                <w:szCs w:val="18"/>
                <w:lang w:eastAsia="ja-JP"/>
              </w:rPr>
            </w:pPr>
            <w:r w:rsidRPr="00616E11">
              <w:rPr>
                <w:rFonts w:eastAsia="MS Mincho" w:cs="Times New Roman"/>
                <w:sz w:val="18"/>
                <w:szCs w:val="18"/>
                <w:lang w:eastAsia="ja-JP"/>
              </w:rPr>
              <w:t>Yes</w:t>
            </w:r>
          </w:p>
        </w:tc>
      </w:tr>
      <w:tr w:rsidR="00FA1108" w:rsidRPr="00616E11" w14:paraId="7E0924B1" w14:textId="77777777">
        <w:tc>
          <w:tcPr>
            <w:tcW w:w="2337" w:type="dxa"/>
            <w:tcBorders>
              <w:top w:val="single" w:sz="4" w:space="0" w:color="000000"/>
              <w:left w:val="single" w:sz="4" w:space="0" w:color="000000"/>
              <w:bottom w:val="single" w:sz="4" w:space="0" w:color="000000"/>
              <w:right w:val="single" w:sz="4" w:space="0" w:color="000000"/>
            </w:tcBorders>
          </w:tcPr>
          <w:p w14:paraId="69ACB25D" w14:textId="77777777" w:rsidR="00FA1108" w:rsidRPr="00616E11" w:rsidRDefault="00000000">
            <w:pPr>
              <w:spacing w:after="0"/>
              <w:rPr>
                <w:rFonts w:eastAsia="MS Mincho" w:cs="Times New Roman"/>
                <w:sz w:val="18"/>
                <w:szCs w:val="18"/>
                <w:lang w:eastAsia="ja-JP"/>
              </w:rPr>
            </w:pPr>
            <w:r w:rsidRPr="00616E11">
              <w:rPr>
                <w:rFonts w:eastAsia="MS Mincho" w:cs="Times New Roman"/>
                <w:sz w:val="18"/>
                <w:szCs w:val="18"/>
                <w:lang w:eastAsia="ja-JP"/>
              </w:rPr>
              <w:t>Data production complexity</w:t>
            </w:r>
          </w:p>
        </w:tc>
        <w:tc>
          <w:tcPr>
            <w:tcW w:w="2337" w:type="dxa"/>
            <w:tcBorders>
              <w:top w:val="single" w:sz="4" w:space="0" w:color="000000"/>
              <w:left w:val="single" w:sz="4" w:space="0" w:color="000000"/>
              <w:bottom w:val="single" w:sz="4" w:space="0" w:color="000000"/>
              <w:right w:val="single" w:sz="4" w:space="0" w:color="000000"/>
            </w:tcBorders>
          </w:tcPr>
          <w:p w14:paraId="21438DDA" w14:textId="77777777" w:rsidR="00FA1108" w:rsidRPr="00616E11" w:rsidRDefault="00000000">
            <w:pPr>
              <w:spacing w:after="0"/>
              <w:rPr>
                <w:rFonts w:eastAsia="MS Mincho" w:cs="Times New Roman"/>
                <w:sz w:val="18"/>
                <w:szCs w:val="18"/>
                <w:lang w:eastAsia="ja-JP"/>
              </w:rPr>
            </w:pPr>
            <w:r w:rsidRPr="00616E11">
              <w:rPr>
                <w:rFonts w:eastAsia="MS Mincho" w:cs="Times New Roman"/>
                <w:sz w:val="18"/>
                <w:szCs w:val="18"/>
                <w:lang w:eastAsia="ja-JP"/>
              </w:rPr>
              <w:t>Requires custom tools</w:t>
            </w:r>
          </w:p>
        </w:tc>
        <w:tc>
          <w:tcPr>
            <w:tcW w:w="2338" w:type="dxa"/>
            <w:tcBorders>
              <w:top w:val="single" w:sz="4" w:space="0" w:color="000000"/>
              <w:left w:val="single" w:sz="4" w:space="0" w:color="000000"/>
              <w:bottom w:val="single" w:sz="4" w:space="0" w:color="000000"/>
              <w:right w:val="single" w:sz="4" w:space="0" w:color="000000"/>
            </w:tcBorders>
          </w:tcPr>
          <w:p w14:paraId="37A5A589" w14:textId="77777777" w:rsidR="00FA1108" w:rsidRPr="00616E11" w:rsidRDefault="00000000">
            <w:pPr>
              <w:spacing w:after="0"/>
              <w:rPr>
                <w:rFonts w:eastAsia="MS Mincho" w:cs="Times New Roman"/>
                <w:sz w:val="18"/>
                <w:szCs w:val="18"/>
                <w:lang w:eastAsia="ja-JP"/>
              </w:rPr>
            </w:pPr>
            <w:r w:rsidRPr="00616E11">
              <w:rPr>
                <w:rFonts w:eastAsia="MS Mincho" w:cs="Times New Roman"/>
                <w:sz w:val="18"/>
                <w:szCs w:val="18"/>
                <w:lang w:eastAsia="ja-JP"/>
              </w:rPr>
              <w:t>Can be produced with a range of tools from text editors to custom apps and database SQL queries</w:t>
            </w:r>
          </w:p>
        </w:tc>
        <w:tc>
          <w:tcPr>
            <w:tcW w:w="2337" w:type="dxa"/>
            <w:tcBorders>
              <w:top w:val="single" w:sz="4" w:space="0" w:color="000000"/>
              <w:left w:val="single" w:sz="4" w:space="0" w:color="000000"/>
              <w:bottom w:val="single" w:sz="4" w:space="0" w:color="000000"/>
              <w:right w:val="single" w:sz="4" w:space="0" w:color="000000"/>
            </w:tcBorders>
          </w:tcPr>
          <w:p w14:paraId="68CC3B3B" w14:textId="77777777" w:rsidR="00FA1108" w:rsidRPr="00616E11" w:rsidRDefault="00000000">
            <w:pPr>
              <w:spacing w:after="0"/>
              <w:rPr>
                <w:rFonts w:eastAsia="MS Mincho" w:cs="Times New Roman"/>
                <w:sz w:val="18"/>
                <w:szCs w:val="18"/>
                <w:lang w:eastAsia="ja-JP"/>
              </w:rPr>
            </w:pPr>
            <w:r w:rsidRPr="00616E11">
              <w:rPr>
                <w:rFonts w:eastAsia="MS Mincho" w:cs="Times New Roman"/>
                <w:sz w:val="18"/>
                <w:szCs w:val="18"/>
                <w:lang w:eastAsia="ja-JP"/>
              </w:rPr>
              <w:t>Custom apps that use off-the-shelf libraries</w:t>
            </w:r>
          </w:p>
        </w:tc>
      </w:tr>
      <w:tr w:rsidR="00FA1108" w:rsidRPr="00616E11" w14:paraId="27F3F97E" w14:textId="77777777">
        <w:tc>
          <w:tcPr>
            <w:tcW w:w="2337" w:type="dxa"/>
            <w:tcBorders>
              <w:top w:val="single" w:sz="4" w:space="0" w:color="000000"/>
              <w:left w:val="single" w:sz="4" w:space="0" w:color="000000"/>
              <w:bottom w:val="single" w:sz="4" w:space="0" w:color="000000"/>
              <w:right w:val="single" w:sz="4" w:space="0" w:color="000000"/>
            </w:tcBorders>
          </w:tcPr>
          <w:p w14:paraId="3FD18779" w14:textId="77777777" w:rsidR="00FA1108" w:rsidRPr="00616E11" w:rsidRDefault="00000000">
            <w:pPr>
              <w:spacing w:after="0"/>
              <w:rPr>
                <w:rFonts w:eastAsia="MS Mincho" w:cs="Times New Roman"/>
                <w:sz w:val="18"/>
                <w:szCs w:val="18"/>
                <w:lang w:eastAsia="ja-JP"/>
              </w:rPr>
            </w:pPr>
            <w:r w:rsidRPr="00616E11">
              <w:rPr>
                <w:rFonts w:eastAsia="MS Mincho" w:cs="Times New Roman"/>
                <w:sz w:val="18"/>
                <w:szCs w:val="18"/>
                <w:lang w:eastAsia="ja-JP"/>
              </w:rPr>
              <w:t>Processing complexity</w:t>
            </w:r>
          </w:p>
        </w:tc>
        <w:tc>
          <w:tcPr>
            <w:tcW w:w="2337" w:type="dxa"/>
            <w:tcBorders>
              <w:top w:val="single" w:sz="4" w:space="0" w:color="000000"/>
              <w:left w:val="single" w:sz="4" w:space="0" w:color="000000"/>
              <w:bottom w:val="single" w:sz="4" w:space="0" w:color="000000"/>
              <w:right w:val="single" w:sz="4" w:space="0" w:color="000000"/>
            </w:tcBorders>
          </w:tcPr>
          <w:p w14:paraId="6446F975" w14:textId="77777777" w:rsidR="00FA1108" w:rsidRPr="00616E11" w:rsidRDefault="00000000">
            <w:pPr>
              <w:spacing w:after="0"/>
              <w:rPr>
                <w:rFonts w:eastAsia="MS Mincho" w:cs="Times New Roman"/>
                <w:sz w:val="18"/>
                <w:szCs w:val="18"/>
                <w:lang w:eastAsia="ja-JP"/>
              </w:rPr>
            </w:pPr>
            <w:r w:rsidRPr="00616E11">
              <w:rPr>
                <w:rFonts w:eastAsia="MS Mincho" w:cs="Times New Roman"/>
                <w:sz w:val="18"/>
                <w:szCs w:val="18"/>
                <w:lang w:eastAsia="ja-JP"/>
              </w:rPr>
              <w:t>High</w:t>
            </w:r>
          </w:p>
        </w:tc>
        <w:tc>
          <w:tcPr>
            <w:tcW w:w="2338" w:type="dxa"/>
            <w:tcBorders>
              <w:top w:val="single" w:sz="4" w:space="0" w:color="000000"/>
              <w:left w:val="single" w:sz="4" w:space="0" w:color="000000"/>
              <w:bottom w:val="single" w:sz="4" w:space="0" w:color="000000"/>
              <w:right w:val="single" w:sz="4" w:space="0" w:color="000000"/>
            </w:tcBorders>
          </w:tcPr>
          <w:p w14:paraId="11DCE8CE" w14:textId="77777777" w:rsidR="00FA1108" w:rsidRPr="00616E11" w:rsidRDefault="00000000">
            <w:pPr>
              <w:spacing w:after="0"/>
              <w:rPr>
                <w:rFonts w:eastAsia="MS Mincho" w:cs="Times New Roman"/>
                <w:sz w:val="18"/>
                <w:szCs w:val="18"/>
                <w:lang w:eastAsia="ja-JP"/>
              </w:rPr>
            </w:pPr>
            <w:r w:rsidRPr="00616E11">
              <w:rPr>
                <w:rFonts w:eastAsia="MS Mincho" w:cs="Times New Roman"/>
                <w:sz w:val="18"/>
                <w:szCs w:val="18"/>
                <w:lang w:eastAsia="ja-JP"/>
              </w:rPr>
              <w:t>Low</w:t>
            </w:r>
          </w:p>
        </w:tc>
        <w:tc>
          <w:tcPr>
            <w:tcW w:w="2337" w:type="dxa"/>
            <w:tcBorders>
              <w:top w:val="single" w:sz="4" w:space="0" w:color="000000"/>
              <w:left w:val="single" w:sz="4" w:space="0" w:color="000000"/>
              <w:bottom w:val="single" w:sz="4" w:space="0" w:color="000000"/>
              <w:right w:val="single" w:sz="4" w:space="0" w:color="000000"/>
            </w:tcBorders>
          </w:tcPr>
          <w:p w14:paraId="62DBDE82" w14:textId="77777777" w:rsidR="00FA1108" w:rsidRPr="00616E11" w:rsidRDefault="00000000">
            <w:pPr>
              <w:spacing w:after="0"/>
              <w:rPr>
                <w:rFonts w:eastAsia="MS Mincho" w:cs="Times New Roman"/>
                <w:sz w:val="18"/>
                <w:szCs w:val="18"/>
                <w:lang w:eastAsia="ja-JP"/>
              </w:rPr>
            </w:pPr>
            <w:r w:rsidRPr="00616E11">
              <w:rPr>
                <w:rFonts w:eastAsia="MS Mincho" w:cs="Times New Roman"/>
                <w:sz w:val="18"/>
                <w:szCs w:val="18"/>
                <w:lang w:eastAsia="ja-JP"/>
              </w:rPr>
              <w:t>High</w:t>
            </w:r>
          </w:p>
        </w:tc>
      </w:tr>
      <w:tr w:rsidR="00FA1108" w:rsidRPr="00616E11" w14:paraId="0CC94295" w14:textId="77777777">
        <w:tc>
          <w:tcPr>
            <w:tcW w:w="2337" w:type="dxa"/>
            <w:tcBorders>
              <w:top w:val="single" w:sz="4" w:space="0" w:color="000000"/>
              <w:left w:val="single" w:sz="4" w:space="0" w:color="000000"/>
              <w:bottom w:val="single" w:sz="4" w:space="0" w:color="000000"/>
              <w:right w:val="single" w:sz="4" w:space="0" w:color="000000"/>
            </w:tcBorders>
          </w:tcPr>
          <w:p w14:paraId="55B72F90" w14:textId="77777777" w:rsidR="00FA1108" w:rsidRPr="00616E11" w:rsidRDefault="00000000">
            <w:pPr>
              <w:spacing w:after="0"/>
              <w:rPr>
                <w:rFonts w:eastAsia="MS Mincho" w:cs="Times New Roman"/>
                <w:sz w:val="18"/>
                <w:szCs w:val="18"/>
                <w:lang w:eastAsia="ja-JP"/>
              </w:rPr>
            </w:pPr>
            <w:r w:rsidRPr="00616E11">
              <w:rPr>
                <w:rFonts w:eastAsia="MS Mincho" w:cs="Times New Roman"/>
                <w:sz w:val="18"/>
                <w:szCs w:val="18"/>
                <w:lang w:eastAsia="ja-JP"/>
              </w:rPr>
              <w:t>Supporting off-the-shelf software</w:t>
            </w:r>
          </w:p>
        </w:tc>
        <w:tc>
          <w:tcPr>
            <w:tcW w:w="2337" w:type="dxa"/>
            <w:tcBorders>
              <w:top w:val="single" w:sz="4" w:space="0" w:color="000000"/>
              <w:left w:val="single" w:sz="4" w:space="0" w:color="000000"/>
              <w:bottom w:val="single" w:sz="4" w:space="0" w:color="000000"/>
              <w:right w:val="single" w:sz="4" w:space="0" w:color="000000"/>
            </w:tcBorders>
          </w:tcPr>
          <w:p w14:paraId="6FA88A84" w14:textId="77777777" w:rsidR="00FA1108" w:rsidRPr="00616E11" w:rsidRDefault="00000000">
            <w:pPr>
              <w:spacing w:after="0"/>
              <w:rPr>
                <w:rFonts w:eastAsia="MS Mincho" w:cs="Times New Roman"/>
                <w:sz w:val="18"/>
                <w:szCs w:val="18"/>
                <w:lang w:eastAsia="ja-JP"/>
              </w:rPr>
            </w:pPr>
            <w:r w:rsidRPr="00616E11">
              <w:rPr>
                <w:rFonts w:eastAsia="MS Mincho" w:cs="Times New Roman"/>
                <w:sz w:val="18"/>
                <w:szCs w:val="18"/>
                <w:lang w:eastAsia="ja-JP"/>
              </w:rPr>
              <w:t>Yes</w:t>
            </w:r>
          </w:p>
        </w:tc>
        <w:tc>
          <w:tcPr>
            <w:tcW w:w="2338" w:type="dxa"/>
            <w:tcBorders>
              <w:top w:val="single" w:sz="4" w:space="0" w:color="000000"/>
              <w:left w:val="single" w:sz="4" w:space="0" w:color="000000"/>
              <w:bottom w:val="single" w:sz="4" w:space="0" w:color="000000"/>
              <w:right w:val="single" w:sz="4" w:space="0" w:color="000000"/>
            </w:tcBorders>
          </w:tcPr>
          <w:p w14:paraId="2FD6D6AD" w14:textId="77777777" w:rsidR="00FA1108" w:rsidRPr="00616E11" w:rsidRDefault="00000000">
            <w:pPr>
              <w:spacing w:after="0"/>
              <w:rPr>
                <w:rFonts w:eastAsia="MS Mincho" w:cs="Times New Roman"/>
                <w:sz w:val="18"/>
                <w:szCs w:val="18"/>
                <w:lang w:eastAsia="ja-JP"/>
              </w:rPr>
            </w:pPr>
            <w:r w:rsidRPr="00616E11">
              <w:rPr>
                <w:rFonts w:eastAsia="MS Mincho" w:cs="Times New Roman"/>
                <w:sz w:val="18"/>
                <w:szCs w:val="18"/>
                <w:lang w:eastAsia="ja-JP"/>
              </w:rPr>
              <w:t>Off-the-shelf viewers and server software; can be viewed with ordinary text editors</w:t>
            </w:r>
          </w:p>
        </w:tc>
        <w:tc>
          <w:tcPr>
            <w:tcW w:w="2337" w:type="dxa"/>
            <w:tcBorders>
              <w:top w:val="single" w:sz="4" w:space="0" w:color="000000"/>
              <w:left w:val="single" w:sz="4" w:space="0" w:color="000000"/>
              <w:bottom w:val="single" w:sz="4" w:space="0" w:color="000000"/>
              <w:right w:val="single" w:sz="4" w:space="0" w:color="000000"/>
            </w:tcBorders>
          </w:tcPr>
          <w:p w14:paraId="5FF673E7" w14:textId="77777777" w:rsidR="00FA1108" w:rsidRPr="00616E11" w:rsidRDefault="00000000">
            <w:pPr>
              <w:spacing w:after="0"/>
              <w:rPr>
                <w:rFonts w:eastAsia="MS Mincho" w:cs="Times New Roman"/>
                <w:sz w:val="18"/>
                <w:szCs w:val="18"/>
                <w:lang w:eastAsia="ja-JP"/>
              </w:rPr>
            </w:pPr>
            <w:r w:rsidRPr="00616E11">
              <w:rPr>
                <w:rFonts w:eastAsia="MS Mincho" w:cs="Times New Roman"/>
                <w:sz w:val="18"/>
                <w:szCs w:val="18"/>
                <w:lang w:eastAsia="ja-JP"/>
              </w:rPr>
              <w:t>Off-the-shelf viewer</w:t>
            </w:r>
          </w:p>
        </w:tc>
      </w:tr>
      <w:tr w:rsidR="00FA1108" w:rsidRPr="00616E11" w14:paraId="53FCDAD5" w14:textId="77777777">
        <w:tc>
          <w:tcPr>
            <w:tcW w:w="2337" w:type="dxa"/>
            <w:tcBorders>
              <w:top w:val="single" w:sz="4" w:space="0" w:color="000000"/>
              <w:left w:val="single" w:sz="4" w:space="0" w:color="000000"/>
              <w:bottom w:val="single" w:sz="4" w:space="0" w:color="000000"/>
              <w:right w:val="single" w:sz="4" w:space="0" w:color="000000"/>
            </w:tcBorders>
          </w:tcPr>
          <w:p w14:paraId="200C038E" w14:textId="77777777" w:rsidR="00FA1108" w:rsidRPr="00616E11" w:rsidRDefault="00000000">
            <w:pPr>
              <w:spacing w:after="0"/>
              <w:rPr>
                <w:rFonts w:eastAsia="MS Mincho" w:cs="Times New Roman"/>
                <w:sz w:val="18"/>
                <w:szCs w:val="18"/>
                <w:lang w:eastAsia="ja-JP"/>
              </w:rPr>
            </w:pPr>
            <w:r w:rsidRPr="00616E11">
              <w:rPr>
                <w:rFonts w:eastAsia="MS Mincho" w:cs="Times New Roman"/>
                <w:sz w:val="18"/>
                <w:szCs w:val="18"/>
                <w:lang w:eastAsia="ja-JP"/>
              </w:rPr>
              <w:t>Data volumes</w:t>
            </w:r>
          </w:p>
        </w:tc>
        <w:tc>
          <w:tcPr>
            <w:tcW w:w="2337" w:type="dxa"/>
            <w:tcBorders>
              <w:top w:val="single" w:sz="4" w:space="0" w:color="000000"/>
              <w:left w:val="single" w:sz="4" w:space="0" w:color="000000"/>
              <w:bottom w:val="single" w:sz="4" w:space="0" w:color="000000"/>
              <w:right w:val="single" w:sz="4" w:space="0" w:color="000000"/>
            </w:tcBorders>
          </w:tcPr>
          <w:p w14:paraId="07F1259F" w14:textId="77777777" w:rsidR="00FA1108" w:rsidRPr="00616E11" w:rsidRDefault="00000000">
            <w:pPr>
              <w:spacing w:after="0"/>
              <w:rPr>
                <w:rFonts w:eastAsia="MS Mincho" w:cs="Times New Roman"/>
                <w:sz w:val="18"/>
                <w:szCs w:val="18"/>
                <w:lang w:eastAsia="ja-JP"/>
              </w:rPr>
            </w:pPr>
            <w:r w:rsidRPr="00616E11">
              <w:rPr>
                <w:rFonts w:eastAsia="MS Mincho" w:cs="Times New Roman"/>
                <w:sz w:val="18"/>
                <w:szCs w:val="18"/>
                <w:lang w:eastAsia="ja-JP"/>
              </w:rPr>
              <w:t>Lower</w:t>
            </w:r>
          </w:p>
        </w:tc>
        <w:tc>
          <w:tcPr>
            <w:tcW w:w="2338" w:type="dxa"/>
            <w:tcBorders>
              <w:top w:val="single" w:sz="4" w:space="0" w:color="000000"/>
              <w:left w:val="single" w:sz="4" w:space="0" w:color="000000"/>
              <w:bottom w:val="single" w:sz="4" w:space="0" w:color="000000"/>
              <w:right w:val="single" w:sz="4" w:space="0" w:color="000000"/>
            </w:tcBorders>
          </w:tcPr>
          <w:p w14:paraId="493CFFBB" w14:textId="77777777" w:rsidR="00FA1108" w:rsidRPr="00616E11" w:rsidRDefault="00000000">
            <w:pPr>
              <w:spacing w:after="0"/>
              <w:rPr>
                <w:rFonts w:eastAsia="MS Mincho" w:cs="Times New Roman"/>
                <w:sz w:val="18"/>
                <w:szCs w:val="18"/>
                <w:lang w:eastAsia="ja-JP"/>
              </w:rPr>
            </w:pPr>
            <w:r w:rsidRPr="00616E11">
              <w:rPr>
                <w:rFonts w:eastAsia="MS Mincho" w:cs="Times New Roman"/>
                <w:sz w:val="18"/>
                <w:szCs w:val="18"/>
                <w:lang w:eastAsia="ja-JP"/>
              </w:rPr>
              <w:t>Higher</w:t>
            </w:r>
          </w:p>
        </w:tc>
        <w:tc>
          <w:tcPr>
            <w:tcW w:w="2337" w:type="dxa"/>
            <w:tcBorders>
              <w:top w:val="single" w:sz="4" w:space="0" w:color="000000"/>
              <w:left w:val="single" w:sz="4" w:space="0" w:color="000000"/>
              <w:bottom w:val="single" w:sz="4" w:space="0" w:color="000000"/>
              <w:right w:val="single" w:sz="4" w:space="0" w:color="000000"/>
            </w:tcBorders>
          </w:tcPr>
          <w:p w14:paraId="442B80E6" w14:textId="77777777" w:rsidR="00FA1108" w:rsidRPr="00616E11" w:rsidRDefault="00000000">
            <w:pPr>
              <w:spacing w:after="0"/>
              <w:rPr>
                <w:rFonts w:eastAsia="MS Mincho" w:cs="Times New Roman"/>
                <w:sz w:val="18"/>
                <w:szCs w:val="18"/>
                <w:lang w:eastAsia="ja-JP"/>
              </w:rPr>
            </w:pPr>
            <w:r w:rsidRPr="00616E11">
              <w:rPr>
                <w:rFonts w:eastAsia="MS Mincho" w:cs="Times New Roman"/>
                <w:sz w:val="18"/>
                <w:szCs w:val="18"/>
                <w:lang w:eastAsia="ja-JP"/>
              </w:rPr>
              <w:t>Lower</w:t>
            </w:r>
          </w:p>
        </w:tc>
      </w:tr>
      <w:tr w:rsidR="00FA1108" w:rsidRPr="00616E11" w14:paraId="622AE9CB" w14:textId="77777777">
        <w:tc>
          <w:tcPr>
            <w:tcW w:w="2337" w:type="dxa"/>
            <w:tcBorders>
              <w:top w:val="single" w:sz="4" w:space="0" w:color="000000"/>
              <w:left w:val="single" w:sz="4" w:space="0" w:color="000000"/>
              <w:bottom w:val="single" w:sz="4" w:space="0" w:color="000000"/>
              <w:right w:val="single" w:sz="4" w:space="0" w:color="000000"/>
            </w:tcBorders>
          </w:tcPr>
          <w:p w14:paraId="26641112" w14:textId="77777777" w:rsidR="00FA1108" w:rsidRPr="00616E11" w:rsidRDefault="00000000">
            <w:pPr>
              <w:spacing w:after="0"/>
              <w:rPr>
                <w:rFonts w:eastAsia="MS Mincho" w:cs="Times New Roman"/>
                <w:sz w:val="18"/>
                <w:szCs w:val="18"/>
                <w:lang w:eastAsia="ja-JP"/>
              </w:rPr>
            </w:pPr>
            <w:r w:rsidRPr="00616E11">
              <w:rPr>
                <w:rFonts w:eastAsia="MS Mincho" w:cs="Times New Roman"/>
                <w:sz w:val="18"/>
                <w:szCs w:val="18"/>
                <w:lang w:eastAsia="ja-JP"/>
              </w:rPr>
              <w:lastRenderedPageBreak/>
              <w:t>Type of data</w:t>
            </w:r>
          </w:p>
        </w:tc>
        <w:tc>
          <w:tcPr>
            <w:tcW w:w="2337" w:type="dxa"/>
            <w:tcBorders>
              <w:top w:val="single" w:sz="4" w:space="0" w:color="000000"/>
              <w:left w:val="single" w:sz="4" w:space="0" w:color="000000"/>
              <w:bottom w:val="single" w:sz="4" w:space="0" w:color="000000"/>
              <w:right w:val="single" w:sz="4" w:space="0" w:color="000000"/>
            </w:tcBorders>
          </w:tcPr>
          <w:p w14:paraId="67EFA465" w14:textId="77777777" w:rsidR="00FA1108" w:rsidRPr="00616E11" w:rsidRDefault="00000000">
            <w:pPr>
              <w:spacing w:after="0"/>
              <w:rPr>
                <w:rFonts w:eastAsia="MS Mincho" w:cs="Times New Roman"/>
                <w:sz w:val="18"/>
                <w:szCs w:val="18"/>
                <w:lang w:eastAsia="ja-JP"/>
              </w:rPr>
            </w:pPr>
            <w:r w:rsidRPr="00616E11">
              <w:rPr>
                <w:rFonts w:eastAsia="MS Mincho" w:cs="Times New Roman"/>
                <w:sz w:val="18"/>
                <w:szCs w:val="18"/>
                <w:lang w:eastAsia="ja-JP"/>
              </w:rPr>
              <w:t>Vector</w:t>
            </w:r>
          </w:p>
        </w:tc>
        <w:tc>
          <w:tcPr>
            <w:tcW w:w="2338" w:type="dxa"/>
            <w:tcBorders>
              <w:top w:val="single" w:sz="4" w:space="0" w:color="000000"/>
              <w:left w:val="single" w:sz="4" w:space="0" w:color="000000"/>
              <w:bottom w:val="single" w:sz="4" w:space="0" w:color="000000"/>
              <w:right w:val="single" w:sz="4" w:space="0" w:color="000000"/>
            </w:tcBorders>
          </w:tcPr>
          <w:p w14:paraId="6F82B41E" w14:textId="77777777" w:rsidR="00FA1108" w:rsidRPr="00616E11" w:rsidRDefault="00000000">
            <w:pPr>
              <w:spacing w:after="0"/>
              <w:rPr>
                <w:rFonts w:eastAsia="MS Mincho" w:cs="Times New Roman"/>
                <w:sz w:val="18"/>
                <w:szCs w:val="18"/>
                <w:lang w:eastAsia="ja-JP"/>
              </w:rPr>
            </w:pPr>
            <w:r w:rsidRPr="00616E11">
              <w:rPr>
                <w:rFonts w:eastAsia="MS Mincho" w:cs="Times New Roman"/>
                <w:sz w:val="18"/>
                <w:szCs w:val="18"/>
                <w:lang w:eastAsia="ja-JP"/>
              </w:rPr>
              <w:t>Vector; coverage schemas are defined in the GML specification but not used in S-100</w:t>
            </w:r>
          </w:p>
        </w:tc>
        <w:tc>
          <w:tcPr>
            <w:tcW w:w="2337" w:type="dxa"/>
            <w:tcBorders>
              <w:top w:val="single" w:sz="4" w:space="0" w:color="000000"/>
              <w:left w:val="single" w:sz="4" w:space="0" w:color="000000"/>
              <w:bottom w:val="single" w:sz="4" w:space="0" w:color="000000"/>
              <w:right w:val="single" w:sz="4" w:space="0" w:color="000000"/>
            </w:tcBorders>
          </w:tcPr>
          <w:p w14:paraId="0444E5A7" w14:textId="77777777" w:rsidR="00FA1108" w:rsidRPr="00616E11" w:rsidRDefault="00000000">
            <w:pPr>
              <w:spacing w:after="0"/>
              <w:rPr>
                <w:rFonts w:eastAsia="MS Mincho" w:cs="Times New Roman"/>
                <w:sz w:val="18"/>
                <w:szCs w:val="18"/>
                <w:lang w:eastAsia="ja-JP"/>
              </w:rPr>
            </w:pPr>
            <w:r w:rsidRPr="00616E11">
              <w:rPr>
                <w:rFonts w:eastAsia="MS Mincho" w:cs="Times New Roman"/>
                <w:sz w:val="18"/>
                <w:szCs w:val="18"/>
                <w:lang w:eastAsia="ja-JP"/>
              </w:rPr>
              <w:t>Gridded</w:t>
            </w:r>
          </w:p>
        </w:tc>
      </w:tr>
      <w:tr w:rsidR="00FA1108" w:rsidRPr="00616E11" w14:paraId="64BC34F2" w14:textId="77777777">
        <w:trPr>
          <w:trHeight w:val="1677"/>
        </w:trPr>
        <w:tc>
          <w:tcPr>
            <w:tcW w:w="2337" w:type="dxa"/>
            <w:tcBorders>
              <w:top w:val="single" w:sz="4" w:space="0" w:color="000000"/>
              <w:left w:val="single" w:sz="4" w:space="0" w:color="000000"/>
              <w:bottom w:val="single" w:sz="4" w:space="0" w:color="000000"/>
              <w:right w:val="single" w:sz="4" w:space="0" w:color="000000"/>
            </w:tcBorders>
          </w:tcPr>
          <w:p w14:paraId="2357FE71" w14:textId="77777777" w:rsidR="00FA1108" w:rsidRPr="00616E11" w:rsidRDefault="00000000">
            <w:pPr>
              <w:spacing w:after="0"/>
              <w:rPr>
                <w:rFonts w:eastAsia="MS Mincho" w:cs="Times New Roman"/>
                <w:sz w:val="18"/>
                <w:szCs w:val="18"/>
                <w:lang w:eastAsia="ja-JP"/>
              </w:rPr>
            </w:pPr>
            <w:r w:rsidRPr="00616E11">
              <w:rPr>
                <w:rFonts w:eastAsia="MS Mincho" w:cs="Times New Roman"/>
                <w:sz w:val="18"/>
                <w:szCs w:val="18"/>
                <w:lang w:eastAsia="ja-JP"/>
              </w:rPr>
              <w:t>Supporting artifacts needed in Product Specifications</w:t>
            </w:r>
          </w:p>
        </w:tc>
        <w:tc>
          <w:tcPr>
            <w:tcW w:w="2337" w:type="dxa"/>
            <w:tcBorders>
              <w:top w:val="single" w:sz="4" w:space="0" w:color="000000"/>
              <w:left w:val="single" w:sz="4" w:space="0" w:color="000000"/>
              <w:bottom w:val="single" w:sz="4" w:space="0" w:color="000000"/>
              <w:right w:val="single" w:sz="4" w:space="0" w:color="000000"/>
            </w:tcBorders>
          </w:tcPr>
          <w:p w14:paraId="01C90BE6" w14:textId="77777777" w:rsidR="00FA1108" w:rsidRPr="00616E11" w:rsidRDefault="00000000">
            <w:pPr>
              <w:spacing w:after="0"/>
              <w:rPr>
                <w:rFonts w:eastAsia="MS Mincho" w:cs="Times New Roman"/>
                <w:sz w:val="18"/>
                <w:szCs w:val="18"/>
                <w:lang w:eastAsia="ja-JP"/>
              </w:rPr>
            </w:pPr>
            <w:r w:rsidRPr="00616E11">
              <w:rPr>
                <w:rFonts w:eastAsia="MS Mincho" w:cs="Times New Roman"/>
                <w:sz w:val="18"/>
                <w:szCs w:val="18"/>
                <w:lang w:eastAsia="ja-JP"/>
              </w:rPr>
              <w:t>Feature Catalogue</w:t>
            </w:r>
          </w:p>
        </w:tc>
        <w:tc>
          <w:tcPr>
            <w:tcW w:w="2338" w:type="dxa"/>
            <w:tcBorders>
              <w:top w:val="single" w:sz="4" w:space="0" w:color="000000"/>
              <w:left w:val="single" w:sz="4" w:space="0" w:color="000000"/>
              <w:bottom w:val="single" w:sz="4" w:space="0" w:color="000000"/>
              <w:right w:val="single" w:sz="4" w:space="0" w:color="000000"/>
            </w:tcBorders>
          </w:tcPr>
          <w:p w14:paraId="18DA17AD" w14:textId="77777777" w:rsidR="00FA1108" w:rsidRPr="00616E11" w:rsidRDefault="00000000">
            <w:pPr>
              <w:spacing w:after="0"/>
              <w:rPr>
                <w:rFonts w:eastAsia="MS Mincho" w:cs="Times New Roman"/>
                <w:sz w:val="18"/>
                <w:szCs w:val="18"/>
                <w:lang w:eastAsia="ja-JP"/>
              </w:rPr>
            </w:pPr>
            <w:r w:rsidRPr="00616E11">
              <w:rPr>
                <w:rFonts w:eastAsia="MS Mincho" w:cs="Times New Roman"/>
                <w:sz w:val="18"/>
                <w:szCs w:val="18"/>
                <w:lang w:eastAsia="ja-JP"/>
              </w:rPr>
              <w:t>XML schemas for data validation; datasets can be processed by apps without XML schemas; self-documented format (tags indicate objects and attributes); Feature Catalogue optional</w:t>
            </w:r>
          </w:p>
        </w:tc>
        <w:tc>
          <w:tcPr>
            <w:tcW w:w="2337" w:type="dxa"/>
            <w:tcBorders>
              <w:top w:val="single" w:sz="4" w:space="0" w:color="000000"/>
              <w:left w:val="single" w:sz="4" w:space="0" w:color="000000"/>
              <w:bottom w:val="single" w:sz="4" w:space="0" w:color="000000"/>
              <w:right w:val="single" w:sz="4" w:space="0" w:color="000000"/>
            </w:tcBorders>
          </w:tcPr>
          <w:p w14:paraId="01CB0645" w14:textId="77777777" w:rsidR="00FA1108" w:rsidRPr="00616E11" w:rsidRDefault="00000000">
            <w:pPr>
              <w:spacing w:after="0"/>
              <w:rPr>
                <w:rFonts w:eastAsia="MS Mincho" w:cs="Times New Roman"/>
                <w:sz w:val="18"/>
                <w:szCs w:val="18"/>
                <w:lang w:eastAsia="ja-JP"/>
              </w:rPr>
            </w:pPr>
            <w:r w:rsidRPr="00616E11">
              <w:rPr>
                <w:rFonts w:eastAsia="MS Mincho" w:cs="Times New Roman"/>
                <w:sz w:val="18"/>
                <w:szCs w:val="18"/>
                <w:lang w:eastAsia="ja-JP"/>
              </w:rPr>
              <w:t>Embedded object and attribute tags; Feature Catalogue optional</w:t>
            </w:r>
          </w:p>
        </w:tc>
      </w:tr>
    </w:tbl>
    <w:p w14:paraId="23480461" w14:textId="77777777" w:rsidR="00FA1108" w:rsidRPr="00616E11" w:rsidRDefault="00000000">
      <w:pPr>
        <w:spacing w:before="120"/>
        <w:jc w:val="center"/>
        <w:rPr>
          <w:rFonts w:eastAsia="MS Mincho" w:cstheme="minorHAnsi"/>
          <w:i/>
          <w:color w:val="44546A" w:themeColor="text2"/>
          <w:sz w:val="18"/>
          <w:szCs w:val="18"/>
          <w:lang w:eastAsia="ja-JP"/>
        </w:rPr>
      </w:pPr>
      <w:r w:rsidRPr="00616E11">
        <w:rPr>
          <w:rFonts w:eastAsia="MS Mincho" w:cstheme="minorHAnsi"/>
          <w:i/>
          <w:color w:val="44546A" w:themeColor="text2"/>
          <w:sz w:val="18"/>
          <w:szCs w:val="18"/>
          <w:lang w:eastAsia="ja-JP"/>
        </w:rPr>
        <w:t>Table B-13-1 – Characteristics of S-100 standard encoding formats</w:t>
      </w:r>
    </w:p>
    <w:p w14:paraId="1CDCCD44" w14:textId="77777777" w:rsidR="00FA1108" w:rsidRPr="00616E11" w:rsidRDefault="00000000">
      <w:pPr>
        <w:spacing w:after="60"/>
        <w:rPr>
          <w:rFonts w:eastAsia="MS Mincho" w:cstheme="minorHAnsi"/>
          <w:lang w:eastAsia="ja-JP"/>
        </w:rPr>
      </w:pPr>
      <w:r w:rsidRPr="00616E11">
        <w:rPr>
          <w:rFonts w:eastAsia="MS Mincho" w:cstheme="minorHAnsi"/>
          <w:lang w:eastAsia="ja-JP"/>
        </w:rPr>
        <w:t>While other formats than the three standard encodings are possible, the use of a non-standard format has the following implications:</w:t>
      </w:r>
    </w:p>
    <w:p w14:paraId="5DBB5CE1" w14:textId="77777777" w:rsidR="00FA1108" w:rsidRPr="00616E11" w:rsidRDefault="00000000">
      <w:pPr>
        <w:numPr>
          <w:ilvl w:val="0"/>
          <w:numId w:val="34"/>
        </w:numPr>
        <w:spacing w:after="60"/>
        <w:rPr>
          <w:rFonts w:eastAsia="MS Mincho" w:cstheme="minorHAnsi"/>
          <w:lang w:eastAsia="ja-JP"/>
        </w:rPr>
      </w:pPr>
      <w:r w:rsidRPr="00616E11">
        <w:rPr>
          <w:rFonts w:eastAsia="MS Mincho" w:cstheme="minorHAnsi"/>
          <w:lang w:eastAsia="ja-JP"/>
        </w:rPr>
        <w:t>Loss of genericity, requiring special purpose development by implementers or conversion to a standard format with impacts on performance.</w:t>
      </w:r>
    </w:p>
    <w:p w14:paraId="77E6FFE6" w14:textId="77777777" w:rsidR="00FA1108" w:rsidRPr="00616E11" w:rsidRDefault="00000000">
      <w:pPr>
        <w:numPr>
          <w:ilvl w:val="0"/>
          <w:numId w:val="34"/>
        </w:numPr>
        <w:spacing w:after="240"/>
        <w:rPr>
          <w:rFonts w:eastAsia="MS Mincho" w:cstheme="minorHAnsi"/>
          <w:lang w:eastAsia="ja-JP"/>
        </w:rPr>
      </w:pPr>
      <w:r w:rsidRPr="00616E11">
        <w:rPr>
          <w:rFonts w:eastAsia="MS Mincho" w:cstheme="minorHAnsi"/>
          <w:lang w:eastAsia="ja-JP"/>
        </w:rPr>
        <w:t>Potential loss of compatibility with interoperability.</w:t>
      </w:r>
    </w:p>
    <w:p w14:paraId="73F4046D" w14:textId="77777777" w:rsidR="00FA1108" w:rsidRPr="00616E11" w:rsidRDefault="00000000">
      <w:pPr>
        <w:rPr>
          <w:rFonts w:eastAsia="MS Mincho" w:cstheme="minorHAnsi"/>
          <w:lang w:eastAsia="ja-JP"/>
        </w:rPr>
      </w:pPr>
      <w:r w:rsidRPr="00616E11">
        <w:rPr>
          <w:rFonts w:eastAsia="MS Mincho" w:cstheme="minorHAnsi"/>
          <w:lang w:eastAsia="ja-JP"/>
        </w:rPr>
        <w:t xml:space="preserve">The question of appropriate formats for transactional, web-service, or message-based information has not been formally addressed in depth at this time, but Product Specifications needing such delivery modes should endeavour to use one of the standard formats in order to minimize implementation complexities. </w:t>
      </w:r>
    </w:p>
    <w:p w14:paraId="735ABCC2" w14:textId="77777777" w:rsidR="00FA1108" w:rsidRPr="00616E11" w:rsidRDefault="00000000" w:rsidP="004425C5">
      <w:pPr>
        <w:pStyle w:val="HeadingB2"/>
        <w:numPr>
          <w:ilvl w:val="1"/>
          <w:numId w:val="148"/>
        </w:numPr>
      </w:pPr>
      <w:bookmarkStart w:id="2941" w:name="_Toc41603027"/>
      <w:bookmarkStart w:id="2942" w:name="_Toc206156563"/>
      <w:r w:rsidRPr="00616E11">
        <w:t>Data format definition artefacts for GML</w:t>
      </w:r>
      <w:bookmarkEnd w:id="2941"/>
      <w:bookmarkEnd w:id="2942"/>
    </w:p>
    <w:p w14:paraId="7B0865B8" w14:textId="77777777" w:rsidR="00FA1108" w:rsidRPr="00616E11" w:rsidRDefault="00000000">
      <w:pPr>
        <w:spacing w:after="60"/>
        <w:rPr>
          <w:rFonts w:eastAsia="MS Mincho" w:cstheme="minorHAnsi"/>
          <w:lang w:eastAsia="ja-JP"/>
        </w:rPr>
      </w:pPr>
      <w:r w:rsidRPr="00616E11">
        <w:rPr>
          <w:rFonts w:eastAsia="MS Mincho" w:cstheme="minorHAnsi"/>
          <w:lang w:eastAsia="ja-JP"/>
        </w:rPr>
        <w:t>Selection of the GML format will require definition of XSD files encapsulating the S-100 Application Schema and conforming to the GML specification (ISO 19136 and S-100 Part 10b). There must be a 1/1 mapping from the Application Schema to XML schema constructs in the GML XSD files that implement the model as GML Application Schemas.</w:t>
      </w:r>
    </w:p>
    <w:p w14:paraId="0C333ECE" w14:textId="77777777" w:rsidR="00FA1108" w:rsidRPr="00616E11" w:rsidRDefault="00000000">
      <w:pPr>
        <w:numPr>
          <w:ilvl w:val="0"/>
          <w:numId w:val="44"/>
        </w:numPr>
        <w:spacing w:after="60"/>
        <w:rPr>
          <w:rFonts w:eastAsia="MS Mincho" w:cstheme="minorHAnsi"/>
          <w:lang w:eastAsia="ja-JP"/>
        </w:rPr>
      </w:pPr>
      <w:r w:rsidRPr="00616E11">
        <w:rPr>
          <w:rFonts w:eastAsia="MS Mincho" w:cstheme="minorHAnsi"/>
          <w:lang w:eastAsia="ja-JP"/>
        </w:rPr>
        <w:t>Feature and information classes in the UML domain model map to XML complex types and XML elements. The class (camel case) name is the same as the element name (XML tag excluding any namespace).</w:t>
      </w:r>
    </w:p>
    <w:p w14:paraId="24FD1B29" w14:textId="77777777" w:rsidR="00FA1108" w:rsidRPr="00616E11" w:rsidRDefault="00000000">
      <w:pPr>
        <w:numPr>
          <w:ilvl w:val="0"/>
          <w:numId w:val="44"/>
        </w:numPr>
        <w:spacing w:after="60"/>
        <w:rPr>
          <w:rFonts w:eastAsia="MS Mincho" w:cstheme="minorHAnsi"/>
          <w:lang w:eastAsia="ja-JP"/>
        </w:rPr>
      </w:pPr>
      <w:r w:rsidRPr="00616E11">
        <w:rPr>
          <w:rFonts w:eastAsia="MS Mincho" w:cstheme="minorHAnsi"/>
          <w:lang w:eastAsia="ja-JP"/>
        </w:rPr>
        <w:t>Simple attributes in the UML domain model map to XML elements contained in the feature and information complex types mentioned above. The names (XML tags, excluding any namespace) are the same as the (camel case) names of the UML attributes.</w:t>
      </w:r>
    </w:p>
    <w:p w14:paraId="1D07C1D3" w14:textId="77777777" w:rsidR="00FA1108" w:rsidRPr="00616E11" w:rsidRDefault="00000000">
      <w:pPr>
        <w:numPr>
          <w:ilvl w:val="0"/>
          <w:numId w:val="44"/>
        </w:numPr>
        <w:spacing w:after="60"/>
        <w:rPr>
          <w:rFonts w:eastAsia="MS Mincho" w:cstheme="minorHAnsi"/>
          <w:lang w:eastAsia="ja-JP"/>
        </w:rPr>
      </w:pPr>
      <w:r w:rsidRPr="00616E11">
        <w:rPr>
          <w:rFonts w:eastAsia="MS Mincho" w:cstheme="minorHAnsi"/>
          <w:lang w:eastAsia="ja-JP"/>
        </w:rPr>
        <w:t>Complex attributes in the UML domain model map to XML elements contained in the feature and information complex types mentioned in the first bullet. The names (XML tags, excluding any namespace) are the same as the (camel case) names of the UML attributes. The types of these XML elements are XML complex types with the same (camel case) name, either with or without “Type” suffixed.</w:t>
      </w:r>
    </w:p>
    <w:p w14:paraId="4DA36B88" w14:textId="77777777" w:rsidR="00FA1108" w:rsidRPr="00616E11" w:rsidRDefault="00000000">
      <w:pPr>
        <w:numPr>
          <w:ilvl w:val="0"/>
          <w:numId w:val="44"/>
        </w:numPr>
        <w:spacing w:after="60"/>
        <w:rPr>
          <w:rFonts w:eastAsia="MS Mincho" w:cstheme="minorHAnsi"/>
          <w:lang w:eastAsia="ja-JP"/>
        </w:rPr>
      </w:pPr>
      <w:r w:rsidRPr="00616E11">
        <w:rPr>
          <w:rFonts w:eastAsia="MS Mincho" w:cstheme="minorHAnsi"/>
          <w:lang w:eastAsia="ja-JP"/>
        </w:rPr>
        <w:t>Enumerations map to XML enumerations of the same (camel case) name.</w:t>
      </w:r>
    </w:p>
    <w:p w14:paraId="11611CDF" w14:textId="77777777" w:rsidR="00FA1108" w:rsidRPr="00616E11" w:rsidRDefault="00000000">
      <w:pPr>
        <w:numPr>
          <w:ilvl w:val="0"/>
          <w:numId w:val="44"/>
        </w:numPr>
        <w:spacing w:after="60"/>
        <w:rPr>
          <w:rFonts w:eastAsia="MS Mincho" w:cstheme="minorHAnsi"/>
          <w:lang w:eastAsia="ja-JP"/>
        </w:rPr>
      </w:pPr>
      <w:r w:rsidRPr="00616E11">
        <w:rPr>
          <w:rFonts w:eastAsia="MS Mincho" w:cstheme="minorHAnsi"/>
          <w:lang w:eastAsia="ja-JP"/>
        </w:rPr>
        <w:t>Codelists map to XML union types of the same (camel case) name; one member of the union type is an anonymous enumeration of the listed values and another member is a string restricted to the pattern “other: ...” as specified in S-100 Part 3, clause 3-6.7.</w:t>
      </w:r>
    </w:p>
    <w:p w14:paraId="2FA4855D" w14:textId="77777777" w:rsidR="009F694B" w:rsidRPr="00616E11" w:rsidRDefault="00000000" w:rsidP="00A031C7">
      <w:pPr>
        <w:numPr>
          <w:ilvl w:val="0"/>
          <w:numId w:val="44"/>
        </w:numPr>
        <w:spacing w:after="60"/>
        <w:rPr>
          <w:ins w:id="2943" w:author="Raphael Malyankar" w:date="2025-08-12T16:45:00Z" w16du:dateUtc="2025-08-12T23:45:00Z"/>
          <w:rFonts w:eastAsia="MS Mincho" w:cstheme="minorHAnsi"/>
          <w:lang w:eastAsia="ja-JP"/>
        </w:rPr>
      </w:pPr>
      <w:r w:rsidRPr="00616E11">
        <w:rPr>
          <w:rFonts w:eastAsia="MS Mincho" w:cstheme="minorHAnsi"/>
          <w:lang w:eastAsia="ja-JP"/>
        </w:rPr>
        <w:t>Associations are encoded as elements contained in the feature and information complex types, named according to the role indicated in the UML domain model and with a GML attribute that contains the gml:id of the referenced object.</w:t>
      </w:r>
    </w:p>
    <w:p w14:paraId="559D5008" w14:textId="2F387FAB" w:rsidR="00FA1108" w:rsidRPr="00616E11" w:rsidRDefault="009F694B" w:rsidP="00A031C7">
      <w:pPr>
        <w:numPr>
          <w:ilvl w:val="0"/>
          <w:numId w:val="44"/>
        </w:numPr>
        <w:spacing w:after="60"/>
        <w:rPr>
          <w:ins w:id="2944" w:author="Raphael Malyankar" w:date="2025-08-12T17:58:00Z" w16du:dateUtc="2025-08-13T00:58:00Z"/>
          <w:rFonts w:eastAsia="MS Mincho" w:cstheme="minorHAnsi"/>
          <w:lang w:eastAsia="ja-JP"/>
        </w:rPr>
      </w:pPr>
      <w:ins w:id="2945" w:author="Raphael Malyankar" w:date="2025-08-12T16:43:00Z" w16du:dateUtc="2025-08-12T23:43:00Z">
        <w:r w:rsidRPr="00616E11">
          <w:rPr>
            <w:rFonts w:eastAsia="MS Mincho" w:cstheme="minorHAnsi"/>
            <w:lang w:eastAsia="ja-JP"/>
          </w:rPr>
          <w:t xml:space="preserve">The </w:t>
        </w:r>
      </w:ins>
      <w:ins w:id="2946" w:author="Raphael Malyankar" w:date="2025-08-12T16:51:00Z" w16du:dateUtc="2025-08-12T23:51:00Z">
        <w:r w:rsidR="009910AA" w:rsidRPr="00616E11">
          <w:rPr>
            <w:rFonts w:eastAsia="MS Mincho" w:cstheme="minorHAnsi"/>
            <w:i/>
            <w:iCs/>
            <w:lang w:eastAsia="ja-JP"/>
          </w:rPr>
          <w:t>title</w:t>
        </w:r>
        <w:r w:rsidR="009910AA" w:rsidRPr="00616E11">
          <w:rPr>
            <w:rFonts w:eastAsia="MS Mincho" w:cstheme="minorHAnsi"/>
            <w:lang w:eastAsia="ja-JP"/>
          </w:rPr>
          <w:t xml:space="preserve"> </w:t>
        </w:r>
      </w:ins>
      <w:ins w:id="2947" w:author="Raphael Malyankar" w:date="2025-08-12T18:02:00Z" w16du:dateUtc="2025-08-13T01:02:00Z">
        <w:r w:rsidR="00FC5FEB" w:rsidRPr="00616E11">
          <w:rPr>
            <w:rFonts w:eastAsia="MS Mincho" w:cstheme="minorHAnsi"/>
            <w:lang w:eastAsia="ja-JP"/>
          </w:rPr>
          <w:t xml:space="preserve">XML </w:t>
        </w:r>
      </w:ins>
      <w:ins w:id="2948" w:author="Raphael Malyankar" w:date="2025-08-12T16:43:00Z" w16du:dateUtc="2025-08-12T23:43:00Z">
        <w:r w:rsidRPr="00616E11">
          <w:rPr>
            <w:rFonts w:eastAsia="MS Mincho" w:cstheme="minorHAnsi"/>
            <w:lang w:eastAsia="ja-JP"/>
          </w:rPr>
          <w:t xml:space="preserve">attribute is </w:t>
        </w:r>
      </w:ins>
      <w:ins w:id="2949" w:author="Raphael Malyankar" w:date="2025-08-12T16:44:00Z" w16du:dateUtc="2025-08-12T23:44:00Z">
        <w:r w:rsidRPr="00616E11">
          <w:rPr>
            <w:rFonts w:eastAsia="MS Mincho" w:cstheme="minorHAnsi"/>
            <w:lang w:eastAsia="ja-JP"/>
          </w:rPr>
          <w:t xml:space="preserve">now </w:t>
        </w:r>
      </w:ins>
      <w:ins w:id="2950" w:author="Raphael Malyankar" w:date="2025-08-12T17:57:00Z" w16du:dateUtc="2025-08-13T00:57:00Z">
        <w:r w:rsidR="00FC5FEB" w:rsidRPr="00616E11">
          <w:rPr>
            <w:rFonts w:eastAsia="MS Mincho" w:cstheme="minorHAnsi"/>
            <w:lang w:eastAsia="ja-JP"/>
          </w:rPr>
          <w:t>required</w:t>
        </w:r>
      </w:ins>
      <w:ins w:id="2951" w:author="Raphael Malyankar" w:date="2025-08-12T16:44:00Z" w16du:dateUtc="2025-08-12T23:44:00Z">
        <w:r w:rsidRPr="00616E11">
          <w:rPr>
            <w:rFonts w:eastAsia="MS Mincho" w:cstheme="minorHAnsi"/>
            <w:lang w:eastAsia="ja-JP"/>
          </w:rPr>
          <w:t xml:space="preserve"> for associations</w:t>
        </w:r>
      </w:ins>
      <w:ins w:id="2952" w:author="Raphael Malyankar" w:date="2025-08-12T17:58:00Z" w16du:dateUtc="2025-08-13T00:58:00Z">
        <w:r w:rsidR="00FC5FEB" w:rsidRPr="00616E11">
          <w:rPr>
            <w:rFonts w:eastAsia="MS Mincho" w:cstheme="minorHAnsi"/>
            <w:lang w:eastAsia="ja-JP"/>
          </w:rPr>
          <w:t xml:space="preserve"> from feature or information types</w:t>
        </w:r>
      </w:ins>
      <w:ins w:id="2953" w:author="Raphael Malyankar" w:date="2025-08-12T16:48:00Z" w16du:dateUtc="2025-08-12T23:48:00Z">
        <w:r w:rsidRPr="00616E11">
          <w:rPr>
            <w:rFonts w:eastAsia="MS Mincho" w:cstheme="minorHAnsi"/>
            <w:lang w:eastAsia="ja-JP"/>
          </w:rPr>
          <w:t>,</w:t>
        </w:r>
      </w:ins>
      <w:ins w:id="2954" w:author="Raphael Malyankar" w:date="2025-08-12T16:44:00Z" w16du:dateUtc="2025-08-12T23:44:00Z">
        <w:r w:rsidRPr="00616E11">
          <w:rPr>
            <w:rFonts w:eastAsia="MS Mincho" w:cstheme="minorHAnsi"/>
            <w:lang w:eastAsia="ja-JP"/>
          </w:rPr>
          <w:t xml:space="preserve"> </w:t>
        </w:r>
      </w:ins>
      <w:ins w:id="2955" w:author="Raphael Malyankar" w:date="2025-08-12T16:46:00Z" w16du:dateUtc="2025-08-12T23:46:00Z">
        <w:r w:rsidRPr="00616E11">
          <w:rPr>
            <w:rFonts w:eastAsia="MS Mincho" w:cstheme="minorHAnsi"/>
            <w:lang w:eastAsia="ja-JP"/>
          </w:rPr>
          <w:t xml:space="preserve">for implementation reasons. </w:t>
        </w:r>
      </w:ins>
      <w:ins w:id="2956" w:author="Raphael Malyankar" w:date="2025-08-12T16:49:00Z" w16du:dateUtc="2025-08-12T23:49:00Z">
        <w:r w:rsidRPr="00616E11">
          <w:rPr>
            <w:rFonts w:eastAsia="MS Mincho" w:cstheme="minorHAnsi"/>
            <w:lang w:eastAsia="ja-JP"/>
          </w:rPr>
          <w:t xml:space="preserve">The value of this attribute must be the </w:t>
        </w:r>
      </w:ins>
      <w:ins w:id="2957" w:author="Raphael Malyankar" w:date="2025-08-12T16:50:00Z" w16du:dateUtc="2025-08-12T23:50:00Z">
        <w:r w:rsidRPr="00616E11">
          <w:rPr>
            <w:rFonts w:eastAsia="MS Mincho" w:cstheme="minorHAnsi"/>
            <w:lang w:eastAsia="ja-JP"/>
          </w:rPr>
          <w:t xml:space="preserve">alpha code (“camel case”) </w:t>
        </w:r>
        <w:r w:rsidR="009910AA" w:rsidRPr="00616E11">
          <w:rPr>
            <w:rFonts w:eastAsia="MS Mincho" w:cstheme="minorHAnsi"/>
            <w:lang w:eastAsia="ja-JP"/>
          </w:rPr>
          <w:t xml:space="preserve">of the </w:t>
        </w:r>
        <w:r w:rsidR="009910AA" w:rsidRPr="00616E11">
          <w:rPr>
            <w:rFonts w:eastAsia="MS Mincho" w:cstheme="minorHAnsi"/>
            <w:lang w:eastAsia="ja-JP"/>
          </w:rPr>
          <w:lastRenderedPageBreak/>
          <w:t xml:space="preserve">association. </w:t>
        </w:r>
      </w:ins>
      <w:ins w:id="2958" w:author="Raphael Malyankar" w:date="2025-08-12T16:46:00Z" w16du:dateUtc="2025-08-12T23:46:00Z">
        <w:r w:rsidRPr="00616E11">
          <w:rPr>
            <w:rFonts w:eastAsia="MS Mincho" w:cstheme="minorHAnsi"/>
            <w:lang w:eastAsia="ja-JP"/>
          </w:rPr>
          <w:t>T</w:t>
        </w:r>
      </w:ins>
      <w:ins w:id="2959" w:author="Raphael Malyankar" w:date="2025-08-12T16:44:00Z" w16du:dateUtc="2025-08-12T23:44:00Z">
        <w:r w:rsidRPr="00616E11">
          <w:rPr>
            <w:rFonts w:eastAsia="MS Mincho" w:cstheme="minorHAnsi"/>
            <w:lang w:eastAsia="ja-JP"/>
          </w:rPr>
          <w:t xml:space="preserve">his </w:t>
        </w:r>
      </w:ins>
      <w:ins w:id="2960" w:author="Raphael Malyankar" w:date="2025-08-12T16:50:00Z" w16du:dateUtc="2025-08-12T23:50:00Z">
        <w:r w:rsidR="009910AA" w:rsidRPr="00616E11">
          <w:rPr>
            <w:rFonts w:eastAsia="MS Mincho" w:cstheme="minorHAnsi"/>
            <w:lang w:eastAsia="ja-JP"/>
          </w:rPr>
          <w:t xml:space="preserve">requirement </w:t>
        </w:r>
      </w:ins>
      <w:ins w:id="2961" w:author="Raphael Malyankar" w:date="2025-08-12T16:44:00Z" w16du:dateUtc="2025-08-12T23:44:00Z">
        <w:r w:rsidRPr="00616E11">
          <w:rPr>
            <w:rFonts w:eastAsia="MS Mincho" w:cstheme="minorHAnsi"/>
            <w:lang w:eastAsia="ja-JP"/>
          </w:rPr>
          <w:t>will be enforced by</w:t>
        </w:r>
      </w:ins>
      <w:ins w:id="2962" w:author="Raphael Malyankar" w:date="2025-08-12T16:45:00Z" w16du:dateUtc="2025-08-12T23:45:00Z">
        <w:r w:rsidRPr="00616E11">
          <w:rPr>
            <w:rFonts w:eastAsia="MS Mincho" w:cstheme="minorHAnsi"/>
            <w:lang w:eastAsia="ja-JP"/>
          </w:rPr>
          <w:t xml:space="preserve"> S-</w:t>
        </w:r>
      </w:ins>
      <w:ins w:id="2963" w:author="Raphael Malyankar" w:date="2025-08-12T16:47:00Z" w16du:dateUtc="2025-08-12T23:47:00Z">
        <w:r w:rsidRPr="00616E11">
          <w:rPr>
            <w:rFonts w:eastAsia="MS Mincho" w:cstheme="minorHAnsi"/>
            <w:lang w:eastAsia="ja-JP"/>
          </w:rPr>
          <w:t>158:</w:t>
        </w:r>
      </w:ins>
      <w:ins w:id="2964" w:author="Raphael Malyankar" w:date="2025-08-12T16:45:00Z" w16du:dateUtc="2025-08-12T23:45:00Z">
        <w:r w:rsidRPr="00616E11">
          <w:rPr>
            <w:rFonts w:eastAsia="MS Mincho" w:cstheme="minorHAnsi"/>
            <w:lang w:eastAsia="ja-JP"/>
          </w:rPr>
          <w:t>100</w:t>
        </w:r>
      </w:ins>
      <w:ins w:id="2965" w:author="Raphael Malyankar" w:date="2025-08-12T16:44:00Z" w16du:dateUtc="2025-08-12T23:44:00Z">
        <w:r w:rsidRPr="00616E11">
          <w:rPr>
            <w:rFonts w:eastAsia="MS Mincho" w:cstheme="minorHAnsi"/>
            <w:lang w:eastAsia="ja-JP"/>
          </w:rPr>
          <w:t xml:space="preserve"> validation checks</w:t>
        </w:r>
      </w:ins>
      <w:ins w:id="2966" w:author="Raphael Malyankar" w:date="2025-08-12T16:46:00Z" w16du:dateUtc="2025-08-12T23:46:00Z">
        <w:r w:rsidRPr="00616E11">
          <w:rPr>
            <w:rFonts w:eastAsia="MS Mincho" w:cstheme="minorHAnsi"/>
            <w:lang w:eastAsia="ja-JP"/>
          </w:rPr>
          <w:t>.</w:t>
        </w:r>
      </w:ins>
      <w:ins w:id="2967" w:author="Raphael Malyankar" w:date="2025-08-12T16:55:00Z" w16du:dateUtc="2025-08-12T23:55:00Z">
        <w:r w:rsidR="009910AA" w:rsidRPr="00616E11">
          <w:rPr>
            <w:rFonts w:eastAsia="MS Mincho" w:cstheme="minorHAnsi"/>
            <w:lang w:eastAsia="ja-JP"/>
          </w:rPr>
          <w:t xml:space="preserve"> (S-100 clause 10b-11.4 provides more information about the attributes for association bindings in GML datasets.)</w:t>
        </w:r>
      </w:ins>
    </w:p>
    <w:p w14:paraId="0A78A30B" w14:textId="609CD8DE" w:rsidR="00FC5FEB" w:rsidRPr="00616E11" w:rsidRDefault="00FC5FEB" w:rsidP="00FC5FEB">
      <w:pPr>
        <w:spacing w:after="60"/>
        <w:ind w:left="720"/>
        <w:rPr>
          <w:ins w:id="2968" w:author="Raphael Malyankar" w:date="2025-08-12T16:51:00Z" w16du:dateUtc="2025-08-12T23:51:00Z"/>
          <w:rFonts w:eastAsia="MS Mincho" w:cstheme="minorHAnsi"/>
          <w:lang w:eastAsia="ja-JP"/>
        </w:rPr>
      </w:pPr>
      <w:bookmarkStart w:id="2969" w:name="_Hlk206095625"/>
      <w:ins w:id="2970" w:author="Raphael Malyankar" w:date="2025-08-12T17:58:00Z" w16du:dateUtc="2025-08-13T00:58:00Z">
        <w:r w:rsidRPr="00616E11">
          <w:rPr>
            <w:rFonts w:eastAsia="MS Mincho" w:cstheme="minorHAnsi"/>
            <w:lang w:eastAsia="ja-JP"/>
          </w:rPr>
          <w:t xml:space="preserve">EXAMPLE: </w:t>
        </w:r>
      </w:ins>
      <w:ins w:id="2971" w:author="Raphael Malyankar" w:date="2025-08-12T17:59:00Z" w16du:dateUtc="2025-08-13T00:59:00Z">
        <w:r w:rsidRPr="00616E11">
          <w:rPr>
            <w:rFonts w:ascii="Courier New" w:eastAsia="MS Mincho" w:hAnsi="Courier New" w:cs="Courier New"/>
            <w:lang w:eastAsia="ja-JP"/>
          </w:rPr>
          <w:t>&lt;navTrack xlink:href=”#US890321” xlink:title=”RangeSystem”/&gt;</w:t>
        </w:r>
      </w:ins>
    </w:p>
    <w:bookmarkEnd w:id="2969"/>
    <w:p w14:paraId="4613968F" w14:textId="477B03AC" w:rsidR="00A653FA" w:rsidRPr="00616E11" w:rsidRDefault="009910AA" w:rsidP="00E74614">
      <w:pPr>
        <w:numPr>
          <w:ilvl w:val="0"/>
          <w:numId w:val="44"/>
        </w:numPr>
        <w:spacing w:after="60"/>
        <w:rPr>
          <w:ins w:id="2972" w:author="Raphael Malyankar" w:date="2025-08-12T17:45:00Z" w16du:dateUtc="2025-08-13T00:45:00Z"/>
          <w:rFonts w:eastAsia="MS Mincho" w:cstheme="minorHAnsi"/>
          <w:lang w:eastAsia="ja-JP"/>
        </w:rPr>
      </w:pPr>
      <w:ins w:id="2973" w:author="Raphael Malyankar" w:date="2025-08-12T16:51:00Z" w16du:dateUtc="2025-08-12T23:51:00Z">
        <w:r w:rsidRPr="00616E11">
          <w:rPr>
            <w:rFonts w:eastAsia="MS Mincho" w:cstheme="minorHAnsi"/>
            <w:lang w:eastAsia="ja-JP"/>
          </w:rPr>
          <w:t xml:space="preserve">The </w:t>
        </w:r>
        <w:r w:rsidRPr="00616E11">
          <w:rPr>
            <w:rFonts w:eastAsia="MS Mincho" w:cstheme="minorHAnsi"/>
            <w:i/>
            <w:iCs/>
            <w:lang w:eastAsia="ja-JP"/>
          </w:rPr>
          <w:t>arcrole</w:t>
        </w:r>
        <w:r w:rsidRPr="00616E11">
          <w:rPr>
            <w:rFonts w:eastAsia="MS Mincho" w:cstheme="minorHAnsi"/>
            <w:lang w:eastAsia="ja-JP"/>
          </w:rPr>
          <w:t xml:space="preserve"> </w:t>
        </w:r>
      </w:ins>
      <w:ins w:id="2974" w:author="Raphael Malyankar" w:date="2025-08-12T18:02:00Z" w16du:dateUtc="2025-08-13T01:02:00Z">
        <w:r w:rsidR="00FC5FEB" w:rsidRPr="00616E11">
          <w:rPr>
            <w:rFonts w:eastAsia="MS Mincho" w:cstheme="minorHAnsi"/>
            <w:lang w:eastAsia="ja-JP"/>
          </w:rPr>
          <w:t xml:space="preserve">XML </w:t>
        </w:r>
      </w:ins>
      <w:ins w:id="2975" w:author="Raphael Malyankar" w:date="2025-08-12T16:51:00Z" w16du:dateUtc="2025-08-12T23:51:00Z">
        <w:r w:rsidRPr="00616E11">
          <w:rPr>
            <w:rFonts w:eastAsia="MS Mincho" w:cstheme="minorHAnsi"/>
            <w:lang w:eastAsia="ja-JP"/>
          </w:rPr>
          <w:t>attribute</w:t>
        </w:r>
      </w:ins>
      <w:ins w:id="2976" w:author="Raphael Malyankar" w:date="2025-08-12T16:52:00Z" w16du:dateUtc="2025-08-12T23:52:00Z">
        <w:r w:rsidRPr="00616E11">
          <w:rPr>
            <w:rFonts w:eastAsia="MS Mincho" w:cstheme="minorHAnsi"/>
            <w:lang w:eastAsia="ja-JP"/>
          </w:rPr>
          <w:t xml:space="preserve"> is now </w:t>
        </w:r>
      </w:ins>
      <w:ins w:id="2977" w:author="Raphael Malyankar" w:date="2025-08-12T17:31:00Z" w16du:dateUtc="2025-08-13T00:31:00Z">
        <w:r w:rsidR="00E74614" w:rsidRPr="00616E11">
          <w:rPr>
            <w:rFonts w:eastAsia="MS Mincho" w:cstheme="minorHAnsi"/>
            <w:lang w:eastAsia="ja-JP"/>
          </w:rPr>
          <w:t xml:space="preserve">required on the </w:t>
        </w:r>
        <w:r w:rsidR="00E74614" w:rsidRPr="00616E11">
          <w:rPr>
            <w:rFonts w:eastAsia="MS Mincho" w:cstheme="minorHAnsi"/>
            <w:i/>
            <w:iCs/>
            <w:lang w:eastAsia="ja-JP"/>
          </w:rPr>
          <w:t>informationAssociation</w:t>
        </w:r>
        <w:r w:rsidR="00E74614" w:rsidRPr="00616E11">
          <w:rPr>
            <w:rFonts w:eastAsia="MS Mincho" w:cstheme="minorHAnsi"/>
            <w:lang w:eastAsia="ja-JP"/>
          </w:rPr>
          <w:t xml:space="preserve"> element of a spatial</w:t>
        </w:r>
      </w:ins>
      <w:ins w:id="2978" w:author="Raphael Malyankar" w:date="2025-08-12T17:32:00Z" w16du:dateUtc="2025-08-13T00:32:00Z">
        <w:r w:rsidR="00E74614" w:rsidRPr="00616E11">
          <w:rPr>
            <w:rFonts w:eastAsia="MS Mincho" w:cstheme="minorHAnsi"/>
            <w:lang w:eastAsia="ja-JP"/>
          </w:rPr>
          <w:t xml:space="preserve"> type</w:t>
        </w:r>
      </w:ins>
      <w:ins w:id="2979" w:author="Raphael Malyankar" w:date="2025-08-12T17:34:00Z" w16du:dateUtc="2025-08-13T00:34:00Z">
        <w:r w:rsidR="00E74614" w:rsidRPr="00616E11">
          <w:rPr>
            <w:rFonts w:eastAsia="MS Mincho" w:cstheme="minorHAnsi"/>
            <w:lang w:eastAsia="ja-JP"/>
          </w:rPr>
          <w:t>.</w:t>
        </w:r>
      </w:ins>
      <w:ins w:id="2980" w:author="Raphael Malyankar" w:date="2025-08-12T17:32:00Z" w16du:dateUtc="2025-08-13T00:32:00Z">
        <w:r w:rsidR="00E74614" w:rsidRPr="00616E11">
          <w:rPr>
            <w:rFonts w:eastAsia="MS Mincho" w:cstheme="minorHAnsi"/>
            <w:lang w:eastAsia="ja-JP"/>
          </w:rPr>
          <w:t xml:space="preserve"> </w:t>
        </w:r>
      </w:ins>
      <w:ins w:id="2981" w:author="Raphael Malyankar" w:date="2025-08-12T17:34:00Z" w16du:dateUtc="2025-08-13T00:34:00Z">
        <w:r w:rsidR="00E74614" w:rsidRPr="00616E11">
          <w:rPr>
            <w:rFonts w:eastAsia="MS Mincho" w:cstheme="minorHAnsi"/>
            <w:lang w:eastAsia="ja-JP"/>
          </w:rPr>
          <w:t>N</w:t>
        </w:r>
      </w:ins>
      <w:ins w:id="2982" w:author="Raphael Malyankar" w:date="2025-08-12T17:32:00Z" w16du:dateUtc="2025-08-13T00:32:00Z">
        <w:r w:rsidR="00E74614" w:rsidRPr="00616E11">
          <w:rPr>
            <w:rFonts w:eastAsia="MS Mincho" w:cstheme="minorHAnsi"/>
            <w:lang w:eastAsia="ja-JP"/>
          </w:rPr>
          <w:t xml:space="preserve">ote that this does not mandate </w:t>
        </w:r>
        <w:r w:rsidR="00E74614" w:rsidRPr="00616E11">
          <w:rPr>
            <w:rFonts w:eastAsia="MS Mincho" w:cstheme="minorHAnsi"/>
            <w:i/>
            <w:iCs/>
            <w:lang w:eastAsia="ja-JP"/>
          </w:rPr>
          <w:t>inf</w:t>
        </w:r>
      </w:ins>
      <w:ins w:id="2983" w:author="Raphael Malyankar" w:date="2025-08-12T17:33:00Z" w16du:dateUtc="2025-08-13T00:33:00Z">
        <w:r w:rsidR="00E74614" w:rsidRPr="00616E11">
          <w:rPr>
            <w:rFonts w:eastAsia="MS Mincho" w:cstheme="minorHAnsi"/>
            <w:i/>
            <w:iCs/>
            <w:lang w:eastAsia="ja-JP"/>
          </w:rPr>
          <w:t>ormationAssociation</w:t>
        </w:r>
        <w:r w:rsidR="00E74614" w:rsidRPr="00616E11">
          <w:rPr>
            <w:rFonts w:eastAsia="MS Mincho" w:cstheme="minorHAnsi"/>
            <w:lang w:eastAsia="ja-JP"/>
          </w:rPr>
          <w:t xml:space="preserve"> elements for all instances of spatial types, only </w:t>
        </w:r>
      </w:ins>
      <w:ins w:id="2984" w:author="Raphael Malyankar" w:date="2025-08-12T17:34:00Z" w16du:dateUtc="2025-08-13T00:34:00Z">
        <w:r w:rsidR="00E74614" w:rsidRPr="00616E11">
          <w:rPr>
            <w:rFonts w:eastAsia="MS Mincho" w:cstheme="minorHAnsi"/>
            <w:lang w:eastAsia="ja-JP"/>
          </w:rPr>
          <w:t xml:space="preserve">that if the element is present it must have an </w:t>
        </w:r>
        <w:r w:rsidR="00E74614" w:rsidRPr="00616E11">
          <w:rPr>
            <w:rFonts w:eastAsia="MS Mincho" w:cstheme="minorHAnsi"/>
            <w:i/>
            <w:iCs/>
            <w:lang w:eastAsia="ja-JP"/>
          </w:rPr>
          <w:t>arcrole</w:t>
        </w:r>
        <w:r w:rsidR="00E74614" w:rsidRPr="00616E11">
          <w:rPr>
            <w:rFonts w:eastAsia="MS Mincho" w:cstheme="minorHAnsi"/>
            <w:lang w:eastAsia="ja-JP"/>
          </w:rPr>
          <w:t xml:space="preserve"> attribute</w:t>
        </w:r>
      </w:ins>
      <w:ins w:id="2985" w:author="Raphael Malyankar" w:date="2025-08-12T17:33:00Z" w16du:dateUtc="2025-08-13T00:33:00Z">
        <w:r w:rsidR="00E74614" w:rsidRPr="00616E11">
          <w:rPr>
            <w:rFonts w:eastAsia="MS Mincho" w:cstheme="minorHAnsi"/>
            <w:lang w:eastAsia="ja-JP"/>
          </w:rPr>
          <w:t>.</w:t>
        </w:r>
      </w:ins>
    </w:p>
    <w:p w14:paraId="37C83D8D" w14:textId="778AE7A9" w:rsidR="004F11D5" w:rsidRPr="00616E11" w:rsidRDefault="001903AA" w:rsidP="004F11D5">
      <w:pPr>
        <w:spacing w:after="60"/>
        <w:ind w:left="720"/>
        <w:rPr>
          <w:ins w:id="2986" w:author="Raphael Malyankar" w:date="2025-08-12T17:50:00Z" w16du:dateUtc="2025-08-13T00:50:00Z"/>
          <w:rFonts w:eastAsia="MS Mincho" w:cstheme="minorHAnsi"/>
          <w:lang w:eastAsia="ja-JP"/>
        </w:rPr>
      </w:pPr>
      <w:ins w:id="2987" w:author="Raphael Malyankar" w:date="2025-08-12T17:45:00Z" w16du:dateUtc="2025-08-13T00:45:00Z">
        <w:r w:rsidRPr="00616E11">
          <w:rPr>
            <w:rFonts w:eastAsia="MS Mincho" w:cstheme="minorHAnsi"/>
            <w:lang w:eastAsia="ja-JP"/>
          </w:rPr>
          <w:t>EXAMPLE:</w:t>
        </w:r>
      </w:ins>
      <w:ins w:id="2988" w:author="Raphael Malyankar" w:date="2025-08-12T17:48:00Z" w16du:dateUtc="2025-08-13T00:48:00Z">
        <w:r w:rsidRPr="00616E11">
          <w:rPr>
            <w:rFonts w:eastAsia="MS Mincho" w:cstheme="minorHAnsi"/>
            <w:lang w:eastAsia="ja-JP"/>
          </w:rPr>
          <w:t xml:space="preserve"> </w:t>
        </w:r>
      </w:ins>
      <w:ins w:id="2989" w:author="Raphael Malyankar" w:date="2025-08-12T17:49:00Z" w16du:dateUtc="2025-08-13T00:49:00Z">
        <w:r w:rsidRPr="00616E11">
          <w:rPr>
            <w:rFonts w:eastAsia="MS Mincho" w:cstheme="minorHAnsi"/>
            <w:lang w:eastAsia="ja-JP"/>
          </w:rPr>
          <w:t>In a</w:t>
        </w:r>
      </w:ins>
      <w:ins w:id="2990" w:author="Raphael Malyankar" w:date="2025-08-12T17:54:00Z" w16du:dateUtc="2025-08-13T00:54:00Z">
        <w:r w:rsidR="004F11D5" w:rsidRPr="00616E11">
          <w:rPr>
            <w:rFonts w:eastAsia="MS Mincho" w:cstheme="minorHAnsi"/>
            <w:lang w:eastAsia="ja-JP"/>
          </w:rPr>
          <w:t xml:space="preserve"> </w:t>
        </w:r>
      </w:ins>
      <w:ins w:id="2991" w:author="Raphael Malyankar" w:date="2025-08-12T17:55:00Z" w16du:dateUtc="2025-08-13T00:55:00Z">
        <w:r w:rsidR="004F11D5" w:rsidRPr="00616E11">
          <w:rPr>
            <w:rFonts w:eastAsia="MS Mincho" w:cstheme="minorHAnsi"/>
            <w:lang w:eastAsia="ja-JP"/>
          </w:rPr>
          <w:t>dataset with an</w:t>
        </w:r>
      </w:ins>
      <w:ins w:id="2992" w:author="Raphael Malyankar" w:date="2025-08-12T17:49:00Z" w16du:dateUtc="2025-08-13T00:49:00Z">
        <w:r w:rsidRPr="00616E11">
          <w:rPr>
            <w:rFonts w:eastAsia="MS Mincho" w:cstheme="minorHAnsi"/>
            <w:lang w:eastAsia="ja-JP"/>
          </w:rPr>
          <w:t xml:space="preserve"> </w:t>
        </w:r>
      </w:ins>
      <w:ins w:id="2993" w:author="Raphael Malyankar" w:date="2025-08-12T17:53:00Z" w16du:dateUtc="2025-08-13T00:53:00Z">
        <w:r w:rsidR="004F11D5" w:rsidRPr="00616E11">
          <w:rPr>
            <w:rFonts w:eastAsia="MS Mincho" w:cstheme="minorHAnsi"/>
            <w:i/>
            <w:iCs/>
            <w:lang w:eastAsia="ja-JP"/>
          </w:rPr>
          <w:t>&lt;</w:t>
        </w:r>
      </w:ins>
      <w:ins w:id="2994" w:author="Raphael Malyankar" w:date="2025-08-12T17:49:00Z" w16du:dateUtc="2025-08-13T00:49:00Z">
        <w:r w:rsidR="004F11D5" w:rsidRPr="00616E11">
          <w:rPr>
            <w:rFonts w:eastAsia="MS Mincho" w:cstheme="minorHAnsi"/>
            <w:i/>
            <w:iCs/>
            <w:lang w:eastAsia="ja-JP"/>
          </w:rPr>
          <w:t>S100:Point</w:t>
        </w:r>
      </w:ins>
      <w:ins w:id="2995" w:author="Raphael Malyankar" w:date="2025-08-12T17:53:00Z" w16du:dateUtc="2025-08-13T00:53:00Z">
        <w:r w:rsidR="004F11D5" w:rsidRPr="00616E11">
          <w:rPr>
            <w:rFonts w:eastAsia="MS Mincho" w:cstheme="minorHAnsi"/>
            <w:i/>
            <w:iCs/>
            <w:lang w:eastAsia="ja-JP"/>
          </w:rPr>
          <w:t>&gt;</w:t>
        </w:r>
      </w:ins>
      <w:ins w:id="2996" w:author="Raphael Malyankar" w:date="2025-08-12T17:49:00Z" w16du:dateUtc="2025-08-13T00:49:00Z">
        <w:r w:rsidR="004F11D5" w:rsidRPr="00616E11">
          <w:rPr>
            <w:rFonts w:eastAsia="MS Mincho" w:cstheme="minorHAnsi"/>
            <w:lang w:eastAsia="ja-JP"/>
          </w:rPr>
          <w:t xml:space="preserve"> element defining a point spa</w:t>
        </w:r>
      </w:ins>
      <w:ins w:id="2997" w:author="Raphael Malyankar" w:date="2025-08-12T17:50:00Z" w16du:dateUtc="2025-08-13T00:50:00Z">
        <w:r w:rsidR="004F11D5" w:rsidRPr="00616E11">
          <w:rPr>
            <w:rFonts w:eastAsia="MS Mincho" w:cstheme="minorHAnsi"/>
            <w:lang w:eastAsia="ja-JP"/>
          </w:rPr>
          <w:t>tial object</w:t>
        </w:r>
      </w:ins>
      <w:ins w:id="2998" w:author="Raphael Malyankar" w:date="2025-08-12T17:55:00Z" w16du:dateUtc="2025-08-13T00:55:00Z">
        <w:r w:rsidR="004F11D5" w:rsidRPr="00616E11">
          <w:rPr>
            <w:rFonts w:eastAsia="MS Mincho" w:cstheme="minorHAnsi"/>
            <w:lang w:eastAsia="ja-JP"/>
          </w:rPr>
          <w:t xml:space="preserve"> whose quality is indicated by a </w:t>
        </w:r>
        <w:r w:rsidR="004F11D5" w:rsidRPr="00616E11">
          <w:rPr>
            <w:rFonts w:eastAsia="MS Mincho" w:cstheme="minorHAnsi"/>
            <w:i/>
            <w:iCs/>
            <w:lang w:eastAsia="ja-JP"/>
          </w:rPr>
          <w:t>SpatialQuality</w:t>
        </w:r>
        <w:r w:rsidR="004F11D5" w:rsidRPr="00616E11">
          <w:rPr>
            <w:rFonts w:eastAsia="MS Mincho" w:cstheme="minorHAnsi"/>
            <w:lang w:eastAsia="ja-JP"/>
          </w:rPr>
          <w:t xml:space="preserve"> object with </w:t>
        </w:r>
        <w:r w:rsidR="004F11D5" w:rsidRPr="00616E11">
          <w:rPr>
            <w:rFonts w:eastAsia="MS Mincho" w:cstheme="minorHAnsi"/>
            <w:i/>
            <w:iCs/>
            <w:lang w:eastAsia="ja-JP"/>
          </w:rPr>
          <w:t>id=SQ.01</w:t>
        </w:r>
      </w:ins>
      <w:ins w:id="2999" w:author="Raphael Malyankar" w:date="2025-08-12T17:51:00Z" w16du:dateUtc="2025-08-13T00:51:00Z">
        <w:r w:rsidR="004F11D5" w:rsidRPr="00616E11">
          <w:rPr>
            <w:rFonts w:eastAsia="MS Mincho" w:cstheme="minorHAnsi"/>
            <w:lang w:eastAsia="ja-JP"/>
          </w:rPr>
          <w:t>:</w:t>
        </w:r>
      </w:ins>
    </w:p>
    <w:p w14:paraId="3C25EDC4" w14:textId="370FBDC7" w:rsidR="001903AA" w:rsidRPr="00616E11" w:rsidRDefault="001903AA" w:rsidP="009F39AB">
      <w:pPr>
        <w:spacing w:after="60"/>
        <w:ind w:left="1440"/>
        <w:jc w:val="left"/>
        <w:rPr>
          <w:ins w:id="3000" w:author="Raphael Malyankar" w:date="2025-08-12T17:51:00Z" w16du:dateUtc="2025-08-13T00:51:00Z"/>
          <w:rFonts w:ascii="Courier New" w:eastAsia="MS Mincho" w:hAnsi="Courier New" w:cs="Courier New"/>
          <w:lang w:eastAsia="ja-JP"/>
        </w:rPr>
      </w:pPr>
      <w:ins w:id="3001" w:author="Raphael Malyankar" w:date="2025-08-12T17:47:00Z" w16du:dateUtc="2025-08-13T00:47:00Z">
        <w:r w:rsidRPr="00616E11">
          <w:rPr>
            <w:rFonts w:ascii="Courier New" w:eastAsia="MS Mincho" w:hAnsi="Courier New" w:cs="Courier New"/>
            <w:lang w:eastAsia="ja-JP"/>
          </w:rPr>
          <w:t>&lt;S100:informationAssociation xlink:href="#SQ.01" xlink:arcrole="data:defines"/&gt;</w:t>
        </w:r>
      </w:ins>
    </w:p>
    <w:p w14:paraId="60C37A47" w14:textId="4901EC62" w:rsidR="004F11D5" w:rsidRPr="00616E11" w:rsidRDefault="004F11D5" w:rsidP="004F11D5">
      <w:pPr>
        <w:spacing w:after="60"/>
        <w:ind w:left="720"/>
        <w:rPr>
          <w:ins w:id="3002" w:author="Raphael Malyankar" w:date="2025-08-12T16:30:00Z" w16du:dateUtc="2025-08-12T23:30:00Z"/>
          <w:rFonts w:eastAsia="MS Mincho" w:cs="Arial"/>
          <w:lang w:eastAsia="ja-JP"/>
        </w:rPr>
      </w:pPr>
      <w:ins w:id="3003" w:author="Raphael Malyankar" w:date="2025-08-12T17:52:00Z" w16du:dateUtc="2025-08-13T00:52:00Z">
        <w:r w:rsidRPr="00616E11">
          <w:rPr>
            <w:rFonts w:eastAsia="MS Mincho" w:cs="Arial"/>
            <w:lang w:eastAsia="ja-JP"/>
          </w:rPr>
          <w:t xml:space="preserve">where </w:t>
        </w:r>
        <w:r w:rsidRPr="00616E11">
          <w:rPr>
            <w:rFonts w:eastAsia="MS Mincho" w:cs="Arial"/>
            <w:i/>
            <w:iCs/>
            <w:lang w:eastAsia="ja-JP"/>
          </w:rPr>
          <w:t>defines</w:t>
        </w:r>
        <w:r w:rsidRPr="00616E11">
          <w:rPr>
            <w:rFonts w:eastAsia="MS Mincho" w:cs="Arial"/>
            <w:lang w:eastAsia="ja-JP"/>
          </w:rPr>
          <w:t xml:space="preserve"> is the role name </w:t>
        </w:r>
      </w:ins>
      <w:ins w:id="3004" w:author="Raphael Malyankar" w:date="2025-08-12T17:57:00Z" w16du:dateUtc="2025-08-13T00:57:00Z">
        <w:r w:rsidR="00C32650" w:rsidRPr="00616E11">
          <w:rPr>
            <w:rFonts w:eastAsia="MS Mincho" w:cs="Arial"/>
            <w:lang w:eastAsia="ja-JP"/>
          </w:rPr>
          <w:t>defined in</w:t>
        </w:r>
      </w:ins>
      <w:ins w:id="3005" w:author="Raphael Malyankar" w:date="2025-08-12T17:52:00Z" w16du:dateUtc="2025-08-13T00:52:00Z">
        <w:r w:rsidRPr="00616E11">
          <w:rPr>
            <w:rFonts w:eastAsia="MS Mincho" w:cs="Arial"/>
            <w:lang w:eastAsia="ja-JP"/>
          </w:rPr>
          <w:t xml:space="preserve"> the </w:t>
        </w:r>
      </w:ins>
      <w:ins w:id="3006" w:author="Raphael Malyankar" w:date="2025-08-12T17:56:00Z" w16du:dateUtc="2025-08-13T00:56:00Z">
        <w:r w:rsidR="00C32650" w:rsidRPr="00616E11">
          <w:rPr>
            <w:rFonts w:eastAsia="MS Mincho" w:cs="Arial"/>
            <w:lang w:eastAsia="ja-JP"/>
          </w:rPr>
          <w:t xml:space="preserve">information </w:t>
        </w:r>
      </w:ins>
      <w:ins w:id="3007" w:author="Raphael Malyankar" w:date="2025-08-12T17:52:00Z" w16du:dateUtc="2025-08-13T00:52:00Z">
        <w:r w:rsidRPr="00616E11">
          <w:rPr>
            <w:rFonts w:eastAsia="MS Mincho" w:cs="Arial"/>
            <w:lang w:eastAsia="ja-JP"/>
          </w:rPr>
          <w:t>association</w:t>
        </w:r>
      </w:ins>
      <w:ins w:id="3008" w:author="Raphael Malyankar" w:date="2025-08-12T17:56:00Z" w16du:dateUtc="2025-08-13T00:56:00Z">
        <w:r w:rsidR="00C32650" w:rsidRPr="00616E11">
          <w:rPr>
            <w:rFonts w:eastAsia="MS Mincho" w:cs="Arial"/>
            <w:lang w:eastAsia="ja-JP"/>
          </w:rPr>
          <w:t xml:space="preserve"> from spatial types</w:t>
        </w:r>
      </w:ins>
      <w:ins w:id="3009" w:author="Raphael Malyankar" w:date="2025-08-12T17:52:00Z" w16du:dateUtc="2025-08-13T00:52:00Z">
        <w:r w:rsidRPr="00616E11">
          <w:rPr>
            <w:rFonts w:eastAsia="MS Mincho" w:cs="Arial"/>
            <w:lang w:eastAsia="ja-JP"/>
          </w:rPr>
          <w:t xml:space="preserve"> to </w:t>
        </w:r>
      </w:ins>
      <w:ins w:id="3010" w:author="Raphael Malyankar" w:date="2025-08-12T17:56:00Z" w16du:dateUtc="2025-08-13T00:56:00Z">
        <w:r w:rsidRPr="00616E11">
          <w:rPr>
            <w:rFonts w:eastAsia="MS Mincho" w:cs="Arial"/>
            <w:lang w:eastAsia="ja-JP"/>
          </w:rPr>
          <w:t>the</w:t>
        </w:r>
      </w:ins>
      <w:ins w:id="3011" w:author="Raphael Malyankar" w:date="2025-08-12T17:52:00Z" w16du:dateUtc="2025-08-13T00:52:00Z">
        <w:r w:rsidRPr="00616E11">
          <w:rPr>
            <w:rFonts w:eastAsia="MS Mincho" w:cs="Arial"/>
            <w:lang w:eastAsia="ja-JP"/>
          </w:rPr>
          <w:t xml:space="preserve"> </w:t>
        </w:r>
        <w:r w:rsidRPr="00616E11">
          <w:rPr>
            <w:rFonts w:eastAsia="MS Mincho" w:cs="Arial"/>
            <w:i/>
            <w:iCs/>
            <w:lang w:eastAsia="ja-JP"/>
          </w:rPr>
          <w:t>SpatialQuality</w:t>
        </w:r>
        <w:r w:rsidRPr="00616E11">
          <w:rPr>
            <w:rFonts w:eastAsia="MS Mincho" w:cs="Arial"/>
            <w:lang w:eastAsia="ja-JP"/>
          </w:rPr>
          <w:t xml:space="preserve"> </w:t>
        </w:r>
      </w:ins>
      <w:ins w:id="3012" w:author="Raphael Malyankar" w:date="2025-08-12T17:56:00Z" w16du:dateUtc="2025-08-13T00:56:00Z">
        <w:r w:rsidR="00C32650" w:rsidRPr="00616E11">
          <w:rPr>
            <w:rFonts w:eastAsia="MS Mincho" w:cs="Arial"/>
            <w:lang w:eastAsia="ja-JP"/>
          </w:rPr>
          <w:t xml:space="preserve">information </w:t>
        </w:r>
      </w:ins>
      <w:ins w:id="3013" w:author="Raphael Malyankar" w:date="2025-08-12T17:57:00Z" w16du:dateUtc="2025-08-13T00:57:00Z">
        <w:r w:rsidR="00C32650" w:rsidRPr="00616E11">
          <w:rPr>
            <w:rFonts w:eastAsia="MS Mincho" w:cs="Arial"/>
            <w:lang w:eastAsia="ja-JP"/>
          </w:rPr>
          <w:t>type</w:t>
        </w:r>
      </w:ins>
      <w:ins w:id="3014" w:author="Raphael Malyankar" w:date="2025-08-12T17:53:00Z" w16du:dateUtc="2025-08-13T00:53:00Z">
        <w:r w:rsidRPr="00616E11">
          <w:rPr>
            <w:rFonts w:eastAsia="MS Mincho" w:cs="Arial"/>
            <w:lang w:eastAsia="ja-JP"/>
          </w:rPr>
          <w:t>.</w:t>
        </w:r>
      </w:ins>
    </w:p>
    <w:p w14:paraId="5F19A346" w14:textId="68EC1625" w:rsidR="00941910" w:rsidRPr="00616E11" w:rsidRDefault="00941910" w:rsidP="009910AA">
      <w:pPr>
        <w:numPr>
          <w:ilvl w:val="0"/>
          <w:numId w:val="44"/>
        </w:numPr>
        <w:rPr>
          <w:ins w:id="3015" w:author="Raphael Malyankar" w:date="2025-08-12T16:36:00Z" w16du:dateUtc="2025-08-12T23:36:00Z"/>
          <w:rFonts w:eastAsia="MS Mincho" w:cstheme="minorHAnsi"/>
          <w:lang w:eastAsia="ja-JP"/>
        </w:rPr>
      </w:pPr>
      <w:ins w:id="3016" w:author="Raphael Malyankar" w:date="2025-08-12T16:30:00Z" w16du:dateUtc="2025-08-12T23:30:00Z">
        <w:r w:rsidRPr="00616E11">
          <w:rPr>
            <w:rFonts w:eastAsia="MS Mincho" w:cstheme="minorHAnsi"/>
            <w:lang w:eastAsia="ja-JP"/>
          </w:rPr>
          <w:t>Abstract types in feature catalogues map to abstract types in the schema</w:t>
        </w:r>
      </w:ins>
      <w:ins w:id="3017" w:author="Raphael Malyankar" w:date="2025-08-12T16:32:00Z" w16du:dateUtc="2025-08-12T23:32:00Z">
        <w:r w:rsidRPr="00616E11">
          <w:rPr>
            <w:rFonts w:eastAsia="MS Mincho" w:cstheme="minorHAnsi"/>
            <w:lang w:eastAsia="ja-JP"/>
          </w:rPr>
          <w:t>. Abstract types are used only in inheritance relationships</w:t>
        </w:r>
      </w:ins>
      <w:ins w:id="3018" w:author="Raphael Malyankar" w:date="2025-08-12T16:33:00Z" w16du:dateUtc="2025-08-12T23:33:00Z">
        <w:r w:rsidRPr="00616E11">
          <w:rPr>
            <w:rFonts w:eastAsia="MS Mincho" w:cstheme="minorHAnsi"/>
            <w:lang w:eastAsia="ja-JP"/>
          </w:rPr>
          <w:t xml:space="preserve">. Datasets </w:t>
        </w:r>
      </w:ins>
      <w:ins w:id="3019" w:author="Raphael Malyankar" w:date="2025-08-12T16:41:00Z" w16du:dateUtc="2025-08-12T23:41:00Z">
        <w:r w:rsidR="00A031C7" w:rsidRPr="00616E11">
          <w:rPr>
            <w:rFonts w:eastAsia="MS Mincho" w:cstheme="minorHAnsi"/>
            <w:lang w:eastAsia="ja-JP"/>
          </w:rPr>
          <w:t>must not</w:t>
        </w:r>
      </w:ins>
      <w:ins w:id="3020" w:author="Raphael Malyankar" w:date="2025-08-12T16:33:00Z" w16du:dateUtc="2025-08-12T23:33:00Z">
        <w:r w:rsidRPr="00616E11">
          <w:rPr>
            <w:rFonts w:eastAsia="MS Mincho" w:cstheme="minorHAnsi"/>
            <w:lang w:eastAsia="ja-JP"/>
          </w:rPr>
          <w:t xml:space="preserve"> encode feature or information instances corresponding to abstract types. Product Specification developers </w:t>
        </w:r>
      </w:ins>
      <w:ins w:id="3021" w:author="Raphael Malyankar" w:date="2025-08-12T16:35:00Z" w16du:dateUtc="2025-08-12T23:35:00Z">
        <w:r w:rsidRPr="00616E11">
          <w:rPr>
            <w:rFonts w:eastAsia="MS Mincho" w:cstheme="minorHAnsi"/>
            <w:lang w:eastAsia="ja-JP"/>
          </w:rPr>
          <w:t>must</w:t>
        </w:r>
      </w:ins>
      <w:ins w:id="3022" w:author="Raphael Malyankar" w:date="2025-08-12T16:34:00Z" w16du:dateUtc="2025-08-12T23:34:00Z">
        <w:r w:rsidRPr="00616E11">
          <w:rPr>
            <w:rFonts w:eastAsia="MS Mincho" w:cstheme="minorHAnsi"/>
            <w:lang w:eastAsia="ja-JP"/>
          </w:rPr>
          <w:t xml:space="preserve"> </w:t>
        </w:r>
      </w:ins>
      <w:ins w:id="3023" w:author="Raphael Malyankar" w:date="2025-08-12T16:35:00Z" w16du:dateUtc="2025-08-12T23:35:00Z">
        <w:r w:rsidR="00A031C7" w:rsidRPr="00616E11">
          <w:rPr>
            <w:rFonts w:eastAsia="MS Mincho" w:cstheme="minorHAnsi"/>
            <w:lang w:eastAsia="ja-JP"/>
          </w:rPr>
          <w:t xml:space="preserve">therefore </w:t>
        </w:r>
      </w:ins>
      <w:ins w:id="3024" w:author="Raphael Malyankar" w:date="2025-08-12T16:34:00Z" w16du:dateUtc="2025-08-12T23:34:00Z">
        <w:r w:rsidRPr="00616E11">
          <w:rPr>
            <w:rFonts w:eastAsia="MS Mincho" w:cstheme="minorHAnsi"/>
            <w:lang w:eastAsia="ja-JP"/>
          </w:rPr>
          <w:t xml:space="preserve">ensure that schema types </w:t>
        </w:r>
      </w:ins>
      <w:ins w:id="3025" w:author="Raphael Malyankar" w:date="2025-08-12T16:36:00Z" w16du:dateUtc="2025-08-12T23:36:00Z">
        <w:r w:rsidR="00A031C7" w:rsidRPr="00616E11">
          <w:rPr>
            <w:rFonts w:eastAsia="MS Mincho" w:cstheme="minorHAnsi"/>
            <w:lang w:eastAsia="ja-JP"/>
          </w:rPr>
          <w:t>corresponding to</w:t>
        </w:r>
      </w:ins>
      <w:ins w:id="3026" w:author="Raphael Malyankar" w:date="2025-08-12T16:34:00Z" w16du:dateUtc="2025-08-12T23:34:00Z">
        <w:r w:rsidRPr="00616E11">
          <w:rPr>
            <w:rFonts w:eastAsia="MS Mincho" w:cstheme="minorHAnsi"/>
            <w:lang w:eastAsia="ja-JP"/>
          </w:rPr>
          <w:t xml:space="preserve"> abstract types in feature catalogues are </w:t>
        </w:r>
      </w:ins>
      <w:ins w:id="3027" w:author="Raphael Malyankar" w:date="2025-08-12T16:35:00Z" w16du:dateUtc="2025-08-12T23:35:00Z">
        <w:r w:rsidRPr="00616E11">
          <w:rPr>
            <w:rFonts w:eastAsia="MS Mincho" w:cstheme="minorHAnsi"/>
            <w:lang w:eastAsia="ja-JP"/>
          </w:rPr>
          <w:t>designated as abstract XML types in GML schemas.</w:t>
        </w:r>
      </w:ins>
    </w:p>
    <w:p w14:paraId="41CB561C" w14:textId="141B44A6" w:rsidR="00A031C7" w:rsidRDefault="00A031C7" w:rsidP="00877026">
      <w:pPr>
        <w:numPr>
          <w:ilvl w:val="1"/>
          <w:numId w:val="44"/>
        </w:numPr>
        <w:spacing w:after="240"/>
        <w:rPr>
          <w:ins w:id="3028" w:author="Raphael Malyankar" w:date="2025-08-15T03:17:00Z" w16du:dateUtc="2025-08-15T10:17:00Z"/>
          <w:rFonts w:eastAsia="MS Mincho" w:cstheme="minorHAnsi"/>
          <w:lang w:eastAsia="ja-JP"/>
        </w:rPr>
      </w:pPr>
      <w:ins w:id="3029" w:author="Raphael Malyankar" w:date="2025-08-12T16:36:00Z" w16du:dateUtc="2025-08-12T23:36:00Z">
        <w:r w:rsidRPr="00616E11">
          <w:rPr>
            <w:rFonts w:eastAsia="MS Mincho" w:cstheme="minorHAnsi"/>
            <w:lang w:eastAsia="ja-JP"/>
          </w:rPr>
          <w:t>Non-abstract types derived from abstract types inherit the attributes</w:t>
        </w:r>
      </w:ins>
      <w:ins w:id="3030" w:author="Raphael Malyankar" w:date="2025-08-12T16:37:00Z" w16du:dateUtc="2025-08-12T23:37:00Z">
        <w:r w:rsidRPr="00616E11">
          <w:rPr>
            <w:rFonts w:eastAsia="MS Mincho" w:cstheme="minorHAnsi"/>
            <w:lang w:eastAsia="ja-JP"/>
          </w:rPr>
          <w:t xml:space="preserve"> and bindings</w:t>
        </w:r>
      </w:ins>
      <w:ins w:id="3031" w:author="Raphael Malyankar" w:date="2025-08-12T16:39:00Z" w16du:dateUtc="2025-08-12T23:39:00Z">
        <w:r w:rsidRPr="00616E11">
          <w:rPr>
            <w:rFonts w:eastAsia="MS Mincho" w:cstheme="minorHAnsi"/>
            <w:lang w:eastAsia="ja-JP"/>
          </w:rPr>
          <w:t xml:space="preserve"> (associations)</w:t>
        </w:r>
      </w:ins>
      <w:ins w:id="3032" w:author="Raphael Malyankar" w:date="2025-08-12T16:37:00Z" w16du:dateUtc="2025-08-12T23:37:00Z">
        <w:r w:rsidRPr="00616E11">
          <w:rPr>
            <w:rFonts w:eastAsia="MS Mincho" w:cstheme="minorHAnsi"/>
            <w:lang w:eastAsia="ja-JP"/>
          </w:rPr>
          <w:t xml:space="preserve"> of the abstract types.</w:t>
        </w:r>
      </w:ins>
      <w:ins w:id="3033" w:author="Raphael Malyankar" w:date="2025-08-12T16:38:00Z" w16du:dateUtc="2025-08-12T23:38:00Z">
        <w:r w:rsidRPr="00616E11">
          <w:rPr>
            <w:rFonts w:eastAsia="MS Mincho" w:cstheme="minorHAnsi"/>
            <w:lang w:eastAsia="ja-JP"/>
          </w:rPr>
          <w:t xml:space="preserve"> </w:t>
        </w:r>
      </w:ins>
      <w:ins w:id="3034" w:author="Raphael Malyankar" w:date="2025-08-12T16:39:00Z" w16du:dateUtc="2025-08-12T23:39:00Z">
        <w:r w:rsidRPr="00616E11">
          <w:rPr>
            <w:rFonts w:eastAsia="MS Mincho" w:cstheme="minorHAnsi"/>
            <w:lang w:eastAsia="ja-JP"/>
          </w:rPr>
          <w:t xml:space="preserve">Datasets can encode </w:t>
        </w:r>
      </w:ins>
      <w:ins w:id="3035" w:author="Raphael Malyankar" w:date="2025-08-12T16:42:00Z" w16du:dateUtc="2025-08-12T23:42:00Z">
        <w:r w:rsidRPr="00616E11">
          <w:rPr>
            <w:rFonts w:eastAsia="MS Mincho" w:cstheme="minorHAnsi"/>
            <w:lang w:eastAsia="ja-JP"/>
          </w:rPr>
          <w:t>such</w:t>
        </w:r>
      </w:ins>
      <w:ins w:id="3036" w:author="Raphael Malyankar" w:date="2025-08-12T16:39:00Z" w16du:dateUtc="2025-08-12T23:39:00Z">
        <w:r w:rsidRPr="00616E11">
          <w:rPr>
            <w:rFonts w:eastAsia="MS Mincho" w:cstheme="minorHAnsi"/>
            <w:lang w:eastAsia="ja-JP"/>
          </w:rPr>
          <w:t xml:space="preserve"> inherited attributes and associations in instances of the non-</w:t>
        </w:r>
      </w:ins>
      <w:ins w:id="3037" w:author="Raphael Malyankar" w:date="2025-08-12T16:40:00Z" w16du:dateUtc="2025-08-12T23:40:00Z">
        <w:r w:rsidRPr="00616E11">
          <w:rPr>
            <w:rFonts w:eastAsia="MS Mincho" w:cstheme="minorHAnsi"/>
            <w:lang w:eastAsia="ja-JP"/>
          </w:rPr>
          <w:t>abstract type.</w:t>
        </w:r>
      </w:ins>
    </w:p>
    <w:p w14:paraId="7920E37F" w14:textId="3E26E139" w:rsidR="00767D1B" w:rsidRPr="00767D1B" w:rsidRDefault="00767D1B" w:rsidP="00767D1B">
      <w:pPr>
        <w:numPr>
          <w:ilvl w:val="0"/>
          <w:numId w:val="44"/>
        </w:numPr>
        <w:spacing w:after="240"/>
        <w:rPr>
          <w:rFonts w:eastAsia="MS Mincho" w:cstheme="minorHAnsi"/>
          <w:lang w:eastAsia="ja-JP"/>
        </w:rPr>
        <w:pPrChange w:id="3038" w:author="Raphael Malyankar" w:date="2025-08-15T03:17:00Z" w16du:dateUtc="2025-08-15T10:17:00Z">
          <w:pPr>
            <w:numPr>
              <w:ilvl w:val="1"/>
              <w:numId w:val="44"/>
            </w:numPr>
            <w:tabs>
              <w:tab w:val="num" w:pos="0"/>
            </w:tabs>
            <w:spacing w:after="240"/>
            <w:ind w:left="1440" w:hanging="360"/>
          </w:pPr>
        </w:pPrChange>
      </w:pPr>
      <w:ins w:id="3039" w:author="Raphael Malyankar" w:date="2025-08-15T03:17:00Z" w16du:dateUtc="2025-08-15T10:17:00Z">
        <w:r>
          <w:rPr>
            <w:rFonts w:eastAsia="MS Mincho" w:cstheme="minorHAnsi"/>
            <w:lang w:eastAsia="ja-JP"/>
          </w:rPr>
          <w:t>The</w:t>
        </w:r>
      </w:ins>
      <w:ins w:id="3040" w:author="Raphael Malyankar" w:date="2025-08-15T03:18:00Z" w16du:dateUtc="2025-08-15T10:18:00Z">
        <w:r>
          <w:rPr>
            <w:rFonts w:eastAsia="MS Mincho" w:cstheme="minorHAnsi"/>
            <w:lang w:eastAsia="ja-JP"/>
          </w:rPr>
          <w:t xml:space="preserve"> o</w:t>
        </w:r>
      </w:ins>
      <w:ins w:id="3041" w:author="Raphael Malyankar" w:date="2025-08-15T03:17:00Z" w16du:dateUtc="2025-08-15T10:17:00Z">
        <w:r w:rsidRPr="00767D1B">
          <w:rPr>
            <w:rFonts w:eastAsia="MS Mincho" w:cstheme="minorHAnsi"/>
            <w:lang w:eastAsia="ja-JP"/>
          </w:rPr>
          <w:t xml:space="preserve">rder of elements </w:t>
        </w:r>
      </w:ins>
      <w:ins w:id="3042" w:author="Raphael Malyankar" w:date="2025-08-15T03:18:00Z" w16du:dateUtc="2025-08-15T10:18:00Z">
        <w:r>
          <w:rPr>
            <w:rFonts w:eastAsia="MS Mincho" w:cstheme="minorHAnsi"/>
            <w:lang w:eastAsia="ja-JP"/>
          </w:rPr>
          <w:t xml:space="preserve">in </w:t>
        </w:r>
      </w:ins>
      <w:ins w:id="3043" w:author="Raphael Malyankar" w:date="2025-08-15T03:17:00Z" w16du:dateUtc="2025-08-15T10:17:00Z">
        <w:r w:rsidRPr="00767D1B">
          <w:rPr>
            <w:rFonts w:eastAsia="MS Mincho" w:cstheme="minorHAnsi"/>
            <w:lang w:eastAsia="ja-JP"/>
          </w:rPr>
          <w:t>GML Schema</w:t>
        </w:r>
      </w:ins>
      <w:ins w:id="3044" w:author="Raphael Malyankar" w:date="2025-08-15T03:18:00Z" w16du:dateUtc="2025-08-15T10:18:00Z">
        <w:r>
          <w:rPr>
            <w:rFonts w:eastAsia="MS Mincho" w:cstheme="minorHAnsi"/>
            <w:lang w:eastAsia="ja-JP"/>
          </w:rPr>
          <w:t xml:space="preserve"> types (feature, information, complex attributes)</w:t>
        </w:r>
      </w:ins>
      <w:ins w:id="3045" w:author="Raphael Malyankar" w:date="2025-08-15T03:17:00Z" w16du:dateUtc="2025-08-15T10:17:00Z">
        <w:r w:rsidRPr="00767D1B">
          <w:rPr>
            <w:rFonts w:eastAsia="MS Mincho" w:cstheme="minorHAnsi"/>
            <w:lang w:eastAsia="ja-JP"/>
          </w:rPr>
          <w:t xml:space="preserve"> shall be identical with </w:t>
        </w:r>
      </w:ins>
      <w:ins w:id="3046" w:author="Raphael Malyankar" w:date="2025-08-15T03:19:00Z" w16du:dateUtc="2025-08-15T10:19:00Z">
        <w:r>
          <w:rPr>
            <w:rFonts w:eastAsia="MS Mincho" w:cstheme="minorHAnsi"/>
            <w:lang w:eastAsia="ja-JP"/>
          </w:rPr>
          <w:t xml:space="preserve">the </w:t>
        </w:r>
      </w:ins>
      <w:ins w:id="3047" w:author="Raphael Malyankar" w:date="2025-08-15T03:17:00Z" w16du:dateUtc="2025-08-15T10:17:00Z">
        <w:r w:rsidRPr="00767D1B">
          <w:rPr>
            <w:rFonts w:eastAsia="MS Mincho" w:cstheme="minorHAnsi"/>
            <w:lang w:eastAsia="ja-JP"/>
          </w:rPr>
          <w:t xml:space="preserve">ordering in the </w:t>
        </w:r>
      </w:ins>
      <w:ins w:id="3048" w:author="Raphael Malyankar" w:date="2025-08-15T03:19:00Z" w16du:dateUtc="2025-08-15T10:19:00Z">
        <w:r>
          <w:rPr>
            <w:rFonts w:eastAsia="MS Mincho" w:cstheme="minorHAnsi"/>
            <w:lang w:eastAsia="ja-JP"/>
          </w:rPr>
          <w:t xml:space="preserve">corresponding </w:t>
        </w:r>
      </w:ins>
      <w:ins w:id="3049" w:author="Raphael Malyankar" w:date="2025-08-15T03:17:00Z" w16du:dateUtc="2025-08-15T10:17:00Z">
        <w:r w:rsidRPr="00767D1B">
          <w:rPr>
            <w:rFonts w:eastAsia="MS Mincho" w:cstheme="minorHAnsi"/>
            <w:lang w:eastAsia="ja-JP"/>
          </w:rPr>
          <w:t>Feature Catalogue</w:t>
        </w:r>
      </w:ins>
      <w:ins w:id="3050" w:author="Raphael Malyankar" w:date="2025-08-15T03:19:00Z" w16du:dateUtc="2025-08-15T10:19:00Z">
        <w:r>
          <w:rPr>
            <w:rFonts w:eastAsia="MS Mincho" w:cstheme="minorHAnsi"/>
            <w:lang w:eastAsia="ja-JP"/>
          </w:rPr>
          <w:t xml:space="preserve"> type</w:t>
        </w:r>
      </w:ins>
      <w:ins w:id="3051" w:author="Raphael Malyankar" w:date="2025-08-15T03:17:00Z" w16du:dateUtc="2025-08-15T10:17:00Z">
        <w:r w:rsidRPr="00767D1B">
          <w:rPr>
            <w:rFonts w:eastAsia="MS Mincho" w:cstheme="minorHAnsi"/>
            <w:lang w:eastAsia="ja-JP"/>
          </w:rPr>
          <w:t xml:space="preserve">. When the Feature Catalogue contains inheritance, a similar structure may be implemented in the </w:t>
        </w:r>
      </w:ins>
      <w:ins w:id="3052" w:author="Raphael Malyankar" w:date="2025-08-15T03:19:00Z" w16du:dateUtc="2025-08-15T10:19:00Z">
        <w:r>
          <w:rPr>
            <w:rFonts w:eastAsia="MS Mincho" w:cstheme="minorHAnsi"/>
            <w:lang w:eastAsia="ja-JP"/>
          </w:rPr>
          <w:t>GML</w:t>
        </w:r>
      </w:ins>
      <w:ins w:id="3053" w:author="Raphael Malyankar" w:date="2025-08-15T03:17:00Z" w16du:dateUtc="2025-08-15T10:17:00Z">
        <w:r w:rsidRPr="00767D1B">
          <w:rPr>
            <w:rFonts w:eastAsia="MS Mincho" w:cstheme="minorHAnsi"/>
            <w:lang w:eastAsia="ja-JP"/>
          </w:rPr>
          <w:t xml:space="preserve"> schema. All inherited properties (attribute and association bindings) shall appear before those belonging to the derived type, and the order of properties within classes shall be preserved.</w:t>
        </w:r>
      </w:ins>
    </w:p>
    <w:p w14:paraId="0F142584" w14:textId="77777777" w:rsidR="00FA1108" w:rsidRPr="00616E11" w:rsidRDefault="00000000">
      <w:pPr>
        <w:rPr>
          <w:rFonts w:eastAsia="MS Mincho" w:cstheme="minorHAnsi"/>
          <w:lang w:eastAsia="ja-JP"/>
        </w:rPr>
      </w:pPr>
      <w:r w:rsidRPr="00616E11">
        <w:rPr>
          <w:rFonts w:eastAsia="MS Mincho" w:cstheme="minorHAnsi"/>
          <w:lang w:eastAsia="ja-JP"/>
        </w:rPr>
        <w:t>Schema developers should note that conformance to the GML specification requires conformance to the rules set forth in the GML specification (ISO 19136 / OGC 07-036), not merely XML-validation against the GML schemas.</w:t>
      </w:r>
    </w:p>
    <w:p w14:paraId="12EFEDEE" w14:textId="6B60FAE4" w:rsidR="00FA1108" w:rsidRPr="00616E11" w:rsidRDefault="00000000">
      <w:pPr>
        <w:rPr>
          <w:ins w:id="3054" w:author="Raphael Malyankar" w:date="2025-08-12T14:15:00Z" w16du:dateUtc="2025-08-12T21:15:00Z"/>
          <w:rFonts w:eastAsia="MS Mincho" w:cstheme="minorHAnsi"/>
          <w:lang w:eastAsia="ja-JP"/>
        </w:rPr>
      </w:pPr>
      <w:r w:rsidRPr="00616E11">
        <w:rPr>
          <w:rFonts w:eastAsia="MS Mincho" w:cstheme="minorHAnsi"/>
          <w:lang w:eastAsia="ja-JP"/>
        </w:rPr>
        <w:t xml:space="preserve">S-100 Part 10b describes the S-100 GML profile. The XSD files for the S-100 GML profile are available </w:t>
      </w:r>
      <w:del w:id="3055" w:author="Raphael Malyankar" w:date="2025-08-12T14:08:00Z" w16du:dateUtc="2025-08-12T21:08:00Z">
        <w:r w:rsidRPr="00616E11" w:rsidDel="00842542">
          <w:rPr>
            <w:rFonts w:eastAsia="MS Mincho" w:cstheme="minorHAnsi"/>
            <w:lang w:eastAsia="ja-JP"/>
          </w:rPr>
          <w:delText>at the IHO S-100 distribution site (</w:delText>
        </w:r>
        <w:r w:rsidR="00FA1108" w:rsidRPr="00616E11" w:rsidDel="00842542">
          <w:fldChar w:fldCharType="begin"/>
        </w:r>
        <w:r w:rsidR="00FA1108" w:rsidRPr="00616E11" w:rsidDel="00842542">
          <w:delInstrText>HYPERLINK "https://github.com/IHO-S100WG" \h</w:delInstrText>
        </w:r>
        <w:r w:rsidR="00FA1108" w:rsidRPr="00616E11" w:rsidDel="00842542">
          <w:fldChar w:fldCharType="separate"/>
        </w:r>
        <w:r w:rsidR="00FA1108" w:rsidRPr="00616E11" w:rsidDel="00842542">
          <w:rPr>
            <w:rFonts w:eastAsia="MS Mincho" w:cstheme="minorHAnsi"/>
            <w:color w:val="0000FF"/>
            <w:u w:val="single"/>
            <w:lang w:eastAsia="ja-JP"/>
          </w:rPr>
          <w:delText>https://github.com/IHO-S100WG</w:delText>
        </w:r>
        <w:r w:rsidR="00FA1108" w:rsidRPr="00616E11" w:rsidDel="00842542">
          <w:fldChar w:fldCharType="end"/>
        </w:r>
        <w:r w:rsidRPr="00616E11" w:rsidDel="00842542">
          <w:rPr>
            <w:rFonts w:eastAsia="MS Mincho" w:cstheme="minorHAnsi"/>
            <w:lang w:eastAsia="ja-JP"/>
          </w:rPr>
          <w:delText>)</w:delText>
        </w:r>
      </w:del>
      <w:ins w:id="3056" w:author="Raphael Malyankar" w:date="2025-08-12T14:08:00Z" w16du:dateUtc="2025-08-12T21:08:00Z">
        <w:r w:rsidR="00842542" w:rsidRPr="00616E11">
          <w:rPr>
            <w:rFonts w:eastAsia="MS Mincho" w:cstheme="minorHAnsi"/>
            <w:lang w:eastAsia="ja-JP"/>
          </w:rPr>
          <w:t>on the IHO schema server (https://schemas.s100dev.net)</w:t>
        </w:r>
      </w:ins>
      <w:r w:rsidRPr="00616E11">
        <w:rPr>
          <w:rFonts w:eastAsia="MS Mincho" w:cstheme="minorHAnsi"/>
          <w:lang w:eastAsia="ja-JP"/>
        </w:rPr>
        <w:t xml:space="preserve">. Previously defined GML schemas for other Product Specifications </w:t>
      </w:r>
      <w:del w:id="3057" w:author="Raphael Malyankar" w:date="2025-08-12T14:07:00Z" w16du:dateUtc="2025-08-12T21:07:00Z">
        <w:r w:rsidRPr="00616E11" w:rsidDel="00842542">
          <w:rPr>
            <w:rFonts w:eastAsia="MS Mincho" w:cstheme="minorHAnsi"/>
            <w:lang w:eastAsia="ja-JP"/>
          </w:rPr>
          <w:delText xml:space="preserve">(for example S-122, S-123) </w:delText>
        </w:r>
      </w:del>
      <w:r w:rsidRPr="00616E11">
        <w:rPr>
          <w:rFonts w:eastAsia="MS Mincho" w:cstheme="minorHAnsi"/>
          <w:lang w:eastAsia="ja-JP"/>
        </w:rPr>
        <w:t xml:space="preserve">will provide useful guidance and </w:t>
      </w:r>
      <w:del w:id="3058" w:author="Raphael Malyankar" w:date="2025-08-12T14:07:00Z" w16du:dateUtc="2025-08-12T21:07:00Z">
        <w:r w:rsidRPr="00616E11" w:rsidDel="00842542">
          <w:rPr>
            <w:rFonts w:eastAsia="MS Mincho" w:cstheme="minorHAnsi"/>
            <w:lang w:eastAsia="ja-JP"/>
          </w:rPr>
          <w:delText>will be</w:delText>
        </w:r>
      </w:del>
      <w:ins w:id="3059" w:author="Raphael Malyankar" w:date="2025-08-12T14:07:00Z" w16du:dateUtc="2025-08-12T21:07:00Z">
        <w:r w:rsidR="00842542" w:rsidRPr="00616E11">
          <w:rPr>
            <w:rFonts w:eastAsia="MS Mincho" w:cstheme="minorHAnsi"/>
            <w:lang w:eastAsia="ja-JP"/>
          </w:rPr>
          <w:t>are</w:t>
        </w:r>
      </w:ins>
      <w:r w:rsidRPr="00616E11">
        <w:rPr>
          <w:rFonts w:eastAsia="MS Mincho" w:cstheme="minorHAnsi"/>
          <w:lang w:eastAsia="ja-JP"/>
        </w:rPr>
        <w:t xml:space="preserve"> </w:t>
      </w:r>
      <w:del w:id="3060" w:author="Raphael Malyankar" w:date="2025-08-12T14:07:00Z" w16du:dateUtc="2025-08-12T21:07:00Z">
        <w:r w:rsidRPr="00616E11" w:rsidDel="00842542">
          <w:rPr>
            <w:rFonts w:eastAsia="MS Mincho" w:cstheme="minorHAnsi"/>
            <w:lang w:eastAsia="ja-JP"/>
          </w:rPr>
          <w:delText xml:space="preserve">made </w:delText>
        </w:r>
      </w:del>
      <w:r w:rsidRPr="00616E11">
        <w:rPr>
          <w:rFonts w:eastAsia="MS Mincho" w:cstheme="minorHAnsi"/>
          <w:lang w:eastAsia="ja-JP"/>
        </w:rPr>
        <w:t xml:space="preserve">available </w:t>
      </w:r>
      <w:del w:id="3061" w:author="Raphael Malyankar" w:date="2025-08-12T14:07:00Z" w16du:dateUtc="2025-08-12T21:07:00Z">
        <w:r w:rsidRPr="00616E11" w:rsidDel="00842542">
          <w:rPr>
            <w:rFonts w:eastAsia="MS Mincho" w:cstheme="minorHAnsi"/>
            <w:lang w:eastAsia="ja-JP"/>
          </w:rPr>
          <w:delText>through the IHO Product Specification distribution site</w:delText>
        </w:r>
      </w:del>
      <w:ins w:id="3062" w:author="Raphael Malyankar" w:date="2025-08-12T14:07:00Z" w16du:dateUtc="2025-08-12T21:07:00Z">
        <w:r w:rsidR="00842542" w:rsidRPr="00616E11">
          <w:rPr>
            <w:rFonts w:eastAsia="MS Mincho" w:cstheme="minorHAnsi"/>
            <w:lang w:eastAsia="ja-JP"/>
          </w:rPr>
          <w:t>on the</w:t>
        </w:r>
      </w:ins>
      <w:ins w:id="3063" w:author="Raphael Malyankar" w:date="2025-08-12T14:08:00Z" w16du:dateUtc="2025-08-12T21:08:00Z">
        <w:r w:rsidR="00842542" w:rsidRPr="00616E11">
          <w:rPr>
            <w:rFonts w:eastAsia="MS Mincho" w:cstheme="minorHAnsi"/>
            <w:lang w:eastAsia="ja-JP"/>
          </w:rPr>
          <w:t xml:space="preserve"> schema server</w:t>
        </w:r>
      </w:ins>
      <w:del w:id="3064" w:author="Raphael Malyankar" w:date="2025-08-12T14:09:00Z" w16du:dateUtc="2025-08-12T21:09:00Z">
        <w:r w:rsidRPr="00616E11" w:rsidDel="00842542">
          <w:rPr>
            <w:rFonts w:eastAsia="MS Mincho" w:cstheme="minorHAnsi"/>
            <w:lang w:eastAsia="ja-JP"/>
          </w:rPr>
          <w:delText xml:space="preserve"> </w:delText>
        </w:r>
      </w:del>
      <w:ins w:id="3065" w:author="Raphael Malyankar" w:date="2025-08-12T14:10:00Z" w16du:dateUtc="2025-08-12T21:10:00Z">
        <w:r w:rsidR="00842542" w:rsidRPr="00616E11">
          <w:rPr>
            <w:rFonts w:eastAsia="MS Mincho" w:cstheme="minorHAnsi"/>
            <w:lang w:eastAsia="ja-JP"/>
          </w:rPr>
          <w:t xml:space="preserve"> (or, for Product Specifications still in the approval process, on the staging server https://staging.s100dev.net)</w:t>
        </w:r>
      </w:ins>
      <w:del w:id="3066" w:author="Raphael Malyankar" w:date="2025-08-12T14:09:00Z" w16du:dateUtc="2025-08-12T21:09:00Z">
        <w:r w:rsidRPr="00616E11" w:rsidDel="00842542">
          <w:rPr>
            <w:rFonts w:eastAsia="MS Mincho" w:cstheme="minorHAnsi"/>
            <w:lang w:eastAsia="ja-JP"/>
          </w:rPr>
          <w:delText>or GitHub distribution site</w:delText>
        </w:r>
      </w:del>
      <w:r w:rsidRPr="00616E11">
        <w:rPr>
          <w:rFonts w:eastAsia="MS Mincho" w:cstheme="minorHAnsi"/>
          <w:lang w:eastAsia="ja-JP"/>
        </w:rPr>
        <w:t>.</w:t>
      </w:r>
      <w:ins w:id="3067" w:author="Raphael Malyankar" w:date="2025-08-12T14:11:00Z" w16du:dateUtc="2025-08-12T21:11:00Z">
        <w:r w:rsidR="00842542" w:rsidRPr="00616E11">
          <w:rPr>
            <w:rFonts w:eastAsia="MS Mincho" w:cstheme="minorHAnsi"/>
            <w:lang w:eastAsia="ja-JP"/>
          </w:rPr>
          <w:t xml:space="preserve"> Product Specification developers</w:t>
        </w:r>
      </w:ins>
      <w:ins w:id="3068" w:author="Raphael Malyankar" w:date="2025-08-12T14:12:00Z" w16du:dateUtc="2025-08-12T21:12:00Z">
        <w:r w:rsidR="00842542" w:rsidRPr="00616E11">
          <w:rPr>
            <w:rFonts w:eastAsia="MS Mincho" w:cstheme="minorHAnsi"/>
            <w:lang w:eastAsia="ja-JP"/>
          </w:rPr>
          <w:t xml:space="preserve"> should check the </w:t>
        </w:r>
      </w:ins>
      <w:ins w:id="3069" w:author="Raphael Malyankar" w:date="2025-08-12T14:13:00Z" w16du:dateUtc="2025-08-12T21:13:00Z">
        <w:r w:rsidR="00842542" w:rsidRPr="00616E11">
          <w:rPr>
            <w:rFonts w:eastAsia="MS Mincho" w:cstheme="minorHAnsi"/>
            <w:lang w:eastAsia="ja-JP"/>
          </w:rPr>
          <w:t>corresponding</w:t>
        </w:r>
      </w:ins>
      <w:ins w:id="3070" w:author="Raphael Malyankar" w:date="2025-08-12T14:12:00Z" w16du:dateUtc="2025-08-12T21:12:00Z">
        <w:r w:rsidR="00842542" w:rsidRPr="00616E11">
          <w:rPr>
            <w:rFonts w:eastAsia="MS Mincho" w:cstheme="minorHAnsi"/>
            <w:lang w:eastAsia="ja-JP"/>
          </w:rPr>
          <w:t xml:space="preserve"> Product Specification first </w:t>
        </w:r>
      </w:ins>
      <w:ins w:id="3071" w:author="Raphael Malyankar" w:date="2025-08-12T14:13:00Z" w16du:dateUtc="2025-08-12T21:13:00Z">
        <w:r w:rsidR="00842542" w:rsidRPr="00616E11">
          <w:rPr>
            <w:rFonts w:eastAsia="MS Mincho" w:cstheme="minorHAnsi"/>
            <w:lang w:eastAsia="ja-JP"/>
          </w:rPr>
          <w:t xml:space="preserve">for the S-100 edition on which the </w:t>
        </w:r>
      </w:ins>
      <w:ins w:id="3072" w:author="Raphael Malyankar" w:date="2025-08-12T14:14:00Z" w16du:dateUtc="2025-08-12T21:14:00Z">
        <w:r w:rsidR="00842542" w:rsidRPr="00616E11">
          <w:rPr>
            <w:rFonts w:eastAsia="MS Mincho" w:cstheme="minorHAnsi"/>
            <w:lang w:eastAsia="ja-JP"/>
          </w:rPr>
          <w:t>Product Specification (and hence the schema)</w:t>
        </w:r>
      </w:ins>
      <w:ins w:id="3073" w:author="Raphael Malyankar" w:date="2025-08-12T14:13:00Z" w16du:dateUtc="2025-08-12T21:13:00Z">
        <w:r w:rsidR="00842542" w:rsidRPr="00616E11">
          <w:rPr>
            <w:rFonts w:eastAsia="MS Mincho" w:cstheme="minorHAnsi"/>
            <w:lang w:eastAsia="ja-JP"/>
          </w:rPr>
          <w:t xml:space="preserve"> is based.</w:t>
        </w:r>
      </w:ins>
    </w:p>
    <w:p w14:paraId="40BD8FCB" w14:textId="49FD6951" w:rsidR="00842542" w:rsidRPr="00616E11" w:rsidRDefault="00842542">
      <w:pPr>
        <w:rPr>
          <w:rFonts w:eastAsia="MS Mincho" w:cstheme="minorHAnsi"/>
          <w:lang w:eastAsia="ja-JP"/>
        </w:rPr>
      </w:pPr>
      <w:ins w:id="3074" w:author="Raphael Malyankar" w:date="2025-08-12T14:15:00Z" w16du:dateUtc="2025-08-12T21:15:00Z">
        <w:r w:rsidRPr="00616E11">
          <w:rPr>
            <w:rFonts w:eastAsia="MS Mincho" w:cstheme="minorHAnsi"/>
            <w:lang w:eastAsia="ja-JP"/>
          </w:rPr>
          <w:t xml:space="preserve">Some </w:t>
        </w:r>
      </w:ins>
      <w:ins w:id="3075" w:author="Raphael Malyankar" w:date="2025-08-12T14:16:00Z" w16du:dateUtc="2025-08-12T21:16:00Z">
        <w:r w:rsidR="00124CA0" w:rsidRPr="00616E11">
          <w:rPr>
            <w:rFonts w:eastAsia="MS Mincho" w:cstheme="minorHAnsi"/>
            <w:lang w:eastAsia="ja-JP"/>
          </w:rPr>
          <w:t xml:space="preserve">data </w:t>
        </w:r>
      </w:ins>
      <w:ins w:id="3076" w:author="Raphael Malyankar" w:date="2025-08-12T14:15:00Z" w16du:dateUtc="2025-08-12T21:15:00Z">
        <w:r w:rsidRPr="00616E11">
          <w:rPr>
            <w:rFonts w:eastAsia="MS Mincho" w:cstheme="minorHAnsi"/>
            <w:lang w:eastAsia="ja-JP"/>
          </w:rPr>
          <w:t xml:space="preserve">products also provide sample GML datasets, either in GitHub repositories or on the </w:t>
        </w:r>
      </w:ins>
      <w:ins w:id="3077" w:author="Raphael Malyankar" w:date="2025-08-12T14:16:00Z" w16du:dateUtc="2025-08-12T21:16:00Z">
        <w:r w:rsidR="00124CA0" w:rsidRPr="00616E11">
          <w:rPr>
            <w:rFonts w:eastAsia="MS Mincho" w:cstheme="minorHAnsi"/>
            <w:lang w:eastAsia="ja-JP"/>
          </w:rPr>
          <w:t>deployment or staging schema server mentioned above.</w:t>
        </w:r>
      </w:ins>
    </w:p>
    <w:p w14:paraId="2E7B7F19" w14:textId="77777777" w:rsidR="009D0DA5" w:rsidRPr="00616E11" w:rsidRDefault="00000000">
      <w:pPr>
        <w:rPr>
          <w:ins w:id="3078" w:author="Raphael Malyankar" w:date="2025-08-13T17:52:00Z" w16du:dateUtc="2025-08-14T00:52:00Z"/>
          <w:rFonts w:eastAsia="MS Mincho" w:cstheme="minorHAnsi"/>
          <w:lang w:eastAsia="ja-JP"/>
        </w:rPr>
      </w:pPr>
      <w:r w:rsidRPr="00616E11">
        <w:rPr>
          <w:rFonts w:eastAsia="MS Mincho" w:cstheme="minorHAnsi"/>
          <w:lang w:eastAsia="ja-JP"/>
        </w:rPr>
        <w:t>Guidance for generic processing for GML datasets is included in S-100</w:t>
      </w:r>
      <w:del w:id="3079" w:author="Raphael Malyankar" w:date="2025-08-12T14:06:00Z" w16du:dateUtc="2025-08-12T21:06:00Z">
        <w:r w:rsidRPr="00616E11" w:rsidDel="00842542">
          <w:rPr>
            <w:rFonts w:eastAsia="MS Mincho" w:cstheme="minorHAnsi"/>
            <w:lang w:eastAsia="ja-JP"/>
          </w:rPr>
          <w:delText xml:space="preserve"> Edition 4.0.0</w:delText>
        </w:r>
      </w:del>
      <w:r w:rsidRPr="00616E11">
        <w:rPr>
          <w:rFonts w:eastAsia="MS Mincho" w:cstheme="minorHAnsi"/>
          <w:lang w:eastAsia="ja-JP"/>
        </w:rPr>
        <w:t>.</w:t>
      </w:r>
    </w:p>
    <w:p w14:paraId="7872691E" w14:textId="1BDF99AA" w:rsidR="009D0DA5" w:rsidRPr="00616E11" w:rsidRDefault="009D0DA5" w:rsidP="00877026">
      <w:pPr>
        <w:pStyle w:val="HeadingB2"/>
        <w:numPr>
          <w:ilvl w:val="1"/>
          <w:numId w:val="148"/>
        </w:numPr>
        <w:rPr>
          <w:ins w:id="3080" w:author="Raphael Malyankar" w:date="2025-08-13T17:52:00Z" w16du:dateUtc="2025-08-14T00:52:00Z"/>
        </w:rPr>
      </w:pPr>
      <w:bookmarkStart w:id="3081" w:name="_Toc206156564"/>
      <w:ins w:id="3082" w:author="Raphael Malyankar" w:date="2025-08-13T17:53:00Z" w16du:dateUtc="2025-08-14T00:53:00Z">
        <w:r w:rsidRPr="00616E11">
          <w:t>Finalisation of GML schemas</w:t>
        </w:r>
      </w:ins>
      <w:bookmarkEnd w:id="3081"/>
    </w:p>
    <w:p w14:paraId="0DE0A0A5" w14:textId="2C6BDC29" w:rsidR="009D0DA5" w:rsidRPr="00616E11" w:rsidRDefault="009D0DA5" w:rsidP="009D0DA5">
      <w:pPr>
        <w:pStyle w:val="ListParagraph"/>
        <w:spacing w:line="240" w:lineRule="auto"/>
        <w:ind w:left="0"/>
        <w:rPr>
          <w:ins w:id="3083" w:author="Raphael Malyankar" w:date="2025-08-13T17:52:00Z" w16du:dateUtc="2025-08-14T00:52:00Z"/>
          <w:lang w:val="en-GB"/>
        </w:rPr>
      </w:pPr>
      <w:ins w:id="3084" w:author="Raphael Malyankar" w:date="2025-08-13T17:54:00Z" w16du:dateUtc="2025-08-14T00:54:00Z">
        <w:r w:rsidRPr="00616E11">
          <w:rPr>
            <w:lang w:val="en-GB"/>
          </w:rPr>
          <w:t>After the GML schema is generated from the feature catalogue, it must be checked for conforma</w:t>
        </w:r>
      </w:ins>
      <w:ins w:id="3085" w:author="Raphael Malyankar" w:date="2025-08-13T17:55:00Z" w16du:dateUtc="2025-08-14T00:55:00Z">
        <w:r w:rsidRPr="00616E11">
          <w:rPr>
            <w:lang w:val="en-GB"/>
          </w:rPr>
          <w:t xml:space="preserve">nce to Part 10b rules. This should be done </w:t>
        </w:r>
        <w:r w:rsidR="006808EB" w:rsidRPr="00616E11">
          <w:rPr>
            <w:lang w:val="en-GB"/>
          </w:rPr>
          <w:t>even if it generated by the S-100 toolkit FCB builde</w:t>
        </w:r>
      </w:ins>
      <w:ins w:id="3086" w:author="Raphael Malyankar" w:date="2025-08-13T17:56:00Z" w16du:dateUtc="2025-08-14T00:56:00Z">
        <w:r w:rsidR="006808EB" w:rsidRPr="00616E11">
          <w:rPr>
            <w:lang w:val="en-GB"/>
          </w:rPr>
          <w:t xml:space="preserve">r. Apsects to be checked and updated </w:t>
        </w:r>
      </w:ins>
      <w:ins w:id="3087" w:author="Raphael Malyankar" w:date="2025-08-13T17:52:00Z" w16du:dateUtc="2025-08-14T00:52:00Z">
        <w:r w:rsidRPr="00616E11">
          <w:rPr>
            <w:lang w:val="en-GB"/>
          </w:rPr>
          <w:t>include:</w:t>
        </w:r>
      </w:ins>
    </w:p>
    <w:p w14:paraId="7D7F974E" w14:textId="77777777" w:rsidR="009D0DA5" w:rsidRPr="00616E11" w:rsidRDefault="009D0DA5" w:rsidP="009D0DA5">
      <w:pPr>
        <w:pStyle w:val="ListParagraph"/>
        <w:numPr>
          <w:ilvl w:val="0"/>
          <w:numId w:val="251"/>
        </w:numPr>
        <w:spacing w:line="240" w:lineRule="auto"/>
        <w:rPr>
          <w:ins w:id="3088" w:author="Raphael Malyankar" w:date="2025-08-13T17:52:00Z" w16du:dateUtc="2025-08-14T00:52:00Z"/>
          <w:lang w:val="en-GB"/>
        </w:rPr>
      </w:pPr>
      <w:ins w:id="3089" w:author="Raphael Malyankar" w:date="2025-08-13T17:52:00Z" w16du:dateUtc="2025-08-14T00:52:00Z">
        <w:r w:rsidRPr="00616E11">
          <w:rPr>
            <w:lang w:val="en-GB"/>
          </w:rPr>
          <w:t>The header section, for use of the correct namespace and schema location. See S-100 10b-11.1.1 (edition 5.2.0).</w:t>
        </w:r>
      </w:ins>
    </w:p>
    <w:p w14:paraId="22DC997A" w14:textId="77777777" w:rsidR="009D0DA5" w:rsidRPr="00616E11" w:rsidRDefault="009D0DA5" w:rsidP="009D0DA5">
      <w:pPr>
        <w:pStyle w:val="ListParagraph"/>
        <w:numPr>
          <w:ilvl w:val="0"/>
          <w:numId w:val="251"/>
        </w:numPr>
        <w:spacing w:line="240" w:lineRule="auto"/>
        <w:rPr>
          <w:ins w:id="3090" w:author="Raphael Malyankar" w:date="2025-08-13T17:52:00Z" w16du:dateUtc="2025-08-14T00:52:00Z"/>
          <w:lang w:val="en-GB"/>
        </w:rPr>
      </w:pPr>
      <w:ins w:id="3091" w:author="Raphael Malyankar" w:date="2025-08-13T17:52:00Z" w16du:dateUtc="2025-08-14T00:52:00Z">
        <w:r w:rsidRPr="00616E11">
          <w:rPr>
            <w:lang w:val="en-GB"/>
          </w:rPr>
          <w:t>Structure of enumeration and codelist attributes. For Product Specifications using the S-100 Part 10b format and aligned to S-100 5.0.0 and later editions, enumeration attributes must be structured as XML types with the XML attribute code providing the numeric code of the listed value. An example is shown in the figure below.</w:t>
        </w:r>
      </w:ins>
    </w:p>
    <w:p w14:paraId="03F8A6D4" w14:textId="77777777" w:rsidR="009D0DA5" w:rsidRPr="00616E11" w:rsidRDefault="009D0DA5" w:rsidP="009D0DA5">
      <w:pPr>
        <w:pStyle w:val="ListParagraph"/>
        <w:keepNext/>
        <w:spacing w:line="240" w:lineRule="auto"/>
        <w:rPr>
          <w:ins w:id="3092" w:author="Raphael Malyankar" w:date="2025-08-13T17:52:00Z" w16du:dateUtc="2025-08-14T00:52:00Z"/>
          <w:lang w:val="en-GB"/>
        </w:rPr>
      </w:pPr>
      <w:ins w:id="3093" w:author="Raphael Malyankar" w:date="2025-08-13T17:52:00Z" w16du:dateUtc="2025-08-14T00:52:00Z">
        <w:r w:rsidRPr="000353AC">
          <w:rPr>
            <w:noProof/>
            <w:lang w:val="en-GB"/>
          </w:rPr>
          <w:lastRenderedPageBreak/>
          <w:drawing>
            <wp:inline distT="0" distB="0" distL="0" distR="0" wp14:anchorId="2EA470E7" wp14:editId="758C2030">
              <wp:extent cx="5192202" cy="2934914"/>
              <wp:effectExtent l="0" t="0" r="8890" b="0"/>
              <wp:docPr id="93165980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659802" name="Picture 931659802"/>
                      <pic:cNvPicPr/>
                    </pic:nvPicPr>
                    <pic:blipFill>
                      <a:blip r:embed="rId69">
                        <a:extLst>
                          <a:ext uri="{28A0092B-C50C-407E-A947-70E740481C1C}">
                            <a14:useLocalDpi xmlns:a14="http://schemas.microsoft.com/office/drawing/2010/main" val="0"/>
                          </a:ext>
                        </a:extLst>
                      </a:blip>
                      <a:stretch>
                        <a:fillRect/>
                      </a:stretch>
                    </pic:blipFill>
                    <pic:spPr>
                      <a:xfrm>
                        <a:off x="0" y="0"/>
                        <a:ext cx="5201708" cy="2940287"/>
                      </a:xfrm>
                      <a:prstGeom prst="rect">
                        <a:avLst/>
                      </a:prstGeom>
                    </pic:spPr>
                  </pic:pic>
                </a:graphicData>
              </a:graphic>
            </wp:inline>
          </w:drawing>
        </w:r>
      </w:ins>
    </w:p>
    <w:p w14:paraId="7524CDC2" w14:textId="325188FF" w:rsidR="009D0DA5" w:rsidRPr="00616E11" w:rsidRDefault="009D0DA5" w:rsidP="009D0DA5">
      <w:pPr>
        <w:pStyle w:val="Caption"/>
        <w:rPr>
          <w:ins w:id="3094" w:author="Raphael Malyankar" w:date="2025-08-13T17:52:00Z" w16du:dateUtc="2025-08-14T00:52:00Z"/>
          <w:lang w:val="en-GB"/>
        </w:rPr>
      </w:pPr>
      <w:ins w:id="3095" w:author="Raphael Malyankar" w:date="2025-08-13T17:52:00Z" w16du:dateUtc="2025-08-14T00:52:00Z">
        <w:r w:rsidRPr="00616E11">
          <w:rPr>
            <w:lang w:val="en-GB"/>
          </w:rPr>
          <w:t xml:space="preserve">Figure </w:t>
        </w:r>
      </w:ins>
      <w:ins w:id="3096" w:author="Raphael Malyankar" w:date="2025-08-13T17:57:00Z" w16du:dateUtc="2025-08-14T00:57:00Z">
        <w:r w:rsidR="006808EB" w:rsidRPr="00616E11">
          <w:rPr>
            <w:lang w:val="en-GB"/>
          </w:rPr>
          <w:t>B-13-1</w:t>
        </w:r>
      </w:ins>
      <w:ins w:id="3097" w:author="Raphael Malyankar" w:date="2025-08-13T17:52:00Z" w16du:dateUtc="2025-08-14T00:52:00Z">
        <w:r w:rsidRPr="00616E11">
          <w:rPr>
            <w:lang w:val="en-GB"/>
          </w:rPr>
          <w:t xml:space="preserve"> - Structure of enumeration attribute in GML</w:t>
        </w:r>
      </w:ins>
      <w:ins w:id="3098" w:author="Raphael Malyankar" w:date="2025-08-13T17:57:00Z" w16du:dateUtc="2025-08-14T00:57:00Z">
        <w:r w:rsidR="006808EB" w:rsidRPr="00616E11">
          <w:rPr>
            <w:lang w:val="en-GB"/>
          </w:rPr>
          <w:t xml:space="preserve"> format</w:t>
        </w:r>
      </w:ins>
    </w:p>
    <w:p w14:paraId="1FF674E7" w14:textId="1B1C9C19" w:rsidR="009D0DA5" w:rsidRPr="00616E11" w:rsidRDefault="009D0DA5" w:rsidP="009D0DA5">
      <w:pPr>
        <w:pStyle w:val="ListParagraph"/>
        <w:spacing w:line="240" w:lineRule="auto"/>
        <w:rPr>
          <w:ins w:id="3099" w:author="Raphael Malyankar" w:date="2025-08-13T18:06:00Z" w16du:dateUtc="2025-08-14T01:06:00Z"/>
          <w:lang w:val="en-GB"/>
        </w:rPr>
      </w:pPr>
      <w:ins w:id="3100" w:author="Raphael Malyankar" w:date="2025-08-13T17:52:00Z" w16du:dateUtc="2025-08-14T00:52:00Z">
        <w:r w:rsidRPr="00616E11">
          <w:rPr>
            <w:lang w:val="en-GB"/>
          </w:rPr>
          <w:t xml:space="preserve">Codelist attributes must be structured similarly but allow for </w:t>
        </w:r>
      </w:ins>
      <w:ins w:id="3101" w:author="Raphael Malyankar" w:date="2025-08-13T17:56:00Z" w16du:dateUtc="2025-08-14T00:56:00Z">
        <w:r w:rsidR="006808EB" w:rsidRPr="00616E11">
          <w:rPr>
            <w:lang w:val="en-GB"/>
          </w:rPr>
          <w:t>appropriate “extra” values depending on the type of codelist.</w:t>
        </w:r>
      </w:ins>
      <w:ins w:id="3102" w:author="Raphael Malyankar" w:date="2025-08-13T18:09:00Z" w16du:dateUtc="2025-08-14T01:09:00Z">
        <w:r w:rsidR="00D537A6" w:rsidRPr="00616E11">
          <w:rPr>
            <w:lang w:val="en-GB"/>
          </w:rPr>
          <w:t xml:space="preserve"> Typical structure for an open enumeration type codelist is depicted in the figure below.</w:t>
        </w:r>
      </w:ins>
    </w:p>
    <w:p w14:paraId="2F16608F" w14:textId="77777777" w:rsidR="00D537A6" w:rsidRPr="00616E11" w:rsidRDefault="00D537A6" w:rsidP="00D537A6">
      <w:pPr>
        <w:pStyle w:val="ListParagraph"/>
        <w:keepNext/>
        <w:spacing w:line="240" w:lineRule="auto"/>
        <w:jc w:val="center"/>
        <w:rPr>
          <w:ins w:id="3103" w:author="Raphael Malyankar" w:date="2025-08-13T18:08:00Z" w16du:dateUtc="2025-08-14T01:08:00Z"/>
          <w:lang w:val="en-GB"/>
        </w:rPr>
      </w:pPr>
      <w:ins w:id="3104" w:author="Raphael Malyankar" w:date="2025-08-13T18:06:00Z" w16du:dateUtc="2025-08-14T01:06:00Z">
        <w:r w:rsidRPr="000353AC">
          <w:rPr>
            <w:noProof/>
            <w:lang w:val="en-GB"/>
          </w:rPr>
          <w:drawing>
            <wp:inline distT="0" distB="0" distL="0" distR="0" wp14:anchorId="55F8F400" wp14:editId="574234A1">
              <wp:extent cx="5459485" cy="2377440"/>
              <wp:effectExtent l="0" t="0" r="8255" b="3810"/>
              <wp:docPr id="27776196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761968" name="Picture 5"/>
                      <pic:cNvPicPr/>
                    </pic:nvPicPr>
                    <pic:blipFill>
                      <a:blip r:embed="rId70">
                        <a:extLst>
                          <a:ext uri="{28A0092B-C50C-407E-A947-70E740481C1C}">
                            <a14:useLocalDpi xmlns:a14="http://schemas.microsoft.com/office/drawing/2010/main" val="0"/>
                          </a:ext>
                        </a:extLst>
                      </a:blip>
                      <a:stretch>
                        <a:fillRect/>
                      </a:stretch>
                    </pic:blipFill>
                    <pic:spPr>
                      <a:xfrm>
                        <a:off x="0" y="0"/>
                        <a:ext cx="5476623" cy="2384903"/>
                      </a:xfrm>
                      <a:prstGeom prst="rect">
                        <a:avLst/>
                      </a:prstGeom>
                    </pic:spPr>
                  </pic:pic>
                </a:graphicData>
              </a:graphic>
            </wp:inline>
          </w:drawing>
        </w:r>
      </w:ins>
    </w:p>
    <w:p w14:paraId="1D6AAA1E" w14:textId="41E3BC83" w:rsidR="00D537A6" w:rsidRPr="00616E11" w:rsidRDefault="00D537A6" w:rsidP="00D537A6">
      <w:pPr>
        <w:pStyle w:val="Caption"/>
        <w:rPr>
          <w:ins w:id="3105" w:author="Raphael Malyankar" w:date="2025-08-13T17:52:00Z" w16du:dateUtc="2025-08-14T00:52:00Z"/>
          <w:lang w:val="en-GB"/>
        </w:rPr>
      </w:pPr>
      <w:ins w:id="3106" w:author="Raphael Malyankar" w:date="2025-08-13T18:08:00Z" w16du:dateUtc="2025-08-14T01:08:00Z">
        <w:r w:rsidRPr="00616E11">
          <w:rPr>
            <w:lang w:val="en-GB"/>
          </w:rPr>
          <w:t>Figure B-13-2</w:t>
        </w:r>
      </w:ins>
      <w:ins w:id="3107" w:author="Raphael Malyankar" w:date="2025-08-14T03:20:00Z" w16du:dateUtc="2025-08-14T10:20:00Z">
        <w:r w:rsidR="00735B07">
          <w:rPr>
            <w:lang w:val="en-GB"/>
          </w:rPr>
          <w:t xml:space="preserve"> </w:t>
        </w:r>
      </w:ins>
      <w:ins w:id="3108" w:author="Raphael Malyankar" w:date="2025-08-13T18:08:00Z" w16du:dateUtc="2025-08-14T01:08:00Z">
        <w:r w:rsidRPr="00616E11">
          <w:rPr>
            <w:lang w:val="en-GB"/>
          </w:rPr>
          <w:t xml:space="preserve">- </w:t>
        </w:r>
      </w:ins>
      <w:ins w:id="3109" w:author="Raphael Malyankar" w:date="2025-08-13T18:48:00Z" w16du:dateUtc="2025-08-14T01:48:00Z">
        <w:r w:rsidR="001E1155" w:rsidRPr="00616E11">
          <w:rPr>
            <w:lang w:val="en-GB"/>
          </w:rPr>
          <w:t>Typical s</w:t>
        </w:r>
      </w:ins>
      <w:ins w:id="3110" w:author="Raphael Malyankar" w:date="2025-08-13T18:08:00Z" w16du:dateUtc="2025-08-14T01:08:00Z">
        <w:r w:rsidRPr="00616E11">
          <w:rPr>
            <w:lang w:val="en-GB"/>
          </w:rPr>
          <w:t xml:space="preserve">tructure for </w:t>
        </w:r>
      </w:ins>
      <w:ins w:id="3111" w:author="Raphael Malyankar" w:date="2025-08-13T18:48:00Z" w16du:dateUtc="2025-08-14T01:48:00Z">
        <w:r w:rsidR="001E1155" w:rsidRPr="00616E11">
          <w:rPr>
            <w:lang w:val="en-GB"/>
          </w:rPr>
          <w:t xml:space="preserve">open enumeration </w:t>
        </w:r>
      </w:ins>
      <w:ins w:id="3112" w:author="Raphael Malyankar" w:date="2025-08-13T18:08:00Z" w16du:dateUtc="2025-08-14T01:08:00Z">
        <w:r w:rsidRPr="00616E11">
          <w:rPr>
            <w:lang w:val="en-GB"/>
          </w:rPr>
          <w:t xml:space="preserve">codelist in </w:t>
        </w:r>
      </w:ins>
      <w:ins w:id="3113" w:author="Raphael Malyankar" w:date="2025-08-13T18:48:00Z" w16du:dateUtc="2025-08-14T01:48:00Z">
        <w:r w:rsidR="001E1155" w:rsidRPr="00616E11">
          <w:rPr>
            <w:lang w:val="en-GB"/>
          </w:rPr>
          <w:t>P</w:t>
        </w:r>
      </w:ins>
      <w:ins w:id="3114" w:author="Raphael Malyankar" w:date="2025-08-13T18:49:00Z" w16du:dateUtc="2025-08-14T01:49:00Z">
        <w:r w:rsidR="001E1155" w:rsidRPr="00616E11">
          <w:rPr>
            <w:lang w:val="en-GB"/>
          </w:rPr>
          <w:t>art 10b</w:t>
        </w:r>
      </w:ins>
      <w:ins w:id="3115" w:author="Raphael Malyankar" w:date="2025-08-13T18:08:00Z" w16du:dateUtc="2025-08-14T01:08:00Z">
        <w:r w:rsidRPr="00616E11">
          <w:rPr>
            <w:lang w:val="en-GB"/>
          </w:rPr>
          <w:t xml:space="preserve"> format</w:t>
        </w:r>
      </w:ins>
    </w:p>
    <w:p w14:paraId="4CEF8B46" w14:textId="77777777" w:rsidR="009D0DA5" w:rsidRPr="00616E11" w:rsidRDefault="009D0DA5" w:rsidP="009D0DA5">
      <w:pPr>
        <w:pStyle w:val="ListParagraph"/>
        <w:numPr>
          <w:ilvl w:val="0"/>
          <w:numId w:val="251"/>
        </w:numPr>
        <w:spacing w:line="240" w:lineRule="auto"/>
        <w:rPr>
          <w:ins w:id="3116" w:author="Raphael Malyankar" w:date="2025-08-13T17:52:00Z" w16du:dateUtc="2025-08-14T00:52:00Z"/>
          <w:lang w:val="en-GB"/>
        </w:rPr>
      </w:pPr>
      <w:ins w:id="3117" w:author="Raphael Malyankar" w:date="2025-08-13T17:52:00Z" w16du:dateUtc="2025-08-14T00:52:00Z">
        <w:r w:rsidRPr="00616E11">
          <w:rPr>
            <w:lang w:val="en-GB"/>
          </w:rPr>
          <w:t>Addition of unit of measure and constraints for certain numeric attributes. At present the FCB does not obtain this information from the registry; note furthermore that many constraints are product-specific, for example any constraint on the names of support files must allow for the length and pattern (e.g., “131...”) required by the Product Specification.</w:t>
        </w:r>
      </w:ins>
    </w:p>
    <w:p w14:paraId="1CBECF9A" w14:textId="77777777" w:rsidR="009D0DA5" w:rsidRPr="00616E11" w:rsidRDefault="009D0DA5" w:rsidP="009D0DA5">
      <w:pPr>
        <w:pStyle w:val="ListParagraph"/>
        <w:numPr>
          <w:ilvl w:val="0"/>
          <w:numId w:val="251"/>
        </w:numPr>
        <w:spacing w:line="240" w:lineRule="auto"/>
        <w:rPr>
          <w:ins w:id="3118" w:author="Raphael Malyankar" w:date="2025-08-13T17:52:00Z" w16du:dateUtc="2025-08-14T00:52:00Z"/>
          <w:lang w:val="en-GB"/>
        </w:rPr>
      </w:pPr>
      <w:ins w:id="3119" w:author="Raphael Malyankar" w:date="2025-08-13T17:52:00Z" w16du:dateUtc="2025-08-14T00:52:00Z">
        <w:r w:rsidRPr="00616E11">
          <w:rPr>
            <w:lang w:val="en-GB"/>
          </w:rPr>
          <w:t>Pending proposals which are still in the approval process.</w:t>
        </w:r>
      </w:ins>
    </w:p>
    <w:p w14:paraId="5F2F123F" w14:textId="77777777" w:rsidR="009D0DA5" w:rsidRPr="00616E11" w:rsidRDefault="009D0DA5" w:rsidP="009D0DA5">
      <w:pPr>
        <w:pStyle w:val="ListParagraph"/>
        <w:numPr>
          <w:ilvl w:val="0"/>
          <w:numId w:val="251"/>
        </w:numPr>
        <w:spacing w:line="240" w:lineRule="auto"/>
        <w:rPr>
          <w:ins w:id="3120" w:author="Raphael Malyankar" w:date="2025-08-13T17:52:00Z" w16du:dateUtc="2025-08-14T00:52:00Z"/>
          <w:lang w:val="en-GB"/>
        </w:rPr>
      </w:pPr>
      <w:ins w:id="3121" w:author="Raphael Malyankar" w:date="2025-08-13T17:52:00Z" w16du:dateUtc="2025-08-14T00:52:00Z">
        <w:r w:rsidRPr="00616E11">
          <w:rPr>
            <w:lang w:val="en-GB"/>
          </w:rPr>
          <w:t>Registry entries which have been superseded but are not yet retired.</w:t>
        </w:r>
      </w:ins>
    </w:p>
    <w:p w14:paraId="4D550B1C" w14:textId="394B8727" w:rsidR="006808EB" w:rsidRPr="00616E11" w:rsidRDefault="006808EB" w:rsidP="000056D3">
      <w:pPr>
        <w:rPr>
          <w:ins w:id="3122" w:author="Raphael Malyankar" w:date="2025-08-13T17:58:00Z" w16du:dateUtc="2025-08-14T00:58:00Z"/>
        </w:rPr>
      </w:pPr>
      <w:ins w:id="3123" w:author="Raphael Malyankar" w:date="2025-08-13T17:58:00Z" w16du:dateUtc="2025-08-14T00:58:00Z">
        <w:r w:rsidRPr="00616E11">
          <w:t xml:space="preserve">Common practice is to use XML software tools for such checking and update. The feature catalogue schema for the latest edition of S-100 is available on the </w:t>
        </w:r>
      </w:ins>
      <w:ins w:id="3124" w:author="Raphael Malyankar" w:date="2025-08-13T17:59:00Z" w16du:dateUtc="2025-08-14T00:59:00Z">
        <w:r w:rsidRPr="00616E11">
          <w:t xml:space="preserve">IHO </w:t>
        </w:r>
      </w:ins>
      <w:ins w:id="3125" w:author="Raphael Malyankar" w:date="2025-08-13T17:58:00Z" w16du:dateUtc="2025-08-14T00:58:00Z">
        <w:r w:rsidRPr="00616E11">
          <w:t>schema server (currently this is for Edition 5.2.0 but the feature catalogue model and schemas have not changed since Edition 5.0.0 and the XSD and namespace are therefore Edition 5.0.0 XSD and namesace).</w:t>
        </w:r>
      </w:ins>
    </w:p>
    <w:p w14:paraId="42CF2D80" w14:textId="77777777" w:rsidR="006808EB" w:rsidRPr="00616E11" w:rsidRDefault="006808EB" w:rsidP="000056D3">
      <w:pPr>
        <w:rPr>
          <w:ins w:id="3126" w:author="Raphael Malyankar" w:date="2025-08-13T18:00:00Z" w16du:dateUtc="2025-08-14T01:00:00Z"/>
        </w:rPr>
      </w:pPr>
      <w:ins w:id="3127" w:author="Raphael Malyankar" w:date="2025-08-13T17:59:00Z" w16du:dateUtc="2025-08-14T00:59:00Z">
        <w:r w:rsidRPr="00616E11">
          <w:lastRenderedPageBreak/>
          <w:t>Besides the</w:t>
        </w:r>
      </w:ins>
      <w:ins w:id="3128" w:author="Raphael Malyankar" w:date="2025-08-13T17:52:00Z" w16du:dateUtc="2025-08-14T00:52:00Z">
        <w:r w:rsidR="009D0DA5" w:rsidRPr="00616E11">
          <w:t xml:space="preserve"> feature catalogue schema</w:t>
        </w:r>
      </w:ins>
      <w:ins w:id="3129" w:author="Raphael Malyankar" w:date="2025-08-13T17:59:00Z" w16du:dateUtc="2025-08-14T00:59:00Z">
        <w:r w:rsidRPr="00616E11">
          <w:t xml:space="preserve">, the IHO schema server provides </w:t>
        </w:r>
      </w:ins>
      <w:ins w:id="3130" w:author="Raphael Malyankar" w:date="2025-08-13T17:52:00Z" w16du:dateUtc="2025-08-14T00:52:00Z">
        <w:r w:rsidR="009D0DA5" w:rsidRPr="00616E11">
          <w:t xml:space="preserve">online documentation depicting the XML structure of </w:t>
        </w:r>
      </w:ins>
      <w:ins w:id="3131" w:author="Raphael Malyankar" w:date="2025-08-13T17:59:00Z" w16du:dateUtc="2025-08-14T00:59:00Z">
        <w:r w:rsidRPr="00616E11">
          <w:t xml:space="preserve">feature catalogues, </w:t>
        </w:r>
      </w:ins>
      <w:ins w:id="3132" w:author="Raphael Malyankar" w:date="2025-08-13T18:00:00Z" w16du:dateUtc="2025-08-14T01:00:00Z">
        <w:r w:rsidRPr="00616E11">
          <w:t xml:space="preserve">a sample generic feature catalogue, </w:t>
        </w:r>
      </w:ins>
      <w:ins w:id="3133" w:author="Raphael Malyankar" w:date="2025-08-13T17:52:00Z" w16du:dateUtc="2025-08-14T00:52:00Z">
        <w:r w:rsidR="009D0DA5" w:rsidRPr="00616E11">
          <w:t>a</w:t>
        </w:r>
      </w:ins>
      <w:ins w:id="3134" w:author="Raphael Malyankar" w:date="2025-08-13T18:00:00Z" w16du:dateUtc="2025-08-14T01:00:00Z">
        <w:r w:rsidRPr="00616E11">
          <w:t>nd</w:t>
        </w:r>
      </w:ins>
      <w:ins w:id="3135" w:author="Raphael Malyankar" w:date="2025-08-13T17:52:00Z" w16du:dateUtc="2025-08-14T00:52:00Z">
        <w:r w:rsidR="009D0DA5" w:rsidRPr="00616E11">
          <w:t xml:space="preserve"> a Schematron file for checking FC content in ways </w:t>
        </w:r>
      </w:ins>
      <w:ins w:id="3136" w:author="Raphael Malyankar" w:date="2025-08-13T18:00:00Z" w16du:dateUtc="2025-08-14T01:00:00Z">
        <w:r w:rsidRPr="00616E11">
          <w:t>additional to</w:t>
        </w:r>
      </w:ins>
      <w:ins w:id="3137" w:author="Raphael Malyankar" w:date="2025-08-13T17:52:00Z" w16du:dateUtc="2025-08-14T00:52:00Z">
        <w:r w:rsidR="009D0DA5" w:rsidRPr="00616E11">
          <w:t xml:space="preserve"> XSD schema validation; for example, the Schematron file checks whether numeric attributes have units of measure and constraints defined. Changes </w:t>
        </w:r>
      </w:ins>
      <w:ins w:id="3138" w:author="Raphael Malyankar" w:date="2025-08-13T18:00:00Z" w16du:dateUtc="2025-08-14T01:00:00Z">
        <w:r w:rsidRPr="00616E11">
          <w:t xml:space="preserve">to the FC </w:t>
        </w:r>
      </w:ins>
      <w:ins w:id="3139" w:author="Raphael Malyankar" w:date="2025-08-13T17:52:00Z" w16du:dateUtc="2025-08-14T00:52:00Z">
        <w:r w:rsidR="009D0DA5" w:rsidRPr="00616E11">
          <w:t>are left to the discretion of the Product Specification developer, since some warnings emitted by the Schematron rules can safely be ignored such as warnings about missing units of measure for attributes which do not use them (for example, scales and numeric identifiers).</w:t>
        </w:r>
      </w:ins>
    </w:p>
    <w:p w14:paraId="2BDBE9C8" w14:textId="17C0BC2E" w:rsidR="009D0DA5" w:rsidRPr="00616E11" w:rsidRDefault="006808EB" w:rsidP="000056D3">
      <w:pPr>
        <w:rPr>
          <w:ins w:id="3140" w:author="Raphael Malyankar" w:date="2025-08-13T18:10:00Z" w16du:dateUtc="2025-08-14T01:10:00Z"/>
        </w:rPr>
      </w:pPr>
      <w:ins w:id="3141" w:author="Raphael Malyankar" w:date="2025-08-13T18:01:00Z" w16du:dateUtc="2025-08-14T01:01:00Z">
        <w:r w:rsidRPr="00616E11">
          <w:t xml:space="preserve">The finalised Feature Catalogue must conform to the </w:t>
        </w:r>
      </w:ins>
      <w:ins w:id="3142" w:author="Raphael Malyankar" w:date="2025-08-13T18:46:00Z" w16du:dateUtc="2025-08-14T01:46:00Z">
        <w:r w:rsidR="001E1155" w:rsidRPr="00616E11">
          <w:t xml:space="preserve">S-100 </w:t>
        </w:r>
      </w:ins>
      <w:ins w:id="3143" w:author="Raphael Malyankar" w:date="2025-08-13T18:01:00Z" w16du:dateUtc="2025-08-14T01:01:00Z">
        <w:r w:rsidRPr="00616E11">
          <w:t>feature catalogue schema</w:t>
        </w:r>
      </w:ins>
      <w:ins w:id="3144" w:author="Raphael Malyankar" w:date="2025-08-13T18:02:00Z" w16du:dateUtc="2025-08-14T01:02:00Z">
        <w:r w:rsidRPr="00616E11">
          <w:t>.</w:t>
        </w:r>
      </w:ins>
    </w:p>
    <w:p w14:paraId="1987870D" w14:textId="2DD85B7D" w:rsidR="00FA1108" w:rsidRPr="00616E11" w:rsidDel="00060EDE" w:rsidRDefault="001E1155" w:rsidP="000056D3">
      <w:pPr>
        <w:rPr>
          <w:del w:id="3145" w:author="Raphael Malyankar" w:date="2025-08-14T20:55:00Z" w16du:dateUtc="2025-08-15T03:55:00Z"/>
          <w:rFonts w:eastAsia="MS Mincho" w:cs="Times New Roman"/>
          <w:lang w:eastAsia="ja-JP"/>
        </w:rPr>
      </w:pPr>
      <w:ins w:id="3146" w:author="Raphael Malyankar" w:date="2025-08-13T18:48:00Z" w16du:dateUtc="2025-08-14T01:48:00Z">
        <w:r w:rsidRPr="00616E11">
          <w:t>S</w:t>
        </w:r>
      </w:ins>
      <w:ins w:id="3147" w:author="Raphael Malyankar" w:date="2025-08-13T18:10:00Z" w16du:dateUtc="2025-08-14T01:10:00Z">
        <w:r w:rsidR="000056D3" w:rsidRPr="00616E11">
          <w:t xml:space="preserve">chemas on the schema server </w:t>
        </w:r>
      </w:ins>
      <w:ins w:id="3148" w:author="Raphael Malyankar" w:date="2025-08-13T18:47:00Z" w16du:dateUtc="2025-08-14T01:47:00Z">
        <w:r w:rsidRPr="00616E11">
          <w:t>may</w:t>
        </w:r>
      </w:ins>
      <w:ins w:id="3149" w:author="Raphael Malyankar" w:date="2025-08-13T18:10:00Z" w16du:dateUtc="2025-08-14T01:10:00Z">
        <w:r w:rsidR="000056D3" w:rsidRPr="00616E11">
          <w:t xml:space="preserve"> be consulted for more details and examples.</w:t>
        </w:r>
      </w:ins>
    </w:p>
    <w:p w14:paraId="7F54AB0D" w14:textId="77777777" w:rsidR="00FA1108" w:rsidRDefault="00FA1108">
      <w:pPr>
        <w:rPr>
          <w:ins w:id="3150" w:author="Raphael Malyankar" w:date="2025-08-14T20:54:00Z" w16du:dateUtc="2025-08-15T03:54:00Z"/>
          <w:rFonts w:eastAsia="MS Mincho" w:cstheme="minorHAnsi"/>
          <w:lang w:eastAsia="ja-JP"/>
        </w:rPr>
      </w:pPr>
    </w:p>
    <w:p w14:paraId="2DFADE5C" w14:textId="257619A9" w:rsidR="00060EDE" w:rsidRPr="00060EDE" w:rsidRDefault="00060EDE" w:rsidP="00EE3AD0">
      <w:pPr>
        <w:pStyle w:val="HeadingB2"/>
        <w:numPr>
          <w:ilvl w:val="1"/>
          <w:numId w:val="148"/>
        </w:numPr>
        <w:rPr>
          <w:ins w:id="3151" w:author="Raphael Malyankar" w:date="2025-08-14T20:54:00Z" w16du:dateUtc="2025-08-15T03:54:00Z"/>
        </w:rPr>
      </w:pPr>
      <w:bookmarkStart w:id="3152" w:name="_Toc206156565"/>
      <w:ins w:id="3153" w:author="Raphael Malyankar" w:date="2025-08-14T20:54:00Z" w16du:dateUtc="2025-08-15T03:54:00Z">
        <w:r w:rsidRPr="00060EDE">
          <w:t>Data formats of codelist typed attributes</w:t>
        </w:r>
        <w:bookmarkEnd w:id="3152"/>
      </w:ins>
    </w:p>
    <w:p w14:paraId="0C314B36" w14:textId="77777777" w:rsidR="00060EDE" w:rsidRPr="00060EDE" w:rsidRDefault="00060EDE" w:rsidP="00060EDE">
      <w:pPr>
        <w:rPr>
          <w:ins w:id="3154" w:author="Raphael Malyankar" w:date="2025-08-14T20:54:00Z" w16du:dateUtc="2025-08-15T03:54:00Z"/>
          <w:rFonts w:eastAsia="MS Mincho" w:cstheme="minorHAnsi"/>
          <w:lang w:eastAsia="ja-JP"/>
        </w:rPr>
      </w:pPr>
      <w:ins w:id="3155" w:author="Raphael Malyankar" w:date="2025-08-14T20:54:00Z" w16du:dateUtc="2025-08-15T03:54:00Z">
        <w:r w:rsidRPr="00060EDE">
          <w:rPr>
            <w:rFonts w:eastAsia="MS Mincho" w:cstheme="minorHAnsi"/>
            <w:lang w:eastAsia="ja-JP"/>
          </w:rPr>
          <w:t>The codelist model in S-100 is designed to be flexible by decoupling application schema from data format to some extent. Data formats may use “codelist extractions” created by extracting codes or values from a codelist dictionary and treat them as ordinary enumerations. The effect is to allow data formats to use either an external dictionary or ordinary enumerations. For example, an XML data format might convert an ISO3166CountryCodes codelist maintained by IHO into an XML Schema type:</w:t>
        </w:r>
      </w:ins>
    </w:p>
    <w:p w14:paraId="5A1F1DA6" w14:textId="77777777" w:rsidR="00060EDE" w:rsidRPr="00060EDE" w:rsidRDefault="00060EDE" w:rsidP="00060EDE">
      <w:pPr>
        <w:rPr>
          <w:ins w:id="3156" w:author="Raphael Malyankar" w:date="2025-08-14T20:54:00Z" w16du:dateUtc="2025-08-15T03:54:00Z"/>
          <w:rFonts w:eastAsia="MS Mincho" w:cstheme="minorHAnsi"/>
          <w:lang w:eastAsia="ja-JP"/>
        </w:rPr>
      </w:pPr>
      <w:ins w:id="3157" w:author="Raphael Malyankar" w:date="2025-08-14T20:54:00Z" w16du:dateUtc="2025-08-15T03:54:00Z">
        <w:r w:rsidRPr="00060EDE">
          <w:rPr>
            <w:rFonts w:eastAsia="MS Mincho" w:cstheme="minorHAnsi"/>
            <w:lang w:eastAsia="ja-JP"/>
          </w:rPr>
          <w:t>&lt;xs:simpleType name=”ISO3166CountryCodesType”&gt;</w:t>
        </w:r>
      </w:ins>
    </w:p>
    <w:p w14:paraId="76C14AA2" w14:textId="77777777" w:rsidR="00060EDE" w:rsidRPr="00060EDE" w:rsidRDefault="00060EDE" w:rsidP="00060EDE">
      <w:pPr>
        <w:rPr>
          <w:ins w:id="3158" w:author="Raphael Malyankar" w:date="2025-08-14T20:54:00Z" w16du:dateUtc="2025-08-15T03:54:00Z"/>
          <w:rFonts w:eastAsia="MS Mincho" w:cstheme="minorHAnsi"/>
          <w:lang w:eastAsia="ja-JP"/>
        </w:rPr>
      </w:pPr>
      <w:ins w:id="3159" w:author="Raphael Malyankar" w:date="2025-08-14T20:54:00Z" w16du:dateUtc="2025-08-15T03:54:00Z">
        <w:r w:rsidRPr="00060EDE">
          <w:rPr>
            <w:rFonts w:eastAsia="MS Mincho" w:cstheme="minorHAnsi"/>
            <w:lang w:eastAsia="ja-JP"/>
          </w:rPr>
          <w:t xml:space="preserve">  &lt;xs:restriction base=”xs:string”&gt;</w:t>
        </w:r>
      </w:ins>
    </w:p>
    <w:p w14:paraId="7059272E" w14:textId="77777777" w:rsidR="00060EDE" w:rsidRPr="00060EDE" w:rsidRDefault="00060EDE" w:rsidP="00060EDE">
      <w:pPr>
        <w:rPr>
          <w:ins w:id="3160" w:author="Raphael Malyankar" w:date="2025-08-14T20:54:00Z" w16du:dateUtc="2025-08-15T03:54:00Z"/>
          <w:rFonts w:eastAsia="MS Mincho" w:cstheme="minorHAnsi"/>
          <w:lang w:eastAsia="ja-JP"/>
        </w:rPr>
      </w:pPr>
      <w:ins w:id="3161" w:author="Raphael Malyankar" w:date="2025-08-14T20:54:00Z" w16du:dateUtc="2025-08-15T03:54:00Z">
        <w:r w:rsidRPr="00060EDE">
          <w:rPr>
            <w:rFonts w:eastAsia="MS Mincho" w:cstheme="minorHAnsi"/>
            <w:lang w:eastAsia="ja-JP"/>
          </w:rPr>
          <w:t xml:space="preserve">    &lt;xs:enumeration value=”EN”/&gt;</w:t>
        </w:r>
      </w:ins>
    </w:p>
    <w:p w14:paraId="2740F325" w14:textId="77777777" w:rsidR="00060EDE" w:rsidRPr="00060EDE" w:rsidRDefault="00060EDE" w:rsidP="00060EDE">
      <w:pPr>
        <w:rPr>
          <w:ins w:id="3162" w:author="Raphael Malyankar" w:date="2025-08-14T20:54:00Z" w16du:dateUtc="2025-08-15T03:54:00Z"/>
          <w:rFonts w:eastAsia="MS Mincho" w:cstheme="minorHAnsi"/>
          <w:lang w:eastAsia="ja-JP"/>
        </w:rPr>
      </w:pPr>
      <w:ins w:id="3163" w:author="Raphael Malyankar" w:date="2025-08-14T20:54:00Z" w16du:dateUtc="2025-08-15T03:54:00Z">
        <w:r w:rsidRPr="00060EDE">
          <w:rPr>
            <w:rFonts w:eastAsia="MS Mincho" w:cstheme="minorHAnsi"/>
            <w:lang w:eastAsia="ja-JP"/>
          </w:rPr>
          <w:t xml:space="preserve">    &lt;xs:enumeration value=”FR”/&gt;</w:t>
        </w:r>
      </w:ins>
    </w:p>
    <w:p w14:paraId="01BC876B" w14:textId="77777777" w:rsidR="00060EDE" w:rsidRPr="00060EDE" w:rsidRDefault="00060EDE" w:rsidP="00060EDE">
      <w:pPr>
        <w:rPr>
          <w:ins w:id="3164" w:author="Raphael Malyankar" w:date="2025-08-14T20:54:00Z" w16du:dateUtc="2025-08-15T03:54:00Z"/>
          <w:rFonts w:eastAsia="MS Mincho" w:cstheme="minorHAnsi"/>
          <w:lang w:eastAsia="ja-JP"/>
        </w:rPr>
      </w:pPr>
      <w:ins w:id="3165" w:author="Raphael Malyankar" w:date="2025-08-14T20:54:00Z" w16du:dateUtc="2025-08-15T03:54:00Z">
        <w:r w:rsidRPr="00060EDE">
          <w:rPr>
            <w:rFonts w:eastAsia="MS Mincho" w:cstheme="minorHAnsi"/>
            <w:lang w:eastAsia="ja-JP"/>
          </w:rPr>
          <w:t xml:space="preserve">    ... other country codes ...</w:t>
        </w:r>
      </w:ins>
    </w:p>
    <w:p w14:paraId="38A3D775" w14:textId="77777777" w:rsidR="00060EDE" w:rsidRPr="00060EDE" w:rsidRDefault="00060EDE" w:rsidP="00060EDE">
      <w:pPr>
        <w:rPr>
          <w:ins w:id="3166" w:author="Raphael Malyankar" w:date="2025-08-14T20:54:00Z" w16du:dateUtc="2025-08-15T03:54:00Z"/>
          <w:rFonts w:eastAsia="MS Mincho" w:cstheme="minorHAnsi"/>
          <w:lang w:eastAsia="ja-JP"/>
        </w:rPr>
      </w:pPr>
      <w:ins w:id="3167" w:author="Raphael Malyankar" w:date="2025-08-14T20:54:00Z" w16du:dateUtc="2025-08-15T03:54:00Z">
        <w:r w:rsidRPr="00060EDE">
          <w:rPr>
            <w:rFonts w:eastAsia="MS Mincho" w:cstheme="minorHAnsi"/>
            <w:lang w:eastAsia="ja-JP"/>
          </w:rPr>
          <w:t>As far as implementations using that schema are concerned, it is indistinguishable from an ordinary enumeration. The decision as to which alternative(s) to use in any particular product specification should depend on the circumstances of the data product and its use environment. The decision should be made by the product specification authors when developing the data format. Obviously allowing different data formats to use different representations introduces additional maintenance requirements relating to some data formats, these would be limited to the formats which use “closed” representations (i.e., convert the codelist to an ordinary enumeration).</w:t>
        </w:r>
      </w:ins>
    </w:p>
    <w:p w14:paraId="008D7735" w14:textId="5B8F0830" w:rsidR="00060EDE" w:rsidRPr="00060EDE" w:rsidRDefault="00060EDE" w:rsidP="006E7EEB">
      <w:pPr>
        <w:pStyle w:val="HeadingB3"/>
        <w:numPr>
          <w:ilvl w:val="2"/>
          <w:numId w:val="148"/>
        </w:numPr>
        <w:rPr>
          <w:ins w:id="3168" w:author="Raphael Malyankar" w:date="2025-08-14T20:54:00Z" w16du:dateUtc="2025-08-15T03:54:00Z"/>
          <w:rFonts w:eastAsia="MS Mincho"/>
        </w:rPr>
      </w:pPr>
      <w:bookmarkStart w:id="3169" w:name="_Toc206156566"/>
      <w:ins w:id="3170" w:author="Raphael Malyankar" w:date="2025-08-14T20:54:00Z" w16du:dateUtc="2025-08-15T03:54:00Z">
        <w:r w:rsidRPr="00060EDE">
          <w:rPr>
            <w:rFonts w:eastAsia="MS Mincho"/>
          </w:rPr>
          <w:t>GML and other XML data formats</w:t>
        </w:r>
        <w:bookmarkEnd w:id="3169"/>
      </w:ins>
    </w:p>
    <w:p w14:paraId="4E22CC3F" w14:textId="773394DB" w:rsidR="00060EDE" w:rsidRPr="00060EDE" w:rsidRDefault="00060EDE" w:rsidP="00060EDE">
      <w:pPr>
        <w:rPr>
          <w:ins w:id="3171" w:author="Raphael Malyankar" w:date="2025-08-14T20:54:00Z" w16du:dateUtc="2025-08-15T03:54:00Z"/>
          <w:rFonts w:eastAsia="MS Mincho" w:cstheme="minorHAnsi"/>
          <w:lang w:eastAsia="ja-JP"/>
        </w:rPr>
      </w:pPr>
      <w:ins w:id="3172" w:author="Raphael Malyankar" w:date="2025-08-14T20:54:00Z" w16du:dateUtc="2025-08-15T03:54:00Z">
        <w:r w:rsidRPr="00060EDE">
          <w:rPr>
            <w:rFonts w:eastAsia="MS Mincho" w:cstheme="minorHAnsi"/>
            <w:lang w:eastAsia="ja-JP"/>
          </w:rPr>
          <w:t xml:space="preserve">Enumeration with pattern: The data format in XML schemas must conform to ISO 19136 E.2.4.9, i.e., a union of an enumeration and a </w:t>
        </w:r>
      </w:ins>
      <w:ins w:id="3173" w:author="Raphael Malyankar" w:date="2025-08-14T21:04:00Z" w16du:dateUtc="2025-08-15T04:04:00Z">
        <w:r w:rsidR="006E7EEB">
          <w:rPr>
            <w:rFonts w:eastAsia="MS Mincho" w:cstheme="minorHAnsi"/>
            <w:lang w:eastAsia="ja-JP"/>
          </w:rPr>
          <w:t xml:space="preserve">text </w:t>
        </w:r>
      </w:ins>
      <w:ins w:id="3174" w:author="Raphael Malyankar" w:date="2025-08-14T20:54:00Z" w16du:dateUtc="2025-08-15T03:54:00Z">
        <w:r w:rsidRPr="00060EDE">
          <w:rPr>
            <w:rFonts w:eastAsia="MS Mincho" w:cstheme="minorHAnsi"/>
            <w:lang w:eastAsia="ja-JP"/>
          </w:rPr>
          <w:t>pattern of the form</w:t>
        </w:r>
      </w:ins>
      <w:ins w:id="3175" w:author="Raphael Malyankar" w:date="2025-08-14T21:04:00Z" w16du:dateUtc="2025-08-15T04:04:00Z">
        <w:r w:rsidR="006E7EEB">
          <w:rPr>
            <w:rFonts w:eastAsia="MS Mincho" w:cstheme="minorHAnsi"/>
            <w:lang w:eastAsia="ja-JP"/>
          </w:rPr>
          <w:t xml:space="preserve"> specified in S-100</w:t>
        </w:r>
      </w:ins>
      <w:ins w:id="3176" w:author="Raphael Malyankar" w:date="2025-08-14T21:05:00Z" w16du:dateUtc="2025-08-15T04:05:00Z">
        <w:r w:rsidR="006E7EEB">
          <w:rPr>
            <w:rFonts w:eastAsia="MS Mincho" w:cstheme="minorHAnsi"/>
            <w:lang w:eastAsia="ja-JP"/>
          </w:rPr>
          <w:t xml:space="preserve"> Part 3</w:t>
        </w:r>
      </w:ins>
      <w:ins w:id="3177" w:author="Raphael Malyankar" w:date="2025-08-14T20:54:00Z" w16du:dateUtc="2025-08-15T03:54:00Z">
        <w:r w:rsidRPr="00060EDE">
          <w:rPr>
            <w:rFonts w:eastAsia="MS Mincho" w:cstheme="minorHAnsi"/>
            <w:lang w:eastAsia="ja-JP"/>
          </w:rPr>
          <w:t>:</w:t>
        </w:r>
      </w:ins>
    </w:p>
    <w:p w14:paraId="28027C3C" w14:textId="77777777" w:rsidR="00060EDE" w:rsidRPr="006E7EEB" w:rsidRDefault="00060EDE" w:rsidP="00060EDE">
      <w:pPr>
        <w:rPr>
          <w:ins w:id="3178" w:author="Raphael Malyankar" w:date="2025-08-14T20:54:00Z" w16du:dateUtc="2025-08-15T03:54:00Z"/>
          <w:rFonts w:ascii="Courier New" w:eastAsia="MS Mincho" w:hAnsi="Courier New" w:cs="Courier New"/>
          <w:lang w:eastAsia="ja-JP"/>
        </w:rPr>
      </w:pPr>
      <w:ins w:id="3179" w:author="Raphael Malyankar" w:date="2025-08-14T20:54:00Z" w16du:dateUtc="2025-08-15T03:54:00Z">
        <w:r w:rsidRPr="006E7EEB">
          <w:rPr>
            <w:rFonts w:ascii="Courier New" w:eastAsia="MS Mincho" w:hAnsi="Courier New" w:cs="Courier New"/>
            <w:lang w:eastAsia="ja-JP"/>
          </w:rPr>
          <w:t>other: [a-zA-Z0-9]+( [a-zA-Z0-9]+)*</w:t>
        </w:r>
      </w:ins>
    </w:p>
    <w:p w14:paraId="0264C598" w14:textId="40E4C336" w:rsidR="00060EDE" w:rsidRPr="00060EDE" w:rsidRDefault="00060EDE" w:rsidP="00060EDE">
      <w:pPr>
        <w:rPr>
          <w:ins w:id="3180" w:author="Raphael Malyankar" w:date="2025-08-14T20:54:00Z" w16du:dateUtc="2025-08-15T03:54:00Z"/>
          <w:rFonts w:eastAsia="MS Mincho" w:cstheme="minorHAnsi"/>
          <w:lang w:eastAsia="ja-JP"/>
        </w:rPr>
      </w:pPr>
      <w:ins w:id="3181" w:author="Raphael Malyankar" w:date="2025-08-14T20:54:00Z" w16du:dateUtc="2025-08-15T03:54:00Z">
        <w:r w:rsidRPr="00060EDE">
          <w:rPr>
            <w:rFonts w:eastAsia="MS Mincho" w:cstheme="minorHAnsi"/>
            <w:lang w:eastAsia="ja-JP"/>
          </w:rPr>
          <w:t xml:space="preserve">Examples of use (assuming a codelist which explicitly lists “Norwegian” </w:t>
        </w:r>
      </w:ins>
      <w:ins w:id="3182" w:author="Raphael Malyankar" w:date="2025-08-14T21:09:00Z" w16du:dateUtc="2025-08-15T04:09:00Z">
        <w:r w:rsidR="006E7EEB">
          <w:rPr>
            <w:rFonts w:eastAsia="MS Mincho" w:cstheme="minorHAnsi"/>
            <w:lang w:eastAsia="ja-JP"/>
          </w:rPr>
          <w:t xml:space="preserve">with numeric code 3 </w:t>
        </w:r>
      </w:ins>
      <w:ins w:id="3183" w:author="Raphael Malyankar" w:date="2025-08-14T20:54:00Z" w16du:dateUtc="2025-08-15T03:54:00Z">
        <w:r w:rsidRPr="00060EDE">
          <w:rPr>
            <w:rFonts w:eastAsia="MS Mincho" w:cstheme="minorHAnsi"/>
            <w:lang w:eastAsia="ja-JP"/>
          </w:rPr>
          <w:t>but not Nynorsk and Bokmål):</w:t>
        </w:r>
      </w:ins>
    </w:p>
    <w:p w14:paraId="4E94C747" w14:textId="1D119F21" w:rsidR="006E7EEB" w:rsidRPr="00CF10A3" w:rsidRDefault="00060EDE" w:rsidP="003528F3">
      <w:pPr>
        <w:keepLines/>
        <w:rPr>
          <w:ins w:id="3184" w:author="Raphael Malyankar" w:date="2025-08-14T21:08:00Z" w16du:dateUtc="2025-08-15T04:08:00Z"/>
          <w:rFonts w:ascii="Courier New" w:eastAsia="MS Mincho" w:hAnsi="Courier New" w:cs="Courier New"/>
          <w:sz w:val="18"/>
          <w:szCs w:val="20"/>
          <w:lang w:eastAsia="ja-JP"/>
        </w:rPr>
      </w:pPr>
      <w:ins w:id="3185" w:author="Raphael Malyankar" w:date="2025-08-14T20:54:00Z" w16du:dateUtc="2025-08-15T03:54:00Z">
        <w:r w:rsidRPr="00CF10A3">
          <w:rPr>
            <w:rFonts w:ascii="Courier New" w:eastAsia="MS Mincho" w:hAnsi="Courier New" w:cs="Courier New"/>
            <w:sz w:val="18"/>
            <w:szCs w:val="20"/>
            <w:lang w:eastAsia="ja-JP"/>
          </w:rPr>
          <w:t>&lt;language</w:t>
        </w:r>
      </w:ins>
      <w:ins w:id="3186" w:author="Raphael Malyankar" w:date="2025-08-14T20:58:00Z" w16du:dateUtc="2025-08-15T03:58:00Z">
        <w:r w:rsidR="002F1968" w:rsidRPr="00CF10A3">
          <w:rPr>
            <w:rFonts w:ascii="Courier New" w:eastAsia="MS Mincho" w:hAnsi="Courier New" w:cs="Courier New"/>
            <w:sz w:val="18"/>
            <w:szCs w:val="20"/>
            <w:lang w:eastAsia="ja-JP"/>
          </w:rPr>
          <w:t xml:space="preserve"> </w:t>
        </w:r>
      </w:ins>
      <w:ins w:id="3187" w:author="Raphael Malyankar" w:date="2025-08-14T21:24:00Z" w16du:dateUtc="2025-08-15T04:24:00Z">
        <w:r w:rsidR="00CF10A3" w:rsidRPr="00CF10A3">
          <w:rPr>
            <w:rFonts w:ascii="Courier New" w:eastAsia="MS Mincho" w:hAnsi="Courier New" w:cs="Courier New"/>
            <w:sz w:val="18"/>
            <w:szCs w:val="20"/>
            <w:lang w:eastAsia="ja-JP"/>
          </w:rPr>
          <w:t>codelistType="openEnumeration"</w:t>
        </w:r>
        <w:r w:rsidR="00CF10A3">
          <w:rPr>
            <w:rFonts w:ascii="Courier New" w:eastAsia="MS Mincho" w:hAnsi="Courier New" w:cs="Courier New"/>
            <w:sz w:val="18"/>
            <w:szCs w:val="20"/>
            <w:lang w:eastAsia="ja-JP"/>
          </w:rPr>
          <w:t xml:space="preserve"> </w:t>
        </w:r>
      </w:ins>
      <w:ins w:id="3188" w:author="Raphael Malyankar" w:date="2025-08-14T20:58:00Z" w16du:dateUtc="2025-08-15T03:58:00Z">
        <w:r w:rsidR="002F1968" w:rsidRPr="00CF10A3">
          <w:rPr>
            <w:rFonts w:ascii="Courier New" w:eastAsia="MS Mincho" w:hAnsi="Courier New" w:cs="Courier New"/>
            <w:sz w:val="18"/>
            <w:szCs w:val="20"/>
            <w:lang w:eastAsia="ja-JP"/>
          </w:rPr>
          <w:t>code=”3”</w:t>
        </w:r>
      </w:ins>
      <w:ins w:id="3189" w:author="Raphael Malyankar" w:date="2025-08-14T20:54:00Z" w16du:dateUtc="2025-08-15T03:54:00Z">
        <w:r w:rsidRPr="00CF10A3">
          <w:rPr>
            <w:rFonts w:ascii="Courier New" w:eastAsia="MS Mincho" w:hAnsi="Courier New" w:cs="Courier New"/>
            <w:sz w:val="18"/>
            <w:szCs w:val="20"/>
            <w:lang w:eastAsia="ja-JP"/>
          </w:rPr>
          <w:t>&gt;</w:t>
        </w:r>
      </w:ins>
      <w:ins w:id="3190" w:author="Raphael Malyankar" w:date="2025-08-14T21:07:00Z" w16du:dateUtc="2025-08-15T04:07:00Z">
        <w:r w:rsidR="006E7EEB" w:rsidRPr="00CF10A3">
          <w:rPr>
            <w:rFonts w:ascii="Courier New" w:eastAsia="MS Mincho" w:hAnsi="Courier New" w:cs="Courier New"/>
            <w:sz w:val="18"/>
            <w:szCs w:val="20"/>
            <w:lang w:eastAsia="ja-JP"/>
          </w:rPr>
          <w:t>Norwe</w:t>
        </w:r>
      </w:ins>
      <w:ins w:id="3191" w:author="Raphael Malyankar" w:date="2025-08-14T21:08:00Z" w16du:dateUtc="2025-08-15T04:08:00Z">
        <w:r w:rsidR="006E7EEB" w:rsidRPr="00CF10A3">
          <w:rPr>
            <w:rFonts w:ascii="Courier New" w:eastAsia="MS Mincho" w:hAnsi="Courier New" w:cs="Courier New"/>
            <w:sz w:val="18"/>
            <w:szCs w:val="20"/>
            <w:lang w:eastAsia="ja-JP"/>
          </w:rPr>
          <w:t>gian</w:t>
        </w:r>
      </w:ins>
      <w:ins w:id="3192" w:author="Raphael Malyankar" w:date="2025-08-14T20:54:00Z" w16du:dateUtc="2025-08-15T03:54:00Z">
        <w:r w:rsidRPr="00CF10A3">
          <w:rPr>
            <w:rFonts w:ascii="Courier New" w:eastAsia="MS Mincho" w:hAnsi="Courier New" w:cs="Courier New"/>
            <w:sz w:val="18"/>
            <w:szCs w:val="20"/>
            <w:lang w:eastAsia="ja-JP"/>
          </w:rPr>
          <w:t>&lt;/language&gt;</w:t>
        </w:r>
      </w:ins>
    </w:p>
    <w:p w14:paraId="6EFD09BE" w14:textId="33869F29" w:rsidR="00060EDE" w:rsidRPr="00CF10A3" w:rsidRDefault="00060EDE" w:rsidP="003528F3">
      <w:pPr>
        <w:keepLines/>
        <w:ind w:firstLine="720"/>
        <w:rPr>
          <w:ins w:id="3193" w:author="Raphael Malyankar" w:date="2025-08-14T20:54:00Z" w16du:dateUtc="2025-08-15T03:54:00Z"/>
          <w:rFonts w:ascii="Courier New" w:eastAsia="MS Mincho" w:hAnsi="Courier New" w:cs="Courier New"/>
          <w:sz w:val="18"/>
          <w:szCs w:val="20"/>
          <w:lang w:eastAsia="ja-JP"/>
        </w:rPr>
      </w:pPr>
      <w:ins w:id="3194" w:author="Raphael Malyankar" w:date="2025-08-14T20:54:00Z" w16du:dateUtc="2025-08-15T03:54:00Z">
        <w:r w:rsidRPr="00CF10A3">
          <w:rPr>
            <w:rFonts w:ascii="Courier New" w:eastAsia="MS Mincho" w:hAnsi="Courier New" w:cs="Courier New"/>
            <w:sz w:val="18"/>
            <w:szCs w:val="20"/>
            <w:lang w:eastAsia="ja-JP"/>
          </w:rPr>
          <w:t>&lt;!-- Norwegian is an enumerated value --&gt;</w:t>
        </w:r>
      </w:ins>
    </w:p>
    <w:p w14:paraId="6B6C5685" w14:textId="2F7218E4" w:rsidR="006E7EEB" w:rsidRPr="00CF10A3" w:rsidRDefault="00060EDE" w:rsidP="003528F3">
      <w:pPr>
        <w:keepLines/>
        <w:jc w:val="left"/>
        <w:rPr>
          <w:ins w:id="3195" w:author="Raphael Malyankar" w:date="2025-08-14T21:08:00Z" w16du:dateUtc="2025-08-15T04:08:00Z"/>
          <w:rFonts w:ascii="Courier New" w:eastAsia="MS Mincho" w:hAnsi="Courier New" w:cs="Courier New"/>
          <w:sz w:val="18"/>
          <w:szCs w:val="20"/>
          <w:lang w:eastAsia="ja-JP"/>
        </w:rPr>
      </w:pPr>
      <w:ins w:id="3196" w:author="Raphael Malyankar" w:date="2025-08-14T20:54:00Z" w16du:dateUtc="2025-08-15T03:54:00Z">
        <w:r w:rsidRPr="00CF10A3">
          <w:rPr>
            <w:rFonts w:ascii="Courier New" w:eastAsia="MS Mincho" w:hAnsi="Courier New" w:cs="Courier New"/>
            <w:sz w:val="18"/>
            <w:szCs w:val="20"/>
            <w:lang w:eastAsia="ja-JP"/>
          </w:rPr>
          <w:t>&lt;language</w:t>
        </w:r>
      </w:ins>
      <w:ins w:id="3197" w:author="Raphael Malyankar" w:date="2025-08-14T21:07:00Z" w16du:dateUtc="2025-08-15T04:07:00Z">
        <w:r w:rsidR="006E7EEB" w:rsidRPr="00CF10A3">
          <w:rPr>
            <w:rFonts w:ascii="Courier New" w:eastAsia="MS Mincho" w:hAnsi="Courier New" w:cs="Courier New"/>
            <w:sz w:val="18"/>
            <w:szCs w:val="20"/>
            <w:lang w:eastAsia="ja-JP"/>
          </w:rPr>
          <w:t xml:space="preserve"> </w:t>
        </w:r>
      </w:ins>
      <w:ins w:id="3198" w:author="Raphael Malyankar" w:date="2025-08-14T21:23:00Z" w16du:dateUtc="2025-08-15T04:23:00Z">
        <w:r w:rsidR="00CF10A3" w:rsidRPr="00CF10A3">
          <w:rPr>
            <w:rFonts w:ascii="Courier New" w:eastAsia="MS Mincho" w:hAnsi="Courier New" w:cs="Courier New"/>
            <w:sz w:val="18"/>
            <w:szCs w:val="20"/>
            <w:lang w:eastAsia="ja-JP"/>
          </w:rPr>
          <w:t xml:space="preserve">codelistType="openEnumeration" </w:t>
        </w:r>
      </w:ins>
      <w:ins w:id="3199" w:author="Raphael Malyankar" w:date="2025-08-14T21:07:00Z" w16du:dateUtc="2025-08-15T04:07:00Z">
        <w:r w:rsidR="006E7EEB" w:rsidRPr="00CF10A3">
          <w:rPr>
            <w:rFonts w:ascii="Courier New" w:eastAsia="MS Mincho" w:hAnsi="Courier New" w:cs="Courier New"/>
            <w:sz w:val="18"/>
            <w:szCs w:val="20"/>
            <w:lang w:eastAsia="ja-JP"/>
          </w:rPr>
          <w:t>otherValue=”other: nno”</w:t>
        </w:r>
      </w:ins>
      <w:ins w:id="3200" w:author="Raphael Malyankar" w:date="2025-08-14T20:54:00Z" w16du:dateUtc="2025-08-15T03:54:00Z">
        <w:r w:rsidRPr="00CF10A3">
          <w:rPr>
            <w:rFonts w:ascii="Courier New" w:eastAsia="MS Mincho" w:hAnsi="Courier New" w:cs="Courier New"/>
            <w:sz w:val="18"/>
            <w:szCs w:val="20"/>
            <w:lang w:eastAsia="ja-JP"/>
          </w:rPr>
          <w:t>&gt;</w:t>
        </w:r>
      </w:ins>
      <w:ins w:id="3201" w:author="Raphael Malyankar" w:date="2025-08-14T21:07:00Z" w16du:dateUtc="2025-08-15T04:07:00Z">
        <w:r w:rsidR="006E7EEB" w:rsidRPr="00CF10A3">
          <w:rPr>
            <w:rFonts w:ascii="Courier New" w:eastAsia="MS Mincho" w:hAnsi="Courier New" w:cs="Courier New"/>
            <w:sz w:val="18"/>
            <w:szCs w:val="20"/>
            <w:lang w:eastAsia="ja-JP"/>
          </w:rPr>
          <w:t>Nynorsk</w:t>
        </w:r>
      </w:ins>
      <w:ins w:id="3202" w:author="Raphael Malyankar" w:date="2025-08-14T20:54:00Z" w16du:dateUtc="2025-08-15T03:54:00Z">
        <w:r w:rsidRPr="00CF10A3">
          <w:rPr>
            <w:rFonts w:ascii="Courier New" w:eastAsia="MS Mincho" w:hAnsi="Courier New" w:cs="Courier New"/>
            <w:sz w:val="18"/>
            <w:szCs w:val="20"/>
            <w:lang w:eastAsia="ja-JP"/>
          </w:rPr>
          <w:t>&lt;language&gt;</w:t>
        </w:r>
      </w:ins>
    </w:p>
    <w:p w14:paraId="7C6BC0B3" w14:textId="2624C37D" w:rsidR="00060EDE" w:rsidRPr="00CF10A3" w:rsidRDefault="00060EDE" w:rsidP="003528F3">
      <w:pPr>
        <w:keepLines/>
        <w:ind w:firstLine="720"/>
        <w:rPr>
          <w:ins w:id="3203" w:author="Raphael Malyankar" w:date="2025-08-14T21:10:00Z" w16du:dateUtc="2025-08-15T04:10:00Z"/>
          <w:rFonts w:ascii="Courier New" w:eastAsia="MS Mincho" w:hAnsi="Courier New" w:cs="Courier New"/>
          <w:sz w:val="18"/>
          <w:szCs w:val="20"/>
          <w:lang w:eastAsia="ja-JP"/>
        </w:rPr>
      </w:pPr>
      <w:ins w:id="3204" w:author="Raphael Malyankar" w:date="2025-08-14T20:54:00Z" w16du:dateUtc="2025-08-15T03:54:00Z">
        <w:r w:rsidRPr="00CF10A3">
          <w:rPr>
            <w:rFonts w:ascii="Courier New" w:eastAsia="MS Mincho" w:hAnsi="Courier New" w:cs="Courier New"/>
            <w:sz w:val="18"/>
            <w:szCs w:val="20"/>
            <w:lang w:eastAsia="ja-JP"/>
          </w:rPr>
          <w:t>&lt;!-- Norwegian Nynorsk is not an enumerated value --&gt;</w:t>
        </w:r>
      </w:ins>
    </w:p>
    <w:p w14:paraId="60BCE8DE" w14:textId="4A9C76E6" w:rsidR="006E7EEB" w:rsidRDefault="006E7EEB" w:rsidP="006E7EEB">
      <w:pPr>
        <w:rPr>
          <w:ins w:id="3205" w:author="Raphael Malyankar" w:date="2025-08-14T21:11:00Z" w16du:dateUtc="2025-08-15T04:11:00Z"/>
          <w:lang w:eastAsia="ja-JP"/>
        </w:rPr>
      </w:pPr>
      <w:ins w:id="3206" w:author="Raphael Malyankar" w:date="2025-08-14T21:11:00Z" w16du:dateUtc="2025-08-15T04:11:00Z">
        <w:r>
          <w:rPr>
            <w:lang w:eastAsia="ja-JP"/>
          </w:rPr>
          <w:t xml:space="preserve">External Dictionary: </w:t>
        </w:r>
      </w:ins>
      <w:ins w:id="3207" w:author="Raphael Malyankar" w:date="2025-08-14T21:13:00Z" w16du:dateUtc="2025-08-15T04:13:00Z">
        <w:r w:rsidR="00DF3F76">
          <w:rPr>
            <w:lang w:eastAsia="ja-JP"/>
          </w:rPr>
          <w:t xml:space="preserve">Dictionaries must use the </w:t>
        </w:r>
      </w:ins>
      <w:ins w:id="3208" w:author="Raphael Malyankar" w:date="2025-08-14T21:11:00Z" w16du:dateUtc="2025-08-15T04:11:00Z">
        <w:r>
          <w:rPr>
            <w:lang w:eastAsia="ja-JP"/>
          </w:rPr>
          <w:t xml:space="preserve">ISO </w:t>
        </w:r>
      </w:ins>
      <w:ins w:id="3209" w:author="Raphael Malyankar" w:date="2025-08-14T21:12:00Z" w16du:dateUtc="2025-08-15T04:12:00Z">
        <w:r w:rsidR="00DF3F76">
          <w:rPr>
            <w:lang w:eastAsia="ja-JP"/>
          </w:rPr>
          <w:t xml:space="preserve">19115-3 </w:t>
        </w:r>
      </w:ins>
      <w:ins w:id="3210" w:author="Raphael Malyankar" w:date="2025-08-14T21:13:00Z" w16du:dateUtc="2025-08-15T04:13:00Z">
        <w:r w:rsidR="00DF3F76">
          <w:rPr>
            <w:lang w:eastAsia="ja-JP"/>
          </w:rPr>
          <w:t>codelist type (which is also used for S-100 metadata co</w:t>
        </w:r>
      </w:ins>
      <w:ins w:id="3211" w:author="Raphael Malyankar" w:date="2025-08-14T21:14:00Z" w16du:dateUtc="2025-08-15T04:14:00Z">
        <w:r w:rsidR="00DF3F76">
          <w:rPr>
            <w:lang w:eastAsia="ja-JP"/>
          </w:rPr>
          <w:t>delists as well as ISO codelists used in S-100).</w:t>
        </w:r>
      </w:ins>
      <w:ins w:id="3212" w:author="Raphael Malyankar" w:date="2025-08-14T21:15:00Z" w16du:dateUtc="2025-08-15T04:15:00Z">
        <w:r w:rsidR="00DF3F76">
          <w:rPr>
            <w:lang w:eastAsia="ja-JP"/>
          </w:rPr>
          <w:t xml:space="preserve"> The S-100 codelists file is available from the </w:t>
        </w:r>
      </w:ins>
      <w:ins w:id="3213" w:author="Raphael Malyankar" w:date="2025-08-14T21:16:00Z" w16du:dateUtc="2025-08-15T04:16:00Z">
        <w:r w:rsidR="00DF3F76">
          <w:rPr>
            <w:lang w:eastAsia="ja-JP"/>
          </w:rPr>
          <w:t>schema server (</w:t>
        </w:r>
      </w:ins>
      <w:ins w:id="3214" w:author="Raphael Malyankar" w:date="2025-08-14T21:19:00Z" w16du:dateUtc="2025-08-15T04:19:00Z">
        <w:r w:rsidR="00CF10A3" w:rsidRPr="00CF10A3">
          <w:rPr>
            <w:lang w:eastAsia="ja-JP"/>
          </w:rPr>
          <w:t>https://schemas.s100dev.net/schemas/S100/5.2.0/resources/Codelists/cat/codelists.xml</w:t>
        </w:r>
        <w:r w:rsidR="00CF10A3">
          <w:rPr>
            <w:lang w:eastAsia="ja-JP"/>
          </w:rPr>
          <w:t>)</w:t>
        </w:r>
      </w:ins>
      <w:ins w:id="3215" w:author="Raphael Malyankar" w:date="2025-08-14T21:11:00Z" w16du:dateUtc="2025-08-15T04:11:00Z">
        <w:r>
          <w:rPr>
            <w:lang w:eastAsia="ja-JP"/>
          </w:rPr>
          <w:t>.</w:t>
        </w:r>
      </w:ins>
    </w:p>
    <w:p w14:paraId="5839D414" w14:textId="61DBB123" w:rsidR="006E7EEB" w:rsidRDefault="006E7EEB" w:rsidP="003528F3">
      <w:pPr>
        <w:keepNext/>
        <w:keepLines/>
        <w:rPr>
          <w:ins w:id="3216" w:author="Raphael Malyankar" w:date="2025-08-14T21:16:00Z" w16du:dateUtc="2025-08-15T04:16:00Z"/>
          <w:lang w:eastAsia="ja-JP"/>
        </w:rPr>
      </w:pPr>
      <w:ins w:id="3217" w:author="Raphael Malyankar" w:date="2025-08-14T21:11:00Z" w16du:dateUtc="2025-08-15T04:11:00Z">
        <w:r>
          <w:rPr>
            <w:lang w:eastAsia="ja-JP"/>
          </w:rPr>
          <w:lastRenderedPageBreak/>
          <w:t>Example</w:t>
        </w:r>
      </w:ins>
    </w:p>
    <w:p w14:paraId="23EBCC4C" w14:textId="77777777" w:rsidR="00CF10A3" w:rsidRPr="00CF10A3" w:rsidRDefault="00CF10A3" w:rsidP="003528F3">
      <w:pPr>
        <w:keepNext/>
        <w:keepLines/>
        <w:spacing w:after="0"/>
        <w:rPr>
          <w:ins w:id="3218" w:author="Raphael Malyankar" w:date="2025-08-14T21:21:00Z" w16du:dateUtc="2025-08-15T04:21:00Z"/>
          <w:rFonts w:ascii="Courier New" w:hAnsi="Courier New" w:cs="Courier New"/>
          <w:sz w:val="18"/>
          <w:szCs w:val="20"/>
          <w:lang w:val="en-US" w:eastAsia="ja-JP"/>
        </w:rPr>
      </w:pPr>
      <w:ins w:id="3219" w:author="Raphael Malyankar" w:date="2025-08-14T21:20:00Z">
        <w:r w:rsidRPr="00CF10A3">
          <w:rPr>
            <w:rFonts w:ascii="Courier New" w:hAnsi="Courier New" w:cs="Courier New"/>
            <w:sz w:val="18"/>
            <w:szCs w:val="20"/>
            <w:lang w:val="en-US" w:eastAsia="ja-JP"/>
          </w:rPr>
          <w:t>&lt;cat:codeEntry&gt;</w:t>
        </w:r>
      </w:ins>
    </w:p>
    <w:p w14:paraId="5F850134" w14:textId="2C99D0CB" w:rsidR="00CF10A3" w:rsidRPr="00CF10A3" w:rsidRDefault="00CF10A3" w:rsidP="003528F3">
      <w:pPr>
        <w:keepNext/>
        <w:keepLines/>
        <w:spacing w:after="0"/>
        <w:rPr>
          <w:ins w:id="3220" w:author="Raphael Malyankar" w:date="2025-08-14T21:20:00Z"/>
          <w:rFonts w:ascii="Courier New" w:hAnsi="Courier New" w:cs="Courier New"/>
          <w:sz w:val="18"/>
          <w:szCs w:val="20"/>
          <w:lang w:val="en-US" w:eastAsia="ja-JP"/>
        </w:rPr>
      </w:pPr>
      <w:ins w:id="3221" w:author="Raphael Malyankar" w:date="2025-08-14T21:20:00Z">
        <w:r w:rsidRPr="00CF10A3">
          <w:rPr>
            <w:rFonts w:ascii="Courier New" w:hAnsi="Courier New" w:cs="Courier New"/>
            <w:sz w:val="18"/>
            <w:szCs w:val="20"/>
            <w:lang w:val="en-US" w:eastAsia="ja-JP"/>
          </w:rPr>
          <w:t>&lt;cat:CT_CodelistValue id="S100_MD_LanguageCode_eng"&gt;</w:t>
        </w:r>
      </w:ins>
    </w:p>
    <w:p w14:paraId="188B62C1" w14:textId="388FFCF9" w:rsidR="00CF10A3" w:rsidRPr="00CF10A3" w:rsidRDefault="00CF10A3" w:rsidP="003528F3">
      <w:pPr>
        <w:keepNext/>
        <w:keepLines/>
        <w:spacing w:after="0"/>
        <w:rPr>
          <w:ins w:id="3222" w:author="Raphael Malyankar" w:date="2025-08-14T21:21:00Z" w16du:dateUtc="2025-08-15T04:21:00Z"/>
          <w:rFonts w:ascii="Courier New" w:hAnsi="Courier New" w:cs="Courier New"/>
          <w:sz w:val="18"/>
          <w:szCs w:val="20"/>
          <w:lang w:val="en-US" w:eastAsia="ja-JP"/>
        </w:rPr>
      </w:pPr>
      <w:ins w:id="3223" w:author="Raphael Malyankar" w:date="2025-08-14T21:20:00Z">
        <w:r w:rsidRPr="00CF10A3">
          <w:rPr>
            <w:rFonts w:ascii="Courier New" w:hAnsi="Courier New" w:cs="Courier New"/>
            <w:sz w:val="18"/>
            <w:szCs w:val="20"/>
            <w:lang w:val="en-US" w:eastAsia="ja-JP"/>
          </w:rPr>
          <w:t>&lt;cat:identifier&gt;</w:t>
        </w:r>
      </w:ins>
    </w:p>
    <w:p w14:paraId="73AF4325" w14:textId="1883EF98" w:rsidR="00CF10A3" w:rsidRPr="00CF10A3" w:rsidRDefault="00CF10A3" w:rsidP="003528F3">
      <w:pPr>
        <w:keepNext/>
        <w:keepLines/>
        <w:spacing w:after="0"/>
        <w:rPr>
          <w:ins w:id="3224" w:author="Raphael Malyankar" w:date="2025-08-14T21:20:00Z"/>
          <w:rFonts w:ascii="Courier New" w:hAnsi="Courier New" w:cs="Courier New"/>
          <w:sz w:val="18"/>
          <w:szCs w:val="20"/>
          <w:lang w:val="en-US" w:eastAsia="ja-JP"/>
        </w:rPr>
      </w:pPr>
      <w:ins w:id="3225" w:author="Raphael Malyankar" w:date="2025-08-14T21:20:00Z">
        <w:r w:rsidRPr="00CF10A3">
          <w:rPr>
            <w:rFonts w:ascii="Courier New" w:hAnsi="Courier New" w:cs="Courier New"/>
            <w:sz w:val="18"/>
            <w:szCs w:val="20"/>
            <w:lang w:val="en-US" w:eastAsia="ja-JP"/>
          </w:rPr>
          <w:t>&lt;gco:ScopedName codeSpace="http://www.iho.int/S100/lan/1.0"&gt;eng&lt;/gco:ScopedName&gt;</w:t>
        </w:r>
      </w:ins>
    </w:p>
    <w:p w14:paraId="25AFCEF1" w14:textId="77777777" w:rsidR="00CF10A3" w:rsidRPr="00CF10A3" w:rsidRDefault="00CF10A3" w:rsidP="003528F3">
      <w:pPr>
        <w:keepNext/>
        <w:keepLines/>
        <w:spacing w:after="0"/>
        <w:rPr>
          <w:ins w:id="3226" w:author="Raphael Malyankar" w:date="2025-08-14T21:20:00Z"/>
          <w:rFonts w:ascii="Courier New" w:hAnsi="Courier New" w:cs="Courier New"/>
          <w:sz w:val="18"/>
          <w:szCs w:val="20"/>
          <w:lang w:val="en-US" w:eastAsia="ja-JP"/>
        </w:rPr>
      </w:pPr>
      <w:ins w:id="3227" w:author="Raphael Malyankar" w:date="2025-08-14T21:20:00Z">
        <w:r w:rsidRPr="00CF10A3">
          <w:rPr>
            <w:rFonts w:ascii="Courier New" w:hAnsi="Courier New" w:cs="Courier New"/>
            <w:sz w:val="18"/>
            <w:szCs w:val="20"/>
            <w:lang w:val="en-US" w:eastAsia="ja-JP"/>
          </w:rPr>
          <w:t>&lt;/cat:identifier&gt;</w:t>
        </w:r>
      </w:ins>
    </w:p>
    <w:p w14:paraId="64A2A7A0" w14:textId="77777777" w:rsidR="00CF10A3" w:rsidRPr="00CF10A3" w:rsidRDefault="00CF10A3" w:rsidP="003528F3">
      <w:pPr>
        <w:keepNext/>
        <w:keepLines/>
        <w:spacing w:after="0"/>
        <w:rPr>
          <w:ins w:id="3228" w:author="Raphael Malyankar" w:date="2025-08-14T21:20:00Z"/>
          <w:rFonts w:ascii="Courier New" w:hAnsi="Courier New" w:cs="Courier New"/>
          <w:sz w:val="18"/>
          <w:szCs w:val="20"/>
          <w:lang w:val="en-US" w:eastAsia="ja-JP"/>
        </w:rPr>
      </w:pPr>
      <w:ins w:id="3229" w:author="Raphael Malyankar" w:date="2025-08-14T21:20:00Z">
        <w:r w:rsidRPr="00CF10A3">
          <w:rPr>
            <w:rFonts w:ascii="Courier New" w:hAnsi="Courier New" w:cs="Courier New"/>
            <w:sz w:val="18"/>
            <w:szCs w:val="20"/>
            <w:lang w:val="en-US" w:eastAsia="ja-JP"/>
          </w:rPr>
          <w:t>&lt;cat:name&gt;</w:t>
        </w:r>
      </w:ins>
    </w:p>
    <w:p w14:paraId="4F05882E" w14:textId="77777777" w:rsidR="00CF10A3" w:rsidRPr="00CF10A3" w:rsidRDefault="00CF10A3" w:rsidP="003528F3">
      <w:pPr>
        <w:keepNext/>
        <w:keepLines/>
        <w:spacing w:after="0"/>
        <w:rPr>
          <w:ins w:id="3230" w:author="Raphael Malyankar" w:date="2025-08-14T21:20:00Z"/>
          <w:rFonts w:ascii="Courier New" w:hAnsi="Courier New" w:cs="Courier New"/>
          <w:sz w:val="18"/>
          <w:szCs w:val="20"/>
          <w:lang w:val="en-US" w:eastAsia="ja-JP"/>
        </w:rPr>
      </w:pPr>
      <w:ins w:id="3231" w:author="Raphael Malyankar" w:date="2025-08-14T21:20:00Z">
        <w:r w:rsidRPr="00CF10A3">
          <w:rPr>
            <w:rFonts w:ascii="Courier New" w:hAnsi="Courier New" w:cs="Courier New"/>
            <w:sz w:val="18"/>
            <w:szCs w:val="20"/>
            <w:lang w:val="en-US" w:eastAsia="ja-JP"/>
          </w:rPr>
          <w:t>&lt;gco:ScopedName codeSpace="http://www.iho.int/S100/lan/1.0"&gt;eng&lt;/gco:ScopedName&gt;</w:t>
        </w:r>
      </w:ins>
    </w:p>
    <w:p w14:paraId="22462B7F" w14:textId="77777777" w:rsidR="00CF10A3" w:rsidRPr="00CF10A3" w:rsidRDefault="00CF10A3" w:rsidP="003528F3">
      <w:pPr>
        <w:keepNext/>
        <w:keepLines/>
        <w:spacing w:after="0"/>
        <w:rPr>
          <w:ins w:id="3232" w:author="Raphael Malyankar" w:date="2025-08-14T21:20:00Z"/>
          <w:rFonts w:ascii="Courier New" w:hAnsi="Courier New" w:cs="Courier New"/>
          <w:sz w:val="18"/>
          <w:szCs w:val="20"/>
          <w:lang w:val="en-US" w:eastAsia="ja-JP"/>
        </w:rPr>
      </w:pPr>
      <w:ins w:id="3233" w:author="Raphael Malyankar" w:date="2025-08-14T21:20:00Z">
        <w:r w:rsidRPr="00CF10A3">
          <w:rPr>
            <w:rFonts w:ascii="Courier New" w:hAnsi="Courier New" w:cs="Courier New"/>
            <w:sz w:val="18"/>
            <w:szCs w:val="20"/>
            <w:lang w:val="en-US" w:eastAsia="ja-JP"/>
          </w:rPr>
          <w:t>&lt;/cat:name&gt;</w:t>
        </w:r>
      </w:ins>
    </w:p>
    <w:p w14:paraId="78FF785B" w14:textId="77777777" w:rsidR="00CF10A3" w:rsidRPr="00CF10A3" w:rsidRDefault="00CF10A3" w:rsidP="003528F3">
      <w:pPr>
        <w:keepNext/>
        <w:keepLines/>
        <w:spacing w:after="0"/>
        <w:rPr>
          <w:ins w:id="3234" w:author="Raphael Malyankar" w:date="2025-08-14T21:20:00Z"/>
          <w:rFonts w:ascii="Courier New" w:hAnsi="Courier New" w:cs="Courier New"/>
          <w:sz w:val="18"/>
          <w:szCs w:val="20"/>
          <w:lang w:val="en-US" w:eastAsia="ja-JP"/>
        </w:rPr>
      </w:pPr>
      <w:ins w:id="3235" w:author="Raphael Malyankar" w:date="2025-08-14T21:20:00Z">
        <w:r w:rsidRPr="00CF10A3">
          <w:rPr>
            <w:rFonts w:ascii="Courier New" w:hAnsi="Courier New" w:cs="Courier New"/>
            <w:sz w:val="18"/>
            <w:szCs w:val="20"/>
            <w:lang w:val="en-US" w:eastAsia="ja-JP"/>
          </w:rPr>
          <w:t>&lt;cat:definition&gt;</w:t>
        </w:r>
      </w:ins>
    </w:p>
    <w:p w14:paraId="7BB9375C" w14:textId="77777777" w:rsidR="00CF10A3" w:rsidRPr="00CF10A3" w:rsidRDefault="00CF10A3" w:rsidP="003528F3">
      <w:pPr>
        <w:keepNext/>
        <w:keepLines/>
        <w:spacing w:after="0"/>
        <w:rPr>
          <w:ins w:id="3236" w:author="Raphael Malyankar" w:date="2025-08-14T21:20:00Z"/>
          <w:rFonts w:ascii="Courier New" w:hAnsi="Courier New" w:cs="Courier New"/>
          <w:sz w:val="18"/>
          <w:szCs w:val="20"/>
          <w:lang w:val="en-US" w:eastAsia="ja-JP"/>
        </w:rPr>
      </w:pPr>
      <w:ins w:id="3237" w:author="Raphael Malyankar" w:date="2025-08-14T21:20:00Z">
        <w:r w:rsidRPr="00CF10A3">
          <w:rPr>
            <w:rFonts w:ascii="Courier New" w:hAnsi="Courier New" w:cs="Courier New"/>
            <w:sz w:val="18"/>
            <w:szCs w:val="20"/>
            <w:lang w:val="en-US" w:eastAsia="ja-JP"/>
          </w:rPr>
          <w:t>&lt;gco:CharacterString&gt;English&lt;/gco:CharacterString&gt;</w:t>
        </w:r>
      </w:ins>
    </w:p>
    <w:p w14:paraId="0B8DD1D1" w14:textId="77777777" w:rsidR="00CF10A3" w:rsidRPr="00CF10A3" w:rsidRDefault="00CF10A3" w:rsidP="003528F3">
      <w:pPr>
        <w:keepNext/>
        <w:keepLines/>
        <w:spacing w:after="0"/>
        <w:rPr>
          <w:ins w:id="3238" w:author="Raphael Malyankar" w:date="2025-08-14T21:20:00Z"/>
          <w:rFonts w:ascii="Courier New" w:hAnsi="Courier New" w:cs="Courier New"/>
          <w:sz w:val="18"/>
          <w:szCs w:val="20"/>
          <w:lang w:val="en-US" w:eastAsia="ja-JP"/>
        </w:rPr>
      </w:pPr>
      <w:ins w:id="3239" w:author="Raphael Malyankar" w:date="2025-08-14T21:20:00Z">
        <w:r w:rsidRPr="00CF10A3">
          <w:rPr>
            <w:rFonts w:ascii="Courier New" w:hAnsi="Courier New" w:cs="Courier New"/>
            <w:sz w:val="18"/>
            <w:szCs w:val="20"/>
            <w:lang w:val="en-US" w:eastAsia="ja-JP"/>
          </w:rPr>
          <w:t>&lt;/cat:definition&gt;</w:t>
        </w:r>
      </w:ins>
    </w:p>
    <w:p w14:paraId="5AB6E91C" w14:textId="77777777" w:rsidR="00CF10A3" w:rsidRPr="00CF10A3" w:rsidRDefault="00CF10A3" w:rsidP="003528F3">
      <w:pPr>
        <w:keepNext/>
        <w:keepLines/>
        <w:spacing w:after="0"/>
        <w:rPr>
          <w:ins w:id="3240" w:author="Raphael Malyankar" w:date="2025-08-14T21:20:00Z"/>
          <w:rFonts w:ascii="Courier New" w:hAnsi="Courier New" w:cs="Courier New"/>
          <w:sz w:val="18"/>
          <w:szCs w:val="20"/>
          <w:lang w:val="en-US" w:eastAsia="ja-JP"/>
        </w:rPr>
      </w:pPr>
      <w:ins w:id="3241" w:author="Raphael Malyankar" w:date="2025-08-14T21:20:00Z">
        <w:r w:rsidRPr="00CF10A3">
          <w:rPr>
            <w:rFonts w:ascii="Courier New" w:hAnsi="Courier New" w:cs="Courier New"/>
            <w:sz w:val="18"/>
            <w:szCs w:val="20"/>
            <w:lang w:val="en-US" w:eastAsia="ja-JP"/>
          </w:rPr>
          <w:t>&lt;description gco:nilReason="inapplicable"/&gt;</w:t>
        </w:r>
      </w:ins>
    </w:p>
    <w:p w14:paraId="3619BB21" w14:textId="77777777" w:rsidR="00CF10A3" w:rsidRPr="00CF10A3" w:rsidRDefault="00CF10A3" w:rsidP="003528F3">
      <w:pPr>
        <w:keepNext/>
        <w:keepLines/>
        <w:spacing w:after="0"/>
        <w:rPr>
          <w:ins w:id="3242" w:author="Raphael Malyankar" w:date="2025-08-14T21:20:00Z"/>
          <w:rFonts w:ascii="Courier New" w:hAnsi="Courier New" w:cs="Courier New"/>
          <w:sz w:val="18"/>
          <w:szCs w:val="20"/>
          <w:lang w:val="en-US" w:eastAsia="ja-JP"/>
        </w:rPr>
      </w:pPr>
      <w:ins w:id="3243" w:author="Raphael Malyankar" w:date="2025-08-14T21:20:00Z">
        <w:r w:rsidRPr="00CF10A3">
          <w:rPr>
            <w:rFonts w:ascii="Courier New" w:hAnsi="Courier New" w:cs="Courier New"/>
            <w:sz w:val="18"/>
            <w:szCs w:val="20"/>
            <w:lang w:val="en-US" w:eastAsia="ja-JP"/>
          </w:rPr>
          <w:t>&lt;/cat:CT_CodelistValue&gt;</w:t>
        </w:r>
      </w:ins>
    </w:p>
    <w:p w14:paraId="142CA04E" w14:textId="77777777" w:rsidR="00CF10A3" w:rsidRPr="00CF10A3" w:rsidRDefault="00CF10A3" w:rsidP="003528F3">
      <w:pPr>
        <w:keepLines/>
        <w:spacing w:after="0"/>
        <w:rPr>
          <w:ins w:id="3244" w:author="Raphael Malyankar" w:date="2025-08-14T21:20:00Z"/>
          <w:rFonts w:ascii="Courier New" w:hAnsi="Courier New" w:cs="Courier New"/>
          <w:sz w:val="18"/>
          <w:szCs w:val="20"/>
          <w:lang w:val="en-US" w:eastAsia="ja-JP"/>
        </w:rPr>
      </w:pPr>
      <w:ins w:id="3245" w:author="Raphael Malyankar" w:date="2025-08-14T21:20:00Z">
        <w:r w:rsidRPr="00CF10A3">
          <w:rPr>
            <w:rFonts w:ascii="Courier New" w:hAnsi="Courier New" w:cs="Courier New"/>
            <w:sz w:val="18"/>
            <w:szCs w:val="20"/>
            <w:lang w:val="en-US" w:eastAsia="ja-JP"/>
          </w:rPr>
          <w:t>&lt;/cat:codeEntry&gt;</w:t>
        </w:r>
      </w:ins>
    </w:p>
    <w:p w14:paraId="25B1A182" w14:textId="77777777" w:rsidR="00DF3F76" w:rsidRDefault="00DF3F76" w:rsidP="00DF3F76">
      <w:pPr>
        <w:rPr>
          <w:ins w:id="3246" w:author="Raphael Malyankar" w:date="2025-08-14T21:38:00Z" w16du:dateUtc="2025-08-15T04:38:00Z"/>
          <w:lang w:eastAsia="ja-JP"/>
        </w:rPr>
      </w:pPr>
    </w:p>
    <w:p w14:paraId="4675B82D" w14:textId="57072755" w:rsidR="00B816A3" w:rsidRDefault="00B816A3" w:rsidP="00DF3F76">
      <w:pPr>
        <w:rPr>
          <w:ins w:id="3247" w:author="Raphael Malyankar" w:date="2025-08-14T21:11:00Z" w16du:dateUtc="2025-08-15T04:11:00Z"/>
          <w:lang w:eastAsia="ja-JP"/>
        </w:rPr>
      </w:pPr>
      <w:ins w:id="3248" w:author="Raphael Malyankar" w:date="2025-08-14T21:38:00Z" w16du:dateUtc="2025-08-15T04:38:00Z">
        <w:r>
          <w:rPr>
            <w:lang w:eastAsia="ja-JP"/>
          </w:rPr>
          <w:t>Note that the</w:t>
        </w:r>
      </w:ins>
      <w:ins w:id="3249" w:author="Raphael Malyankar" w:date="2025-08-14T21:39:00Z" w16du:dateUtc="2025-08-15T04:39:00Z">
        <w:r>
          <w:rPr>
            <w:lang w:eastAsia="ja-JP"/>
          </w:rPr>
          <w:t xml:space="preserve"> value of</w:t>
        </w:r>
      </w:ins>
      <w:ins w:id="3250" w:author="Raphael Malyankar" w:date="2025-08-14T21:38:00Z" w16du:dateUtc="2025-08-15T04:38:00Z">
        <w:r>
          <w:rPr>
            <w:lang w:eastAsia="ja-JP"/>
          </w:rPr>
          <w:t xml:space="preserve"> </w:t>
        </w:r>
        <w:r w:rsidRPr="00B816A3">
          <w:rPr>
            <w:i/>
            <w:iCs/>
            <w:lang w:eastAsia="ja-JP"/>
          </w:rPr>
          <w:t>codeSpace</w:t>
        </w:r>
        <w:r>
          <w:rPr>
            <w:lang w:eastAsia="ja-JP"/>
          </w:rPr>
          <w:t xml:space="preserve"> is a nominal URL</w:t>
        </w:r>
      </w:ins>
      <w:ins w:id="3251" w:author="Raphael Malyankar" w:date="2025-08-14T21:39:00Z" w16du:dateUtc="2025-08-15T04:39:00Z">
        <w:r>
          <w:rPr>
            <w:lang w:eastAsia="ja-JP"/>
          </w:rPr>
          <w:t xml:space="preserve"> identifier and not an actual Internet resource.</w:t>
        </w:r>
      </w:ins>
    </w:p>
    <w:p w14:paraId="3D89F41C" w14:textId="77777777" w:rsidR="006E7EEB" w:rsidRDefault="006E7EEB" w:rsidP="006E7EEB">
      <w:pPr>
        <w:rPr>
          <w:ins w:id="3252" w:author="Raphael Malyankar" w:date="2025-08-14T21:11:00Z" w16du:dateUtc="2025-08-15T04:11:00Z"/>
          <w:lang w:eastAsia="ja-JP"/>
        </w:rPr>
      </w:pPr>
      <w:ins w:id="3253" w:author="Raphael Malyankar" w:date="2025-08-14T21:11:00Z" w16du:dateUtc="2025-08-15T04:11:00Z">
        <w:r>
          <w:rPr>
            <w:lang w:eastAsia="ja-JP"/>
          </w:rPr>
          <w:t>In a dataset:</w:t>
        </w:r>
      </w:ins>
    </w:p>
    <w:p w14:paraId="50C008D8" w14:textId="391227B0" w:rsidR="006E7EEB" w:rsidRPr="00CF10A3" w:rsidRDefault="00DF3F76" w:rsidP="003528F3">
      <w:pPr>
        <w:jc w:val="left"/>
        <w:rPr>
          <w:ins w:id="3254" w:author="Raphael Malyankar" w:date="2025-08-14T20:54:00Z" w16du:dateUtc="2025-08-15T03:54:00Z"/>
          <w:rFonts w:ascii="Courier New" w:hAnsi="Courier New" w:cs="Courier New"/>
          <w:sz w:val="18"/>
          <w:szCs w:val="20"/>
          <w:lang w:eastAsia="ja-JP"/>
        </w:rPr>
      </w:pPr>
      <w:ins w:id="3255" w:author="Raphael Malyankar" w:date="2025-08-14T21:16:00Z" w16du:dateUtc="2025-08-15T04:16:00Z">
        <w:r w:rsidRPr="00CF10A3">
          <w:rPr>
            <w:rFonts w:ascii="Courier New" w:hAnsi="Courier New" w:cs="Courier New"/>
            <w:sz w:val="18"/>
            <w:szCs w:val="20"/>
            <w:lang w:eastAsia="ja-JP"/>
          </w:rPr>
          <w:t>&lt;</w:t>
        </w:r>
      </w:ins>
      <w:ins w:id="3256" w:author="Raphael Malyankar" w:date="2025-08-14T21:17:00Z" w16du:dateUtc="2025-08-15T04:17:00Z">
        <w:r w:rsidRPr="00CF10A3">
          <w:rPr>
            <w:rFonts w:ascii="Courier New" w:hAnsi="Courier New" w:cs="Courier New"/>
            <w:sz w:val="18"/>
            <w:szCs w:val="20"/>
            <w:lang w:eastAsia="ja-JP"/>
          </w:rPr>
          <w:t>language</w:t>
        </w:r>
      </w:ins>
      <w:ins w:id="3257" w:author="Raphael Malyankar" w:date="2025-08-14T21:25:00Z" w16du:dateUtc="2025-08-15T04:25:00Z">
        <w:r w:rsidR="00CF10A3">
          <w:rPr>
            <w:rFonts w:ascii="Courier New" w:hAnsi="Courier New" w:cs="Courier New"/>
            <w:sz w:val="18"/>
            <w:szCs w:val="20"/>
            <w:lang w:eastAsia="ja-JP"/>
          </w:rPr>
          <w:t xml:space="preserve"> </w:t>
        </w:r>
        <w:r w:rsidR="00CF10A3" w:rsidRPr="00CF10A3">
          <w:rPr>
            <w:rFonts w:ascii="Courier New" w:hAnsi="Courier New" w:cs="Courier New"/>
            <w:sz w:val="18"/>
            <w:szCs w:val="20"/>
            <w:lang w:eastAsia="ja-JP"/>
          </w:rPr>
          <w:t>codelistType="</w:t>
        </w:r>
      </w:ins>
      <w:ins w:id="3258" w:author="Raphael Malyankar" w:date="2025-08-14T21:26:00Z" w16du:dateUtc="2025-08-15T04:26:00Z">
        <w:r w:rsidR="003528F3" w:rsidRPr="003528F3">
          <w:rPr>
            <w:rFonts w:ascii="Courier New" w:hAnsi="Courier New" w:cs="Courier New"/>
            <w:sz w:val="18"/>
            <w:szCs w:val="20"/>
            <w:lang w:eastAsia="ja-JP"/>
          </w:rPr>
          <w:t>closedDictionary</w:t>
        </w:r>
      </w:ins>
      <w:ins w:id="3259" w:author="Raphael Malyankar" w:date="2025-08-14T21:25:00Z" w16du:dateUtc="2025-08-15T04:25:00Z">
        <w:r w:rsidR="00CF10A3" w:rsidRPr="00CF10A3">
          <w:rPr>
            <w:rFonts w:ascii="Courier New" w:hAnsi="Courier New" w:cs="Courier New"/>
            <w:sz w:val="18"/>
            <w:szCs w:val="20"/>
            <w:lang w:eastAsia="ja-JP"/>
          </w:rPr>
          <w:t>"</w:t>
        </w:r>
      </w:ins>
      <w:ins w:id="3260" w:author="Raphael Malyankar" w:date="2025-08-14T21:18:00Z" w16du:dateUtc="2025-08-15T04:18:00Z">
        <w:r w:rsidRPr="00CF10A3">
          <w:rPr>
            <w:rFonts w:ascii="Courier New" w:hAnsi="Courier New" w:cs="Courier New"/>
            <w:sz w:val="18"/>
            <w:szCs w:val="20"/>
            <w:lang w:eastAsia="ja-JP"/>
          </w:rPr>
          <w:t xml:space="preserve"> </w:t>
        </w:r>
      </w:ins>
      <w:ins w:id="3261" w:author="Raphael Malyankar" w:date="2025-08-14T21:16:00Z" w16du:dateUtc="2025-08-15T04:16:00Z">
        <w:r w:rsidRPr="00CF10A3">
          <w:rPr>
            <w:rFonts w:ascii="Courier New" w:hAnsi="Courier New" w:cs="Courier New"/>
            <w:sz w:val="18"/>
            <w:szCs w:val="20"/>
            <w:lang w:eastAsia="ja-JP"/>
          </w:rPr>
          <w:t>codeList="https://schemas.s100dev.net/schemas/S100/5.</w:t>
        </w:r>
      </w:ins>
      <w:ins w:id="3262" w:author="Raphael Malyankar" w:date="2025-08-14T21:40:00Z" w16du:dateUtc="2025-08-15T04:40:00Z">
        <w:r w:rsidR="00B816A3">
          <w:rPr>
            <w:rFonts w:ascii="Courier New" w:hAnsi="Courier New" w:cs="Courier New"/>
            <w:sz w:val="18"/>
            <w:szCs w:val="20"/>
            <w:lang w:eastAsia="ja-JP"/>
          </w:rPr>
          <w:t>2</w:t>
        </w:r>
      </w:ins>
      <w:ins w:id="3263" w:author="Raphael Malyankar" w:date="2025-08-14T21:16:00Z" w16du:dateUtc="2025-08-15T04:16:00Z">
        <w:r w:rsidRPr="00CF10A3">
          <w:rPr>
            <w:rFonts w:ascii="Courier New" w:hAnsi="Courier New" w:cs="Courier New"/>
            <w:sz w:val="18"/>
            <w:szCs w:val="20"/>
            <w:lang w:eastAsia="ja-JP"/>
          </w:rPr>
          <w:t>.0/resources/Codelists/cat/codelists.xml#S100_MD_LanguageCode" codeListValue="eng"&gt;</w:t>
        </w:r>
      </w:ins>
      <w:ins w:id="3264" w:author="Raphael Malyankar" w:date="2025-08-14T21:17:00Z" w16du:dateUtc="2025-08-15T04:17:00Z">
        <w:r w:rsidRPr="00CF10A3">
          <w:rPr>
            <w:rFonts w:ascii="Courier New" w:hAnsi="Courier New" w:cs="Courier New"/>
            <w:sz w:val="18"/>
            <w:szCs w:val="20"/>
            <w:lang w:eastAsia="ja-JP"/>
          </w:rPr>
          <w:t>English</w:t>
        </w:r>
      </w:ins>
      <w:ins w:id="3265" w:author="Raphael Malyankar" w:date="2025-08-14T21:16:00Z" w16du:dateUtc="2025-08-15T04:16:00Z">
        <w:r w:rsidRPr="00CF10A3">
          <w:rPr>
            <w:rFonts w:ascii="Courier New" w:hAnsi="Courier New" w:cs="Courier New"/>
            <w:sz w:val="18"/>
            <w:szCs w:val="20"/>
            <w:lang w:eastAsia="ja-JP"/>
          </w:rPr>
          <w:t>&lt;/languag</w:t>
        </w:r>
      </w:ins>
      <w:ins w:id="3266" w:author="Raphael Malyankar" w:date="2025-08-14T21:17:00Z" w16du:dateUtc="2025-08-15T04:17:00Z">
        <w:r w:rsidRPr="00CF10A3">
          <w:rPr>
            <w:rFonts w:ascii="Courier New" w:hAnsi="Courier New" w:cs="Courier New"/>
            <w:sz w:val="18"/>
            <w:szCs w:val="20"/>
            <w:lang w:eastAsia="ja-JP"/>
          </w:rPr>
          <w:t>e</w:t>
        </w:r>
      </w:ins>
      <w:ins w:id="3267" w:author="Raphael Malyankar" w:date="2025-08-14T21:16:00Z" w16du:dateUtc="2025-08-15T04:16:00Z">
        <w:r w:rsidRPr="00CF10A3">
          <w:rPr>
            <w:rFonts w:ascii="Courier New" w:hAnsi="Courier New" w:cs="Courier New"/>
            <w:sz w:val="18"/>
            <w:szCs w:val="20"/>
            <w:lang w:eastAsia="ja-JP"/>
          </w:rPr>
          <w:t>&gt;</w:t>
        </w:r>
      </w:ins>
    </w:p>
    <w:p w14:paraId="64CE9D92" w14:textId="7EF6BBCD" w:rsidR="00060EDE" w:rsidRPr="00060EDE" w:rsidRDefault="00060EDE" w:rsidP="002F1968">
      <w:pPr>
        <w:pStyle w:val="HeadingB3"/>
        <w:numPr>
          <w:ilvl w:val="2"/>
          <w:numId w:val="148"/>
        </w:numPr>
        <w:rPr>
          <w:ins w:id="3268" w:author="Raphael Malyankar" w:date="2025-08-14T20:54:00Z" w16du:dateUtc="2025-08-15T03:54:00Z"/>
          <w:rFonts w:eastAsia="MS Mincho"/>
        </w:rPr>
      </w:pPr>
      <w:bookmarkStart w:id="3269" w:name="_Toc206156567"/>
      <w:ins w:id="3270" w:author="Raphael Malyankar" w:date="2025-08-14T20:54:00Z" w16du:dateUtc="2025-08-15T03:54:00Z">
        <w:r w:rsidRPr="00060EDE">
          <w:rPr>
            <w:rFonts w:eastAsia="MS Mincho"/>
          </w:rPr>
          <w:t>ISO 8211 encodings</w:t>
        </w:r>
        <w:bookmarkEnd w:id="3269"/>
      </w:ins>
    </w:p>
    <w:p w14:paraId="657FC4A0" w14:textId="77777777" w:rsidR="00060EDE" w:rsidRPr="00060EDE" w:rsidRDefault="00060EDE" w:rsidP="00060EDE">
      <w:pPr>
        <w:rPr>
          <w:ins w:id="3271" w:author="Raphael Malyankar" w:date="2025-08-14T20:54:00Z" w16du:dateUtc="2025-08-15T03:54:00Z"/>
          <w:rFonts w:eastAsia="MS Mincho" w:cstheme="minorHAnsi"/>
          <w:lang w:eastAsia="ja-JP"/>
        </w:rPr>
      </w:pPr>
      <w:ins w:id="3272" w:author="Raphael Malyankar" w:date="2025-08-14T20:54:00Z" w16du:dateUtc="2025-08-15T03:54:00Z">
        <w:r w:rsidRPr="00060EDE">
          <w:rPr>
            <w:rFonts w:eastAsia="MS Mincho" w:cstheme="minorHAnsi"/>
            <w:lang w:eastAsia="ja-JP"/>
          </w:rPr>
          <w:t>Enumeration with pattern: To accommodate producer-defined values (“other: xyz”) this can be encoded either as a “text” type (character string) or as a complex attribute with an integer sub-attribute (for the listed allowed values) and a text sub-attribute (the “other:...” values).</w:t>
        </w:r>
      </w:ins>
    </w:p>
    <w:p w14:paraId="71A71F1D" w14:textId="77777777" w:rsidR="00060EDE" w:rsidRPr="00060EDE" w:rsidRDefault="00060EDE" w:rsidP="00060EDE">
      <w:pPr>
        <w:rPr>
          <w:ins w:id="3273" w:author="Raphael Malyankar" w:date="2025-08-14T20:54:00Z" w16du:dateUtc="2025-08-15T03:54:00Z"/>
          <w:rFonts w:eastAsia="MS Mincho" w:cstheme="minorHAnsi"/>
          <w:lang w:eastAsia="ja-JP"/>
        </w:rPr>
      </w:pPr>
      <w:ins w:id="3274" w:author="Raphael Malyankar" w:date="2025-08-14T20:54:00Z" w16du:dateUtc="2025-08-15T03:54:00Z">
        <w:r w:rsidRPr="00060EDE">
          <w:rPr>
            <w:rFonts w:eastAsia="MS Mincho" w:cstheme="minorHAnsi"/>
            <w:lang w:eastAsia="ja-JP"/>
          </w:rPr>
          <w:t>External Dictionary: This can be encoded in two ways:</w:t>
        </w:r>
      </w:ins>
    </w:p>
    <w:p w14:paraId="33619871" w14:textId="05873E52" w:rsidR="00060EDE" w:rsidRPr="00060EDE" w:rsidRDefault="00060EDE" w:rsidP="002F1968">
      <w:pPr>
        <w:pStyle w:val="ListParagraph"/>
        <w:numPr>
          <w:ilvl w:val="0"/>
          <w:numId w:val="277"/>
        </w:numPr>
        <w:rPr>
          <w:ins w:id="3275" w:author="Raphael Malyankar" w:date="2025-08-14T20:54:00Z" w16du:dateUtc="2025-08-15T03:54:00Z"/>
          <w:rFonts w:cstheme="minorHAnsi"/>
        </w:rPr>
      </w:pPr>
      <w:ins w:id="3276" w:author="Raphael Malyankar" w:date="2025-08-14T20:54:00Z" w16du:dateUtc="2025-08-15T03:54:00Z">
        <w:r w:rsidRPr="00060EDE">
          <w:rPr>
            <w:rFonts w:cstheme="minorHAnsi"/>
          </w:rPr>
          <w:t xml:space="preserve">A URI data type with value a URI constructed by combining the URI for the vocabulary (dictionary) and the item code. For example: </w:t>
        </w:r>
      </w:ins>
    </w:p>
    <w:p w14:paraId="4221F919" w14:textId="77777777" w:rsidR="00060EDE" w:rsidRPr="00060EDE" w:rsidRDefault="00060EDE" w:rsidP="002F1968">
      <w:pPr>
        <w:pStyle w:val="ListParagraph"/>
        <w:rPr>
          <w:ins w:id="3277" w:author="Raphael Malyankar" w:date="2025-08-14T20:54:00Z" w16du:dateUtc="2025-08-15T03:54:00Z"/>
          <w:rFonts w:cstheme="minorHAnsi"/>
        </w:rPr>
      </w:pPr>
      <w:ins w:id="3278" w:author="Raphael Malyankar" w:date="2025-08-14T20:54:00Z" w16du:dateUtc="2025-08-15T03:54:00Z">
        <w:r w:rsidRPr="00060EDE">
          <w:rPr>
            <w:rFonts w:cstheme="minorHAnsi"/>
          </w:rPr>
          <w:t>http://registry.iho.int/codelists/locode/2013/1/USNYC for New York City (in the July 2013 edition of UN/LOCODEs list).</w:t>
        </w:r>
      </w:ins>
    </w:p>
    <w:p w14:paraId="2C5E09F4" w14:textId="567777F6" w:rsidR="00060EDE" w:rsidRPr="00060EDE" w:rsidRDefault="00060EDE" w:rsidP="002F1968">
      <w:pPr>
        <w:pStyle w:val="ListParagraph"/>
        <w:numPr>
          <w:ilvl w:val="0"/>
          <w:numId w:val="277"/>
        </w:numPr>
        <w:rPr>
          <w:ins w:id="3279" w:author="Raphael Malyankar" w:date="2025-08-14T20:54:00Z" w16du:dateUtc="2025-08-15T03:54:00Z"/>
          <w:rFonts w:cstheme="minorHAnsi"/>
        </w:rPr>
      </w:pPr>
      <w:ins w:id="3280" w:author="Raphael Malyankar" w:date="2025-08-14T20:54:00Z" w16du:dateUtc="2025-08-15T03:54:00Z">
        <w:r w:rsidRPr="00060EDE">
          <w:rPr>
            <w:rFonts w:cstheme="minorHAnsi"/>
          </w:rPr>
          <w:t>A complex attribute with two sub-attributes: Vocabulary  location (URI) and item code (text). To use the same example: sub-attributes are vocabulary= http://registry.iho.int/codelists/locode/2013/1/ and itemCode=USNYC.</w:t>
        </w:r>
      </w:ins>
    </w:p>
    <w:p w14:paraId="4674CAF7" w14:textId="6A666C27" w:rsidR="00060EDE" w:rsidRPr="00060EDE" w:rsidRDefault="00060EDE" w:rsidP="00060EDE">
      <w:pPr>
        <w:rPr>
          <w:ins w:id="3281" w:author="Raphael Malyankar" w:date="2025-08-14T20:54:00Z" w16du:dateUtc="2025-08-15T03:54:00Z"/>
          <w:rFonts w:eastAsia="MS Mincho" w:cstheme="minorHAnsi"/>
          <w:lang w:eastAsia="ja-JP"/>
        </w:rPr>
      </w:pPr>
      <w:ins w:id="3282" w:author="Raphael Malyankar" w:date="2025-08-14T20:54:00Z" w16du:dateUtc="2025-08-15T03:54:00Z">
        <w:r w:rsidRPr="00060EDE">
          <w:rPr>
            <w:rFonts w:eastAsia="MS Mincho" w:cstheme="minorHAnsi"/>
            <w:lang w:eastAsia="ja-JP"/>
          </w:rPr>
          <w:t>The first method is recommended as it reduces data complexity.</w:t>
        </w:r>
      </w:ins>
    </w:p>
    <w:p w14:paraId="099B4677" w14:textId="389FDC18" w:rsidR="00060EDE" w:rsidRPr="00060EDE" w:rsidRDefault="00060EDE" w:rsidP="002F1968">
      <w:pPr>
        <w:pStyle w:val="HeadingB3"/>
        <w:numPr>
          <w:ilvl w:val="2"/>
          <w:numId w:val="148"/>
        </w:numPr>
        <w:rPr>
          <w:ins w:id="3283" w:author="Raphael Malyankar" w:date="2025-08-14T20:54:00Z" w16du:dateUtc="2025-08-15T03:54:00Z"/>
          <w:rFonts w:eastAsia="MS Mincho"/>
        </w:rPr>
      </w:pPr>
      <w:bookmarkStart w:id="3284" w:name="_Toc206156568"/>
      <w:ins w:id="3285" w:author="Raphael Malyankar" w:date="2025-08-14T20:54:00Z" w16du:dateUtc="2025-08-15T03:54:00Z">
        <w:r w:rsidRPr="00060EDE">
          <w:rPr>
            <w:rFonts w:eastAsia="MS Mincho"/>
          </w:rPr>
          <w:t>Dictionary formats</w:t>
        </w:r>
        <w:bookmarkEnd w:id="3284"/>
      </w:ins>
    </w:p>
    <w:p w14:paraId="71327D6E" w14:textId="5B59C5B1" w:rsidR="00060EDE" w:rsidRDefault="00060EDE" w:rsidP="00060EDE">
      <w:pPr>
        <w:rPr>
          <w:ins w:id="3286" w:author="Raphael Malyankar" w:date="2025-08-14T21:32:00Z" w16du:dateUtc="2025-08-15T04:32:00Z"/>
          <w:rFonts w:eastAsia="MS Mincho" w:cstheme="minorHAnsi"/>
          <w:lang w:eastAsia="ja-JP"/>
        </w:rPr>
      </w:pPr>
      <w:ins w:id="3287" w:author="Raphael Malyankar" w:date="2025-08-14T20:54:00Z" w16du:dateUtc="2025-08-15T03:54:00Z">
        <w:r w:rsidRPr="00060EDE">
          <w:rPr>
            <w:rFonts w:eastAsia="MS Mincho" w:cstheme="minorHAnsi"/>
            <w:lang w:eastAsia="ja-JP"/>
          </w:rPr>
          <w:t xml:space="preserve">Use of </w:t>
        </w:r>
      </w:ins>
      <w:ins w:id="3288" w:author="Raphael Malyankar" w:date="2025-08-14T21:29:00Z" w16du:dateUtc="2025-08-15T04:29:00Z">
        <w:r w:rsidR="00C00117">
          <w:rPr>
            <w:rFonts w:eastAsia="MS Mincho" w:cstheme="minorHAnsi"/>
            <w:lang w:eastAsia="ja-JP"/>
          </w:rPr>
          <w:t>ISO 19115-1</w:t>
        </w:r>
      </w:ins>
      <w:ins w:id="3289" w:author="Raphael Malyankar" w:date="2025-08-14T20:54:00Z" w16du:dateUtc="2025-08-15T03:54:00Z">
        <w:r w:rsidRPr="00060EDE">
          <w:rPr>
            <w:rFonts w:eastAsia="MS Mincho" w:cstheme="minorHAnsi"/>
            <w:lang w:eastAsia="ja-JP"/>
          </w:rPr>
          <w:t xml:space="preserve"> </w:t>
        </w:r>
      </w:ins>
      <w:ins w:id="3290" w:author="Raphael Malyankar" w:date="2025-08-14T21:30:00Z" w16du:dateUtc="2025-08-15T04:30:00Z">
        <w:r w:rsidR="00C00117">
          <w:rPr>
            <w:rFonts w:eastAsia="MS Mincho" w:cstheme="minorHAnsi"/>
            <w:lang w:eastAsia="ja-JP"/>
          </w:rPr>
          <w:t xml:space="preserve">codelist </w:t>
        </w:r>
      </w:ins>
      <w:ins w:id="3291" w:author="Raphael Malyankar" w:date="2025-08-14T20:54:00Z" w16du:dateUtc="2025-08-15T03:54:00Z">
        <w:r w:rsidRPr="00060EDE">
          <w:rPr>
            <w:rFonts w:eastAsia="MS Mincho" w:cstheme="minorHAnsi"/>
            <w:lang w:eastAsia="ja-JP"/>
          </w:rPr>
          <w:t xml:space="preserve">format </w:t>
        </w:r>
      </w:ins>
      <w:ins w:id="3292" w:author="Raphael Malyankar" w:date="2025-08-14T21:30:00Z" w16du:dateUtc="2025-08-15T04:30:00Z">
        <w:r w:rsidR="00C00117">
          <w:rPr>
            <w:rFonts w:eastAsia="MS Mincho" w:cstheme="minorHAnsi"/>
            <w:lang w:eastAsia="ja-JP"/>
          </w:rPr>
          <w:t>is required, since this is already used for codelists in metadata</w:t>
        </w:r>
      </w:ins>
      <w:ins w:id="3293" w:author="Raphael Malyankar" w:date="2025-08-14T20:54:00Z" w16du:dateUtc="2025-08-15T03:54:00Z">
        <w:r w:rsidRPr="00060EDE">
          <w:rPr>
            <w:rFonts w:eastAsia="MS Mincho" w:cstheme="minorHAnsi"/>
            <w:lang w:eastAsia="ja-JP"/>
          </w:rPr>
          <w:t>.</w:t>
        </w:r>
      </w:ins>
    </w:p>
    <w:p w14:paraId="622E6B27" w14:textId="47470FC3" w:rsidR="00765336" w:rsidRPr="00765336" w:rsidRDefault="00765336" w:rsidP="00F03116">
      <w:pPr>
        <w:pStyle w:val="HeadingB3"/>
        <w:numPr>
          <w:ilvl w:val="2"/>
          <w:numId w:val="148"/>
        </w:numPr>
        <w:rPr>
          <w:ins w:id="3294" w:author="Raphael Malyankar" w:date="2025-08-14T21:32:00Z" w16du:dateUtc="2025-08-15T04:32:00Z"/>
          <w:rFonts w:eastAsia="MS Mincho"/>
        </w:rPr>
      </w:pPr>
      <w:bookmarkStart w:id="3295" w:name="_Toc206156569"/>
      <w:ins w:id="3296" w:author="Raphael Malyankar" w:date="2025-08-14T21:32:00Z" w16du:dateUtc="2025-08-15T04:32:00Z">
        <w:r w:rsidRPr="00765336">
          <w:rPr>
            <w:rFonts w:eastAsia="MS Mincho"/>
          </w:rPr>
          <w:t>Dictionary distribution and discovery</w:t>
        </w:r>
        <w:bookmarkEnd w:id="3295"/>
      </w:ins>
    </w:p>
    <w:p w14:paraId="29D199B3" w14:textId="79CD7E8B" w:rsidR="00765336" w:rsidRPr="00765336" w:rsidRDefault="00765336" w:rsidP="00765336">
      <w:pPr>
        <w:rPr>
          <w:ins w:id="3297" w:author="Raphael Malyankar" w:date="2025-08-14T21:32:00Z" w16du:dateUtc="2025-08-15T04:32:00Z"/>
          <w:rFonts w:eastAsia="MS Mincho" w:cstheme="minorHAnsi"/>
          <w:lang w:eastAsia="ja-JP"/>
        </w:rPr>
      </w:pPr>
      <w:ins w:id="3298" w:author="Raphael Malyankar" w:date="2025-08-14T21:32:00Z" w16du:dateUtc="2025-08-15T04:32:00Z">
        <w:r w:rsidRPr="00765336">
          <w:rPr>
            <w:rFonts w:eastAsia="MS Mincho" w:cstheme="minorHAnsi"/>
            <w:lang w:eastAsia="ja-JP"/>
          </w:rPr>
          <w:t xml:space="preserve">In order to remove dependence on Internet connectivity for interpreting codelist values, codelist dictionaries may be distributed as support files in </w:t>
        </w:r>
      </w:ins>
      <w:ins w:id="3299" w:author="Raphael Malyankar" w:date="2025-08-14T21:34:00Z" w16du:dateUtc="2025-08-15T04:34:00Z">
        <w:r w:rsidR="00C36EC6">
          <w:rPr>
            <w:rFonts w:eastAsia="MS Mincho" w:cstheme="minorHAnsi"/>
            <w:lang w:eastAsia="ja-JP"/>
          </w:rPr>
          <w:t xml:space="preserve">special </w:t>
        </w:r>
      </w:ins>
      <w:ins w:id="3300" w:author="Raphael Malyankar" w:date="2025-08-14T21:32:00Z" w16du:dateUtc="2025-08-15T04:32:00Z">
        <w:r w:rsidRPr="00765336">
          <w:rPr>
            <w:rFonts w:eastAsia="MS Mincho" w:cstheme="minorHAnsi"/>
            <w:lang w:eastAsia="ja-JP"/>
          </w:rPr>
          <w:t>exchange sets</w:t>
        </w:r>
      </w:ins>
      <w:ins w:id="3301" w:author="Raphael Malyankar" w:date="2025-08-14T21:34:00Z" w16du:dateUtc="2025-08-15T04:34:00Z">
        <w:r w:rsidR="00C36EC6">
          <w:rPr>
            <w:rFonts w:eastAsia="MS Mincho" w:cstheme="minorHAnsi"/>
            <w:lang w:eastAsia="ja-JP"/>
          </w:rPr>
          <w:t xml:space="preserve"> (like current prctice for </w:t>
        </w:r>
      </w:ins>
      <w:ins w:id="3302" w:author="Raphael Malyankar" w:date="2025-08-14T21:35:00Z" w16du:dateUtc="2025-08-15T04:35:00Z">
        <w:r w:rsidR="00C36EC6">
          <w:rPr>
            <w:rFonts w:eastAsia="MS Mincho" w:cstheme="minorHAnsi"/>
            <w:lang w:eastAsia="ja-JP"/>
          </w:rPr>
          <w:t>Feature and Portrayal Catalogues)</w:t>
        </w:r>
      </w:ins>
      <w:ins w:id="3303" w:author="Raphael Malyankar" w:date="2025-08-14T21:32:00Z" w16du:dateUtc="2025-08-15T04:32:00Z">
        <w:r w:rsidRPr="00765336">
          <w:rPr>
            <w:rFonts w:eastAsia="MS Mincho" w:cstheme="minorHAnsi"/>
            <w:lang w:eastAsia="ja-JP"/>
          </w:rPr>
          <w:t xml:space="preserve">. </w:t>
        </w:r>
      </w:ins>
      <w:ins w:id="3304" w:author="Raphael Malyankar" w:date="2025-08-14T21:35:00Z" w16du:dateUtc="2025-08-15T04:35:00Z">
        <w:r w:rsidR="00C36EC6">
          <w:rPr>
            <w:rFonts w:eastAsia="MS Mincho" w:cstheme="minorHAnsi"/>
            <w:lang w:eastAsia="ja-JP"/>
          </w:rPr>
          <w:t xml:space="preserve">These </w:t>
        </w:r>
      </w:ins>
      <w:ins w:id="3305" w:author="Raphael Malyankar" w:date="2025-08-14T21:36:00Z" w16du:dateUtc="2025-08-15T04:36:00Z">
        <w:r w:rsidR="00C36EC6">
          <w:rPr>
            <w:rFonts w:eastAsia="MS Mincho" w:cstheme="minorHAnsi"/>
            <w:lang w:eastAsia="ja-JP"/>
          </w:rPr>
          <w:t>sh</w:t>
        </w:r>
      </w:ins>
      <w:ins w:id="3306" w:author="Raphael Malyankar" w:date="2025-08-14T21:35:00Z" w16du:dateUtc="2025-08-15T04:35:00Z">
        <w:r w:rsidR="00C36EC6">
          <w:rPr>
            <w:rFonts w:eastAsia="MS Mincho" w:cstheme="minorHAnsi"/>
            <w:lang w:eastAsia="ja-JP"/>
          </w:rPr>
          <w:t>ould be treated as “system” support files rather than or</w:t>
        </w:r>
      </w:ins>
      <w:ins w:id="3307" w:author="Raphael Malyankar" w:date="2025-08-14T21:36:00Z" w16du:dateUtc="2025-08-15T04:36:00Z">
        <w:r w:rsidR="00C36EC6">
          <w:rPr>
            <w:rFonts w:eastAsia="MS Mincho" w:cstheme="minorHAnsi"/>
            <w:lang w:eastAsia="ja-JP"/>
          </w:rPr>
          <w:t>dinary support files.</w:t>
        </w:r>
      </w:ins>
      <w:ins w:id="3308" w:author="Raphael Malyankar" w:date="2025-08-14T21:32:00Z" w16du:dateUtc="2025-08-15T04:32:00Z">
        <w:r w:rsidRPr="00765336">
          <w:rPr>
            <w:rFonts w:eastAsia="MS Mincho" w:cstheme="minorHAnsi"/>
            <w:lang w:eastAsia="ja-JP"/>
          </w:rPr>
          <w:t xml:space="preserve"> Discovery metadata for support files is described in Part </w:t>
        </w:r>
        <w:r>
          <w:rPr>
            <w:rFonts w:eastAsia="MS Mincho" w:cstheme="minorHAnsi"/>
            <w:lang w:eastAsia="ja-JP"/>
          </w:rPr>
          <w:t>17</w:t>
        </w:r>
        <w:r w:rsidRPr="00765336">
          <w:rPr>
            <w:rFonts w:eastAsia="MS Mincho" w:cstheme="minorHAnsi"/>
            <w:lang w:eastAsia="ja-JP"/>
          </w:rPr>
          <w:t>.</w:t>
        </w:r>
      </w:ins>
    </w:p>
    <w:p w14:paraId="69023C65" w14:textId="0764FBC3" w:rsidR="00765336" w:rsidRPr="00765336" w:rsidRDefault="00762C2D" w:rsidP="00F03116">
      <w:pPr>
        <w:pStyle w:val="HeadingB4"/>
        <w:numPr>
          <w:ilvl w:val="3"/>
          <w:numId w:val="148"/>
        </w:numPr>
        <w:rPr>
          <w:ins w:id="3309" w:author="Raphael Malyankar" w:date="2025-08-14T21:32:00Z" w16du:dateUtc="2025-08-15T04:32:00Z"/>
        </w:rPr>
      </w:pPr>
      <w:ins w:id="3310" w:author="Raphael Malyankar" w:date="2025-08-14T21:49:00Z" w16du:dateUtc="2025-08-15T04:49:00Z">
        <w:r>
          <w:t>Location</w:t>
        </w:r>
      </w:ins>
      <w:ins w:id="3311" w:author="Raphael Malyankar" w:date="2025-08-14T21:32:00Z" w16du:dateUtc="2025-08-15T04:32:00Z">
        <w:r w:rsidR="00765336" w:rsidRPr="00765336">
          <w:t xml:space="preserve"> resolution with local dictionary files</w:t>
        </w:r>
      </w:ins>
    </w:p>
    <w:p w14:paraId="15D3DCC4" w14:textId="77777777" w:rsidR="00765336" w:rsidRPr="00765336" w:rsidRDefault="00765336" w:rsidP="00765336">
      <w:pPr>
        <w:rPr>
          <w:ins w:id="3312" w:author="Raphael Malyankar" w:date="2025-08-14T21:32:00Z" w16du:dateUtc="2025-08-15T04:32:00Z"/>
          <w:rFonts w:eastAsia="MS Mincho" w:cstheme="minorHAnsi"/>
          <w:lang w:eastAsia="ja-JP"/>
        </w:rPr>
      </w:pPr>
      <w:ins w:id="3313" w:author="Raphael Malyankar" w:date="2025-08-14T21:32:00Z" w16du:dateUtc="2025-08-15T04:32:00Z">
        <w:r w:rsidRPr="00765336">
          <w:rPr>
            <w:rFonts w:eastAsia="MS Mincho" w:cstheme="minorHAnsi"/>
            <w:lang w:eastAsia="ja-JP"/>
          </w:rPr>
          <w:t xml:space="preserve">If mappings from namespaces to dictionary files are needed for a data product, the use of a catalogue file is suggested in which case the product specification may specify the catalogue file name and format. The </w:t>
        </w:r>
        <w:r w:rsidRPr="00765336">
          <w:rPr>
            <w:rFonts w:eastAsia="MS Mincho" w:cstheme="minorHAnsi"/>
            <w:lang w:eastAsia="ja-JP"/>
          </w:rPr>
          <w:lastRenderedPageBreak/>
          <w:t>catalogue file itself can be treated as another support file, having a fixed filename and location in the exchange set which are stated in the product specification.</w:t>
        </w:r>
      </w:ins>
    </w:p>
    <w:p w14:paraId="7BC8F828" w14:textId="225D746B" w:rsidR="00765336" w:rsidRPr="00765336" w:rsidRDefault="00765336" w:rsidP="00765336">
      <w:pPr>
        <w:rPr>
          <w:ins w:id="3314" w:author="Raphael Malyankar" w:date="2025-08-14T21:32:00Z" w16du:dateUtc="2025-08-15T04:32:00Z"/>
          <w:rFonts w:eastAsia="MS Mincho" w:cstheme="minorHAnsi"/>
          <w:lang w:eastAsia="ja-JP"/>
        </w:rPr>
      </w:pPr>
      <w:ins w:id="3315" w:author="Raphael Malyankar" w:date="2025-08-14T21:32:00Z" w16du:dateUtc="2025-08-15T04:32:00Z">
        <w:r w:rsidRPr="00765336">
          <w:rPr>
            <w:rFonts w:eastAsia="MS Mincho" w:cstheme="minorHAnsi"/>
            <w:lang w:eastAsia="ja-JP"/>
          </w:rPr>
          <w:t>EXAMPLE</w:t>
        </w:r>
      </w:ins>
      <w:ins w:id="3316" w:author="Raphael Malyankar" w:date="2025-08-14T21:33:00Z" w16du:dateUtc="2025-08-15T04:33:00Z">
        <w:r w:rsidR="00C36EC6">
          <w:rPr>
            <w:rFonts w:eastAsia="MS Mincho" w:cstheme="minorHAnsi"/>
            <w:lang w:eastAsia="ja-JP"/>
          </w:rPr>
          <w:t xml:space="preserve">: </w:t>
        </w:r>
      </w:ins>
      <w:ins w:id="3317" w:author="Raphael Malyankar" w:date="2025-08-14T21:32:00Z" w16du:dateUtc="2025-08-15T04:32:00Z">
        <w:r w:rsidRPr="00765336">
          <w:rPr>
            <w:rFonts w:eastAsia="MS Mincho" w:cstheme="minorHAnsi"/>
            <w:lang w:eastAsia="ja-JP"/>
          </w:rPr>
          <w:t>A product specification uses XML catalogues for resolving codelist namespaces to local dictionary files. It specifies that the catalogue file shall conform to the OASIS standard for XML catalogues (“XML Catalogs V. 1.1”),</w:t>
        </w:r>
      </w:ins>
    </w:p>
    <w:p w14:paraId="3494BF0F" w14:textId="67E51622" w:rsidR="00765336" w:rsidRDefault="00765336" w:rsidP="00765336">
      <w:pPr>
        <w:rPr>
          <w:ins w:id="3318" w:author="Raphael Malyankar" w:date="2025-08-14T21:41:00Z" w16du:dateUtc="2025-08-15T04:41:00Z"/>
          <w:rFonts w:eastAsia="MS Mincho" w:cstheme="minorHAnsi"/>
          <w:lang w:eastAsia="ja-JP"/>
        </w:rPr>
      </w:pPr>
      <w:ins w:id="3319" w:author="Raphael Malyankar" w:date="2025-08-14T21:32:00Z" w16du:dateUtc="2025-08-15T04:32:00Z">
        <w:r w:rsidRPr="00765336">
          <w:rPr>
            <w:rFonts w:eastAsia="MS Mincho" w:cstheme="minorHAnsi"/>
            <w:lang w:eastAsia="ja-JP"/>
          </w:rPr>
          <w:t>URL: https://www.oasis-open.org/standards#xmlcatalogsv1.1). The product specification standardizes the name of the catalogue file as CODELSTCAT.XML.</w:t>
        </w:r>
      </w:ins>
    </w:p>
    <w:p w14:paraId="51C0800E" w14:textId="11CEAB10" w:rsidR="009175D2" w:rsidRDefault="009175D2" w:rsidP="00765336">
      <w:pPr>
        <w:rPr>
          <w:ins w:id="3320" w:author="Raphael Malyankar" w:date="2025-08-14T21:42:00Z" w16du:dateUtc="2025-08-15T04:42:00Z"/>
          <w:rFonts w:eastAsia="MS Mincho" w:cstheme="minorHAnsi"/>
          <w:lang w:eastAsia="ja-JP"/>
        </w:rPr>
      </w:pPr>
      <w:ins w:id="3321" w:author="Raphael Malyankar" w:date="2025-08-14T21:41:00Z" w16du:dateUtc="2025-08-15T04:41:00Z">
        <w:r>
          <w:rPr>
            <w:rFonts w:eastAsia="MS Mincho" w:cstheme="minorHAnsi"/>
            <w:lang w:eastAsia="ja-JP"/>
          </w:rPr>
          <w:t>A rewrite rule in the OASIS XML Cat</w:t>
        </w:r>
      </w:ins>
      <w:ins w:id="3322" w:author="Raphael Malyankar" w:date="2025-08-14T21:42:00Z" w16du:dateUtc="2025-08-15T04:42:00Z">
        <w:r>
          <w:rPr>
            <w:rFonts w:eastAsia="MS Mincho" w:cstheme="minorHAnsi"/>
            <w:lang w:eastAsia="ja-JP"/>
          </w:rPr>
          <w:t>alog can be used to redirect retrieval from the Intenet server to a local file:</w:t>
        </w:r>
      </w:ins>
    </w:p>
    <w:p w14:paraId="0FAF975B" w14:textId="77777777" w:rsidR="009175D2" w:rsidRDefault="009175D2" w:rsidP="00765336">
      <w:pPr>
        <w:rPr>
          <w:ins w:id="3323" w:author="Raphael Malyankar" w:date="2025-08-14T21:42:00Z" w16du:dateUtc="2025-08-15T04:42:00Z"/>
          <w:rFonts w:eastAsia="MS Mincho" w:cstheme="minorHAnsi"/>
          <w:lang w:eastAsia="ja-JP"/>
        </w:rPr>
      </w:pPr>
      <w:ins w:id="3324" w:author="Raphael Malyankar" w:date="2025-08-14T21:42:00Z" w16du:dateUtc="2025-08-15T04:42:00Z">
        <w:r>
          <w:rPr>
            <w:rFonts w:eastAsia="MS Mincho" w:cstheme="minorHAnsi"/>
            <w:lang w:eastAsia="ja-JP"/>
          </w:rPr>
          <w:t>EXAMPLE:</w:t>
        </w:r>
      </w:ins>
    </w:p>
    <w:p w14:paraId="21ECC455" w14:textId="39B7514A" w:rsidR="009175D2" w:rsidRDefault="009175D2" w:rsidP="00765336">
      <w:pPr>
        <w:rPr>
          <w:ins w:id="3325" w:author="Raphael Malyankar" w:date="2025-08-14T21:43:00Z" w16du:dateUtc="2025-08-15T04:43:00Z"/>
          <w:rFonts w:eastAsia="MS Mincho" w:cstheme="minorHAnsi"/>
          <w:lang w:eastAsia="ja-JP"/>
        </w:rPr>
      </w:pPr>
      <w:ins w:id="3326" w:author="Raphael Malyankar" w:date="2025-08-14T21:42:00Z" w16du:dateUtc="2025-08-15T04:42:00Z">
        <w:r w:rsidRPr="009175D2">
          <w:rPr>
            <w:rFonts w:eastAsia="MS Mincho" w:cstheme="minorHAnsi"/>
            <w:lang w:eastAsia="ja-JP"/>
          </w:rPr>
          <w:t>&lt;rewriteURI uriStartString="https://schemas.s100dev.net" rewritePrefix="file:///E:/</w:t>
        </w:r>
      </w:ins>
      <w:ins w:id="3327" w:author="Raphael Malyankar" w:date="2025-08-14T21:43:00Z" w16du:dateUtc="2025-08-15T04:43:00Z">
        <w:r>
          <w:rPr>
            <w:rFonts w:eastAsia="MS Mincho" w:cstheme="minorHAnsi"/>
            <w:lang w:eastAsia="ja-JP"/>
          </w:rPr>
          <w:t>schemas</w:t>
        </w:r>
      </w:ins>
      <w:ins w:id="3328" w:author="Raphael Malyankar" w:date="2025-08-14T21:42:00Z" w16du:dateUtc="2025-08-15T04:42:00Z">
        <w:r w:rsidRPr="009175D2">
          <w:rPr>
            <w:rFonts w:eastAsia="MS Mincho" w:cstheme="minorHAnsi"/>
            <w:lang w:eastAsia="ja-JP"/>
          </w:rPr>
          <w:t>/S100"/</w:t>
        </w:r>
        <w:r>
          <w:rPr>
            <w:rFonts w:eastAsia="MS Mincho" w:cstheme="minorHAnsi"/>
            <w:lang w:eastAsia="ja-JP"/>
          </w:rPr>
          <w:t>&gt;</w:t>
        </w:r>
      </w:ins>
    </w:p>
    <w:p w14:paraId="6C1F18CE" w14:textId="4707259A" w:rsidR="009175D2" w:rsidRDefault="009175D2" w:rsidP="00765336">
      <w:pPr>
        <w:rPr>
          <w:ins w:id="3329" w:author="Raphael Malyankar" w:date="2025-08-14T20:54:00Z" w16du:dateUtc="2025-08-15T03:54:00Z"/>
          <w:rFonts w:eastAsia="MS Mincho" w:cstheme="minorHAnsi"/>
          <w:lang w:eastAsia="ja-JP"/>
        </w:rPr>
      </w:pPr>
      <w:ins w:id="3330" w:author="Raphael Malyankar" w:date="2025-08-14T21:43:00Z" w16du:dateUtc="2025-08-15T04:43:00Z">
        <w:r>
          <w:rPr>
            <w:rFonts w:eastAsia="MS Mincho" w:cstheme="minorHAnsi"/>
            <w:lang w:eastAsia="ja-JP"/>
          </w:rPr>
          <w:t xml:space="preserve">informs software that is capable of using OASIS XML Catalogs to redirect retrieval of </w:t>
        </w:r>
      </w:ins>
      <w:ins w:id="3331" w:author="Raphael Malyankar" w:date="2025-08-14T21:44:00Z" w16du:dateUtc="2025-08-15T04:44:00Z">
        <w:r>
          <w:rPr>
            <w:rFonts w:eastAsia="MS Mincho" w:cstheme="minorHAnsi"/>
            <w:lang w:eastAsia="ja-JP"/>
          </w:rPr>
          <w:t>the dictionary from</w:t>
        </w:r>
      </w:ins>
      <w:ins w:id="3332" w:author="Raphael Malyankar" w:date="2025-08-14T21:45:00Z" w16du:dateUtc="2025-08-15T04:45:00Z">
        <w:r>
          <w:rPr>
            <w:rFonts w:eastAsia="MS Mincho" w:cstheme="minorHAnsi"/>
            <w:lang w:eastAsia="ja-JP"/>
          </w:rPr>
          <w:t xml:space="preserve"> the server</w:t>
        </w:r>
      </w:ins>
      <w:ins w:id="3333" w:author="Raphael Malyankar" w:date="2025-08-14T21:44:00Z" w16du:dateUtc="2025-08-15T04:44:00Z">
        <w:r>
          <w:rPr>
            <w:rFonts w:eastAsia="MS Mincho" w:cstheme="minorHAnsi"/>
            <w:lang w:eastAsia="ja-JP"/>
          </w:rPr>
          <w:t xml:space="preserve"> schemas.s100dev.net to folders </w:t>
        </w:r>
      </w:ins>
      <w:ins w:id="3334" w:author="Raphael Malyankar" w:date="2025-08-14T21:45:00Z" w16du:dateUtc="2025-08-15T04:45:00Z">
        <w:r>
          <w:rPr>
            <w:rFonts w:eastAsia="MS Mincho" w:cstheme="minorHAnsi"/>
            <w:lang w:eastAsia="ja-JP"/>
          </w:rPr>
          <w:t xml:space="preserve">under /schemas/S100 </w:t>
        </w:r>
      </w:ins>
      <w:ins w:id="3335" w:author="Raphael Malyankar" w:date="2025-08-14T21:44:00Z" w16du:dateUtc="2025-08-15T04:44:00Z">
        <w:r>
          <w:rPr>
            <w:rFonts w:eastAsia="MS Mincho" w:cstheme="minorHAnsi"/>
            <w:lang w:eastAsia="ja-JP"/>
          </w:rPr>
          <w:t>on the</w:t>
        </w:r>
      </w:ins>
      <w:ins w:id="3336" w:author="Raphael Malyankar" w:date="2025-08-14T21:45:00Z" w16du:dateUtc="2025-08-15T04:45:00Z">
        <w:r>
          <w:rPr>
            <w:rFonts w:eastAsia="MS Mincho" w:cstheme="minorHAnsi"/>
            <w:lang w:eastAsia="ja-JP"/>
          </w:rPr>
          <w:t xml:space="preserve"> local system’s</w:t>
        </w:r>
      </w:ins>
      <w:ins w:id="3337" w:author="Raphael Malyankar" w:date="2025-08-14T21:44:00Z" w16du:dateUtc="2025-08-15T04:44:00Z">
        <w:r>
          <w:rPr>
            <w:rFonts w:eastAsia="MS Mincho" w:cstheme="minorHAnsi"/>
            <w:lang w:eastAsia="ja-JP"/>
          </w:rPr>
          <w:t xml:space="preserve"> E: drive</w:t>
        </w:r>
      </w:ins>
      <w:ins w:id="3338" w:author="Raphael Malyankar" w:date="2025-08-14T21:45:00Z" w16du:dateUtc="2025-08-15T04:45:00Z">
        <w:r>
          <w:rPr>
            <w:rFonts w:eastAsia="MS Mincho" w:cstheme="minorHAnsi"/>
            <w:lang w:eastAsia="ja-JP"/>
          </w:rPr>
          <w:t>. The rest of the di</w:t>
        </w:r>
      </w:ins>
      <w:ins w:id="3339" w:author="Raphael Malyankar" w:date="2025-08-14T21:46:00Z" w16du:dateUtc="2025-08-15T04:46:00Z">
        <w:r>
          <w:rPr>
            <w:rFonts w:eastAsia="MS Mincho" w:cstheme="minorHAnsi"/>
            <w:lang w:eastAsia="ja-JP"/>
          </w:rPr>
          <w:t xml:space="preserve">ctionary URL </w:t>
        </w:r>
      </w:ins>
      <w:ins w:id="3340" w:author="Raphael Malyankar" w:date="2025-08-14T21:47:00Z" w16du:dateUtc="2025-08-15T04:47:00Z">
        <w:r>
          <w:rPr>
            <w:rFonts w:eastAsia="MS Mincho" w:cstheme="minorHAnsi"/>
            <w:lang w:eastAsia="ja-JP"/>
          </w:rPr>
          <w:t xml:space="preserve">after the string “schemas.s100dev.net” </w:t>
        </w:r>
      </w:ins>
      <w:ins w:id="3341" w:author="Raphael Malyankar" w:date="2025-08-14T21:46:00Z" w16du:dateUtc="2025-08-15T04:46:00Z">
        <w:r>
          <w:rPr>
            <w:rFonts w:eastAsia="MS Mincho" w:cstheme="minorHAnsi"/>
            <w:lang w:eastAsia="ja-JP"/>
          </w:rPr>
          <w:t xml:space="preserve">will be appended to the </w:t>
        </w:r>
      </w:ins>
      <w:ins w:id="3342" w:author="Raphael Malyankar" w:date="2025-08-14T21:47:00Z" w16du:dateUtc="2025-08-15T04:47:00Z">
        <w:r>
          <w:rPr>
            <w:rFonts w:eastAsia="MS Mincho" w:cstheme="minorHAnsi"/>
            <w:lang w:eastAsia="ja-JP"/>
          </w:rPr>
          <w:t>replacement string</w:t>
        </w:r>
      </w:ins>
      <w:ins w:id="3343" w:author="Raphael Malyankar" w:date="2025-08-14T21:46:00Z" w16du:dateUtc="2025-08-15T04:46:00Z">
        <w:r>
          <w:rPr>
            <w:rFonts w:eastAsia="MS Mincho" w:cstheme="minorHAnsi"/>
            <w:lang w:eastAsia="ja-JP"/>
          </w:rPr>
          <w:t xml:space="preserve"> header.</w:t>
        </w:r>
      </w:ins>
    </w:p>
    <w:p w14:paraId="7B283D1F" w14:textId="77777777" w:rsidR="00060EDE" w:rsidRPr="00616E11" w:rsidRDefault="00060EDE" w:rsidP="00060EDE">
      <w:pPr>
        <w:rPr>
          <w:rFonts w:eastAsia="MS Mincho" w:cstheme="minorHAnsi"/>
          <w:lang w:eastAsia="ja-JP"/>
        </w:rPr>
      </w:pPr>
    </w:p>
    <w:p w14:paraId="6E330DCD" w14:textId="77777777" w:rsidR="00FA1108" w:rsidRPr="00616E11" w:rsidRDefault="00000000" w:rsidP="00311029">
      <w:pPr>
        <w:pStyle w:val="HeadingB1"/>
        <w:numPr>
          <w:ilvl w:val="0"/>
          <w:numId w:val="148"/>
        </w:numPr>
      </w:pPr>
      <w:bookmarkStart w:id="3344" w:name="_Toc41603028"/>
      <w:bookmarkStart w:id="3345" w:name="_Toc206156570"/>
      <w:r w:rsidRPr="00616E11">
        <w:t>Portrayal elements and rules</w:t>
      </w:r>
      <w:bookmarkEnd w:id="3344"/>
      <w:bookmarkEnd w:id="3345"/>
    </w:p>
    <w:p w14:paraId="37A569E2" w14:textId="77777777" w:rsidR="00FA1108" w:rsidRPr="00616E11" w:rsidRDefault="00000000">
      <w:pPr>
        <w:rPr>
          <w:rFonts w:eastAsia="MS Mincho" w:cstheme="minorHAnsi"/>
          <w:lang w:eastAsia="ja-JP"/>
        </w:rPr>
      </w:pPr>
      <w:r w:rsidRPr="00616E11">
        <w:rPr>
          <w:rFonts w:eastAsia="MS Mincho" w:cstheme="minorHAnsi"/>
          <w:lang w:eastAsia="ja-JP"/>
        </w:rPr>
        <w:t>Portrayal Catalogues are necessary only for data products that are intended to be displayed graphically (as opposed to text or other processing).</w:t>
      </w:r>
    </w:p>
    <w:p w14:paraId="5FDBD90B" w14:textId="77777777" w:rsidR="00FA1108" w:rsidRPr="00616E11" w:rsidRDefault="00000000">
      <w:pPr>
        <w:rPr>
          <w:rFonts w:eastAsia="MS Mincho" w:cstheme="minorHAnsi"/>
          <w:lang w:eastAsia="ja-JP"/>
        </w:rPr>
      </w:pPr>
      <w:r w:rsidRPr="00616E11">
        <w:rPr>
          <w:rFonts w:eastAsia="MS Mincho" w:cstheme="minorHAnsi"/>
          <w:lang w:eastAsia="ja-JP"/>
        </w:rPr>
        <w:t>Often there will be only one intended application domain – generally ECDIS – and a limited number of closely related usage scenarios (that is, route monitoring/planning and voyage planning) utilizing one Portrayal Catalogue. Some data products may not be intended for display, in which case no Portrayal Catalogue is needed. Other data products may be intended for more than one application domain, in which case the possible need for different Portrayal Catalogues should be considered. Different usage scenarios may also benefit from different Portrayal Catalogues.</w:t>
      </w:r>
    </w:p>
    <w:p w14:paraId="102261F3" w14:textId="0758A451" w:rsidR="00FA1108" w:rsidRPr="00616E11" w:rsidRDefault="00000000">
      <w:pPr>
        <w:rPr>
          <w:rFonts w:eastAsia="MS Mincho" w:cstheme="minorHAnsi"/>
          <w:lang w:eastAsia="ja-JP"/>
        </w:rPr>
      </w:pPr>
      <w:r w:rsidRPr="00616E11">
        <w:rPr>
          <w:rFonts w:eastAsia="MS Mincho" w:cstheme="minorHAnsi"/>
          <w:lang w:eastAsia="ja-JP"/>
        </w:rPr>
        <w:t>S-100 defines an XSLT-based portrayal mechanism in Part 9. Edition 4.0.0 add</w:t>
      </w:r>
      <w:ins w:id="3346" w:author="Raphael Malyankar" w:date="2025-08-15T12:34:00Z" w16du:dateUtc="2025-08-15T19:34:00Z">
        <w:r w:rsidR="00A20ADA">
          <w:rPr>
            <w:rFonts w:eastAsia="MS Mincho" w:cstheme="minorHAnsi"/>
            <w:lang w:eastAsia="ja-JP"/>
          </w:rPr>
          <w:t>ed</w:t>
        </w:r>
      </w:ins>
      <w:del w:id="3347" w:author="Raphael Malyankar" w:date="2025-08-15T12:34:00Z" w16du:dateUtc="2025-08-15T19:34:00Z">
        <w:r w:rsidRPr="00616E11" w:rsidDel="00A20ADA">
          <w:rPr>
            <w:rFonts w:eastAsia="MS Mincho" w:cstheme="minorHAnsi"/>
            <w:lang w:eastAsia="ja-JP"/>
          </w:rPr>
          <w:delText>s</w:delText>
        </w:r>
      </w:del>
      <w:r w:rsidRPr="00616E11">
        <w:rPr>
          <w:rFonts w:eastAsia="MS Mincho" w:cstheme="minorHAnsi"/>
          <w:lang w:eastAsia="ja-JP"/>
        </w:rPr>
        <w:t xml:space="preserve"> the LUA scripting language as a second portrayal mechanism and defines a standard mechanism for including scripting support in S-100 based products. Developers/OEMs may prefer LUA due to promises of performance and similarity to common programming languages.</w:t>
      </w:r>
    </w:p>
    <w:p w14:paraId="121470C9" w14:textId="77777777" w:rsidR="00FA1108" w:rsidRPr="00616E11" w:rsidRDefault="00000000">
      <w:pPr>
        <w:spacing w:after="60"/>
        <w:rPr>
          <w:rFonts w:eastAsia="MS Mincho" w:cstheme="minorHAnsi"/>
          <w:lang w:eastAsia="ja-JP"/>
        </w:rPr>
      </w:pPr>
      <w:r w:rsidRPr="00616E11">
        <w:rPr>
          <w:rFonts w:eastAsia="MS Mincho" w:cstheme="minorHAnsi"/>
          <w:lang w:eastAsia="ja-JP"/>
        </w:rPr>
        <w:t>The portrayal section of a Product Specification should include:</w:t>
      </w:r>
    </w:p>
    <w:p w14:paraId="353789C4" w14:textId="77777777" w:rsidR="00FA1108" w:rsidRPr="00616E11" w:rsidRDefault="00000000">
      <w:pPr>
        <w:numPr>
          <w:ilvl w:val="0"/>
          <w:numId w:val="48"/>
        </w:numPr>
        <w:spacing w:after="60"/>
        <w:rPr>
          <w:rFonts w:eastAsia="MS Mincho" w:cstheme="minorHAnsi"/>
          <w:lang w:eastAsia="ja-JP"/>
        </w:rPr>
      </w:pPr>
      <w:r w:rsidRPr="00616E11">
        <w:rPr>
          <w:rFonts w:eastAsia="MS Mincho" w:cstheme="minorHAnsi"/>
          <w:lang w:eastAsia="ja-JP"/>
        </w:rPr>
        <w:t>Pictorial representations of symbols and colours, accompanied by symbol specifications (the latter preferably in the form of machine-processable files as well as formal specifications in the text of the portrayal section).</w:t>
      </w:r>
    </w:p>
    <w:p w14:paraId="2EACE744" w14:textId="77777777" w:rsidR="00FA1108" w:rsidRPr="00616E11" w:rsidRDefault="00000000">
      <w:pPr>
        <w:numPr>
          <w:ilvl w:val="0"/>
          <w:numId w:val="48"/>
        </w:numPr>
        <w:spacing w:after="60"/>
        <w:rPr>
          <w:rFonts w:eastAsia="MS Mincho" w:cstheme="minorHAnsi"/>
          <w:lang w:eastAsia="ja-JP"/>
        </w:rPr>
      </w:pPr>
      <w:r w:rsidRPr="00616E11">
        <w:rPr>
          <w:rFonts w:eastAsia="MS Mincho" w:cstheme="minorHAnsi"/>
          <w:lang w:eastAsia="ja-JP"/>
        </w:rPr>
        <w:t>Specifications and recommendations for the use of symbols by implementers; for example, calculating orientation from attribute values and the use of thinning to reduce crowding of displays at small display scales, display of text accompanying symbols, masking of boundaries, etc.</w:t>
      </w:r>
    </w:p>
    <w:p w14:paraId="3A30E4FC" w14:textId="77777777" w:rsidR="00FA1108" w:rsidRDefault="00000000" w:rsidP="00362461">
      <w:pPr>
        <w:numPr>
          <w:ilvl w:val="0"/>
          <w:numId w:val="48"/>
        </w:numPr>
        <w:spacing w:before="60" w:after="60"/>
        <w:rPr>
          <w:ins w:id="3348" w:author="Raphael Malyankar" w:date="2025-08-15T12:51:00Z" w16du:dateUtc="2025-08-15T19:51:00Z"/>
          <w:rFonts w:eastAsia="MS Mincho" w:cstheme="minorHAnsi"/>
          <w:lang w:eastAsia="ja-JP"/>
        </w:rPr>
      </w:pPr>
      <w:r w:rsidRPr="00616E11">
        <w:rPr>
          <w:rFonts w:eastAsia="MS Mincho" w:cstheme="minorHAnsi"/>
          <w:lang w:eastAsia="ja-JP"/>
        </w:rPr>
        <w:t>Products that need to be included in ECDIS must have day, night, and dusk palettes defined.</w:t>
      </w:r>
    </w:p>
    <w:p w14:paraId="481A209E" w14:textId="60D8021D" w:rsidR="00362461" w:rsidRPr="00616E11" w:rsidRDefault="00362461" w:rsidP="00362461">
      <w:pPr>
        <w:numPr>
          <w:ilvl w:val="0"/>
          <w:numId w:val="48"/>
        </w:numPr>
        <w:spacing w:before="60"/>
        <w:rPr>
          <w:rFonts w:eastAsia="MS Mincho" w:cstheme="minorHAnsi"/>
          <w:lang w:eastAsia="ja-JP"/>
        </w:rPr>
      </w:pPr>
      <w:ins w:id="3349" w:author="Raphael Malyankar" w:date="2025-08-15T12:51:00Z" w16du:dateUtc="2025-08-15T19:51:00Z">
        <w:r>
          <w:rPr>
            <w:rFonts w:eastAsia="MS Mincho" w:cstheme="minorHAnsi"/>
            <w:lang w:eastAsia="ja-JP"/>
          </w:rPr>
          <w:t>Any pro</w:t>
        </w:r>
      </w:ins>
      <w:ins w:id="3350" w:author="Raphael Malyankar" w:date="2025-08-15T12:52:00Z" w16du:dateUtc="2025-08-15T19:52:00Z">
        <w:r>
          <w:rPr>
            <w:rFonts w:eastAsia="MS Mincho" w:cstheme="minorHAnsi"/>
            <w:lang w:eastAsia="ja-JP"/>
          </w:rPr>
          <w:t>duct-specific additional information</w:t>
        </w:r>
      </w:ins>
      <w:ins w:id="3351" w:author="Raphael Malyankar" w:date="2025-08-15T12:56:00Z" w16du:dateUtc="2025-08-15T19:56:00Z">
        <w:r>
          <w:rPr>
            <w:rFonts w:eastAsia="MS Mincho" w:cstheme="minorHAnsi"/>
            <w:lang w:eastAsia="ja-JP"/>
          </w:rPr>
          <w:t>, principles, or requirements</w:t>
        </w:r>
      </w:ins>
      <w:ins w:id="3352" w:author="Raphael Malyankar" w:date="2025-08-15T12:52:00Z" w16du:dateUtc="2025-08-15T19:52:00Z">
        <w:r>
          <w:rPr>
            <w:rFonts w:eastAsia="MS Mincho" w:cstheme="minorHAnsi"/>
            <w:lang w:eastAsia="ja-JP"/>
          </w:rPr>
          <w:t xml:space="preserve">, such as de-cluttering methods, </w:t>
        </w:r>
      </w:ins>
      <w:ins w:id="3353" w:author="Raphael Malyankar" w:date="2025-08-15T12:53:00Z" w16du:dateUtc="2025-08-15T19:53:00Z">
        <w:r>
          <w:rPr>
            <w:rFonts w:eastAsia="MS Mincho" w:cstheme="minorHAnsi"/>
            <w:lang w:eastAsia="ja-JP"/>
          </w:rPr>
          <w:t>recommendations</w:t>
        </w:r>
      </w:ins>
      <w:ins w:id="3354" w:author="Raphael Malyankar" w:date="2025-08-15T12:52:00Z" w16du:dateUtc="2025-08-15T19:52:00Z">
        <w:r>
          <w:rPr>
            <w:rFonts w:eastAsia="MS Mincho" w:cstheme="minorHAnsi"/>
            <w:lang w:eastAsia="ja-JP"/>
          </w:rPr>
          <w:t xml:space="preserve"> </w:t>
        </w:r>
      </w:ins>
      <w:ins w:id="3355" w:author="Raphael Malyankar" w:date="2025-08-15T12:56:00Z" w16du:dateUtc="2025-08-15T19:56:00Z">
        <w:r>
          <w:rPr>
            <w:rFonts w:eastAsia="MS Mincho" w:cstheme="minorHAnsi"/>
            <w:lang w:eastAsia="ja-JP"/>
          </w:rPr>
          <w:t xml:space="preserve">and formulas </w:t>
        </w:r>
      </w:ins>
      <w:ins w:id="3356" w:author="Raphael Malyankar" w:date="2025-08-15T12:52:00Z" w16du:dateUtc="2025-08-15T19:52:00Z">
        <w:r>
          <w:rPr>
            <w:rFonts w:eastAsia="MS Mincho" w:cstheme="minorHAnsi"/>
            <w:lang w:eastAsia="ja-JP"/>
          </w:rPr>
          <w:t xml:space="preserve">for </w:t>
        </w:r>
      </w:ins>
      <w:ins w:id="3357" w:author="Raphael Malyankar" w:date="2025-08-15T12:53:00Z" w16du:dateUtc="2025-08-15T19:53:00Z">
        <w:r>
          <w:rPr>
            <w:rFonts w:eastAsia="MS Mincho" w:cstheme="minorHAnsi"/>
            <w:lang w:eastAsia="ja-JP"/>
          </w:rPr>
          <w:t>symbol scaling according to</w:t>
        </w:r>
      </w:ins>
      <w:ins w:id="3358" w:author="Raphael Malyankar" w:date="2025-08-15T12:54:00Z" w16du:dateUtc="2025-08-15T19:54:00Z">
        <w:r>
          <w:rPr>
            <w:rFonts w:eastAsia="MS Mincho" w:cstheme="minorHAnsi"/>
            <w:lang w:eastAsia="ja-JP"/>
          </w:rPr>
          <w:t xml:space="preserve"> the</w:t>
        </w:r>
      </w:ins>
      <w:ins w:id="3359" w:author="Raphael Malyankar" w:date="2025-08-15T12:53:00Z" w16du:dateUtc="2025-08-15T19:53:00Z">
        <w:r>
          <w:rPr>
            <w:rFonts w:eastAsia="MS Mincho" w:cstheme="minorHAnsi"/>
            <w:lang w:eastAsia="ja-JP"/>
          </w:rPr>
          <w:t xml:space="preserve"> </w:t>
        </w:r>
      </w:ins>
      <w:ins w:id="3360" w:author="Raphael Malyankar" w:date="2025-08-15T12:56:00Z" w16du:dateUtc="2025-08-15T19:56:00Z">
        <w:r>
          <w:rPr>
            <w:rFonts w:eastAsia="MS Mincho" w:cstheme="minorHAnsi"/>
            <w:lang w:eastAsia="ja-JP"/>
          </w:rPr>
          <w:t>value</w:t>
        </w:r>
      </w:ins>
      <w:ins w:id="3361" w:author="Raphael Malyankar" w:date="2025-08-15T12:53:00Z" w16du:dateUtc="2025-08-15T19:53:00Z">
        <w:r>
          <w:rPr>
            <w:rFonts w:eastAsia="MS Mincho" w:cstheme="minorHAnsi"/>
            <w:lang w:eastAsia="ja-JP"/>
          </w:rPr>
          <w:t xml:space="preserve"> </w:t>
        </w:r>
      </w:ins>
      <w:ins w:id="3362" w:author="Raphael Malyankar" w:date="2025-08-15T12:54:00Z" w16du:dateUtc="2025-08-15T19:54:00Z">
        <w:r>
          <w:rPr>
            <w:rFonts w:eastAsia="MS Mincho" w:cstheme="minorHAnsi"/>
            <w:lang w:eastAsia="ja-JP"/>
          </w:rPr>
          <w:t>of a</w:t>
        </w:r>
      </w:ins>
      <w:ins w:id="3363" w:author="Raphael Malyankar" w:date="2025-08-15T12:56:00Z" w16du:dateUtc="2025-08-15T19:56:00Z">
        <w:r w:rsidR="00372733">
          <w:rPr>
            <w:rFonts w:eastAsia="MS Mincho" w:cstheme="minorHAnsi"/>
            <w:lang w:eastAsia="ja-JP"/>
          </w:rPr>
          <w:t xml:space="preserve"> </w:t>
        </w:r>
      </w:ins>
      <w:ins w:id="3364" w:author="Raphael Malyankar" w:date="2025-08-15T12:57:00Z" w16du:dateUtc="2025-08-15T19:57:00Z">
        <w:r w:rsidR="00372733">
          <w:rPr>
            <w:rFonts w:eastAsia="MS Mincho" w:cstheme="minorHAnsi"/>
            <w:lang w:eastAsia="ja-JP"/>
          </w:rPr>
          <w:t>designated</w:t>
        </w:r>
      </w:ins>
      <w:ins w:id="3365" w:author="Raphael Malyankar" w:date="2025-08-15T12:54:00Z" w16du:dateUtc="2025-08-15T19:54:00Z">
        <w:r>
          <w:rPr>
            <w:rFonts w:eastAsia="MS Mincho" w:cstheme="minorHAnsi"/>
            <w:lang w:eastAsia="ja-JP"/>
          </w:rPr>
          <w:t xml:space="preserve"> attribute,</w:t>
        </w:r>
      </w:ins>
      <w:ins w:id="3366" w:author="Raphael Malyankar" w:date="2025-08-15T12:55:00Z" w16du:dateUtc="2025-08-15T19:55:00Z">
        <w:r>
          <w:rPr>
            <w:rFonts w:eastAsia="MS Mincho" w:cstheme="minorHAnsi"/>
            <w:lang w:eastAsia="ja-JP"/>
          </w:rPr>
          <w:t xml:space="preserve"> </w:t>
        </w:r>
      </w:ins>
      <w:ins w:id="3367" w:author="Raphael Malyankar" w:date="2025-08-15T12:54:00Z" w16du:dateUtc="2025-08-15T19:54:00Z">
        <w:r>
          <w:rPr>
            <w:rFonts w:eastAsia="MS Mincho" w:cstheme="minorHAnsi"/>
            <w:lang w:eastAsia="ja-JP"/>
          </w:rPr>
          <w:t>requirements for product-specific user interface funct</w:t>
        </w:r>
      </w:ins>
      <w:ins w:id="3368" w:author="Raphael Malyankar" w:date="2025-08-15T12:55:00Z" w16du:dateUtc="2025-08-15T19:55:00Z">
        <w:r>
          <w:rPr>
            <w:rFonts w:eastAsia="MS Mincho" w:cstheme="minorHAnsi"/>
            <w:lang w:eastAsia="ja-JP"/>
          </w:rPr>
          <w:t>ionality, etc.</w:t>
        </w:r>
      </w:ins>
    </w:p>
    <w:p w14:paraId="00CD63C1" w14:textId="77777777" w:rsidR="00FA1108" w:rsidRPr="00616E11" w:rsidRDefault="00FA1108">
      <w:pPr>
        <w:rPr>
          <w:rFonts w:eastAsia="MS Mincho" w:cstheme="minorHAnsi"/>
          <w:lang w:eastAsia="ja-JP"/>
        </w:rPr>
      </w:pPr>
    </w:p>
    <w:p w14:paraId="62788C2C" w14:textId="77777777" w:rsidR="00FA1108" w:rsidRPr="00616E11" w:rsidRDefault="00000000" w:rsidP="00311029">
      <w:pPr>
        <w:pStyle w:val="HeadingB1"/>
        <w:numPr>
          <w:ilvl w:val="0"/>
          <w:numId w:val="148"/>
        </w:numPr>
      </w:pPr>
      <w:bookmarkStart w:id="3369" w:name="_Toc41603029"/>
      <w:bookmarkStart w:id="3370" w:name="_Toc206156571"/>
      <w:r w:rsidRPr="00616E11">
        <w:t>Registration of portrayal elements</w:t>
      </w:r>
      <w:bookmarkEnd w:id="3369"/>
      <w:bookmarkEnd w:id="3370"/>
    </w:p>
    <w:p w14:paraId="45A66281" w14:textId="6B302458" w:rsidR="00FA1108" w:rsidRPr="00616E11" w:rsidRDefault="00000000">
      <w:pPr>
        <w:spacing w:after="60"/>
        <w:rPr>
          <w:rFonts w:eastAsia="MS Mincho" w:cstheme="minorHAnsi"/>
          <w:lang w:eastAsia="ja-JP"/>
        </w:rPr>
      </w:pPr>
      <w:r w:rsidRPr="00616E11">
        <w:rPr>
          <w:rFonts w:eastAsia="MS Mincho" w:cstheme="minorHAnsi"/>
          <w:lang w:eastAsia="ja-JP"/>
        </w:rPr>
        <w:t>Portrayal elements must be registered in the Portrayal Register of the IHO GI Registry. Elements that need to be registered are listed below. A portrayal element needs to be registered only if it is new</w:t>
      </w:r>
      <w:del w:id="3371" w:author="Raphael Malyankar" w:date="2025-08-15T12:39:00Z" w16du:dateUtc="2025-08-15T19:39:00Z">
        <w:r w:rsidRPr="004425C5" w:rsidDel="00D177CE">
          <w:rPr>
            <w:rStyle w:val="FootnoteReference"/>
            <w:rFonts w:eastAsia="MS Mincho" w:cstheme="minorHAnsi"/>
            <w:noProof w:val="0"/>
            <w:szCs w:val="16"/>
            <w:lang w:val="en-GB" w:eastAsia="ja-JP"/>
          </w:rPr>
          <w:footnoteReference w:id="7"/>
        </w:r>
      </w:del>
      <w:r w:rsidRPr="00616E11">
        <w:rPr>
          <w:rFonts w:eastAsia="MS Mincho" w:cstheme="minorHAnsi"/>
          <w:lang w:eastAsia="ja-JP"/>
        </w:rPr>
        <w:t xml:space="preserve"> to the Register – elements that are already in the Register need not be registered again.</w:t>
      </w:r>
    </w:p>
    <w:p w14:paraId="1B1DD119" w14:textId="77777777" w:rsidR="00FA1108" w:rsidRPr="00616E11" w:rsidRDefault="00000000">
      <w:pPr>
        <w:numPr>
          <w:ilvl w:val="0"/>
          <w:numId w:val="46"/>
        </w:numPr>
        <w:spacing w:after="60"/>
        <w:rPr>
          <w:rFonts w:eastAsia="MS Mincho" w:cstheme="minorHAnsi"/>
          <w:lang w:eastAsia="ja-JP"/>
        </w:rPr>
      </w:pPr>
      <w:r w:rsidRPr="00616E11">
        <w:rPr>
          <w:rFonts w:eastAsia="MS Mincho" w:cstheme="minorHAnsi"/>
          <w:lang w:eastAsia="ja-JP"/>
        </w:rPr>
        <w:lastRenderedPageBreak/>
        <w:t>New symbols, fonts, line styles, area fills, and pixmaps.</w:t>
      </w:r>
    </w:p>
    <w:p w14:paraId="61EB6494" w14:textId="77777777" w:rsidR="00FA1108" w:rsidRPr="00616E11" w:rsidRDefault="00000000">
      <w:pPr>
        <w:numPr>
          <w:ilvl w:val="0"/>
          <w:numId w:val="46"/>
        </w:numPr>
        <w:spacing w:after="60"/>
        <w:rPr>
          <w:rFonts w:eastAsia="MS Mincho" w:cstheme="minorHAnsi"/>
          <w:lang w:eastAsia="ja-JP"/>
        </w:rPr>
      </w:pPr>
      <w:r w:rsidRPr="00616E11">
        <w:rPr>
          <w:rFonts w:eastAsia="MS Mincho" w:cstheme="minorHAnsi"/>
          <w:lang w:eastAsia="ja-JP"/>
        </w:rPr>
        <w:t>New display modes.</w:t>
      </w:r>
    </w:p>
    <w:p w14:paraId="1E7E59F5" w14:textId="77777777" w:rsidR="00FA1108" w:rsidRPr="00616E11" w:rsidRDefault="00000000">
      <w:pPr>
        <w:numPr>
          <w:ilvl w:val="0"/>
          <w:numId w:val="46"/>
        </w:numPr>
        <w:spacing w:after="60"/>
        <w:rPr>
          <w:rFonts w:eastAsia="MS Mincho" w:cstheme="minorHAnsi"/>
          <w:lang w:eastAsia="ja-JP"/>
        </w:rPr>
      </w:pPr>
      <w:r w:rsidRPr="00616E11">
        <w:rPr>
          <w:rFonts w:eastAsia="MS Mincho" w:cstheme="minorHAnsi"/>
          <w:lang w:eastAsia="ja-JP"/>
        </w:rPr>
        <w:t>New viewing group layers.</w:t>
      </w:r>
    </w:p>
    <w:p w14:paraId="704DDDD3" w14:textId="77777777" w:rsidR="00FA1108" w:rsidRPr="00616E11" w:rsidRDefault="00000000">
      <w:pPr>
        <w:numPr>
          <w:ilvl w:val="0"/>
          <w:numId w:val="46"/>
        </w:numPr>
        <w:spacing w:after="60"/>
        <w:rPr>
          <w:rFonts w:eastAsia="MS Mincho" w:cstheme="minorHAnsi"/>
          <w:lang w:eastAsia="ja-JP"/>
        </w:rPr>
      </w:pPr>
      <w:r w:rsidRPr="00616E11">
        <w:rPr>
          <w:rFonts w:eastAsia="MS Mincho" w:cstheme="minorHAnsi"/>
          <w:lang w:eastAsia="ja-JP"/>
        </w:rPr>
        <w:t>Viewing groups.</w:t>
      </w:r>
    </w:p>
    <w:p w14:paraId="7643CEFA" w14:textId="77777777" w:rsidR="00FA1108" w:rsidRPr="00616E11" w:rsidRDefault="00000000">
      <w:pPr>
        <w:numPr>
          <w:ilvl w:val="0"/>
          <w:numId w:val="46"/>
        </w:numPr>
        <w:spacing w:after="60"/>
        <w:rPr>
          <w:rFonts w:eastAsia="MS Mincho" w:cstheme="minorHAnsi"/>
          <w:lang w:eastAsia="ja-JP"/>
        </w:rPr>
      </w:pPr>
      <w:r w:rsidRPr="00616E11">
        <w:rPr>
          <w:rFonts w:eastAsia="MS Mincho" w:cstheme="minorHAnsi"/>
          <w:lang w:eastAsia="ja-JP"/>
        </w:rPr>
        <w:t>New display planes.</w:t>
      </w:r>
    </w:p>
    <w:p w14:paraId="2268393E" w14:textId="77777777" w:rsidR="00FA1108" w:rsidRPr="00616E11" w:rsidRDefault="00000000">
      <w:pPr>
        <w:numPr>
          <w:ilvl w:val="0"/>
          <w:numId w:val="46"/>
        </w:numPr>
        <w:spacing w:after="60"/>
        <w:rPr>
          <w:rFonts w:eastAsia="MS Mincho" w:cstheme="minorHAnsi"/>
          <w:lang w:eastAsia="ja-JP"/>
        </w:rPr>
      </w:pPr>
      <w:r w:rsidRPr="00616E11">
        <w:rPr>
          <w:rFonts w:eastAsia="MS Mincho" w:cstheme="minorHAnsi"/>
          <w:lang w:eastAsia="ja-JP"/>
        </w:rPr>
        <w:t>New colour tokens.</w:t>
      </w:r>
    </w:p>
    <w:p w14:paraId="1368D312" w14:textId="77777777" w:rsidR="00FA1108" w:rsidRPr="00616E11" w:rsidRDefault="00000000">
      <w:pPr>
        <w:numPr>
          <w:ilvl w:val="0"/>
          <w:numId w:val="46"/>
        </w:numPr>
        <w:spacing w:after="60"/>
        <w:rPr>
          <w:rFonts w:eastAsia="MS Mincho" w:cstheme="minorHAnsi"/>
          <w:lang w:eastAsia="ja-JP"/>
        </w:rPr>
      </w:pPr>
      <w:r w:rsidRPr="00616E11">
        <w:rPr>
          <w:rFonts w:eastAsia="MS Mincho" w:cstheme="minorHAnsi"/>
          <w:lang w:eastAsia="ja-JP"/>
        </w:rPr>
        <w:t>New colour profiles used by portrayal of this product. If there are multiple palettes (for example day/night/dusk), the colour profile file(s) must define all palettes.</w:t>
      </w:r>
    </w:p>
    <w:p w14:paraId="37762152" w14:textId="77777777" w:rsidR="00FA1108" w:rsidRPr="00616E11" w:rsidRDefault="00000000">
      <w:pPr>
        <w:numPr>
          <w:ilvl w:val="0"/>
          <w:numId w:val="46"/>
        </w:numPr>
        <w:spacing w:after="60"/>
        <w:rPr>
          <w:rFonts w:eastAsia="MS Mincho" w:cstheme="minorHAnsi"/>
          <w:lang w:eastAsia="ja-JP"/>
        </w:rPr>
      </w:pPr>
      <w:r w:rsidRPr="00616E11">
        <w:rPr>
          <w:rFonts w:eastAsia="MS Mincho" w:cstheme="minorHAnsi"/>
          <w:lang w:eastAsia="ja-JP"/>
        </w:rPr>
        <w:t>New CSS files encoding the colour tokens and RGB values used by all symbols in the portrayal of this product.</w:t>
      </w:r>
    </w:p>
    <w:p w14:paraId="49E92114" w14:textId="77777777" w:rsidR="00FA1108" w:rsidRPr="00616E11" w:rsidRDefault="00000000">
      <w:pPr>
        <w:numPr>
          <w:ilvl w:val="0"/>
          <w:numId w:val="46"/>
        </w:numPr>
        <w:spacing w:after="60"/>
        <w:rPr>
          <w:rFonts w:eastAsia="MS Mincho" w:cstheme="minorHAnsi"/>
          <w:lang w:eastAsia="ja-JP"/>
        </w:rPr>
      </w:pPr>
      <w:r w:rsidRPr="00616E11">
        <w:rPr>
          <w:rFonts w:eastAsia="MS Mincho" w:cstheme="minorHAnsi"/>
          <w:lang w:eastAsia="ja-JP"/>
        </w:rPr>
        <w:t>New context parameters.</w:t>
      </w:r>
    </w:p>
    <w:p w14:paraId="0FA6D163" w14:textId="77777777" w:rsidR="00FA1108" w:rsidRPr="00616E11" w:rsidRDefault="00000000">
      <w:pPr>
        <w:numPr>
          <w:ilvl w:val="0"/>
          <w:numId w:val="46"/>
        </w:numPr>
        <w:spacing w:after="240"/>
        <w:rPr>
          <w:rFonts w:eastAsia="MS Mincho" w:cstheme="minorHAnsi"/>
          <w:lang w:eastAsia="ja-JP"/>
        </w:rPr>
      </w:pPr>
      <w:r w:rsidRPr="00616E11">
        <w:rPr>
          <w:rFonts w:eastAsia="MS Mincho" w:cstheme="minorHAnsi"/>
          <w:lang w:eastAsia="ja-JP"/>
        </w:rPr>
        <w:t>New display priorities.</w:t>
      </w:r>
    </w:p>
    <w:p w14:paraId="0DBB83A2" w14:textId="77777777" w:rsidR="00FA1108" w:rsidRPr="00616E11" w:rsidRDefault="00FA1108">
      <w:pPr>
        <w:rPr>
          <w:rFonts w:eastAsia="MS Mincho" w:cstheme="minorHAnsi"/>
          <w:lang w:eastAsia="ja-JP"/>
        </w:rPr>
      </w:pPr>
    </w:p>
    <w:p w14:paraId="6DB587F5" w14:textId="77777777" w:rsidR="00FA1108" w:rsidRPr="00616E11" w:rsidRDefault="00000000" w:rsidP="00311029">
      <w:pPr>
        <w:pStyle w:val="HeadingB1"/>
        <w:numPr>
          <w:ilvl w:val="0"/>
          <w:numId w:val="148"/>
        </w:numPr>
      </w:pPr>
      <w:bookmarkStart w:id="3374" w:name="_Toc41603030"/>
      <w:bookmarkStart w:id="3375" w:name="_Toc206156572"/>
      <w:r w:rsidRPr="00616E11">
        <w:t>Portrayal Catalogue</w:t>
      </w:r>
      <w:bookmarkEnd w:id="3374"/>
      <w:bookmarkEnd w:id="3375"/>
    </w:p>
    <w:p w14:paraId="682DC55A" w14:textId="77777777" w:rsidR="00FA1108" w:rsidRPr="00616E11" w:rsidRDefault="00000000">
      <w:pPr>
        <w:rPr>
          <w:rFonts w:eastAsia="MS Mincho" w:cstheme="minorHAnsi"/>
          <w:lang w:eastAsia="ja-JP"/>
        </w:rPr>
      </w:pPr>
      <w:r w:rsidRPr="00616E11">
        <w:rPr>
          <w:rFonts w:eastAsia="MS Mincho" w:cstheme="minorHAnsi"/>
          <w:lang w:eastAsia="ja-JP"/>
        </w:rPr>
        <w:t>An IHO Portrayal Catalogue Builder is available to Product Specification developers in the Help and Guidance/Repository section of the IHO GI Registry.</w:t>
      </w:r>
    </w:p>
    <w:p w14:paraId="3EF8F792" w14:textId="77777777" w:rsidR="00FA1108" w:rsidRPr="00616E11" w:rsidRDefault="00FA1108">
      <w:pPr>
        <w:rPr>
          <w:rFonts w:eastAsia="MS Mincho" w:cstheme="minorHAnsi"/>
          <w:lang w:eastAsia="ja-JP"/>
        </w:rPr>
      </w:pPr>
    </w:p>
    <w:p w14:paraId="703E68C3" w14:textId="77777777" w:rsidR="00FA1108" w:rsidRPr="00616E11" w:rsidRDefault="00000000" w:rsidP="00311029">
      <w:pPr>
        <w:pStyle w:val="HeadingB1"/>
        <w:numPr>
          <w:ilvl w:val="0"/>
          <w:numId w:val="148"/>
        </w:numPr>
      </w:pPr>
      <w:bookmarkStart w:id="3376" w:name="_Toc523335213"/>
      <w:bookmarkStart w:id="3377" w:name="_Toc523493034"/>
      <w:bookmarkStart w:id="3378" w:name="_Toc41603031"/>
      <w:bookmarkStart w:id="3379" w:name="_Toc206156573"/>
      <w:bookmarkEnd w:id="3376"/>
      <w:bookmarkEnd w:id="3377"/>
      <w:r w:rsidRPr="00616E11">
        <w:t>Reference systems</w:t>
      </w:r>
      <w:bookmarkEnd w:id="3378"/>
      <w:bookmarkEnd w:id="3379"/>
    </w:p>
    <w:p w14:paraId="2546010B" w14:textId="77777777" w:rsidR="00FA1108" w:rsidRPr="00616E11" w:rsidRDefault="00000000">
      <w:pPr>
        <w:rPr>
          <w:rFonts w:eastAsia="MS Mincho" w:cstheme="minorHAnsi"/>
          <w:lang w:eastAsia="ja-JP"/>
        </w:rPr>
      </w:pPr>
      <w:r w:rsidRPr="00616E11">
        <w:rPr>
          <w:rFonts w:eastAsia="MS Mincho" w:cstheme="minorHAnsi"/>
          <w:lang w:eastAsia="ja-JP"/>
        </w:rPr>
        <w:t xml:space="preserve">The preferred coordinate reference system is EPSG 4326 which is based on the WGS 84 horizontal datum. </w:t>
      </w:r>
    </w:p>
    <w:p w14:paraId="09A2D4BF" w14:textId="77777777" w:rsidR="00FA1108" w:rsidRPr="00616E11" w:rsidRDefault="00000000">
      <w:pPr>
        <w:rPr>
          <w:rFonts w:eastAsia="MS Mincho" w:cstheme="minorHAnsi"/>
          <w:lang w:eastAsia="ja-JP"/>
        </w:rPr>
      </w:pPr>
      <w:r w:rsidRPr="00616E11">
        <w:rPr>
          <w:rFonts w:eastAsia="MS Mincho" w:cstheme="minorHAnsi"/>
          <w:lang w:eastAsia="ja-JP"/>
        </w:rPr>
        <w:t>Horizontal datum will normally be referenced by giving its code in the EPSG Register. If the coordinate reference system is not one of the coordinate reference systems in the EPSG Register, a datum may be specified in a support file as described in S-100 Part 6, should there be a use case in the scope of the data product.</w:t>
      </w:r>
    </w:p>
    <w:p w14:paraId="46C85D62" w14:textId="0480D41B" w:rsidR="00FA1108" w:rsidRPr="00616E11" w:rsidRDefault="00000000">
      <w:pPr>
        <w:rPr>
          <w:rFonts w:eastAsia="MS Mincho" w:cstheme="minorHAnsi"/>
          <w:lang w:eastAsia="ja-JP"/>
        </w:rPr>
      </w:pPr>
      <w:r w:rsidRPr="00616E11">
        <w:rPr>
          <w:rFonts w:eastAsia="MS Mincho" w:cstheme="minorHAnsi"/>
          <w:lang w:eastAsia="ja-JP"/>
        </w:rPr>
        <w:t xml:space="preserve">A set of vertical datums is listed in S-100 </w:t>
      </w:r>
      <w:del w:id="3380" w:author="Raphael Malyankar" w:date="2025-08-15T08:43:00Z" w16du:dateUtc="2025-08-15T15:43:00Z">
        <w:r w:rsidRPr="00616E11" w:rsidDel="00CD4AD5">
          <w:rPr>
            <w:rFonts w:eastAsia="MS Mincho" w:cstheme="minorHAnsi"/>
            <w:lang w:eastAsia="ja-JP"/>
          </w:rPr>
          <w:delText>Appendix 4a-D</w:delText>
        </w:r>
      </w:del>
      <w:ins w:id="3381" w:author="Raphael Malyankar" w:date="2025-08-15T08:43:00Z" w16du:dateUtc="2025-08-15T15:43:00Z">
        <w:r w:rsidR="00CD4AD5">
          <w:rPr>
            <w:rFonts w:eastAsia="MS Mincho" w:cstheme="minorHAnsi"/>
            <w:lang w:eastAsia="ja-JP"/>
          </w:rPr>
          <w:t>Part 10c</w:t>
        </w:r>
      </w:ins>
      <w:r w:rsidRPr="00616E11">
        <w:rPr>
          <w:rFonts w:eastAsia="MS Mincho" w:cstheme="minorHAnsi"/>
          <w:lang w:eastAsia="ja-JP"/>
        </w:rPr>
        <w:t xml:space="preserve"> (S100_VerticalAndSoundingDatum). Product Specification developers are encouraged to adopt the S-101 ENC datum (either standard or local S-101 ENC datum) as a common vertical reference datum if possible. If a need for an additional datum is identified, it should be proposed as a revision to S-100.</w:t>
      </w:r>
      <w:ins w:id="3382" w:author="Raphael Malyankar" w:date="2025-08-15T12:37:00Z" w16du:dateUtc="2025-08-15T19:37:00Z">
        <w:r w:rsidR="00D177CE">
          <w:rPr>
            <w:rFonts w:eastAsia="MS Mincho" w:cstheme="minorHAnsi"/>
            <w:lang w:eastAsia="ja-JP"/>
          </w:rPr>
          <w:t xml:space="preserve"> Products intended for ECDIS should use the same datum as the underlying ENC.</w:t>
        </w:r>
      </w:ins>
    </w:p>
    <w:p w14:paraId="0FB342B5" w14:textId="77777777" w:rsidR="00FA1108" w:rsidRPr="00616E11" w:rsidRDefault="00000000">
      <w:pPr>
        <w:rPr>
          <w:rFonts w:eastAsia="MS Mincho" w:cstheme="minorHAnsi"/>
          <w:lang w:eastAsia="ja-JP"/>
        </w:rPr>
      </w:pPr>
      <w:r w:rsidRPr="00616E11">
        <w:rPr>
          <w:rFonts w:eastAsia="MS Mincho" w:cstheme="minorHAnsi"/>
          <w:lang w:eastAsia="ja-JP"/>
        </w:rPr>
        <w:t>S-100 includes ‘local datum’ as an allowed value for datum attributes, but this is of limited utility even within a data product. (S-101 cites an example of use of local datum in a non-tidal basin, where depths may refer to a sounding datum different from that in open waters. If this area is navigable at the maximum display scale of the ENC data, the value of this datum must be encoded using attribute vertical datum = 24 (local datum), in a meta-feature co-incident with the area covered by the dock.) Data conversion to/from unspecified local datums would be problematic.</w:t>
      </w:r>
    </w:p>
    <w:p w14:paraId="6B12E5E1" w14:textId="77777777" w:rsidR="00FA1108" w:rsidRPr="00616E11" w:rsidRDefault="00FA1108">
      <w:pPr>
        <w:rPr>
          <w:rFonts w:eastAsia="MS Mincho" w:cstheme="minorHAnsi"/>
          <w:lang w:eastAsia="ja-JP"/>
        </w:rPr>
      </w:pPr>
    </w:p>
    <w:p w14:paraId="4F09D78E" w14:textId="77777777" w:rsidR="00FA1108" w:rsidRPr="00616E11" w:rsidRDefault="00000000" w:rsidP="00311029">
      <w:pPr>
        <w:pStyle w:val="HeadingB1"/>
        <w:numPr>
          <w:ilvl w:val="0"/>
          <w:numId w:val="148"/>
        </w:numPr>
      </w:pPr>
      <w:bookmarkStart w:id="3383" w:name="_Toc41603032"/>
      <w:bookmarkStart w:id="3384" w:name="_Toc206156574"/>
      <w:r w:rsidRPr="00616E11">
        <w:t>Data product delivery</w:t>
      </w:r>
      <w:bookmarkEnd w:id="3383"/>
      <w:bookmarkEnd w:id="3384"/>
    </w:p>
    <w:p w14:paraId="479F554D" w14:textId="77777777" w:rsidR="00FA1108" w:rsidRPr="00616E11" w:rsidRDefault="00000000" w:rsidP="00311029">
      <w:pPr>
        <w:pStyle w:val="HeadingB2"/>
        <w:numPr>
          <w:ilvl w:val="1"/>
          <w:numId w:val="148"/>
        </w:numPr>
      </w:pPr>
      <w:bookmarkStart w:id="3385" w:name="_Toc41603033"/>
      <w:bookmarkStart w:id="3386" w:name="_Ref502450705"/>
      <w:bookmarkStart w:id="3387" w:name="_Toc206156575"/>
      <w:r w:rsidRPr="00616E11">
        <w:t>Delivery content and structure</w:t>
      </w:r>
      <w:bookmarkEnd w:id="3385"/>
      <w:bookmarkEnd w:id="3386"/>
      <w:bookmarkEnd w:id="3387"/>
    </w:p>
    <w:p w14:paraId="46984855" w14:textId="35E40AB1" w:rsidR="00FA1108" w:rsidRPr="00616E11" w:rsidRDefault="002A56BF">
      <w:pPr>
        <w:rPr>
          <w:rFonts w:eastAsia="MS Mincho" w:cstheme="minorHAnsi"/>
          <w:lang w:eastAsia="ja-JP"/>
        </w:rPr>
      </w:pPr>
      <w:ins w:id="3388" w:author="Raphael Malyankar" w:date="2025-08-13T22:08:00Z" w16du:dateUtc="2025-08-14T05:08:00Z">
        <w:r w:rsidRPr="00616E11">
          <w:rPr>
            <w:rFonts w:eastAsia="MS Mincho" w:cstheme="minorHAnsi"/>
            <w:lang w:eastAsia="ja-JP"/>
          </w:rPr>
          <w:t>Product Specifications must d</w:t>
        </w:r>
      </w:ins>
      <w:del w:id="3389" w:author="Raphael Malyankar" w:date="2025-08-13T22:08:00Z" w16du:dateUtc="2025-08-14T05:08:00Z">
        <w:r w:rsidRPr="00616E11" w:rsidDel="002A56BF">
          <w:rPr>
            <w:rFonts w:eastAsia="MS Mincho" w:cstheme="minorHAnsi"/>
            <w:lang w:eastAsia="ja-JP"/>
          </w:rPr>
          <w:delText>D</w:delText>
        </w:r>
      </w:del>
      <w:r w:rsidRPr="00616E11">
        <w:rPr>
          <w:rFonts w:eastAsia="MS Mincho" w:cstheme="minorHAnsi"/>
          <w:lang w:eastAsia="ja-JP"/>
        </w:rPr>
        <w:t>efine the content and structure of delivery packages: Exchange sets, messages, or web services.</w:t>
      </w:r>
    </w:p>
    <w:p w14:paraId="5B1BCB28" w14:textId="77777777" w:rsidR="00FA1108" w:rsidRPr="00616E11" w:rsidRDefault="00000000" w:rsidP="00311029">
      <w:pPr>
        <w:pStyle w:val="HeadingB3"/>
        <w:numPr>
          <w:ilvl w:val="2"/>
          <w:numId w:val="148"/>
        </w:numPr>
      </w:pPr>
      <w:bookmarkStart w:id="3390" w:name="_Toc41603034"/>
      <w:bookmarkStart w:id="3391" w:name="_Toc206156576"/>
      <w:r w:rsidRPr="00616E11">
        <w:lastRenderedPageBreak/>
        <w:t>Exchange sets</w:t>
      </w:r>
      <w:bookmarkEnd w:id="3390"/>
      <w:bookmarkEnd w:id="3391"/>
    </w:p>
    <w:p w14:paraId="64244B17" w14:textId="77777777" w:rsidR="00D62B0A" w:rsidRPr="00616E11" w:rsidRDefault="00000000">
      <w:pPr>
        <w:rPr>
          <w:ins w:id="3392" w:author="Raphael Malyankar" w:date="2025-08-13T22:25:00Z" w16du:dateUtc="2025-08-14T05:25:00Z"/>
          <w:rFonts w:eastAsia="MS Mincho" w:cstheme="minorHAnsi"/>
          <w:lang w:eastAsia="ja-JP"/>
        </w:rPr>
      </w:pPr>
      <w:r w:rsidRPr="00616E11">
        <w:rPr>
          <w:rFonts w:eastAsia="MS Mincho" w:cstheme="minorHAnsi"/>
          <w:lang w:eastAsia="ja-JP"/>
        </w:rPr>
        <w:t xml:space="preserve">Exchange set structure </w:t>
      </w:r>
      <w:del w:id="3393" w:author="Unknown Author" w:date="2025-07-24T00:02:00Z">
        <w:r w:rsidRPr="00616E11">
          <w:rPr>
            <w:rFonts w:eastAsia="MS Mincho" w:cstheme="minorHAnsi"/>
            <w:lang w:eastAsia="ja-JP"/>
          </w:rPr>
          <w:delText>should be defined, either by using</w:delText>
        </w:r>
      </w:del>
      <w:ins w:id="3394" w:author="Unknown Author" w:date="2025-07-24T00:02:00Z">
        <w:r w:rsidRPr="00616E11">
          <w:rPr>
            <w:rFonts w:eastAsia="MS Mincho" w:cstheme="minorHAnsi"/>
            <w:lang w:eastAsia="ja-JP"/>
          </w:rPr>
          <w:t>must conform to</w:t>
        </w:r>
      </w:ins>
      <w:r w:rsidRPr="00616E11">
        <w:rPr>
          <w:rFonts w:eastAsia="MS Mincho" w:cstheme="minorHAnsi"/>
          <w:lang w:eastAsia="ja-JP"/>
        </w:rPr>
        <w:t xml:space="preserve"> the </w:t>
      </w:r>
      <w:del w:id="3395" w:author="Unknown Author" w:date="2025-07-24T00:06:00Z">
        <w:r w:rsidRPr="00616E11">
          <w:rPr>
            <w:rFonts w:eastAsia="MS Mincho" w:cstheme="minorHAnsi"/>
            <w:lang w:eastAsia="ja-JP"/>
          </w:rPr>
          <w:delText>structural diagram</w:delText>
        </w:r>
      </w:del>
      <w:ins w:id="3396" w:author="Unknown Author" w:date="2025-07-24T00:06:00Z">
        <w:r w:rsidRPr="00616E11">
          <w:rPr>
            <w:rFonts w:eastAsia="MS Mincho" w:cstheme="minorHAnsi"/>
            <w:lang w:eastAsia="ja-JP"/>
          </w:rPr>
          <w:t>requirements</w:t>
        </w:r>
      </w:ins>
      <w:r w:rsidRPr="00616E11">
        <w:rPr>
          <w:rFonts w:eastAsia="MS Mincho" w:cstheme="minorHAnsi"/>
          <w:lang w:eastAsia="ja-JP"/>
        </w:rPr>
        <w:t xml:space="preserve"> </w:t>
      </w:r>
      <w:del w:id="3397" w:author="Unknown Author" w:date="2025-07-24T00:03:00Z">
        <w:r w:rsidRPr="00616E11">
          <w:rPr>
            <w:rFonts w:eastAsia="MS Mincho" w:cstheme="minorHAnsi"/>
            <w:lang w:eastAsia="ja-JP"/>
          </w:rPr>
          <w:delText>from</w:delText>
        </w:r>
      </w:del>
      <w:ins w:id="3398" w:author="Unknown Author" w:date="2025-07-24T00:03:00Z">
        <w:r w:rsidRPr="00616E11">
          <w:rPr>
            <w:rFonts w:eastAsia="MS Mincho" w:cstheme="minorHAnsi"/>
            <w:lang w:eastAsia="ja-JP"/>
          </w:rPr>
          <w:t>in</w:t>
        </w:r>
      </w:ins>
      <w:r w:rsidRPr="00616E11">
        <w:rPr>
          <w:rFonts w:eastAsia="MS Mincho" w:cstheme="minorHAnsi"/>
          <w:lang w:eastAsia="ja-JP"/>
        </w:rPr>
        <w:t xml:space="preserve"> S-100 </w:t>
      </w:r>
      <w:del w:id="3399" w:author="Unknown Author" w:date="2025-07-24T00:03:00Z">
        <w:r w:rsidRPr="00616E11">
          <w:rPr>
            <w:rFonts w:eastAsia="MS Mincho" w:cstheme="minorHAnsi"/>
            <w:lang w:eastAsia="ja-JP"/>
          </w:rPr>
          <w:delText>Appendix 4a-D</w:delText>
        </w:r>
      </w:del>
      <w:ins w:id="3400" w:author="Unknown Author" w:date="2025-07-24T00:06:00Z">
        <w:r w:rsidRPr="00616E11">
          <w:rPr>
            <w:rFonts w:eastAsia="MS Mincho" w:cstheme="minorHAnsi"/>
            <w:lang w:eastAsia="ja-JP"/>
          </w:rPr>
          <w:t>P</w:t>
        </w:r>
      </w:ins>
      <w:ins w:id="3401" w:author="Unknown Author" w:date="2025-07-24T00:03:00Z">
        <w:r w:rsidRPr="00616E11">
          <w:rPr>
            <w:rFonts w:eastAsia="MS Mincho" w:cstheme="minorHAnsi"/>
            <w:lang w:eastAsia="ja-JP"/>
          </w:rPr>
          <w:t>art 17</w:t>
        </w:r>
      </w:ins>
      <w:r w:rsidRPr="00616E11">
        <w:rPr>
          <w:rFonts w:eastAsia="MS Mincho" w:cstheme="minorHAnsi"/>
          <w:lang w:eastAsia="ja-JP"/>
        </w:rPr>
        <w:t xml:space="preserve"> </w:t>
      </w:r>
      <w:ins w:id="3402" w:author="Unknown Author" w:date="2025-07-24T00:06:00Z">
        <w:r w:rsidRPr="00616E11">
          <w:rPr>
            <w:rFonts w:eastAsia="MS Mincho" w:cstheme="minorHAnsi"/>
            <w:lang w:eastAsia="ja-JP"/>
          </w:rPr>
          <w:t xml:space="preserve">clause 17-4.2 </w:t>
        </w:r>
      </w:ins>
      <w:del w:id="3403" w:author="Unknown Author" w:date="2025-07-24T00:08:00Z">
        <w:r w:rsidRPr="00616E11">
          <w:rPr>
            <w:rFonts w:eastAsia="MS Mincho" w:cstheme="minorHAnsi"/>
            <w:lang w:eastAsia="ja-JP"/>
          </w:rPr>
          <w:delText>(reproduced in Figure B-18-1 below) as is; or restricting the allowed components; or defining extensions of the individual components. If there is internal structure in the exchange sets (for example folders and sub-folders), determine the required layout and naming conventions</w:delText>
        </w:r>
      </w:del>
      <w:ins w:id="3404" w:author="Unknown Author" w:date="2025-07-24T00:08:00Z">
        <w:r w:rsidRPr="00616E11">
          <w:rPr>
            <w:rFonts w:eastAsia="MS Mincho" w:cstheme="minorHAnsi"/>
            <w:lang w:eastAsia="ja-JP"/>
          </w:rPr>
          <w:t>including both the folder structure and</w:t>
        </w:r>
      </w:ins>
      <w:ins w:id="3405" w:author="Unknown Author" w:date="2025-07-24T00:09:00Z">
        <w:r w:rsidRPr="00616E11">
          <w:rPr>
            <w:rFonts w:eastAsia="MS Mincho" w:cstheme="minorHAnsi"/>
            <w:lang w:eastAsia="ja-JP"/>
          </w:rPr>
          <w:t xml:space="preserve"> the names mandated in S-100 clause 17-4.2</w:t>
        </w:r>
      </w:ins>
      <w:r w:rsidRPr="00616E11">
        <w:rPr>
          <w:rFonts w:eastAsia="MS Mincho" w:cstheme="minorHAnsi"/>
          <w:lang w:eastAsia="ja-JP"/>
        </w:rPr>
        <w:t xml:space="preserve">. </w:t>
      </w:r>
      <w:ins w:id="3406" w:author="Raphael Malyankar" w:date="2025-08-13T22:09:00Z" w16du:dateUtc="2025-08-14T05:09:00Z">
        <w:r w:rsidR="002A56BF" w:rsidRPr="00616E11">
          <w:rPr>
            <w:rFonts w:eastAsia="MS Mincho" w:cstheme="minorHAnsi"/>
            <w:lang w:eastAsia="ja-JP"/>
          </w:rPr>
          <w:t xml:space="preserve">The </w:t>
        </w:r>
      </w:ins>
      <w:ins w:id="3407" w:author="Raphael Malyankar" w:date="2025-08-13T22:10:00Z" w16du:dateUtc="2025-08-14T05:10:00Z">
        <w:r w:rsidR="002A56BF" w:rsidRPr="00616E11">
          <w:rPr>
            <w:rFonts w:eastAsia="MS Mincho" w:cstheme="minorHAnsi"/>
            <w:lang w:eastAsia="ja-JP"/>
          </w:rPr>
          <w:t>conceptual</w:t>
        </w:r>
      </w:ins>
      <w:ins w:id="3408" w:author="Raphael Malyankar" w:date="2025-08-13T22:09:00Z" w16du:dateUtc="2025-08-14T05:09:00Z">
        <w:r w:rsidR="002A56BF" w:rsidRPr="00616E11">
          <w:rPr>
            <w:rFonts w:eastAsia="MS Mincho" w:cstheme="minorHAnsi"/>
            <w:lang w:eastAsia="ja-JP"/>
          </w:rPr>
          <w:t xml:space="preserve"> </w:t>
        </w:r>
      </w:ins>
      <w:ins w:id="3409" w:author="Raphael Malyankar" w:date="2025-08-13T22:11:00Z" w16du:dateUtc="2025-08-14T05:11:00Z">
        <w:r w:rsidR="002A56BF" w:rsidRPr="00616E11">
          <w:rPr>
            <w:rFonts w:eastAsia="MS Mincho" w:cstheme="minorHAnsi"/>
            <w:lang w:eastAsia="ja-JP"/>
          </w:rPr>
          <w:t xml:space="preserve">structure of exchange sets and the </w:t>
        </w:r>
      </w:ins>
      <w:ins w:id="3410" w:author="Raphael Malyankar" w:date="2025-08-13T22:10:00Z" w16du:dateUtc="2025-08-14T05:10:00Z">
        <w:r w:rsidR="002A56BF" w:rsidRPr="00616E11">
          <w:rPr>
            <w:rFonts w:eastAsia="MS Mincho" w:cstheme="minorHAnsi"/>
            <w:lang w:eastAsia="ja-JP"/>
          </w:rPr>
          <w:t>relationship</w:t>
        </w:r>
      </w:ins>
      <w:ins w:id="3411" w:author="Raphael Malyankar" w:date="2025-08-13T22:11:00Z" w16du:dateUtc="2025-08-14T05:11:00Z">
        <w:r w:rsidR="002A56BF" w:rsidRPr="00616E11">
          <w:rPr>
            <w:rFonts w:eastAsia="MS Mincho" w:cstheme="minorHAnsi"/>
            <w:lang w:eastAsia="ja-JP"/>
          </w:rPr>
          <w:t xml:space="preserve"> of exchange set content to metadata in the Exchange Catalogue</w:t>
        </w:r>
      </w:ins>
      <w:ins w:id="3412" w:author="Raphael Malyankar" w:date="2025-08-13T22:09:00Z" w16du:dateUtc="2025-08-14T05:09:00Z">
        <w:r w:rsidR="002A56BF" w:rsidRPr="00616E11">
          <w:rPr>
            <w:rFonts w:eastAsia="MS Mincho" w:cstheme="minorHAnsi"/>
            <w:lang w:eastAsia="ja-JP"/>
          </w:rPr>
          <w:t xml:space="preserve"> is depicted in Figure B-18</w:t>
        </w:r>
      </w:ins>
      <w:ins w:id="3413" w:author="Raphael Malyankar" w:date="2025-08-13T22:10:00Z" w16du:dateUtc="2025-08-14T05:10:00Z">
        <w:r w:rsidR="002A56BF" w:rsidRPr="00616E11">
          <w:rPr>
            <w:rFonts w:eastAsia="MS Mincho" w:cstheme="minorHAnsi"/>
            <w:lang w:eastAsia="ja-JP"/>
          </w:rPr>
          <w:t>-1 below.</w:t>
        </w:r>
      </w:ins>
      <w:ins w:id="3414" w:author="Raphael Malyankar" w:date="2025-08-13T22:11:00Z" w16du:dateUtc="2025-08-14T05:11:00Z">
        <w:r w:rsidR="002A56BF" w:rsidRPr="00616E11">
          <w:rPr>
            <w:rFonts w:eastAsia="MS Mincho" w:cstheme="minorHAnsi"/>
            <w:lang w:eastAsia="ja-JP"/>
          </w:rPr>
          <w:t xml:space="preserve"> The physical structure</w:t>
        </w:r>
      </w:ins>
      <w:ins w:id="3415" w:author="Raphael Malyankar" w:date="2025-08-13T22:14:00Z" w16du:dateUtc="2025-08-14T05:14:00Z">
        <w:r w:rsidR="00E236CE" w:rsidRPr="00616E11">
          <w:rPr>
            <w:rFonts w:eastAsia="MS Mincho" w:cstheme="minorHAnsi"/>
            <w:lang w:eastAsia="ja-JP"/>
          </w:rPr>
          <w:t xml:space="preserve"> is depicted in </w:t>
        </w:r>
      </w:ins>
      <w:ins w:id="3416" w:author="Raphael Malyankar" w:date="2025-08-13T22:15:00Z" w16du:dateUtc="2025-08-14T05:15:00Z">
        <w:r w:rsidR="00E236CE" w:rsidRPr="00616E11">
          <w:rPr>
            <w:rFonts w:eastAsia="MS Mincho" w:cstheme="minorHAnsi"/>
            <w:lang w:eastAsia="ja-JP"/>
          </w:rPr>
          <w:t>Figure B-18-2 following.</w:t>
        </w:r>
      </w:ins>
    </w:p>
    <w:p w14:paraId="544D950C" w14:textId="21EDB2EF" w:rsidR="00FA1108" w:rsidRPr="00616E11" w:rsidDel="00F6121B" w:rsidRDefault="00FA1108">
      <w:pPr>
        <w:rPr>
          <w:ins w:id="3417" w:author="Unknown Author" w:date="2025-07-24T00:11:00Z"/>
          <w:del w:id="3418" w:author="Raphael Malyankar" w:date="2025-08-13T22:31:00Z" w16du:dateUtc="2025-08-14T05:31:00Z"/>
          <w:rFonts w:eastAsia="MS Mincho" w:cstheme="minorHAnsi"/>
          <w:lang w:eastAsia="ja-JP"/>
        </w:rPr>
      </w:pPr>
    </w:p>
    <w:p w14:paraId="3F5BCD31" w14:textId="77777777" w:rsidR="00FA1108" w:rsidRPr="00616E11" w:rsidRDefault="00000000">
      <w:pPr>
        <w:rPr>
          <w:ins w:id="3419" w:author="Raphael Malyankar" w:date="2025-08-13T22:31:00Z" w16du:dateUtc="2025-08-14T05:31:00Z"/>
          <w:rFonts w:eastAsia="MS Mincho" w:cstheme="minorHAnsi"/>
          <w:lang w:eastAsia="ja-JP"/>
        </w:rPr>
      </w:pPr>
      <w:ins w:id="3420" w:author="Unknown Author" w:date="2025-07-24T00:11:00Z">
        <w:r w:rsidRPr="00616E11">
          <w:rPr>
            <w:rFonts w:eastAsia="MS Mincho" w:cstheme="minorHAnsi"/>
            <w:lang w:eastAsia="ja-JP"/>
          </w:rPr>
          <w:t xml:space="preserve">Where the language in S-100 clause 17-4.2 is permissive rather than normative (i.e., with respect to  grouping individual data files and support files) the Product Specification should </w:t>
        </w:r>
      </w:ins>
      <w:ins w:id="3421" w:author="Unknown Author" w:date="2025-07-24T00:16:00Z">
        <w:r w:rsidRPr="00616E11">
          <w:rPr>
            <w:rFonts w:eastAsia="MS Mincho" w:cstheme="minorHAnsi"/>
            <w:lang w:eastAsia="ja-JP"/>
          </w:rPr>
          <w:t>add appropriate restrictions so as to minimise application complexity, for example by specifying whether placement of individual files in subfolders is permitted.</w:t>
        </w:r>
      </w:ins>
    </w:p>
    <w:p w14:paraId="10309470" w14:textId="1DAA0591" w:rsidR="00F6121B" w:rsidRPr="00616E11" w:rsidRDefault="00F6121B">
      <w:pPr>
        <w:rPr>
          <w:ins w:id="3422" w:author="Unknown Author" w:date="2025-07-24T00:21:00Z"/>
          <w:rFonts w:eastAsia="MS Mincho" w:cstheme="minorHAnsi"/>
          <w:lang w:eastAsia="ja-JP"/>
        </w:rPr>
      </w:pPr>
      <w:ins w:id="3423" w:author="Raphael Malyankar" w:date="2025-08-13T22:31:00Z" w16du:dateUtc="2025-08-14T05:31:00Z">
        <w:r w:rsidRPr="00616E11">
          <w:rPr>
            <w:rFonts w:eastAsia="MS Mincho" w:cstheme="minorHAnsi"/>
            <w:lang w:eastAsia="ja-JP"/>
          </w:rPr>
          <w:t>Product Specifications should adapt the figures and rules in S-100 clause</w:t>
        </w:r>
      </w:ins>
      <w:ins w:id="3424" w:author="Raphael Malyankar" w:date="2025-08-13T22:32:00Z" w16du:dateUtc="2025-08-14T05:32:00Z">
        <w:r w:rsidRPr="00616E11">
          <w:rPr>
            <w:rFonts w:eastAsia="MS Mincho" w:cstheme="minorHAnsi"/>
            <w:lang w:eastAsia="ja-JP"/>
          </w:rPr>
          <w:t>s</w:t>
        </w:r>
      </w:ins>
      <w:ins w:id="3425" w:author="Raphael Malyankar" w:date="2025-08-13T22:31:00Z" w16du:dateUtc="2025-08-14T05:31:00Z">
        <w:r w:rsidRPr="00616E11">
          <w:rPr>
            <w:rFonts w:eastAsia="MS Mincho" w:cstheme="minorHAnsi"/>
            <w:lang w:eastAsia="ja-JP"/>
          </w:rPr>
          <w:t xml:space="preserve"> 17-4.2</w:t>
        </w:r>
      </w:ins>
      <w:ins w:id="3426" w:author="Raphael Malyankar" w:date="2025-08-13T22:32:00Z" w16du:dateUtc="2025-08-14T05:32:00Z">
        <w:r w:rsidRPr="00616E11">
          <w:rPr>
            <w:rFonts w:eastAsia="MS Mincho" w:cstheme="minorHAnsi"/>
            <w:lang w:eastAsia="ja-JP"/>
          </w:rPr>
          <w:t xml:space="preserve"> and 17-4.3</w:t>
        </w:r>
      </w:ins>
      <w:ins w:id="3427" w:author="Raphael Malyankar" w:date="2025-08-13T22:31:00Z" w16du:dateUtc="2025-08-14T05:31:00Z">
        <w:r w:rsidRPr="00616E11">
          <w:rPr>
            <w:rFonts w:eastAsia="MS Mincho" w:cstheme="minorHAnsi"/>
            <w:lang w:eastAsia="ja-JP"/>
          </w:rPr>
          <w:t xml:space="preserve"> to their own data product and include the product-specific structure in their Product Specifications; for example, use the appropriate product code at the beginning of file names, omit the parts relating to support files if the data product does not use support files, etc.</w:t>
        </w:r>
      </w:ins>
    </w:p>
    <w:p w14:paraId="3FDBB6DA" w14:textId="7178191A" w:rsidR="00FA1108" w:rsidRPr="00616E11" w:rsidRDefault="00000000">
      <w:pPr>
        <w:rPr>
          <w:ins w:id="3428" w:author="Unknown Author" w:date="2025-07-24T00:46:00Z"/>
          <w:rFonts w:eastAsia="MS Mincho" w:cstheme="minorHAnsi"/>
          <w:lang w:eastAsia="ja-JP"/>
        </w:rPr>
      </w:pPr>
      <w:ins w:id="3429" w:author="Unknown Author" w:date="2025-07-24T00:25:00Z">
        <w:r w:rsidRPr="00616E11">
          <w:rPr>
            <w:rFonts w:eastAsia="MS Mincho" w:cstheme="minorHAnsi"/>
            <w:lang w:eastAsia="ja-JP"/>
          </w:rPr>
          <w:t xml:space="preserve">A </w:t>
        </w:r>
      </w:ins>
      <w:ins w:id="3430" w:author="Unknown Author" w:date="2025-07-24T00:22:00Z">
        <w:r w:rsidRPr="00616E11">
          <w:rPr>
            <w:rFonts w:eastAsia="MS Mincho" w:cstheme="minorHAnsi"/>
            <w:lang w:eastAsia="ja-JP"/>
          </w:rPr>
          <w:t xml:space="preserve">Portrayal Catalogue must be packaged as a zip archive file </w:t>
        </w:r>
      </w:ins>
      <w:ins w:id="3431" w:author="Unknown Author" w:date="2025-07-24T00:27:00Z">
        <w:r w:rsidRPr="00616E11">
          <w:rPr>
            <w:rFonts w:eastAsia="MS Mincho" w:cstheme="minorHAnsi"/>
            <w:lang w:eastAsia="ja-JP"/>
          </w:rPr>
          <w:t>which is placed in the CATALOGUES folder</w:t>
        </w:r>
      </w:ins>
      <w:ins w:id="3432" w:author="Unknown Author" w:date="2025-07-24T00:28:00Z">
        <w:r w:rsidRPr="00616E11">
          <w:rPr>
            <w:rFonts w:eastAsia="MS Mincho" w:cstheme="minorHAnsi"/>
            <w:lang w:eastAsia="ja-JP"/>
          </w:rPr>
          <w:t xml:space="preserve"> of </w:t>
        </w:r>
        <w:del w:id="3433" w:author="Raphael Malyankar" w:date="2025-08-13T23:18:00Z" w16du:dateUtc="2025-08-14T06:18:00Z">
          <w:r w:rsidRPr="00616E11" w:rsidDel="00B8441B">
            <w:rPr>
              <w:rFonts w:eastAsia="MS Mincho" w:cstheme="minorHAnsi"/>
              <w:lang w:eastAsia="ja-JP"/>
            </w:rPr>
            <w:delText>the</w:delText>
          </w:r>
        </w:del>
      </w:ins>
      <w:ins w:id="3434" w:author="Raphael Malyankar" w:date="2025-08-13T23:18:00Z" w16du:dateUtc="2025-08-14T06:18:00Z">
        <w:r w:rsidR="00B8441B" w:rsidRPr="00616E11">
          <w:rPr>
            <w:rFonts w:eastAsia="MS Mincho" w:cstheme="minorHAnsi"/>
            <w:lang w:eastAsia="ja-JP"/>
          </w:rPr>
          <w:t>an</w:t>
        </w:r>
      </w:ins>
      <w:ins w:id="3435" w:author="Unknown Author" w:date="2025-07-24T00:28:00Z">
        <w:r w:rsidRPr="00616E11">
          <w:rPr>
            <w:rFonts w:eastAsia="MS Mincho" w:cstheme="minorHAnsi"/>
            <w:lang w:eastAsia="ja-JP"/>
          </w:rPr>
          <w:t xml:space="preserve"> exchange set. </w:t>
        </w:r>
      </w:ins>
      <w:ins w:id="3436" w:author="Unknown Author" w:date="2025-07-24T00:33:00Z">
        <w:r w:rsidRPr="00616E11">
          <w:rPr>
            <w:rFonts w:eastAsia="MS Mincho" w:cstheme="minorHAnsi"/>
            <w:lang w:eastAsia="ja-JP"/>
          </w:rPr>
          <w:t>Each such zip archive should contain exactly one Portrayal Catalogue</w:t>
        </w:r>
      </w:ins>
      <w:ins w:id="3437" w:author="Unknown Author" w:date="2025-07-24T00:38:00Z">
        <w:r w:rsidRPr="00616E11">
          <w:rPr>
            <w:rFonts w:eastAsia="MS Mincho" w:cstheme="minorHAnsi"/>
            <w:lang w:eastAsia="ja-JP"/>
          </w:rPr>
          <w:t xml:space="preserve">. The archive must reproduce the hierarchical structure of a Portrayal Catalogue </w:t>
        </w:r>
      </w:ins>
      <w:ins w:id="3438" w:author="Unknown Author" w:date="2025-07-24T00:42:00Z">
        <w:r w:rsidRPr="00616E11">
          <w:rPr>
            <w:rFonts w:eastAsia="MS Mincho" w:cstheme="minorHAnsi"/>
            <w:lang w:eastAsia="ja-JP"/>
          </w:rPr>
          <w:t xml:space="preserve">(S-100 clause 9-13.2) </w:t>
        </w:r>
      </w:ins>
      <w:ins w:id="3439" w:author="Unknown Author" w:date="2025-07-24T00:43:00Z">
        <w:r w:rsidRPr="00616E11">
          <w:rPr>
            <w:rFonts w:eastAsia="MS Mincho" w:cstheme="minorHAnsi"/>
            <w:lang w:eastAsia="ja-JP"/>
          </w:rPr>
          <w:t>without intermediate structure (that is, unpacking it into folder &lt;X&gt;</w:t>
        </w:r>
      </w:ins>
      <w:ins w:id="3440" w:author="Unknown Author" w:date="2025-07-24T00:44:00Z">
        <w:r w:rsidRPr="00616E11">
          <w:rPr>
            <w:rFonts w:eastAsia="MS Mincho" w:cstheme="minorHAnsi"/>
            <w:lang w:eastAsia="ja-JP"/>
          </w:rPr>
          <w:t xml:space="preserve"> should  </w:t>
        </w:r>
      </w:ins>
      <w:ins w:id="3441" w:author="Unknown Author" w:date="2025-07-24T00:46:00Z">
        <w:r w:rsidRPr="00616E11">
          <w:rPr>
            <w:rFonts w:eastAsia="MS Mincho" w:cstheme="minorHAnsi"/>
            <w:lang w:eastAsia="ja-JP"/>
          </w:rPr>
          <w:t>make &lt;X&gt; the root folder described in S-100 9-13.2).</w:t>
        </w:r>
      </w:ins>
    </w:p>
    <w:p w14:paraId="6B02B22B" w14:textId="7ED723D2" w:rsidR="00FA1108" w:rsidRPr="00616E11" w:rsidRDefault="00000000">
      <w:pPr>
        <w:rPr>
          <w:ins w:id="3442" w:author="Unknown Author" w:date="2025-07-24T00:54:00Z"/>
          <w:rFonts w:eastAsia="MS Mincho" w:cstheme="minorHAnsi"/>
          <w:lang w:eastAsia="ja-JP"/>
        </w:rPr>
      </w:pPr>
      <w:ins w:id="3443" w:author="Unknown Author" w:date="2025-07-24T00:46:00Z">
        <w:r w:rsidRPr="00616E11">
          <w:rPr>
            <w:rFonts w:eastAsia="MS Mincho" w:cstheme="minorHAnsi"/>
            <w:lang w:eastAsia="ja-JP"/>
          </w:rPr>
          <w:t xml:space="preserve">EXAMPLE: </w:t>
        </w:r>
      </w:ins>
      <w:ins w:id="3444" w:author="Unknown Author" w:date="2025-07-24T00:47:00Z">
        <w:r w:rsidRPr="00616E11">
          <w:rPr>
            <w:rFonts w:eastAsia="MS Mincho" w:cstheme="minorHAnsi"/>
            <w:lang w:eastAsia="ja-JP"/>
          </w:rPr>
          <w:t>The Portrayal Catalogue for a hypothetical product S-999 Edition 2.3.0 is pa</w:t>
        </w:r>
      </w:ins>
      <w:ins w:id="3445" w:author="Unknown Author" w:date="2025-07-24T00:48:00Z">
        <w:r w:rsidRPr="00616E11">
          <w:rPr>
            <w:rFonts w:eastAsia="MS Mincho" w:cstheme="minorHAnsi"/>
            <w:lang w:eastAsia="ja-JP"/>
          </w:rPr>
          <w:t xml:space="preserve">ckaged as a zip file named 999_2_3_0_PC.zip. Unpacking it into </w:t>
        </w:r>
      </w:ins>
      <w:ins w:id="3446" w:author="Unknown Author" w:date="2025-07-24T00:53:00Z">
        <w:r w:rsidRPr="00616E11">
          <w:rPr>
            <w:rFonts w:eastAsia="MS Mincho" w:cstheme="minorHAnsi"/>
            <w:lang w:eastAsia="ja-JP"/>
          </w:rPr>
          <w:t>a</w:t>
        </w:r>
      </w:ins>
      <w:ins w:id="3447" w:author="Unknown Author" w:date="2025-07-24T00:49:00Z">
        <w:r w:rsidRPr="00616E11">
          <w:rPr>
            <w:rFonts w:eastAsia="MS Mincho" w:cstheme="minorHAnsi"/>
            <w:lang w:eastAsia="ja-JP"/>
          </w:rPr>
          <w:t xml:space="preserve"> folder named 999_2_3_0_PC results in  file portrayal_catalogue.xml </w:t>
        </w:r>
      </w:ins>
      <w:ins w:id="3448" w:author="Unknown Author" w:date="2025-07-24T00:51:00Z">
        <w:r w:rsidRPr="00616E11">
          <w:rPr>
            <w:rFonts w:eastAsia="MS Mincho" w:cstheme="minorHAnsi"/>
            <w:lang w:eastAsia="ja-JP"/>
          </w:rPr>
          <w:t xml:space="preserve">and folders Rules, Fonts,  etc. being placed directly in the 999_2_3_0_PC folder. </w:t>
        </w:r>
      </w:ins>
    </w:p>
    <w:p w14:paraId="617A07D1" w14:textId="0BD3BEF7" w:rsidR="00FA1108" w:rsidRPr="00616E11" w:rsidRDefault="00000000">
      <w:pPr>
        <w:rPr>
          <w:ins w:id="3449" w:author="Unknown Author" w:date="2025-07-24T00:58:00Z"/>
          <w:rFonts w:eastAsia="MS Mincho" w:cstheme="minorHAnsi"/>
          <w:lang w:eastAsia="ja-JP"/>
        </w:rPr>
      </w:pPr>
      <w:ins w:id="3450" w:author="Unknown Author" w:date="2025-07-24T00:54:00Z">
        <w:r w:rsidRPr="00616E11">
          <w:rPr>
            <w:rFonts w:eastAsia="MS Mincho" w:cstheme="minorHAnsi"/>
            <w:lang w:eastAsia="ja-JP"/>
          </w:rPr>
          <w:t xml:space="preserve">A Feature Catalogue must be </w:t>
        </w:r>
      </w:ins>
      <w:ins w:id="3451" w:author="Unknown Author" w:date="2025-07-24T00:55:00Z">
        <w:r w:rsidRPr="00616E11">
          <w:rPr>
            <w:rFonts w:eastAsia="MS Mincho" w:cstheme="minorHAnsi"/>
            <w:lang w:eastAsia="ja-JP"/>
          </w:rPr>
          <w:t>packaged as an uncompressed XML file.</w:t>
        </w:r>
      </w:ins>
    </w:p>
    <w:p w14:paraId="218AC1DB" w14:textId="577713B5" w:rsidR="00FA1108" w:rsidRPr="00616E11" w:rsidRDefault="00000000">
      <w:pPr>
        <w:rPr>
          <w:ins w:id="3452" w:author="Unknown Author" w:date="2025-07-24T00:19:00Z"/>
          <w:rFonts w:eastAsia="MS Mincho" w:cstheme="minorHAnsi"/>
          <w:lang w:eastAsia="ja-JP"/>
        </w:rPr>
      </w:pPr>
      <w:ins w:id="3453" w:author="Unknown Author" w:date="2025-07-24T00:58:00Z">
        <w:del w:id="3454" w:author="Raphael Malyankar" w:date="2025-08-13T23:19:00Z" w16du:dateUtc="2025-08-14T06:19:00Z">
          <w:r w:rsidRPr="00616E11" w:rsidDel="00B8441B">
            <w:rPr>
              <w:rFonts w:eastAsia="MS Mincho" w:cstheme="minorHAnsi"/>
              <w:lang w:eastAsia="ja-JP"/>
            </w:rPr>
            <w:delText xml:space="preserve">To reduce transfer size, </w:delText>
          </w:r>
        </w:del>
        <w:r w:rsidRPr="00616E11">
          <w:rPr>
            <w:rFonts w:eastAsia="MS Mincho" w:cstheme="minorHAnsi"/>
            <w:lang w:eastAsia="ja-JP"/>
          </w:rPr>
          <w:t xml:space="preserve">Feature and Portrayal Catalogues </w:t>
        </w:r>
      </w:ins>
      <w:ins w:id="3455" w:author="Unknown Author" w:date="2025-07-24T01:02:00Z">
        <w:del w:id="3456" w:author="Raphael Malyankar" w:date="2025-08-13T22:02:00Z" w16du:dateUtc="2025-08-14T05:02:00Z">
          <w:r w:rsidRPr="00616E11" w:rsidDel="008D5EF7">
            <w:rPr>
              <w:rFonts w:eastAsia="MS Mincho" w:cstheme="minorHAnsi"/>
              <w:lang w:eastAsia="ja-JP"/>
            </w:rPr>
            <w:delText>should</w:delText>
          </w:r>
        </w:del>
      </w:ins>
      <w:ins w:id="3457" w:author="Unknown Author" w:date="2025-07-24T01:00:00Z">
        <w:del w:id="3458" w:author="Raphael Malyankar" w:date="2025-08-13T22:02:00Z" w16du:dateUtc="2025-08-14T05:02:00Z">
          <w:r w:rsidRPr="00616E11" w:rsidDel="008D5EF7">
            <w:rPr>
              <w:rFonts w:eastAsia="MS Mincho" w:cstheme="minorHAnsi"/>
              <w:lang w:eastAsia="ja-JP"/>
            </w:rPr>
            <w:delText xml:space="preserve"> be</w:delText>
          </w:r>
        </w:del>
      </w:ins>
      <w:ins w:id="3459" w:author="Raphael Malyankar" w:date="2025-08-13T22:02:00Z" w16du:dateUtc="2025-08-14T05:02:00Z">
        <w:r w:rsidR="008D5EF7" w:rsidRPr="00616E11">
          <w:rPr>
            <w:rFonts w:eastAsia="MS Mincho" w:cstheme="minorHAnsi"/>
            <w:lang w:eastAsia="ja-JP"/>
          </w:rPr>
          <w:t>are</w:t>
        </w:r>
      </w:ins>
      <w:ins w:id="3460" w:author="Raphael Malyankar" w:date="2025-08-13T22:03:00Z" w16du:dateUtc="2025-08-14T05:03:00Z">
        <w:r w:rsidR="008D5EF7" w:rsidRPr="00616E11">
          <w:rPr>
            <w:rFonts w:eastAsia="MS Mincho" w:cstheme="minorHAnsi"/>
            <w:lang w:eastAsia="ja-JP"/>
          </w:rPr>
          <w:t xml:space="preserve"> now</w:t>
        </w:r>
      </w:ins>
      <w:ins w:id="3461" w:author="Unknown Author" w:date="2025-07-24T01:00:00Z">
        <w:r w:rsidRPr="00616E11">
          <w:rPr>
            <w:rFonts w:eastAsia="MS Mincho" w:cstheme="minorHAnsi"/>
            <w:lang w:eastAsia="ja-JP"/>
          </w:rPr>
          <w:t xml:space="preserve"> packaged </w:t>
        </w:r>
      </w:ins>
      <w:ins w:id="3462" w:author="Raphael Malyankar" w:date="2025-08-13T22:06:00Z" w16du:dateUtc="2025-08-14T05:06:00Z">
        <w:r w:rsidR="002A56BF" w:rsidRPr="00616E11">
          <w:rPr>
            <w:rFonts w:eastAsia="MS Mincho" w:cstheme="minorHAnsi"/>
            <w:lang w:eastAsia="ja-JP"/>
          </w:rPr>
          <w:t>by the IHO</w:t>
        </w:r>
      </w:ins>
      <w:ins w:id="3463" w:author="Raphael Malyankar" w:date="2025-08-13T22:07:00Z" w16du:dateUtc="2025-08-14T05:07:00Z">
        <w:r w:rsidR="002A56BF" w:rsidRPr="00616E11">
          <w:rPr>
            <w:rFonts w:eastAsia="MS Mincho" w:cstheme="minorHAnsi"/>
            <w:lang w:eastAsia="ja-JP"/>
          </w:rPr>
          <w:t xml:space="preserve"> Secretariat </w:t>
        </w:r>
      </w:ins>
      <w:ins w:id="3464" w:author="Unknown Author" w:date="2025-07-24T01:00:00Z">
        <w:del w:id="3465" w:author="Raphael Malyankar" w:date="2025-08-13T22:03:00Z" w16du:dateUtc="2025-08-14T05:03:00Z">
          <w:r w:rsidRPr="00616E11" w:rsidDel="008D5EF7">
            <w:rPr>
              <w:rFonts w:eastAsia="MS Mincho" w:cstheme="minorHAnsi"/>
              <w:lang w:eastAsia="ja-JP"/>
            </w:rPr>
            <w:delText>separately from datasets</w:delText>
          </w:r>
        </w:del>
      </w:ins>
      <w:ins w:id="3466" w:author="Raphael Malyankar" w:date="2025-08-13T22:03:00Z" w16du:dateUtc="2025-08-14T05:03:00Z">
        <w:r w:rsidR="008D5EF7" w:rsidRPr="00616E11">
          <w:rPr>
            <w:rFonts w:eastAsia="MS Mincho" w:cstheme="minorHAnsi"/>
            <w:lang w:eastAsia="ja-JP"/>
          </w:rPr>
          <w:t xml:space="preserve">as </w:t>
        </w:r>
      </w:ins>
      <w:ins w:id="3467" w:author="Raphael Malyankar" w:date="2025-08-13T22:04:00Z" w16du:dateUtc="2025-08-14T05:04:00Z">
        <w:r w:rsidR="008D5EF7" w:rsidRPr="00616E11">
          <w:rPr>
            <w:rFonts w:eastAsia="MS Mincho" w:cstheme="minorHAnsi"/>
            <w:lang w:eastAsia="ja-JP"/>
          </w:rPr>
          <w:t>individual</w:t>
        </w:r>
      </w:ins>
      <w:ins w:id="3468" w:author="Raphael Malyankar" w:date="2025-08-13T22:06:00Z" w16du:dateUtc="2025-08-14T05:06:00Z">
        <w:r w:rsidR="008D5EF7" w:rsidRPr="00616E11">
          <w:rPr>
            <w:rFonts w:eastAsia="MS Mincho" w:cstheme="minorHAnsi"/>
            <w:lang w:eastAsia="ja-JP"/>
          </w:rPr>
          <w:t xml:space="preserve"> special</w:t>
        </w:r>
      </w:ins>
      <w:ins w:id="3469" w:author="Raphael Malyankar" w:date="2025-08-13T22:04:00Z" w16du:dateUtc="2025-08-14T05:04:00Z">
        <w:r w:rsidR="008D5EF7" w:rsidRPr="00616E11">
          <w:rPr>
            <w:rFonts w:eastAsia="MS Mincho" w:cstheme="minorHAnsi"/>
            <w:lang w:eastAsia="ja-JP"/>
          </w:rPr>
          <w:t xml:space="preserve"> </w:t>
        </w:r>
      </w:ins>
      <w:ins w:id="3470" w:author="Raphael Malyankar" w:date="2025-08-13T22:03:00Z" w16du:dateUtc="2025-08-14T05:03:00Z">
        <w:r w:rsidR="008D5EF7" w:rsidRPr="00616E11">
          <w:rPr>
            <w:rFonts w:eastAsia="MS Mincho" w:cstheme="minorHAnsi"/>
            <w:lang w:eastAsia="ja-JP"/>
          </w:rPr>
          <w:t>exchange sets distributed from the Product Specifications register in the IHO Geospatial Information Registry</w:t>
        </w:r>
      </w:ins>
      <w:ins w:id="3471" w:author="Unknown Author" w:date="2025-07-24T01:02:00Z">
        <w:r w:rsidRPr="00616E11">
          <w:rPr>
            <w:rFonts w:eastAsia="MS Mincho" w:cstheme="minorHAnsi"/>
            <w:lang w:eastAsia="ja-JP"/>
          </w:rPr>
          <w:t>.</w:t>
        </w:r>
      </w:ins>
      <w:ins w:id="3472" w:author="Raphael Malyankar" w:date="2025-08-13T22:04:00Z" w16du:dateUtc="2025-08-14T05:04:00Z">
        <w:r w:rsidR="008D5EF7" w:rsidRPr="00616E11">
          <w:rPr>
            <w:rFonts w:eastAsia="MS Mincho" w:cstheme="minorHAnsi"/>
            <w:lang w:eastAsia="ja-JP"/>
          </w:rPr>
          <w:t xml:space="preserve"> </w:t>
        </w:r>
      </w:ins>
      <w:ins w:id="3473" w:author="Raphael Malyankar" w:date="2025-08-13T22:06:00Z" w16du:dateUtc="2025-08-14T05:06:00Z">
        <w:r w:rsidR="008D5EF7" w:rsidRPr="00616E11">
          <w:rPr>
            <w:rFonts w:eastAsia="MS Mincho" w:cstheme="minorHAnsi"/>
            <w:lang w:eastAsia="ja-JP"/>
          </w:rPr>
          <w:t xml:space="preserve">The structure of these exchange sets </w:t>
        </w:r>
      </w:ins>
      <w:ins w:id="3474" w:author="Raphael Malyankar" w:date="2025-08-13T22:08:00Z" w16du:dateUtc="2025-08-14T05:08:00Z">
        <w:r w:rsidR="002A56BF" w:rsidRPr="00616E11">
          <w:rPr>
            <w:rFonts w:eastAsia="MS Mincho" w:cstheme="minorHAnsi"/>
            <w:lang w:eastAsia="ja-JP"/>
          </w:rPr>
          <w:t>is compatible with</w:t>
        </w:r>
      </w:ins>
      <w:ins w:id="3475" w:author="Raphael Malyankar" w:date="2025-08-13T22:06:00Z" w16du:dateUtc="2025-08-14T05:06:00Z">
        <w:r w:rsidR="008D5EF7" w:rsidRPr="00616E11">
          <w:rPr>
            <w:rFonts w:eastAsia="MS Mincho" w:cstheme="minorHAnsi"/>
            <w:lang w:eastAsia="ja-JP"/>
          </w:rPr>
          <w:t xml:space="preserve"> </w:t>
        </w:r>
      </w:ins>
      <w:ins w:id="3476" w:author="Raphael Malyankar" w:date="2025-08-13T22:07:00Z" w16du:dateUtc="2025-08-14T05:07:00Z">
        <w:r w:rsidR="002A56BF" w:rsidRPr="00616E11">
          <w:rPr>
            <w:rFonts w:eastAsia="MS Mincho" w:cstheme="minorHAnsi"/>
            <w:lang w:eastAsia="ja-JP"/>
          </w:rPr>
          <w:t xml:space="preserve">the requirements in S-100 Part 17 except for names. </w:t>
        </w:r>
      </w:ins>
      <w:ins w:id="3477" w:author="Raphael Malyankar" w:date="2025-08-13T22:04:00Z" w16du:dateUtc="2025-08-14T05:04:00Z">
        <w:r w:rsidR="008D5EF7" w:rsidRPr="00616E11">
          <w:rPr>
            <w:rFonts w:eastAsia="MS Mincho" w:cstheme="minorHAnsi"/>
            <w:lang w:eastAsia="ja-JP"/>
          </w:rPr>
          <w:t xml:space="preserve">Product Specification should indicate the </w:t>
        </w:r>
      </w:ins>
      <w:ins w:id="3478" w:author="Raphael Malyankar" w:date="2025-08-13T22:09:00Z" w16du:dateUtc="2025-08-14T05:09:00Z">
        <w:r w:rsidR="002A56BF" w:rsidRPr="00616E11">
          <w:rPr>
            <w:rFonts w:eastAsia="MS Mincho" w:cstheme="minorHAnsi"/>
            <w:lang w:eastAsia="ja-JP"/>
          </w:rPr>
          <w:t xml:space="preserve">(prospective) </w:t>
        </w:r>
      </w:ins>
      <w:ins w:id="3479" w:author="Raphael Malyankar" w:date="2025-08-13T22:04:00Z" w16du:dateUtc="2025-08-14T05:04:00Z">
        <w:r w:rsidR="008D5EF7" w:rsidRPr="00616E11">
          <w:rPr>
            <w:rFonts w:eastAsia="MS Mincho" w:cstheme="minorHAnsi"/>
            <w:lang w:eastAsia="ja-JP"/>
          </w:rPr>
          <w:t xml:space="preserve">availability of these </w:t>
        </w:r>
      </w:ins>
      <w:ins w:id="3480" w:author="Raphael Malyankar" w:date="2025-08-13T22:09:00Z" w16du:dateUtc="2025-08-14T05:09:00Z">
        <w:r w:rsidR="002A56BF" w:rsidRPr="00616E11">
          <w:rPr>
            <w:rFonts w:eastAsia="MS Mincho" w:cstheme="minorHAnsi"/>
            <w:lang w:eastAsia="ja-JP"/>
          </w:rPr>
          <w:t xml:space="preserve">special </w:t>
        </w:r>
      </w:ins>
      <w:ins w:id="3481" w:author="Raphael Malyankar" w:date="2025-08-13T22:04:00Z" w16du:dateUtc="2025-08-14T05:04:00Z">
        <w:r w:rsidR="008D5EF7" w:rsidRPr="00616E11">
          <w:rPr>
            <w:rFonts w:eastAsia="MS Mincho" w:cstheme="minorHAnsi"/>
            <w:lang w:eastAsia="ja-JP"/>
          </w:rPr>
          <w:t xml:space="preserve">exchange sets. </w:t>
        </w:r>
      </w:ins>
      <w:ins w:id="3482" w:author="Raphael Malyankar" w:date="2025-08-13T23:19:00Z" w16du:dateUtc="2025-08-14T06:19:00Z">
        <w:r w:rsidR="00B8441B" w:rsidRPr="00616E11">
          <w:rPr>
            <w:rFonts w:eastAsia="MS Mincho" w:cstheme="minorHAnsi"/>
            <w:lang w:eastAsia="ja-JP"/>
          </w:rPr>
          <w:t>Given the availability</w:t>
        </w:r>
      </w:ins>
      <w:ins w:id="3483" w:author="Raphael Malyankar" w:date="2025-08-13T23:20:00Z" w16du:dateUtc="2025-08-14T06:20:00Z">
        <w:r w:rsidR="00B8441B" w:rsidRPr="00616E11">
          <w:rPr>
            <w:rFonts w:eastAsia="MS Mincho" w:cstheme="minorHAnsi"/>
            <w:lang w:eastAsia="ja-JP"/>
          </w:rPr>
          <w:t xml:space="preserve"> of these special exchange sets, it</w:t>
        </w:r>
      </w:ins>
      <w:ins w:id="3484" w:author="Raphael Malyankar" w:date="2025-08-13T22:04:00Z" w16du:dateUtc="2025-08-14T05:04:00Z">
        <w:r w:rsidR="008D5EF7" w:rsidRPr="00616E11">
          <w:rPr>
            <w:rFonts w:eastAsia="MS Mincho" w:cstheme="minorHAnsi"/>
            <w:lang w:eastAsia="ja-JP"/>
          </w:rPr>
          <w:t xml:space="preserve"> is n</w:t>
        </w:r>
      </w:ins>
      <w:ins w:id="3485" w:author="Raphael Malyankar" w:date="2025-08-13T22:05:00Z" w16du:dateUtc="2025-08-14T05:05:00Z">
        <w:r w:rsidR="008D5EF7" w:rsidRPr="00616E11">
          <w:rPr>
            <w:rFonts w:eastAsia="MS Mincho" w:cstheme="minorHAnsi"/>
            <w:lang w:eastAsia="ja-JP"/>
          </w:rPr>
          <w:t xml:space="preserve">ot necessary to include </w:t>
        </w:r>
      </w:ins>
      <w:ins w:id="3486" w:author="Raphael Malyankar" w:date="2025-08-13T22:07:00Z" w16du:dateUtc="2025-08-14T05:07:00Z">
        <w:r w:rsidR="002A56BF" w:rsidRPr="00616E11">
          <w:rPr>
            <w:rFonts w:eastAsia="MS Mincho" w:cstheme="minorHAnsi"/>
            <w:lang w:eastAsia="ja-JP"/>
          </w:rPr>
          <w:t>feature catalogues and portrayal catalogues</w:t>
        </w:r>
      </w:ins>
      <w:ins w:id="3487" w:author="Raphael Malyankar" w:date="2025-08-13T22:05:00Z" w16du:dateUtc="2025-08-14T05:05:00Z">
        <w:r w:rsidR="008D5EF7" w:rsidRPr="00616E11">
          <w:rPr>
            <w:rFonts w:eastAsia="MS Mincho" w:cstheme="minorHAnsi"/>
            <w:lang w:eastAsia="ja-JP"/>
          </w:rPr>
          <w:t xml:space="preserve"> </w:t>
        </w:r>
      </w:ins>
      <w:ins w:id="3488" w:author="Raphael Malyankar" w:date="2025-08-13T23:20:00Z" w16du:dateUtc="2025-08-14T06:20:00Z">
        <w:r w:rsidR="00B8441B" w:rsidRPr="00616E11">
          <w:rPr>
            <w:rFonts w:eastAsia="MS Mincho" w:cstheme="minorHAnsi"/>
            <w:lang w:eastAsia="ja-JP"/>
          </w:rPr>
          <w:t>in “normal” exchange sets containing d</w:t>
        </w:r>
      </w:ins>
      <w:ins w:id="3489" w:author="Raphael Malyankar" w:date="2025-08-13T23:21:00Z" w16du:dateUtc="2025-08-14T06:21:00Z">
        <w:r w:rsidR="00B8441B" w:rsidRPr="00616E11">
          <w:rPr>
            <w:rFonts w:eastAsia="MS Mincho" w:cstheme="minorHAnsi"/>
            <w:lang w:eastAsia="ja-JP"/>
          </w:rPr>
          <w:t>atasets</w:t>
        </w:r>
      </w:ins>
      <w:ins w:id="3490" w:author="Raphael Malyankar" w:date="2025-08-13T22:05:00Z" w16du:dateUtc="2025-08-14T05:05:00Z">
        <w:r w:rsidR="008D5EF7" w:rsidRPr="00616E11">
          <w:rPr>
            <w:rFonts w:eastAsia="MS Mincho" w:cstheme="minorHAnsi"/>
            <w:lang w:eastAsia="ja-JP"/>
          </w:rPr>
          <w:t>.</w:t>
        </w:r>
      </w:ins>
    </w:p>
    <w:p w14:paraId="633BBBBC" w14:textId="77777777" w:rsidR="00FA1108" w:rsidRPr="00616E11" w:rsidRDefault="00000000">
      <w:pPr>
        <w:rPr>
          <w:rFonts w:eastAsia="MS Mincho" w:cstheme="minorHAnsi"/>
          <w:lang w:eastAsia="ja-JP"/>
        </w:rPr>
      </w:pPr>
      <w:ins w:id="3491" w:author="Unknown Author" w:date="2025-07-24T00:19:00Z">
        <w:r w:rsidRPr="00616E11">
          <w:rPr>
            <w:rFonts w:eastAsia="MS Mincho" w:cstheme="minorHAnsi"/>
            <w:lang w:eastAsia="ja-JP"/>
          </w:rPr>
          <w:t xml:space="preserve">The Product Specification </w:t>
        </w:r>
        <w:r w:rsidRPr="004425C5">
          <w:rPr>
            <w:rFonts w:eastAsia="MS Mincho" w:cstheme="minorHAnsi"/>
            <w:b/>
            <w:bCs/>
            <w:lang w:eastAsia="ja-JP"/>
          </w:rPr>
          <w:t>may</w:t>
        </w:r>
        <w:r w:rsidRPr="00616E11">
          <w:rPr>
            <w:rFonts w:eastAsia="MS Mincho" w:cstheme="minorHAnsi"/>
            <w:lang w:eastAsia="ja-JP"/>
          </w:rPr>
          <w:t xml:space="preserve"> describe </w:t>
        </w:r>
      </w:ins>
      <w:del w:id="3492" w:author="Unknown Author" w:date="2025-07-24T00:19:00Z">
        <w:r w:rsidRPr="00616E11">
          <w:rPr>
            <w:rFonts w:eastAsia="MS Mincho" w:cstheme="minorHAnsi"/>
            <w:lang w:eastAsia="ja-JP"/>
          </w:rPr>
          <w:delText>Determine</w:delText>
        </w:r>
      </w:del>
      <w:r w:rsidRPr="00616E11">
        <w:rPr>
          <w:rFonts w:eastAsia="MS Mincho" w:cstheme="minorHAnsi"/>
          <w:lang w:eastAsia="ja-JP"/>
        </w:rPr>
        <w:t xml:space="preserve"> how the exchange set as a whole is packaged (for example ordinary folders, zip file, etc.).</w:t>
      </w:r>
    </w:p>
    <w:p w14:paraId="059DF896" w14:textId="77777777" w:rsidR="00FA1108" w:rsidRPr="00616E11" w:rsidRDefault="00000000">
      <w:pPr>
        <w:keepNext/>
        <w:spacing w:after="240"/>
        <w:jc w:val="center"/>
        <w:rPr>
          <w:rFonts w:eastAsia="MS Mincho" w:cs="Times New Roman"/>
          <w:szCs w:val="20"/>
          <w:lang w:eastAsia="ja-JP"/>
        </w:rPr>
      </w:pPr>
      <w:r w:rsidRPr="000353AC">
        <w:rPr>
          <w:noProof/>
        </w:rPr>
        <w:lastRenderedPageBreak/>
        <w:drawing>
          <wp:inline distT="0" distB="0" distL="0" distR="0" wp14:anchorId="415BEB6A" wp14:editId="7A2E1A4C">
            <wp:extent cx="5702060" cy="3748144"/>
            <wp:effectExtent l="0" t="0" r="0" b="5080"/>
            <wp:docPr id="33"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9"/>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5702060" cy="3748144"/>
                    </a:xfrm>
                    <a:prstGeom prst="rect">
                      <a:avLst/>
                    </a:prstGeom>
                    <a:noFill/>
                  </pic:spPr>
                </pic:pic>
              </a:graphicData>
            </a:graphic>
          </wp:inline>
        </w:drawing>
      </w:r>
    </w:p>
    <w:p w14:paraId="18564B71" w14:textId="4A1A5F6E" w:rsidR="00FA1108" w:rsidRPr="00616E11" w:rsidRDefault="00000000">
      <w:pPr>
        <w:spacing w:after="200"/>
        <w:jc w:val="center"/>
        <w:rPr>
          <w:rFonts w:eastAsia="MS Mincho" w:cstheme="minorHAnsi"/>
          <w:i/>
          <w:color w:val="44546A" w:themeColor="text2"/>
          <w:sz w:val="18"/>
          <w:szCs w:val="18"/>
          <w:lang w:eastAsia="ja-JP"/>
        </w:rPr>
      </w:pPr>
      <w:r w:rsidRPr="00616E11">
        <w:rPr>
          <w:rFonts w:eastAsia="MS Mincho" w:cstheme="minorHAnsi"/>
          <w:i/>
          <w:color w:val="44546A" w:themeColor="text2"/>
          <w:sz w:val="18"/>
          <w:szCs w:val="18"/>
          <w:lang w:eastAsia="ja-JP"/>
        </w:rPr>
        <w:t>Figure B-18-1 – Prototype exchange set structure</w:t>
      </w:r>
      <w:ins w:id="3493" w:author="Raphael Malyankar" w:date="2025-08-13T22:15:00Z" w16du:dateUtc="2025-08-14T05:15:00Z">
        <w:r w:rsidR="00437BBA" w:rsidRPr="00616E11">
          <w:rPr>
            <w:rFonts w:eastAsia="MS Mincho" w:cstheme="minorHAnsi"/>
            <w:i/>
            <w:color w:val="44546A" w:themeColor="text2"/>
            <w:sz w:val="18"/>
            <w:szCs w:val="18"/>
            <w:lang w:eastAsia="ja-JP"/>
          </w:rPr>
          <w:t xml:space="preserve"> (S-100 Figure 17-2)</w:t>
        </w:r>
      </w:ins>
    </w:p>
    <w:p w14:paraId="776369BB" w14:textId="1D92E229" w:rsidR="00437BBA" w:rsidRPr="00616E11" w:rsidRDefault="00437BBA">
      <w:pPr>
        <w:rPr>
          <w:ins w:id="3494" w:author="Raphael Malyankar" w:date="2025-08-13T22:19:00Z" w16du:dateUtc="2025-08-14T05:19:00Z"/>
          <w:rFonts w:eastAsia="MS Mincho" w:cstheme="minorHAnsi"/>
          <w:lang w:eastAsia="ja-JP"/>
        </w:rPr>
      </w:pPr>
      <w:ins w:id="3495" w:author="Raphael Malyankar" w:date="2025-08-13T22:19:00Z" w16du:dateUtc="2025-08-14T05:19:00Z">
        <w:r w:rsidRPr="00616E11">
          <w:rPr>
            <w:rFonts w:eastAsia="MS Mincho" w:cstheme="minorHAnsi"/>
            <w:lang w:eastAsia="ja-JP"/>
          </w:rPr>
          <w:t xml:space="preserve">Product Specification authors </w:t>
        </w:r>
        <w:r w:rsidRPr="00616E11">
          <w:rPr>
            <w:rFonts w:eastAsia="MS Mincho" w:cstheme="minorHAnsi"/>
            <w:b/>
            <w:bCs/>
            <w:lang w:eastAsia="ja-JP"/>
            <w:rPrChange w:id="3496" w:author="Raphael Malyankar" w:date="2025-08-13T23:23:00Z" w16du:dateUtc="2025-08-14T06:23:00Z">
              <w:rPr>
                <w:rFonts w:eastAsia="MS Mincho" w:cstheme="minorHAnsi"/>
                <w:lang w:eastAsia="ja-JP"/>
              </w:rPr>
            </w:rPrChange>
          </w:rPr>
          <w:t>must</w:t>
        </w:r>
        <w:r w:rsidRPr="00616E11">
          <w:rPr>
            <w:rFonts w:eastAsia="MS Mincho" w:cstheme="minorHAnsi"/>
            <w:lang w:eastAsia="ja-JP"/>
          </w:rPr>
          <w:t xml:space="preserve"> d</w:t>
        </w:r>
      </w:ins>
      <w:del w:id="3497" w:author="Raphael Malyankar" w:date="2025-08-13T22:19:00Z" w16du:dateUtc="2025-08-14T05:19:00Z">
        <w:r w:rsidRPr="00616E11" w:rsidDel="00437BBA">
          <w:rPr>
            <w:rFonts w:eastAsia="MS Mincho" w:cstheme="minorHAnsi"/>
            <w:lang w:eastAsia="ja-JP"/>
          </w:rPr>
          <w:delText>D</w:delText>
        </w:r>
      </w:del>
      <w:r w:rsidRPr="00616E11">
        <w:rPr>
          <w:rFonts w:eastAsia="MS Mincho" w:cstheme="minorHAnsi"/>
          <w:lang w:eastAsia="ja-JP"/>
        </w:rPr>
        <w:t xml:space="preserve">etermine what naming conventions, if any, must apply to individual components of the exchange set - dataset files, exchange sets and support files. </w:t>
      </w:r>
      <w:ins w:id="3498" w:author="Raphael Malyankar" w:date="2025-08-13T22:16:00Z" w16du:dateUtc="2025-08-14T05:16:00Z">
        <w:r w:rsidRPr="00616E11">
          <w:rPr>
            <w:rFonts w:eastAsia="MS Mincho" w:cstheme="minorHAnsi"/>
            <w:lang w:eastAsia="ja-JP"/>
          </w:rPr>
          <w:t>The S-100 conventions for naming are described in</w:t>
        </w:r>
      </w:ins>
      <w:ins w:id="3499" w:author="Raphael Malyankar" w:date="2025-08-13T22:17:00Z" w16du:dateUtc="2025-08-14T05:17:00Z">
        <w:r w:rsidRPr="00616E11">
          <w:rPr>
            <w:rFonts w:eastAsia="MS Mincho" w:cstheme="minorHAnsi"/>
            <w:lang w:eastAsia="ja-JP"/>
          </w:rPr>
          <w:t xml:space="preserve"> S-100 clause 17-4.3 and Product Specifications should apply the necessary product-specific restrictions</w:t>
        </w:r>
      </w:ins>
      <w:ins w:id="3500" w:author="Raphael Malyankar" w:date="2025-08-13T22:18:00Z" w16du:dateUtc="2025-08-14T05:18:00Z">
        <w:r w:rsidRPr="00616E11">
          <w:rPr>
            <w:rFonts w:eastAsia="MS Mincho" w:cstheme="minorHAnsi"/>
            <w:lang w:eastAsia="ja-JP"/>
          </w:rPr>
          <w:t xml:space="preserve"> in addition (for example, </w:t>
        </w:r>
      </w:ins>
      <w:ins w:id="3501" w:author="Raphael Malyankar" w:date="2025-08-13T22:19:00Z" w16du:dateUtc="2025-08-14T05:19:00Z">
        <w:r w:rsidRPr="00616E11">
          <w:rPr>
            <w:rFonts w:eastAsia="MS Mincho" w:cstheme="minorHAnsi"/>
            <w:lang w:eastAsia="ja-JP"/>
          </w:rPr>
          <w:t xml:space="preserve">specifying </w:t>
        </w:r>
      </w:ins>
      <w:ins w:id="3502" w:author="Raphael Malyankar" w:date="2025-08-13T22:18:00Z" w16du:dateUtc="2025-08-14T05:18:00Z">
        <w:r w:rsidRPr="00616E11">
          <w:rPr>
            <w:rFonts w:eastAsia="MS Mincho" w:cstheme="minorHAnsi"/>
            <w:lang w:eastAsia="ja-JP"/>
          </w:rPr>
          <w:t>the product code).</w:t>
        </w:r>
      </w:ins>
    </w:p>
    <w:p w14:paraId="4198E353" w14:textId="20B26899" w:rsidR="00FA1108" w:rsidRPr="00616E11" w:rsidRDefault="00000000">
      <w:pPr>
        <w:rPr>
          <w:ins w:id="3503" w:author="Raphael Malyankar" w:date="2025-08-13T22:20:00Z" w16du:dateUtc="2025-08-14T05:20:00Z"/>
          <w:rFonts w:eastAsia="MS Mincho" w:cstheme="minorHAnsi"/>
          <w:lang w:eastAsia="ja-JP"/>
        </w:rPr>
      </w:pPr>
      <w:r w:rsidRPr="00616E11">
        <w:rPr>
          <w:rFonts w:eastAsia="MS Mincho" w:cstheme="minorHAnsi"/>
          <w:lang w:eastAsia="ja-JP"/>
        </w:rPr>
        <w:t>Naming conventions are generally not needed for message-based or service modes of data delivery, but a unique identifier will generally be needed for each message or service transaction.</w:t>
      </w:r>
    </w:p>
    <w:p w14:paraId="0E4425CE" w14:textId="77777777" w:rsidR="00437BBA" w:rsidRPr="00616E11" w:rsidRDefault="00437BBA" w:rsidP="00437BBA">
      <w:pPr>
        <w:keepNext/>
        <w:jc w:val="center"/>
        <w:rPr>
          <w:ins w:id="3504" w:author="Raphael Malyankar" w:date="2025-08-13T22:22:00Z" w16du:dateUtc="2025-08-14T05:22:00Z"/>
        </w:rPr>
      </w:pPr>
      <w:ins w:id="3505" w:author="Raphael Malyankar" w:date="2025-08-13T22:20:00Z" w16du:dateUtc="2025-08-14T05:20:00Z">
        <w:r w:rsidRPr="000353AC">
          <w:rPr>
            <w:rFonts w:eastAsia="MS Mincho" w:cstheme="minorHAnsi"/>
            <w:noProof/>
            <w:lang w:eastAsia="ja-JP"/>
          </w:rPr>
          <w:lastRenderedPageBreak/>
          <w:drawing>
            <wp:inline distT="0" distB="0" distL="0" distR="0" wp14:anchorId="42BF60F4" wp14:editId="2445EE94">
              <wp:extent cx="2962913" cy="5419814"/>
              <wp:effectExtent l="0" t="0" r="0" b="0"/>
              <wp:docPr id="90627847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278477" name="Picture 906278477"/>
                      <pic:cNvPicPr/>
                    </pic:nvPicPr>
                    <pic:blipFill>
                      <a:blip r:embed="rId71">
                        <a:extLst>
                          <a:ext uri="{28A0092B-C50C-407E-A947-70E740481C1C}">
                            <a14:useLocalDpi xmlns:a14="http://schemas.microsoft.com/office/drawing/2010/main" val="0"/>
                          </a:ext>
                        </a:extLst>
                      </a:blip>
                      <a:stretch>
                        <a:fillRect/>
                      </a:stretch>
                    </pic:blipFill>
                    <pic:spPr>
                      <a:xfrm>
                        <a:off x="0" y="0"/>
                        <a:ext cx="2962913" cy="5419814"/>
                      </a:xfrm>
                      <a:prstGeom prst="rect">
                        <a:avLst/>
                      </a:prstGeom>
                    </pic:spPr>
                  </pic:pic>
                </a:graphicData>
              </a:graphic>
            </wp:inline>
          </w:drawing>
        </w:r>
      </w:ins>
    </w:p>
    <w:p w14:paraId="073C3E39" w14:textId="16D01BE0" w:rsidR="00437BBA" w:rsidRPr="00616E11" w:rsidRDefault="00437BBA" w:rsidP="00437BBA">
      <w:pPr>
        <w:pStyle w:val="Caption"/>
        <w:rPr>
          <w:ins w:id="3506" w:author="Raphael Malyankar" w:date="2025-08-13T22:20:00Z" w16du:dateUtc="2025-08-14T05:20:00Z"/>
          <w:rFonts w:cstheme="minorHAnsi"/>
          <w:lang w:val="en-GB"/>
        </w:rPr>
      </w:pPr>
      <w:ins w:id="3507" w:author="Raphael Malyankar" w:date="2025-08-13T22:22:00Z" w16du:dateUtc="2025-08-14T05:22:00Z">
        <w:r w:rsidRPr="004425C5">
          <w:rPr>
            <w:lang w:val="en-GB"/>
          </w:rPr>
          <w:t xml:space="preserve">Figure </w:t>
        </w:r>
      </w:ins>
      <w:ins w:id="3508" w:author="Raphael Malyankar" w:date="2025-08-13T22:23:00Z" w16du:dateUtc="2025-08-14T05:23:00Z">
        <w:r w:rsidRPr="004425C5">
          <w:rPr>
            <w:lang w:val="en-GB"/>
          </w:rPr>
          <w:t>B-18</w:t>
        </w:r>
      </w:ins>
      <w:ins w:id="3509" w:author="Raphael Malyankar" w:date="2025-08-13T22:22:00Z" w16du:dateUtc="2025-08-14T05:22:00Z">
        <w:r w:rsidRPr="004425C5">
          <w:rPr>
            <w:lang w:val="en-GB"/>
          </w:rPr>
          <w:noBreakHyphen/>
        </w:r>
      </w:ins>
      <w:ins w:id="3510" w:author="Raphael Malyankar" w:date="2025-08-14T03:07:00Z" w16du:dateUtc="2025-08-14T10:07:00Z">
        <w:r w:rsidR="004425C5">
          <w:rPr>
            <w:lang w:val="en-GB"/>
          </w:rPr>
          <w:t>2</w:t>
        </w:r>
      </w:ins>
      <w:ins w:id="3511" w:author="Raphael Malyankar" w:date="2025-08-13T22:22:00Z" w16du:dateUtc="2025-08-14T05:22:00Z">
        <w:r w:rsidRPr="004425C5">
          <w:rPr>
            <w:lang w:val="en-GB"/>
          </w:rPr>
          <w:t xml:space="preserve"> - Exchange set folder structure (S-100 Figure 17-3)</w:t>
        </w:r>
      </w:ins>
    </w:p>
    <w:p w14:paraId="68D16AE4" w14:textId="77777777" w:rsidR="00437BBA" w:rsidRPr="00616E11" w:rsidRDefault="00437BBA">
      <w:pPr>
        <w:rPr>
          <w:ins w:id="3512" w:author="Raphael Malyankar" w:date="2025-08-13T22:20:00Z" w16du:dateUtc="2025-08-14T05:20:00Z"/>
          <w:rFonts w:eastAsia="MS Mincho" w:cstheme="minorHAnsi"/>
          <w:lang w:eastAsia="ja-JP"/>
        </w:rPr>
      </w:pPr>
    </w:p>
    <w:p w14:paraId="3C86AF01" w14:textId="77777777" w:rsidR="00437BBA" w:rsidRPr="00616E11" w:rsidRDefault="00437BBA">
      <w:pPr>
        <w:rPr>
          <w:rFonts w:eastAsia="MS Mincho" w:cstheme="minorHAnsi"/>
          <w:lang w:eastAsia="ja-JP"/>
        </w:rPr>
      </w:pPr>
    </w:p>
    <w:p w14:paraId="2155C69D" w14:textId="77777777" w:rsidR="00FA1108" w:rsidRPr="00616E11" w:rsidRDefault="00000000" w:rsidP="00436CCE">
      <w:pPr>
        <w:pStyle w:val="HeadingB3"/>
        <w:numPr>
          <w:ilvl w:val="2"/>
          <w:numId w:val="148"/>
        </w:numPr>
      </w:pPr>
      <w:bookmarkStart w:id="3513" w:name="_Toc41603035"/>
      <w:bookmarkStart w:id="3514" w:name="_Toc206156577"/>
      <w:r w:rsidRPr="00616E11">
        <w:t>Services</w:t>
      </w:r>
      <w:bookmarkEnd w:id="3513"/>
      <w:bookmarkEnd w:id="3514"/>
    </w:p>
    <w:p w14:paraId="72B1383E" w14:textId="77777777" w:rsidR="00FA1108" w:rsidRPr="00616E11" w:rsidRDefault="00000000">
      <w:pPr>
        <w:spacing w:after="60"/>
        <w:rPr>
          <w:rFonts w:eastAsia="MS Mincho" w:cstheme="minorHAnsi"/>
          <w:lang w:eastAsia="ja-JP"/>
        </w:rPr>
      </w:pPr>
      <w:r w:rsidRPr="00616E11">
        <w:rPr>
          <w:rFonts w:eastAsia="MS Mincho" w:cstheme="minorHAnsi"/>
          <w:lang w:eastAsia="ja-JP"/>
        </w:rPr>
        <w:t>S-100 Part 14 describes three types of communication:</w:t>
      </w:r>
    </w:p>
    <w:p w14:paraId="13C7A01B" w14:textId="77777777" w:rsidR="00FA1108" w:rsidRPr="00616E11" w:rsidRDefault="00000000">
      <w:pPr>
        <w:numPr>
          <w:ilvl w:val="0"/>
          <w:numId w:val="47"/>
        </w:numPr>
        <w:spacing w:after="60"/>
        <w:rPr>
          <w:rFonts w:eastAsia="MS Mincho" w:cstheme="minorHAnsi"/>
          <w:lang w:eastAsia="ja-JP"/>
        </w:rPr>
      </w:pPr>
      <w:r w:rsidRPr="00616E11">
        <w:rPr>
          <w:rFonts w:eastAsia="MS Mincho" w:cstheme="minorHAnsi"/>
          <w:lang w:eastAsia="ja-JP"/>
        </w:rPr>
        <w:t>Session oriented communication (S-100 Part 14, clause 14-4) - point-to-point connections between client and server described by an interaction model that describes the life span of a session (initiation, maintenance and termination of the session).</w:t>
      </w:r>
    </w:p>
    <w:p w14:paraId="6C55EFC4" w14:textId="77777777" w:rsidR="00FA1108" w:rsidRPr="00616E11" w:rsidRDefault="00000000">
      <w:pPr>
        <w:numPr>
          <w:ilvl w:val="0"/>
          <w:numId w:val="47"/>
        </w:numPr>
        <w:spacing w:after="60"/>
        <w:rPr>
          <w:rFonts w:eastAsia="MS Mincho" w:cstheme="minorHAnsi"/>
          <w:lang w:eastAsia="ja-JP"/>
        </w:rPr>
      </w:pPr>
      <w:r w:rsidRPr="00616E11">
        <w:rPr>
          <w:rFonts w:eastAsia="MS Mincho" w:cstheme="minorHAnsi"/>
          <w:lang w:eastAsia="ja-JP"/>
        </w:rPr>
        <w:t>Session-less interactive communication (S-100 Part 14, clause 14-5) - an encapsulation of all relevant information within a request, based on which the server formulates an appropriate response.</w:t>
      </w:r>
    </w:p>
    <w:p w14:paraId="37DC28BE" w14:textId="77777777" w:rsidR="00FA1108" w:rsidRPr="00616E11" w:rsidRDefault="00000000">
      <w:pPr>
        <w:numPr>
          <w:ilvl w:val="0"/>
          <w:numId w:val="47"/>
        </w:numPr>
        <w:spacing w:after="240"/>
        <w:rPr>
          <w:rFonts w:eastAsia="MS Mincho" w:cstheme="minorHAnsi"/>
          <w:lang w:eastAsia="ja-JP"/>
        </w:rPr>
      </w:pPr>
      <w:r w:rsidRPr="00616E11">
        <w:rPr>
          <w:rFonts w:eastAsia="MS Mincho" w:cstheme="minorHAnsi"/>
          <w:lang w:eastAsia="ja-JP"/>
        </w:rPr>
        <w:t>Message streams (S-100 Part 14, clause 14-6) - a unidirectional flow of messages containing well-defined sets of data.</w:t>
      </w:r>
    </w:p>
    <w:p w14:paraId="1413C24A" w14:textId="77777777" w:rsidR="00FA1108" w:rsidRPr="00616E11" w:rsidRDefault="00000000">
      <w:pPr>
        <w:rPr>
          <w:rFonts w:eastAsia="MS Mincho" w:cstheme="minorHAnsi"/>
          <w:lang w:eastAsia="ja-JP"/>
        </w:rPr>
      </w:pPr>
      <w:r w:rsidRPr="00616E11">
        <w:rPr>
          <w:rFonts w:eastAsia="MS Mincho" w:cstheme="minorHAnsi"/>
          <w:lang w:eastAsia="ja-JP"/>
        </w:rPr>
        <w:lastRenderedPageBreak/>
        <w:t>For message and web service modes of delivery, specify the container format and packaging; and specify the transfer protocol (for example REST (Representational state transfer), SOAP (Simple Object Access Protocol)) and packaging (for example WSDL (Web Services Delivery Language), WFS (Web Feature Service)). S-100 Part 14 currently permits three service technologies: SOAP, REST and CORBA.</w:t>
      </w:r>
    </w:p>
    <w:p w14:paraId="55114C60" w14:textId="77777777" w:rsidR="00FA1108" w:rsidRPr="00616E11" w:rsidRDefault="00000000">
      <w:pPr>
        <w:rPr>
          <w:rFonts w:eastAsia="MS Mincho" w:cstheme="minorHAnsi"/>
          <w:lang w:eastAsia="ja-JP"/>
        </w:rPr>
      </w:pPr>
      <w:r w:rsidRPr="00616E11">
        <w:rPr>
          <w:rFonts w:eastAsia="MS Mincho" w:cstheme="minorHAnsi"/>
          <w:lang w:eastAsia="ja-JP"/>
        </w:rPr>
        <w:t xml:space="preserve">[Developing specifications for online services will be included in a later version of this document, pending more experience with S-100 Part 14.] </w:t>
      </w:r>
    </w:p>
    <w:p w14:paraId="13ABE142" w14:textId="335A3AFA" w:rsidR="00FA1108" w:rsidRPr="00616E11" w:rsidRDefault="00000000" w:rsidP="00436CCE">
      <w:pPr>
        <w:pStyle w:val="HeadingB2"/>
        <w:numPr>
          <w:ilvl w:val="1"/>
          <w:numId w:val="148"/>
        </w:numPr>
      </w:pPr>
      <w:bookmarkStart w:id="3515" w:name="_Toc41603036"/>
      <w:bookmarkStart w:id="3516" w:name="_Toc206156578"/>
      <w:r w:rsidRPr="00616E11">
        <w:t>Dataset updates</w:t>
      </w:r>
      <w:bookmarkEnd w:id="3515"/>
      <w:ins w:id="3517" w:author="Raphael Malyankar" w:date="2025-08-12T20:58:00Z" w16du:dateUtc="2025-08-13T03:58:00Z">
        <w:r w:rsidR="0068045C" w:rsidRPr="00616E11">
          <w:t xml:space="preserve"> and cancellations</w:t>
        </w:r>
      </w:ins>
      <w:bookmarkEnd w:id="3516"/>
    </w:p>
    <w:p w14:paraId="43ED6769" w14:textId="77777777" w:rsidR="00FA1108" w:rsidRPr="00616E11" w:rsidRDefault="00000000" w:rsidP="00F86CC1">
      <w:pPr>
        <w:pStyle w:val="HeadingB3"/>
        <w:numPr>
          <w:ilvl w:val="2"/>
          <w:numId w:val="148"/>
        </w:numPr>
      </w:pPr>
      <w:bookmarkStart w:id="3518" w:name="_Toc41603037"/>
      <w:bookmarkStart w:id="3519" w:name="_Toc206156579"/>
      <w:r w:rsidRPr="00616E11">
        <w:t>General considerations for updates</w:t>
      </w:r>
      <w:bookmarkEnd w:id="3518"/>
      <w:bookmarkEnd w:id="3519"/>
    </w:p>
    <w:p w14:paraId="05A4F719" w14:textId="77777777" w:rsidR="00FA1108" w:rsidRPr="00616E11" w:rsidRDefault="00000000">
      <w:pPr>
        <w:spacing w:after="60"/>
        <w:rPr>
          <w:rFonts w:eastAsia="MS Mincho" w:cstheme="minorHAnsi"/>
          <w:lang w:eastAsia="ja-JP"/>
        </w:rPr>
      </w:pPr>
      <w:r w:rsidRPr="00616E11">
        <w:rPr>
          <w:rFonts w:eastAsia="MS Mincho" w:cstheme="minorHAnsi"/>
          <w:lang w:eastAsia="ja-JP"/>
        </w:rPr>
        <w:t>Define the conditions and mechanisms for data updates, specifically:</w:t>
      </w:r>
    </w:p>
    <w:p w14:paraId="24A8264B" w14:textId="77777777" w:rsidR="00FA1108" w:rsidRPr="00616E11" w:rsidRDefault="00000000">
      <w:pPr>
        <w:numPr>
          <w:ilvl w:val="0"/>
          <w:numId w:val="8"/>
        </w:numPr>
        <w:spacing w:after="60"/>
        <w:rPr>
          <w:rFonts w:eastAsia="MS Mincho" w:cstheme="minorHAnsi"/>
          <w:lang w:eastAsia="ja-JP"/>
        </w:rPr>
      </w:pPr>
      <w:r w:rsidRPr="00616E11">
        <w:rPr>
          <w:rFonts w:eastAsia="MS Mincho" w:cstheme="minorHAnsi"/>
          <w:lang w:eastAsia="ja-JP"/>
        </w:rPr>
        <w:t>Update cycles – how frequently data must be updated; whether updates are issued on a regular cycle, as-needed, or a combination of both;</w:t>
      </w:r>
    </w:p>
    <w:p w14:paraId="61D1C52A" w14:textId="77777777" w:rsidR="00FA1108" w:rsidRPr="00616E11" w:rsidRDefault="00000000">
      <w:pPr>
        <w:numPr>
          <w:ilvl w:val="0"/>
          <w:numId w:val="8"/>
        </w:numPr>
        <w:spacing w:after="60"/>
        <w:rPr>
          <w:rFonts w:eastAsia="MS Mincho" w:cstheme="minorHAnsi"/>
          <w:lang w:eastAsia="ja-JP"/>
        </w:rPr>
      </w:pPr>
      <w:r w:rsidRPr="00616E11">
        <w:rPr>
          <w:rFonts w:eastAsia="MS Mincho" w:cstheme="minorHAnsi"/>
          <w:lang w:eastAsia="ja-JP"/>
        </w:rPr>
        <w:t>How long each dataset is valid and how validity periods will be indicated;</w:t>
      </w:r>
    </w:p>
    <w:p w14:paraId="4785C5C2" w14:textId="77777777" w:rsidR="00FA1108" w:rsidRPr="00616E11" w:rsidRDefault="00000000">
      <w:pPr>
        <w:numPr>
          <w:ilvl w:val="0"/>
          <w:numId w:val="8"/>
        </w:numPr>
        <w:spacing w:after="60"/>
        <w:rPr>
          <w:rFonts w:eastAsia="MS Mincho" w:cstheme="minorHAnsi"/>
          <w:lang w:eastAsia="ja-JP"/>
        </w:rPr>
      </w:pPr>
      <w:r w:rsidRPr="00616E11">
        <w:rPr>
          <w:rFonts w:eastAsia="MS Mincho" w:cstheme="minorHAnsi"/>
          <w:lang w:eastAsia="ja-JP"/>
        </w:rPr>
        <w:t>Mechanisms for cancellation, replacement and reissue of datasets;</w:t>
      </w:r>
    </w:p>
    <w:p w14:paraId="720073B9" w14:textId="77777777" w:rsidR="00FA1108" w:rsidRPr="00616E11" w:rsidRDefault="00000000">
      <w:pPr>
        <w:numPr>
          <w:ilvl w:val="0"/>
          <w:numId w:val="8"/>
        </w:numPr>
        <w:spacing w:after="60"/>
        <w:rPr>
          <w:rFonts w:eastAsia="MS Mincho" w:cstheme="minorHAnsi"/>
          <w:lang w:eastAsia="ja-JP"/>
        </w:rPr>
      </w:pPr>
      <w:r w:rsidRPr="00616E11">
        <w:rPr>
          <w:rFonts w:eastAsia="MS Mincho" w:cstheme="minorHAnsi"/>
          <w:lang w:eastAsia="ja-JP"/>
        </w:rPr>
        <w:t>Metadata for updates;</w:t>
      </w:r>
    </w:p>
    <w:p w14:paraId="16646EA7" w14:textId="77777777" w:rsidR="00FA1108" w:rsidRPr="00616E11" w:rsidRDefault="00000000">
      <w:pPr>
        <w:numPr>
          <w:ilvl w:val="0"/>
          <w:numId w:val="8"/>
        </w:numPr>
        <w:spacing w:after="60"/>
        <w:rPr>
          <w:rFonts w:eastAsia="MS Mincho" w:cstheme="minorHAnsi"/>
          <w:lang w:eastAsia="ja-JP"/>
        </w:rPr>
      </w:pPr>
      <w:r w:rsidRPr="00616E11">
        <w:rPr>
          <w:rFonts w:eastAsia="MS Mincho" w:cstheme="minorHAnsi"/>
          <w:lang w:eastAsia="ja-JP"/>
        </w:rPr>
        <w:t>Types of updates – whether the data product requires incremental, whole-dataset replacement, irregular or cumulative updates; and</w:t>
      </w:r>
    </w:p>
    <w:p w14:paraId="25F5CC9E" w14:textId="77777777" w:rsidR="00FA1108" w:rsidRPr="00616E11" w:rsidRDefault="00000000" w:rsidP="00504B73">
      <w:pPr>
        <w:numPr>
          <w:ilvl w:val="0"/>
          <w:numId w:val="8"/>
        </w:numPr>
        <w:spacing w:after="60"/>
        <w:rPr>
          <w:ins w:id="3520" w:author="Raphael Malyankar" w:date="2025-08-12T20:20:00Z" w16du:dateUtc="2025-08-13T03:20:00Z"/>
          <w:rFonts w:eastAsia="MS Mincho" w:cstheme="minorHAnsi"/>
          <w:lang w:eastAsia="ja-JP"/>
        </w:rPr>
      </w:pPr>
      <w:r w:rsidRPr="00616E11">
        <w:rPr>
          <w:rFonts w:eastAsia="MS Mincho" w:cstheme="minorHAnsi"/>
          <w:lang w:eastAsia="ja-JP"/>
        </w:rPr>
        <w:t>Criteria for determining when datasets must be replaced by new datasets, superseded, reissued, updated and cancelled.</w:t>
      </w:r>
    </w:p>
    <w:p w14:paraId="2BF5AD46" w14:textId="1A989C6F" w:rsidR="008E03B0" w:rsidRPr="00616E11" w:rsidRDefault="008E03B0" w:rsidP="003A0FC5">
      <w:pPr>
        <w:rPr>
          <w:rFonts w:eastAsia="MS Mincho" w:cstheme="minorHAnsi"/>
          <w:lang w:eastAsia="ja-JP"/>
        </w:rPr>
      </w:pPr>
      <w:ins w:id="3521" w:author="Raphael Malyankar" w:date="2025-08-12T20:35:00Z" w16du:dateUtc="2025-08-13T03:35:00Z">
        <w:r w:rsidRPr="00616E11">
          <w:rPr>
            <w:rFonts w:eastAsia="MS Mincho" w:cstheme="minorHAnsi"/>
            <w:lang w:eastAsia="ja-JP"/>
          </w:rPr>
          <w:t>In defining a strategy for updat</w:t>
        </w:r>
      </w:ins>
      <w:ins w:id="3522" w:author="Raphael Malyankar" w:date="2025-08-12T20:36:00Z" w16du:dateUtc="2025-08-13T03:36:00Z">
        <w:r w:rsidRPr="00616E11">
          <w:rPr>
            <w:rFonts w:eastAsia="MS Mincho" w:cstheme="minorHAnsi"/>
            <w:lang w:eastAsia="ja-JP"/>
          </w:rPr>
          <w:t>es</w:t>
        </w:r>
      </w:ins>
      <w:ins w:id="3523" w:author="Raphael Malyankar" w:date="2025-08-12T20:38:00Z" w16du:dateUtc="2025-08-13T03:38:00Z">
        <w:r w:rsidR="00844154" w:rsidRPr="00616E11">
          <w:rPr>
            <w:rFonts w:eastAsia="MS Mincho" w:cstheme="minorHAnsi"/>
            <w:lang w:eastAsia="ja-JP"/>
          </w:rPr>
          <w:t xml:space="preserve">, </w:t>
        </w:r>
      </w:ins>
      <w:ins w:id="3524" w:author="Raphael Malyankar" w:date="2025-08-12T20:36:00Z" w16du:dateUtc="2025-08-13T03:36:00Z">
        <w:r w:rsidRPr="00616E11">
          <w:rPr>
            <w:rFonts w:eastAsia="MS Mincho" w:cstheme="minorHAnsi"/>
            <w:lang w:eastAsia="ja-JP"/>
          </w:rPr>
          <w:t>cancellations,</w:t>
        </w:r>
      </w:ins>
      <w:ins w:id="3525" w:author="Raphael Malyankar" w:date="2025-08-12T20:38:00Z" w16du:dateUtc="2025-08-13T03:38:00Z">
        <w:r w:rsidR="00844154" w:rsidRPr="00616E11">
          <w:rPr>
            <w:rFonts w:eastAsia="MS Mincho" w:cstheme="minorHAnsi"/>
            <w:lang w:eastAsia="ja-JP"/>
          </w:rPr>
          <w:t xml:space="preserve"> and removal or old data,</w:t>
        </w:r>
      </w:ins>
      <w:ins w:id="3526" w:author="Raphael Malyankar" w:date="2025-08-12T20:36:00Z" w16du:dateUtc="2025-08-13T03:36:00Z">
        <w:r w:rsidRPr="00616E11">
          <w:rPr>
            <w:rFonts w:eastAsia="MS Mincho" w:cstheme="minorHAnsi"/>
            <w:lang w:eastAsia="ja-JP"/>
          </w:rPr>
          <w:t xml:space="preserve"> authors of Product Specifications for forecasts and similar </w:t>
        </w:r>
      </w:ins>
      <w:ins w:id="3527" w:author="Raphael Malyankar" w:date="2025-08-12T20:37:00Z" w16du:dateUtc="2025-08-13T03:37:00Z">
        <w:r w:rsidR="00844154" w:rsidRPr="00616E11">
          <w:rPr>
            <w:rFonts w:eastAsia="MS Mincho" w:cstheme="minorHAnsi"/>
            <w:lang w:eastAsia="ja-JP"/>
          </w:rPr>
          <w:t xml:space="preserve">time series datasets should consider the frequency of </w:t>
        </w:r>
      </w:ins>
      <w:ins w:id="3528" w:author="Raphael Malyankar" w:date="2025-08-12T20:41:00Z" w16du:dateUtc="2025-08-13T03:41:00Z">
        <w:r w:rsidR="00844154" w:rsidRPr="00616E11">
          <w:rPr>
            <w:rFonts w:eastAsia="MS Mincho" w:cstheme="minorHAnsi"/>
            <w:lang w:eastAsia="ja-JP"/>
          </w:rPr>
          <w:t xml:space="preserve">data </w:t>
        </w:r>
      </w:ins>
      <w:ins w:id="3529" w:author="Raphael Malyankar" w:date="2025-08-12T20:37:00Z" w16du:dateUtc="2025-08-13T03:37:00Z">
        <w:r w:rsidR="00844154" w:rsidRPr="00616E11">
          <w:rPr>
            <w:rFonts w:eastAsia="MS Mincho" w:cstheme="minorHAnsi"/>
            <w:lang w:eastAsia="ja-JP"/>
          </w:rPr>
          <w:t>release</w:t>
        </w:r>
      </w:ins>
      <w:ins w:id="3530" w:author="Raphael Malyankar" w:date="2025-08-12T20:39:00Z" w16du:dateUtc="2025-08-13T03:39:00Z">
        <w:r w:rsidR="00844154" w:rsidRPr="00616E11">
          <w:rPr>
            <w:rFonts w:eastAsia="MS Mincho" w:cstheme="minorHAnsi"/>
            <w:lang w:eastAsia="ja-JP"/>
          </w:rPr>
          <w:t xml:space="preserve">, </w:t>
        </w:r>
      </w:ins>
      <w:ins w:id="3531" w:author="Raphael Malyankar" w:date="2025-08-12T20:40:00Z" w16du:dateUtc="2025-08-13T03:40:00Z">
        <w:r w:rsidR="00844154" w:rsidRPr="00616E11">
          <w:rPr>
            <w:rFonts w:eastAsia="MS Mincho" w:cstheme="minorHAnsi"/>
            <w:lang w:eastAsia="ja-JP"/>
          </w:rPr>
          <w:t>effects on editio</w:t>
        </w:r>
      </w:ins>
      <w:ins w:id="3532" w:author="Raphael Malyankar" w:date="2025-08-12T20:41:00Z" w16du:dateUtc="2025-08-13T03:41:00Z">
        <w:r w:rsidR="00844154" w:rsidRPr="00616E11">
          <w:rPr>
            <w:rFonts w:eastAsia="MS Mincho" w:cstheme="minorHAnsi"/>
            <w:lang w:eastAsia="ja-JP"/>
          </w:rPr>
          <w:t>n and update numbering,</w:t>
        </w:r>
      </w:ins>
      <w:ins w:id="3533" w:author="Raphael Malyankar" w:date="2025-08-12T20:38:00Z" w16du:dateUtc="2025-08-13T03:38:00Z">
        <w:r w:rsidR="00844154" w:rsidRPr="00616E11">
          <w:rPr>
            <w:rFonts w:eastAsia="MS Mincho" w:cstheme="minorHAnsi"/>
            <w:lang w:eastAsia="ja-JP"/>
          </w:rPr>
          <w:t xml:space="preserve"> the nature of temporal overlaps</w:t>
        </w:r>
      </w:ins>
      <w:ins w:id="3534" w:author="Raphael Malyankar" w:date="2025-08-12T20:39:00Z" w16du:dateUtc="2025-08-13T03:39:00Z">
        <w:r w:rsidR="00844154" w:rsidRPr="00616E11">
          <w:rPr>
            <w:rFonts w:eastAsia="MS Mincho" w:cstheme="minorHAnsi"/>
            <w:lang w:eastAsia="ja-JP"/>
          </w:rPr>
          <w:t xml:space="preserve"> </w:t>
        </w:r>
      </w:ins>
      <w:ins w:id="3535" w:author="Raphael Malyankar" w:date="2025-08-12T20:38:00Z" w16du:dateUtc="2025-08-13T03:38:00Z">
        <w:r w:rsidR="00844154" w:rsidRPr="00616E11">
          <w:rPr>
            <w:rFonts w:eastAsia="MS Mincho" w:cstheme="minorHAnsi"/>
            <w:lang w:eastAsia="ja-JP"/>
          </w:rPr>
          <w:t>between succe</w:t>
        </w:r>
      </w:ins>
      <w:ins w:id="3536" w:author="Raphael Malyankar" w:date="2025-08-12T20:39:00Z" w16du:dateUtc="2025-08-13T03:39:00Z">
        <w:r w:rsidR="00844154" w:rsidRPr="00616E11">
          <w:rPr>
            <w:rFonts w:eastAsia="MS Mincho" w:cstheme="minorHAnsi"/>
            <w:lang w:eastAsia="ja-JP"/>
          </w:rPr>
          <w:t>ssive</w:t>
        </w:r>
      </w:ins>
      <w:ins w:id="3537" w:author="Raphael Malyankar" w:date="2025-08-12T20:38:00Z" w16du:dateUtc="2025-08-13T03:38:00Z">
        <w:r w:rsidR="00844154" w:rsidRPr="00616E11">
          <w:rPr>
            <w:rFonts w:eastAsia="MS Mincho" w:cstheme="minorHAnsi"/>
            <w:lang w:eastAsia="ja-JP"/>
          </w:rPr>
          <w:t xml:space="preserve"> datasets</w:t>
        </w:r>
      </w:ins>
      <w:ins w:id="3538" w:author="Raphael Malyankar" w:date="2025-08-12T20:41:00Z" w16du:dateUtc="2025-08-13T03:41:00Z">
        <w:r w:rsidR="00844154" w:rsidRPr="00616E11">
          <w:rPr>
            <w:rFonts w:eastAsia="MS Mincho" w:cstheme="minorHAnsi"/>
            <w:lang w:eastAsia="ja-JP"/>
          </w:rPr>
          <w:t xml:space="preserve">, and </w:t>
        </w:r>
      </w:ins>
      <w:ins w:id="3539" w:author="Raphael Malyankar" w:date="2025-08-12T20:42:00Z" w16du:dateUtc="2025-08-13T03:42:00Z">
        <w:r w:rsidR="00844154" w:rsidRPr="00616E11">
          <w:rPr>
            <w:rFonts w:eastAsia="MS Mincho" w:cstheme="minorHAnsi"/>
            <w:lang w:eastAsia="ja-JP"/>
          </w:rPr>
          <w:t xml:space="preserve">consequences </w:t>
        </w:r>
      </w:ins>
      <w:ins w:id="3540" w:author="Raphael Malyankar" w:date="2025-08-12T20:43:00Z" w16du:dateUtc="2025-08-13T03:43:00Z">
        <w:r w:rsidR="00844154" w:rsidRPr="00616E11">
          <w:rPr>
            <w:rFonts w:eastAsia="MS Mincho" w:cstheme="minorHAnsi"/>
            <w:lang w:eastAsia="ja-JP"/>
          </w:rPr>
          <w:t xml:space="preserve">on distributor and end users, e.g., end users </w:t>
        </w:r>
      </w:ins>
      <w:ins w:id="3541" w:author="Raphael Malyankar" w:date="2025-08-12T20:46:00Z" w16du:dateUtc="2025-08-13T03:46:00Z">
        <w:r w:rsidR="003A0FC5" w:rsidRPr="00616E11">
          <w:rPr>
            <w:rFonts w:eastAsia="MS Mincho" w:cstheme="minorHAnsi"/>
            <w:lang w:eastAsia="ja-JP"/>
          </w:rPr>
          <w:t>subscribing to</w:t>
        </w:r>
      </w:ins>
      <w:ins w:id="3542" w:author="Raphael Malyankar" w:date="2025-08-12T20:44:00Z" w16du:dateUtc="2025-08-13T03:44:00Z">
        <w:r w:rsidR="00844154" w:rsidRPr="00616E11">
          <w:rPr>
            <w:rFonts w:eastAsia="MS Mincho" w:cstheme="minorHAnsi"/>
            <w:lang w:eastAsia="ja-JP"/>
          </w:rPr>
          <w:t xml:space="preserve"> </w:t>
        </w:r>
        <w:r w:rsidR="003A0FC5" w:rsidRPr="00616E11">
          <w:rPr>
            <w:rFonts w:eastAsia="MS Mincho" w:cstheme="minorHAnsi"/>
            <w:lang w:eastAsia="ja-JP"/>
          </w:rPr>
          <w:t>a particular series of forecasts for a limited period</w:t>
        </w:r>
      </w:ins>
      <w:ins w:id="3543" w:author="Raphael Malyankar" w:date="2025-08-12T20:45:00Z" w16du:dateUtc="2025-08-13T03:45:00Z">
        <w:r w:rsidR="003A0FC5" w:rsidRPr="00616E11">
          <w:rPr>
            <w:rFonts w:eastAsia="MS Mincho" w:cstheme="minorHAnsi"/>
            <w:lang w:eastAsia="ja-JP"/>
          </w:rPr>
          <w:t xml:space="preserve">, </w:t>
        </w:r>
      </w:ins>
      <w:ins w:id="3544" w:author="Raphael Malyankar" w:date="2025-08-12T20:44:00Z" w16du:dateUtc="2025-08-13T03:44:00Z">
        <w:r w:rsidR="003A0FC5" w:rsidRPr="00616E11">
          <w:rPr>
            <w:rFonts w:eastAsia="MS Mincho" w:cstheme="minorHAnsi"/>
            <w:lang w:eastAsia="ja-JP"/>
          </w:rPr>
          <w:t xml:space="preserve">which </w:t>
        </w:r>
      </w:ins>
      <w:ins w:id="3545" w:author="Raphael Malyankar" w:date="2025-08-12T20:46:00Z" w16du:dateUtc="2025-08-13T03:46:00Z">
        <w:r w:rsidR="003A0FC5" w:rsidRPr="00616E11">
          <w:rPr>
            <w:rFonts w:eastAsia="MS Mincho" w:cstheme="minorHAnsi"/>
            <w:lang w:eastAsia="ja-JP"/>
          </w:rPr>
          <w:t xml:space="preserve">may </w:t>
        </w:r>
      </w:ins>
      <w:ins w:id="3546" w:author="Raphael Malyankar" w:date="2025-08-12T20:44:00Z" w16du:dateUtc="2025-08-13T03:44:00Z">
        <w:r w:rsidR="003A0FC5" w:rsidRPr="00616E11">
          <w:rPr>
            <w:rFonts w:eastAsia="MS Mincho" w:cstheme="minorHAnsi"/>
            <w:lang w:eastAsia="ja-JP"/>
          </w:rPr>
          <w:t xml:space="preserve">mean that they </w:t>
        </w:r>
      </w:ins>
      <w:ins w:id="3547" w:author="Raphael Malyankar" w:date="2025-08-12T20:45:00Z" w16du:dateUtc="2025-08-13T03:45:00Z">
        <w:r w:rsidR="003A0FC5" w:rsidRPr="00616E11">
          <w:rPr>
            <w:rFonts w:eastAsia="MS Mincho" w:cstheme="minorHAnsi"/>
            <w:lang w:eastAsia="ja-JP"/>
          </w:rPr>
          <w:t>never receive a “base” dataset.</w:t>
        </w:r>
      </w:ins>
    </w:p>
    <w:p w14:paraId="61B79BF8" w14:textId="77777777" w:rsidR="00FA1108" w:rsidRPr="00616E11" w:rsidRDefault="00000000" w:rsidP="00FE76CE">
      <w:pPr>
        <w:pStyle w:val="HeadingB3"/>
        <w:numPr>
          <w:ilvl w:val="2"/>
          <w:numId w:val="148"/>
        </w:numPr>
        <w:ind w:left="706" w:hanging="706"/>
      </w:pPr>
      <w:bookmarkStart w:id="3548" w:name="_Toc41603038"/>
      <w:bookmarkStart w:id="3549" w:name="_Toc206156580"/>
      <w:r w:rsidRPr="00616E11">
        <w:t>Format-specific update considerations</w:t>
      </w:r>
      <w:bookmarkEnd w:id="3548"/>
      <w:bookmarkEnd w:id="3549"/>
    </w:p>
    <w:p w14:paraId="5BE75960" w14:textId="77777777" w:rsidR="00FA1108" w:rsidRPr="00616E11" w:rsidRDefault="00000000">
      <w:pPr>
        <w:rPr>
          <w:rFonts w:eastAsia="MS Mincho" w:cstheme="minorHAnsi"/>
          <w:lang w:eastAsia="ja-JP"/>
        </w:rPr>
      </w:pPr>
      <w:r w:rsidRPr="00616E11">
        <w:rPr>
          <w:rFonts w:eastAsia="MS Mincho" w:cstheme="minorHAnsi"/>
          <w:lang w:eastAsia="ja-JP"/>
        </w:rPr>
        <w:t>ISO 8211: S-100 Part 10a describes update mechanisms for ISO 8211 datasets. Each Product Specification must define the structure of update datasets.</w:t>
      </w:r>
    </w:p>
    <w:p w14:paraId="555CA160" w14:textId="77777777" w:rsidR="00FA1108" w:rsidRPr="00616E11" w:rsidRDefault="00000000">
      <w:pPr>
        <w:rPr>
          <w:rFonts w:eastAsia="MS Mincho" w:cstheme="minorHAnsi"/>
          <w:lang w:eastAsia="ja-JP"/>
        </w:rPr>
      </w:pPr>
      <w:r w:rsidRPr="00616E11">
        <w:rPr>
          <w:rFonts w:eastAsia="MS Mincho" w:cstheme="minorHAnsi"/>
          <w:lang w:eastAsia="ja-JP"/>
        </w:rPr>
        <w:t>GML: Replacement of whole objects is the recommended method, but there are XML specifications that allow update of individual attributes. (Details will be included in a later version of this document, pending further discussions.)</w:t>
      </w:r>
    </w:p>
    <w:p w14:paraId="5DA7B01F" w14:textId="67D6B93A" w:rsidR="00FA1108" w:rsidRPr="00616E11" w:rsidRDefault="00000000">
      <w:pPr>
        <w:rPr>
          <w:ins w:id="3550" w:author="Raphael Malyankar" w:date="2025-08-12T19:59:00Z" w16du:dateUtc="2025-08-13T02:59:00Z"/>
          <w:rFonts w:eastAsia="MS Mincho" w:cstheme="minorHAnsi"/>
          <w:lang w:eastAsia="ja-JP"/>
        </w:rPr>
      </w:pPr>
      <w:r w:rsidRPr="00616E11">
        <w:rPr>
          <w:rFonts w:eastAsia="MS Mincho" w:cstheme="minorHAnsi"/>
          <w:lang w:eastAsia="ja-JP"/>
        </w:rPr>
        <w:t xml:space="preserve">HDF5: </w:t>
      </w:r>
      <w:ins w:id="3551" w:author="Raphael Malyankar" w:date="2025-08-12T20:13:00Z" w16du:dateUtc="2025-08-13T03:13:00Z">
        <w:r w:rsidR="004065AF" w:rsidRPr="00616E11">
          <w:rPr>
            <w:rFonts w:eastAsia="MS Mincho" w:cstheme="minorHAnsi"/>
            <w:lang w:eastAsia="ja-JP"/>
          </w:rPr>
          <w:t xml:space="preserve">While a </w:t>
        </w:r>
      </w:ins>
      <w:r w:rsidRPr="00616E11">
        <w:rPr>
          <w:rFonts w:eastAsia="MS Mincho" w:cstheme="minorHAnsi"/>
          <w:lang w:eastAsia="ja-JP"/>
        </w:rPr>
        <w:t>Feature (coverage) can be updated in its entirety or in part (the update can be a sub-grid)</w:t>
      </w:r>
      <w:ins w:id="3552" w:author="Raphael Malyankar" w:date="2025-08-12T20:13:00Z" w16du:dateUtc="2025-08-13T03:13:00Z">
        <w:r w:rsidR="004065AF" w:rsidRPr="00616E11">
          <w:rPr>
            <w:rFonts w:eastAsia="MS Mincho" w:cstheme="minorHAnsi"/>
            <w:lang w:eastAsia="ja-JP"/>
          </w:rPr>
          <w:t xml:space="preserve">, common practice </w:t>
        </w:r>
      </w:ins>
      <w:ins w:id="3553" w:author="Raphael Malyankar" w:date="2025-08-12T20:14:00Z" w16du:dateUtc="2025-08-13T03:14:00Z">
        <w:r w:rsidR="004065AF" w:rsidRPr="00616E11">
          <w:rPr>
            <w:rFonts w:eastAsia="MS Mincho" w:cstheme="minorHAnsi"/>
            <w:lang w:eastAsia="ja-JP"/>
          </w:rPr>
          <w:t xml:space="preserve">in Product Specifications to date has been to </w:t>
        </w:r>
      </w:ins>
      <w:ins w:id="3554" w:author="Raphael Malyankar" w:date="2025-08-12T20:15:00Z" w16du:dateUtc="2025-08-13T03:15:00Z">
        <w:r w:rsidR="004065AF" w:rsidRPr="00616E11">
          <w:rPr>
            <w:rFonts w:eastAsia="MS Mincho" w:cstheme="minorHAnsi"/>
            <w:lang w:eastAsia="ja-JP"/>
          </w:rPr>
          <w:t>provide for updat</w:t>
        </w:r>
        <w:r w:rsidR="00504B73" w:rsidRPr="00616E11">
          <w:rPr>
            <w:rFonts w:eastAsia="MS Mincho" w:cstheme="minorHAnsi"/>
            <w:lang w:eastAsia="ja-JP"/>
          </w:rPr>
          <w:t xml:space="preserve">ing datasets by issuing a new edition </w:t>
        </w:r>
      </w:ins>
      <w:ins w:id="3555" w:author="Raphael Malyankar" w:date="2025-08-12T20:16:00Z" w16du:dateUtc="2025-08-13T03:16:00Z">
        <w:r w:rsidR="00504B73" w:rsidRPr="00616E11">
          <w:rPr>
            <w:rFonts w:eastAsia="MS Mincho" w:cstheme="minorHAnsi"/>
            <w:lang w:eastAsia="ja-JP"/>
          </w:rPr>
          <w:t>and cancelling the old dataset if it has not expired.</w:t>
        </w:r>
      </w:ins>
      <w:del w:id="3556" w:author="Raphael Malyankar" w:date="2025-08-12T20:13:00Z" w16du:dateUtc="2025-08-13T03:13:00Z">
        <w:r w:rsidRPr="00616E11" w:rsidDel="004065AF">
          <w:rPr>
            <w:rFonts w:eastAsia="MS Mincho" w:cstheme="minorHAnsi"/>
            <w:lang w:eastAsia="ja-JP"/>
          </w:rPr>
          <w:delText>.</w:delText>
        </w:r>
      </w:del>
    </w:p>
    <w:p w14:paraId="2DDAF143" w14:textId="0562C643" w:rsidR="00693662" w:rsidRPr="00616E11" w:rsidRDefault="00693662" w:rsidP="004065AF">
      <w:pPr>
        <w:pStyle w:val="HeadingB3"/>
        <w:numPr>
          <w:ilvl w:val="2"/>
          <w:numId w:val="148"/>
        </w:numPr>
        <w:rPr>
          <w:ins w:id="3557" w:author="Raphael Malyankar" w:date="2025-08-12T19:59:00Z" w16du:dateUtc="2025-08-13T02:59:00Z"/>
          <w:rFonts w:eastAsia="MS Mincho"/>
        </w:rPr>
      </w:pPr>
      <w:bookmarkStart w:id="3558" w:name="_Toc206156581"/>
      <w:ins w:id="3559" w:author="Raphael Malyankar" w:date="2025-08-12T19:59:00Z" w16du:dateUtc="2025-08-13T02:59:00Z">
        <w:r w:rsidRPr="00616E11">
          <w:rPr>
            <w:rFonts w:eastAsia="MS Mincho"/>
          </w:rPr>
          <w:t>Cancellations</w:t>
        </w:r>
        <w:bookmarkEnd w:id="3558"/>
      </w:ins>
    </w:p>
    <w:p w14:paraId="31F9DA1B" w14:textId="06F6C9E6" w:rsidR="00693662" w:rsidRPr="00616E11" w:rsidRDefault="00693662">
      <w:pPr>
        <w:rPr>
          <w:ins w:id="3560" w:author="Raphael Malyankar" w:date="2025-08-12T20:00:00Z" w16du:dateUtc="2025-08-13T03:00:00Z"/>
          <w:rFonts w:eastAsia="MS Mincho" w:cstheme="minorHAnsi"/>
          <w:lang w:eastAsia="ja-JP"/>
        </w:rPr>
      </w:pPr>
      <w:ins w:id="3561" w:author="Raphael Malyankar" w:date="2025-08-12T19:59:00Z" w16du:dateUtc="2025-08-13T02:59:00Z">
        <w:r w:rsidRPr="00616E11">
          <w:rPr>
            <w:rFonts w:eastAsia="MS Mincho" w:cstheme="minorHAnsi"/>
            <w:lang w:eastAsia="ja-JP"/>
          </w:rPr>
          <w:t>S</w:t>
        </w:r>
      </w:ins>
      <w:ins w:id="3562" w:author="Raphael Malyankar" w:date="2025-08-12T20:00:00Z" w16du:dateUtc="2025-08-13T03:00:00Z">
        <w:r w:rsidRPr="00616E11">
          <w:rPr>
            <w:rFonts w:eastAsia="MS Mincho" w:cstheme="minorHAnsi"/>
            <w:lang w:eastAsia="ja-JP"/>
          </w:rPr>
          <w:t xml:space="preserve">-100 provides two methods of </w:t>
        </w:r>
        <w:r w:rsidR="00700341" w:rsidRPr="00616E11">
          <w:rPr>
            <w:rFonts w:eastAsia="MS Mincho" w:cstheme="minorHAnsi"/>
            <w:lang w:eastAsia="ja-JP"/>
          </w:rPr>
          <w:t>cancelling datasets</w:t>
        </w:r>
      </w:ins>
      <w:ins w:id="3563" w:author="Raphael Malyankar" w:date="2025-08-12T20:01:00Z" w16du:dateUtc="2025-08-13T03:01:00Z">
        <w:r w:rsidR="00700341" w:rsidRPr="00616E11">
          <w:rPr>
            <w:rFonts w:eastAsia="MS Mincho" w:cstheme="minorHAnsi"/>
            <w:lang w:eastAsia="ja-JP"/>
          </w:rPr>
          <w:t xml:space="preserve">, </w:t>
        </w:r>
      </w:ins>
      <w:ins w:id="3564" w:author="Raphael Malyankar" w:date="2025-08-12T20:02:00Z" w16du:dateUtc="2025-08-13T03:02:00Z">
        <w:r w:rsidR="00700341" w:rsidRPr="00616E11">
          <w:rPr>
            <w:rFonts w:eastAsia="MS Mincho" w:cstheme="minorHAnsi"/>
            <w:lang w:eastAsia="ja-JP"/>
          </w:rPr>
          <w:t>described in S-100 clause 17-4.4.1</w:t>
        </w:r>
      </w:ins>
      <w:ins w:id="3565" w:author="Raphael Malyankar" w:date="2025-08-12T20:00:00Z" w16du:dateUtc="2025-08-13T03:00:00Z">
        <w:r w:rsidR="00700341" w:rsidRPr="00616E11">
          <w:rPr>
            <w:rFonts w:eastAsia="MS Mincho" w:cstheme="minorHAnsi"/>
            <w:lang w:eastAsia="ja-JP"/>
          </w:rPr>
          <w:t>:</w:t>
        </w:r>
      </w:ins>
    </w:p>
    <w:p w14:paraId="5BDD980C" w14:textId="3972F0CF" w:rsidR="00700341" w:rsidRPr="00616E11" w:rsidRDefault="00700341" w:rsidP="00C147BD">
      <w:pPr>
        <w:pStyle w:val="ListParagraph"/>
        <w:numPr>
          <w:ilvl w:val="0"/>
          <w:numId w:val="244"/>
        </w:numPr>
        <w:rPr>
          <w:ins w:id="3566" w:author="Raphael Malyankar" w:date="2025-08-12T20:01:00Z" w16du:dateUtc="2025-08-13T03:01:00Z"/>
          <w:rFonts w:cstheme="minorHAnsi"/>
          <w:lang w:val="en-GB"/>
        </w:rPr>
      </w:pPr>
      <w:ins w:id="3567" w:author="Raphael Malyankar" w:date="2025-08-12T20:00:00Z" w16du:dateUtc="2025-08-13T03:00:00Z">
        <w:r w:rsidRPr="00616E11">
          <w:rPr>
            <w:rFonts w:cstheme="minorHAnsi"/>
            <w:lang w:val="en-GB"/>
          </w:rPr>
          <w:t>File-based cancellation</w:t>
        </w:r>
      </w:ins>
      <w:ins w:id="3568" w:author="Raphael Malyankar" w:date="2025-08-12T20:04:00Z" w16du:dateUtc="2025-08-13T03:04:00Z">
        <w:r w:rsidRPr="00616E11">
          <w:rPr>
            <w:rFonts w:cstheme="minorHAnsi"/>
            <w:lang w:val="en-GB"/>
          </w:rPr>
          <w:t>,</w:t>
        </w:r>
      </w:ins>
      <w:ins w:id="3569" w:author="Raphael Malyankar" w:date="2025-08-12T20:00:00Z" w16du:dateUtc="2025-08-13T03:00:00Z">
        <w:r w:rsidRPr="00616E11">
          <w:rPr>
            <w:rFonts w:cstheme="minorHAnsi"/>
            <w:lang w:val="en-GB"/>
          </w:rPr>
          <w:t xml:space="preserve"> where </w:t>
        </w:r>
      </w:ins>
      <w:ins w:id="3570" w:author="Raphael Malyankar" w:date="2025-08-12T20:01:00Z" w16du:dateUtc="2025-08-13T03:01:00Z">
        <w:r w:rsidRPr="00616E11">
          <w:rPr>
            <w:rFonts w:cstheme="minorHAnsi"/>
            <w:lang w:val="en-GB"/>
          </w:rPr>
          <w:t>a dataset</w:t>
        </w:r>
      </w:ins>
      <w:ins w:id="3571" w:author="Raphael Malyankar" w:date="2025-08-12T20:02:00Z" w16du:dateUtc="2025-08-13T03:02:00Z">
        <w:r w:rsidRPr="00616E11">
          <w:rPr>
            <w:rFonts w:cstheme="minorHAnsi"/>
            <w:lang w:val="en-GB"/>
          </w:rPr>
          <w:t xml:space="preserve"> is</w:t>
        </w:r>
      </w:ins>
      <w:ins w:id="3572" w:author="Raphael Malyankar" w:date="2025-08-12T20:01:00Z" w16du:dateUtc="2025-08-13T03:01:00Z">
        <w:r w:rsidRPr="00616E11">
          <w:rPr>
            <w:rFonts w:cstheme="minorHAnsi"/>
            <w:lang w:val="en-GB"/>
          </w:rPr>
          <w:t xml:space="preserve"> cancelled by </w:t>
        </w:r>
      </w:ins>
      <w:ins w:id="3573" w:author="Raphael Malyankar" w:date="2025-08-12T20:03:00Z" w16du:dateUtc="2025-08-13T03:03:00Z">
        <w:r w:rsidRPr="00616E11">
          <w:rPr>
            <w:rFonts w:cstheme="minorHAnsi"/>
            <w:lang w:val="en-GB"/>
          </w:rPr>
          <w:t>issuing</w:t>
        </w:r>
      </w:ins>
      <w:ins w:id="3574" w:author="Raphael Malyankar" w:date="2025-08-12T20:01:00Z" w16du:dateUtc="2025-08-13T03:01:00Z">
        <w:r w:rsidRPr="00616E11">
          <w:rPr>
            <w:rFonts w:cstheme="minorHAnsi"/>
            <w:lang w:val="en-GB"/>
          </w:rPr>
          <w:t xml:space="preserve"> an update dataset file for which the Edition number </w:t>
        </w:r>
      </w:ins>
      <w:ins w:id="3575" w:author="Raphael Malyankar" w:date="2025-08-12T20:03:00Z" w16du:dateUtc="2025-08-13T03:03:00Z">
        <w:r w:rsidRPr="00616E11">
          <w:rPr>
            <w:rFonts w:cstheme="minorHAnsi"/>
            <w:lang w:val="en-GB"/>
          </w:rPr>
          <w:t>is</w:t>
        </w:r>
      </w:ins>
      <w:ins w:id="3576" w:author="Raphael Malyankar" w:date="2025-08-12T20:01:00Z" w16du:dateUtc="2025-08-13T03:01:00Z">
        <w:r w:rsidRPr="00616E11">
          <w:rPr>
            <w:rFonts w:cstheme="minorHAnsi"/>
            <w:lang w:val="en-GB"/>
          </w:rPr>
          <w:t xml:space="preserve"> set to 0</w:t>
        </w:r>
      </w:ins>
      <w:ins w:id="3577" w:author="Raphael Malyankar" w:date="2025-08-12T20:03:00Z" w16du:dateUtc="2025-08-13T03:03:00Z">
        <w:r w:rsidRPr="00616E11">
          <w:rPr>
            <w:rFonts w:cstheme="minorHAnsi"/>
            <w:lang w:val="en-GB"/>
          </w:rPr>
          <w:t xml:space="preserve"> in the S100_DatasetDiscoveryMetadata</w:t>
        </w:r>
      </w:ins>
      <w:ins w:id="3578" w:author="Raphael Malyankar" w:date="2025-08-12T20:04:00Z" w16du:dateUtc="2025-08-13T03:04:00Z">
        <w:r w:rsidRPr="00616E11">
          <w:rPr>
            <w:rFonts w:cstheme="minorHAnsi"/>
            <w:lang w:val="en-GB"/>
          </w:rPr>
          <w:t xml:space="preserve"> record</w:t>
        </w:r>
      </w:ins>
      <w:ins w:id="3579" w:author="Raphael Malyankar" w:date="2025-08-12T20:03:00Z" w16du:dateUtc="2025-08-13T03:03:00Z">
        <w:r w:rsidRPr="00616E11">
          <w:rPr>
            <w:rFonts w:cstheme="minorHAnsi"/>
            <w:lang w:val="en-GB"/>
          </w:rPr>
          <w:t xml:space="preserve"> in the Exchang</w:t>
        </w:r>
      </w:ins>
      <w:ins w:id="3580" w:author="Raphael Malyankar" w:date="2025-08-12T20:04:00Z" w16du:dateUtc="2025-08-13T03:04:00Z">
        <w:r w:rsidRPr="00616E11">
          <w:rPr>
            <w:rFonts w:cstheme="minorHAnsi"/>
            <w:lang w:val="en-GB"/>
          </w:rPr>
          <w:t>e Catalogue</w:t>
        </w:r>
      </w:ins>
      <w:ins w:id="3581" w:author="Raphael Malyankar" w:date="2025-08-12T20:01:00Z" w16du:dateUtc="2025-08-13T03:01:00Z">
        <w:r w:rsidRPr="00616E11">
          <w:rPr>
            <w:rFonts w:cstheme="minorHAnsi"/>
            <w:lang w:val="en-GB"/>
          </w:rPr>
          <w:t xml:space="preserve">. </w:t>
        </w:r>
      </w:ins>
      <w:ins w:id="3582" w:author="Raphael Malyankar" w:date="2025-08-12T20:07:00Z" w16du:dateUtc="2025-08-13T03:07:00Z">
        <w:r w:rsidRPr="00616E11">
          <w:rPr>
            <w:rFonts w:cstheme="minorHAnsi"/>
            <w:lang w:val="en-GB"/>
          </w:rPr>
          <w:t>Other metadata fields are set to values appropriate for an update.</w:t>
        </w:r>
      </w:ins>
    </w:p>
    <w:p w14:paraId="55823C1E" w14:textId="305CEB7D" w:rsidR="00700341" w:rsidRPr="00616E11" w:rsidRDefault="00700341" w:rsidP="00C147BD">
      <w:pPr>
        <w:pStyle w:val="ListParagraph"/>
        <w:numPr>
          <w:ilvl w:val="0"/>
          <w:numId w:val="244"/>
        </w:numPr>
        <w:rPr>
          <w:ins w:id="3583" w:author="Raphael Malyankar" w:date="2025-08-12T20:11:00Z" w16du:dateUtc="2025-08-13T03:11:00Z"/>
          <w:rFonts w:cstheme="minorHAnsi"/>
          <w:lang w:val="en-GB"/>
        </w:rPr>
      </w:pPr>
      <w:ins w:id="3584" w:author="Raphael Malyankar" w:date="2025-08-12T20:01:00Z" w16du:dateUtc="2025-08-13T03:01:00Z">
        <w:r w:rsidRPr="00616E11">
          <w:rPr>
            <w:rFonts w:cstheme="minorHAnsi"/>
            <w:lang w:val="en-GB"/>
          </w:rPr>
          <w:t>File-less cancellation</w:t>
        </w:r>
      </w:ins>
      <w:ins w:id="3585" w:author="Raphael Malyankar" w:date="2025-08-12T20:05:00Z" w16du:dateUtc="2025-08-13T03:05:00Z">
        <w:r w:rsidRPr="00616E11">
          <w:rPr>
            <w:rFonts w:cstheme="minorHAnsi"/>
            <w:lang w:val="en-GB"/>
          </w:rPr>
          <w:t>, wher</w:t>
        </w:r>
      </w:ins>
      <w:ins w:id="3586" w:author="Raphael Malyankar" w:date="2025-08-12T20:06:00Z" w16du:dateUtc="2025-08-13T03:06:00Z">
        <w:r w:rsidRPr="00616E11">
          <w:rPr>
            <w:rFonts w:cstheme="minorHAnsi"/>
            <w:lang w:val="en-GB"/>
          </w:rPr>
          <w:t xml:space="preserve">e </w:t>
        </w:r>
      </w:ins>
      <w:ins w:id="3587" w:author="Raphael Malyankar" w:date="2025-08-12T20:07:00Z" w16du:dateUtc="2025-08-13T03:07:00Z">
        <w:r w:rsidRPr="00616E11">
          <w:rPr>
            <w:rFonts w:cstheme="minorHAnsi"/>
            <w:lang w:val="en-GB"/>
          </w:rPr>
          <w:t>the Edition number is set to 0 in the S100_DatasetDiscoveryMetadata record in the Exchange Catalogue</w:t>
        </w:r>
      </w:ins>
      <w:ins w:id="3588" w:author="Raphael Malyankar" w:date="2025-08-12T20:08:00Z" w16du:dateUtc="2025-08-13T03:08:00Z">
        <w:r w:rsidR="00C147BD" w:rsidRPr="00616E11">
          <w:rPr>
            <w:rFonts w:cstheme="minorHAnsi"/>
            <w:lang w:val="en-GB"/>
          </w:rPr>
          <w:t xml:space="preserve"> and all other mandatory metadata fields also set to the same values as the original, with the exception of the </w:t>
        </w:r>
        <w:r w:rsidR="00C147BD" w:rsidRPr="00616E11">
          <w:rPr>
            <w:rFonts w:cstheme="minorHAnsi"/>
            <w:i/>
            <w:iCs/>
            <w:lang w:val="en-GB"/>
          </w:rPr>
          <w:t>issueDate</w:t>
        </w:r>
      </w:ins>
      <w:ins w:id="3589" w:author="Raphael Malyankar" w:date="2025-08-12T20:09:00Z" w16du:dateUtc="2025-08-13T03:09:00Z">
        <w:r w:rsidR="00C147BD" w:rsidRPr="00616E11">
          <w:rPr>
            <w:rFonts w:cstheme="minorHAnsi"/>
            <w:lang w:val="en-GB"/>
          </w:rPr>
          <w:t xml:space="preserve"> and </w:t>
        </w:r>
        <w:r w:rsidR="00C147BD" w:rsidRPr="00616E11">
          <w:rPr>
            <w:rFonts w:cstheme="minorHAnsi"/>
            <w:i/>
            <w:iCs/>
            <w:lang w:val="en-GB"/>
          </w:rPr>
          <w:t>issueTime</w:t>
        </w:r>
        <w:r w:rsidR="00C147BD" w:rsidRPr="00616E11">
          <w:rPr>
            <w:rFonts w:cstheme="minorHAnsi"/>
            <w:lang w:val="en-GB"/>
          </w:rPr>
          <w:t xml:space="preserve"> (</w:t>
        </w:r>
      </w:ins>
      <w:ins w:id="3590" w:author="Raphael Malyankar" w:date="2025-08-12T20:10:00Z" w16du:dateUtc="2025-08-13T03:10:00Z">
        <w:r w:rsidR="00C147BD" w:rsidRPr="00616E11">
          <w:rPr>
            <w:rFonts w:cstheme="minorHAnsi"/>
            <w:lang w:val="en-GB"/>
          </w:rPr>
          <w:t xml:space="preserve">the latter only </w:t>
        </w:r>
      </w:ins>
      <w:ins w:id="3591" w:author="Raphael Malyankar" w:date="2025-08-12T20:09:00Z" w16du:dateUtc="2025-08-13T03:09:00Z">
        <w:r w:rsidR="00C147BD" w:rsidRPr="00616E11">
          <w:rPr>
            <w:rFonts w:cstheme="minorHAnsi"/>
            <w:lang w:val="en-GB"/>
          </w:rPr>
          <w:t>if required by the Product S</w:t>
        </w:r>
      </w:ins>
      <w:ins w:id="3592" w:author="Raphael Malyankar" w:date="2025-08-12T20:10:00Z" w16du:dateUtc="2025-08-13T03:10:00Z">
        <w:r w:rsidR="00C147BD" w:rsidRPr="00616E11">
          <w:rPr>
            <w:rFonts w:cstheme="minorHAnsi"/>
            <w:lang w:val="en-GB"/>
          </w:rPr>
          <w:t>pecification)</w:t>
        </w:r>
      </w:ins>
      <w:ins w:id="3593" w:author="Raphael Malyankar" w:date="2025-08-12T20:08:00Z" w16du:dateUtc="2025-08-13T03:08:00Z">
        <w:r w:rsidR="00C147BD" w:rsidRPr="00616E11">
          <w:rPr>
            <w:rFonts w:cstheme="minorHAnsi"/>
            <w:lang w:val="en-GB"/>
          </w:rPr>
          <w:t xml:space="preserve">, which must be set to the issue date </w:t>
        </w:r>
      </w:ins>
      <w:ins w:id="3594" w:author="Raphael Malyankar" w:date="2025-08-12T20:09:00Z" w16du:dateUtc="2025-08-13T03:09:00Z">
        <w:r w:rsidR="00C147BD" w:rsidRPr="00616E11">
          <w:rPr>
            <w:rFonts w:cstheme="minorHAnsi"/>
            <w:lang w:val="en-GB"/>
          </w:rPr>
          <w:t xml:space="preserve">and time </w:t>
        </w:r>
      </w:ins>
      <w:ins w:id="3595" w:author="Raphael Malyankar" w:date="2025-08-12T20:08:00Z" w16du:dateUtc="2025-08-13T03:08:00Z">
        <w:r w:rsidR="00C147BD" w:rsidRPr="00616E11">
          <w:rPr>
            <w:rFonts w:cstheme="minorHAnsi"/>
            <w:lang w:val="en-GB"/>
          </w:rPr>
          <w:t>of the fileless cancellation itself</w:t>
        </w:r>
      </w:ins>
      <w:ins w:id="3596" w:author="Raphael Malyankar" w:date="2025-08-12T20:10:00Z" w16du:dateUtc="2025-08-13T03:10:00Z">
        <w:r w:rsidR="00C147BD" w:rsidRPr="00616E11">
          <w:rPr>
            <w:rFonts w:cstheme="minorHAnsi"/>
            <w:lang w:val="en-GB"/>
          </w:rPr>
          <w:t>. No update dataset is iss</w:t>
        </w:r>
      </w:ins>
      <w:ins w:id="3597" w:author="Raphael Malyankar" w:date="2025-08-12T20:11:00Z" w16du:dateUtc="2025-08-13T03:11:00Z">
        <w:r w:rsidR="00C147BD" w:rsidRPr="00616E11">
          <w:rPr>
            <w:rFonts w:cstheme="minorHAnsi"/>
            <w:lang w:val="en-GB"/>
          </w:rPr>
          <w:t>ued.</w:t>
        </w:r>
      </w:ins>
    </w:p>
    <w:p w14:paraId="5F3C0F43" w14:textId="754A29A9" w:rsidR="00C147BD" w:rsidRPr="00616E11" w:rsidRDefault="00C147BD" w:rsidP="00C147BD">
      <w:pPr>
        <w:rPr>
          <w:ins w:id="3598" w:author="Raphael Malyankar" w:date="2025-08-12T20:54:00Z" w16du:dateUtc="2025-08-13T03:54:00Z"/>
          <w:rFonts w:eastAsia="MS Mincho" w:cstheme="minorHAnsi"/>
          <w:lang w:eastAsia="ja-JP"/>
        </w:rPr>
      </w:pPr>
      <w:ins w:id="3599" w:author="Raphael Malyankar" w:date="2025-08-12T20:11:00Z" w16du:dateUtc="2025-08-13T03:11:00Z">
        <w:r w:rsidRPr="00616E11">
          <w:rPr>
            <w:rFonts w:eastAsia="MS Mincho" w:cstheme="minorHAnsi"/>
            <w:lang w:eastAsia="ja-JP"/>
          </w:rPr>
          <w:lastRenderedPageBreak/>
          <w:t>Only base datasets can be cancelled using these methods. Cancelled datasets must be removed from the system.</w:t>
        </w:r>
      </w:ins>
    </w:p>
    <w:p w14:paraId="0AF6E00F" w14:textId="66E78DEA" w:rsidR="00C11623" w:rsidRPr="00616E11" w:rsidRDefault="0068045C" w:rsidP="0068045C">
      <w:pPr>
        <w:pStyle w:val="HeadingB3"/>
        <w:numPr>
          <w:ilvl w:val="2"/>
          <w:numId w:val="148"/>
        </w:numPr>
        <w:rPr>
          <w:ins w:id="3600" w:author="Raphael Malyankar" w:date="2025-08-12T20:54:00Z" w16du:dateUtc="2025-08-13T03:54:00Z"/>
          <w:rFonts w:eastAsia="MS Mincho"/>
        </w:rPr>
      </w:pPr>
      <w:bookmarkStart w:id="3601" w:name="_Toc206156582"/>
      <w:ins w:id="3602" w:author="Raphael Malyankar" w:date="2025-08-12T20:57:00Z" w16du:dateUtc="2025-08-13T03:57:00Z">
        <w:r w:rsidRPr="00616E11">
          <w:t>T</w:t>
        </w:r>
      </w:ins>
      <w:ins w:id="3603" w:author="Raphael Malyankar" w:date="2025-08-12T21:42:00Z" w16du:dateUtc="2025-08-13T04:42:00Z">
        <w:r w:rsidR="00516DA5" w:rsidRPr="00616E11">
          <w:rPr>
            <w:rFonts w:eastAsia="MS Mincho"/>
          </w:rPr>
          <w:t>ime-</w:t>
        </w:r>
      </w:ins>
      <w:ins w:id="3604" w:author="Raphael Malyankar" w:date="2025-08-12T21:58:00Z" w16du:dateUtc="2025-08-13T04:58:00Z">
        <w:r w:rsidR="00696F2B" w:rsidRPr="00616E11">
          <w:rPr>
            <w:rFonts w:eastAsia="MS Mincho"/>
          </w:rPr>
          <w:t>series</w:t>
        </w:r>
      </w:ins>
      <w:ins w:id="3605" w:author="Raphael Malyankar" w:date="2025-08-12T20:55:00Z" w16du:dateUtc="2025-08-13T03:55:00Z">
        <w:r w:rsidR="00C11623" w:rsidRPr="00616E11">
          <w:rPr>
            <w:rFonts w:eastAsia="MS Mincho"/>
          </w:rPr>
          <w:t xml:space="preserve"> datasets</w:t>
        </w:r>
      </w:ins>
      <w:bookmarkEnd w:id="3601"/>
    </w:p>
    <w:p w14:paraId="4BE258A0" w14:textId="7F467EB4" w:rsidR="00516DA5" w:rsidRPr="00616E11" w:rsidRDefault="00516DA5" w:rsidP="007329D7">
      <w:pPr>
        <w:pStyle w:val="HeadingB4"/>
        <w:numPr>
          <w:ilvl w:val="3"/>
          <w:numId w:val="148"/>
        </w:numPr>
        <w:rPr>
          <w:ins w:id="3606" w:author="Raphael Malyankar" w:date="2025-08-12T21:39:00Z" w16du:dateUtc="2025-08-13T04:39:00Z"/>
        </w:rPr>
      </w:pPr>
      <w:ins w:id="3607" w:author="Raphael Malyankar" w:date="2025-08-12T21:39:00Z" w16du:dateUtc="2025-08-13T04:39:00Z">
        <w:r w:rsidRPr="00616E11">
          <w:t>Temporal validity</w:t>
        </w:r>
      </w:ins>
      <w:ins w:id="3608" w:author="Raphael Malyankar" w:date="2025-08-12T21:41:00Z" w16du:dateUtc="2025-08-13T04:41:00Z">
        <w:r w:rsidRPr="00616E11">
          <w:t xml:space="preserve"> and replacement</w:t>
        </w:r>
      </w:ins>
    </w:p>
    <w:p w14:paraId="4A5D225B" w14:textId="400760F7" w:rsidR="00C11623" w:rsidRPr="00616E11" w:rsidRDefault="00C11623" w:rsidP="00C11623">
      <w:pPr>
        <w:rPr>
          <w:ins w:id="3609" w:author="Raphael Malyankar" w:date="2025-08-12T22:15:00Z" w16du:dateUtc="2025-08-13T05:15:00Z"/>
          <w:rFonts w:eastAsia="MS Mincho" w:cstheme="minorHAnsi"/>
          <w:lang w:eastAsia="ja-JP"/>
        </w:rPr>
      </w:pPr>
      <w:ins w:id="3610" w:author="Raphael Malyankar" w:date="2025-08-12T20:54:00Z" w16du:dateUtc="2025-08-13T03:54:00Z">
        <w:r w:rsidRPr="00616E11">
          <w:rPr>
            <w:rFonts w:eastAsia="MS Mincho" w:cstheme="minorHAnsi"/>
            <w:lang w:eastAsia="ja-JP"/>
          </w:rPr>
          <w:t xml:space="preserve">If datasets have a definite temporal validity (such as forecasts, which span a definite future interval), the interval during which the datasets are valid must be indicated using the </w:t>
        </w:r>
        <w:r w:rsidRPr="00616E11">
          <w:rPr>
            <w:rFonts w:eastAsia="MS Mincho" w:cstheme="minorHAnsi"/>
            <w:i/>
            <w:iCs/>
            <w:lang w:eastAsia="ja-JP"/>
          </w:rPr>
          <w:t>temporalExtent</w:t>
        </w:r>
        <w:r w:rsidRPr="00616E11">
          <w:rPr>
            <w:rFonts w:eastAsia="MS Mincho" w:cstheme="minorHAnsi"/>
            <w:lang w:eastAsia="ja-JP"/>
          </w:rPr>
          <w:t xml:space="preserve"> attribute of S100_DatasetDiscoveryMetadata in the exchange catalogue. The HDF-5 format also provides for encoding temporal extent in carrier metadata. Data products with definite temporal validity for datasets must make the S-100 metadata attributes indicating temporal extent mandatory in discovery metadata in CATALOG.XM</w:t>
        </w:r>
      </w:ins>
      <w:ins w:id="3611" w:author="Raphael Malyankar" w:date="2025-08-12T22:07:00Z" w16du:dateUtc="2025-08-13T05:07:00Z">
        <w:r w:rsidR="003753B1" w:rsidRPr="00616E11">
          <w:rPr>
            <w:rFonts w:eastAsia="MS Mincho" w:cstheme="minorHAnsi"/>
            <w:lang w:eastAsia="ja-JP"/>
          </w:rPr>
          <w:t>L.</w:t>
        </w:r>
      </w:ins>
      <w:ins w:id="3612" w:author="Raphael Malyankar" w:date="2025-08-12T20:54:00Z" w16du:dateUtc="2025-08-13T03:54:00Z">
        <w:r w:rsidRPr="00616E11">
          <w:rPr>
            <w:rFonts w:eastAsia="MS Mincho" w:cstheme="minorHAnsi"/>
            <w:lang w:eastAsia="ja-JP"/>
          </w:rPr>
          <w:t xml:space="preserve"> </w:t>
        </w:r>
      </w:ins>
      <w:ins w:id="3613" w:author="Raphael Malyankar" w:date="2025-08-12T22:08:00Z" w16du:dateUtc="2025-08-13T05:08:00Z">
        <w:r w:rsidR="003753B1" w:rsidRPr="00616E11">
          <w:rPr>
            <w:rFonts w:eastAsia="MS Mincho" w:cstheme="minorHAnsi"/>
            <w:lang w:eastAsia="ja-JP"/>
          </w:rPr>
          <w:t>They may also define equivalent</w:t>
        </w:r>
      </w:ins>
      <w:ins w:id="3614" w:author="Raphael Malyankar" w:date="2025-08-12T20:54:00Z" w16du:dateUtc="2025-08-13T03:54:00Z">
        <w:r w:rsidRPr="00616E11">
          <w:rPr>
            <w:rFonts w:eastAsia="MS Mincho" w:cstheme="minorHAnsi"/>
            <w:lang w:eastAsia="ja-JP"/>
          </w:rPr>
          <w:t xml:space="preserve"> carrier metadata attributes </w:t>
        </w:r>
      </w:ins>
      <w:ins w:id="3615" w:author="Raphael Malyankar" w:date="2025-08-12T22:08:00Z" w16du:dateUtc="2025-08-13T05:08:00Z">
        <w:r w:rsidR="003753B1" w:rsidRPr="00616E11">
          <w:rPr>
            <w:rFonts w:eastAsia="MS Mincho" w:cstheme="minorHAnsi"/>
            <w:lang w:eastAsia="ja-JP"/>
          </w:rPr>
          <w:t xml:space="preserve">to embed the same information </w:t>
        </w:r>
      </w:ins>
      <w:ins w:id="3616" w:author="Raphael Malyankar" w:date="2025-08-12T22:09:00Z" w16du:dateUtc="2025-08-13T05:09:00Z">
        <w:r w:rsidR="003753B1" w:rsidRPr="00616E11">
          <w:rPr>
            <w:rFonts w:eastAsia="MS Mincho" w:cstheme="minorHAnsi"/>
            <w:lang w:eastAsia="ja-JP"/>
          </w:rPr>
          <w:t>with</w:t>
        </w:r>
      </w:ins>
      <w:ins w:id="3617" w:author="Raphael Malyankar" w:date="2025-08-12T22:08:00Z" w16du:dateUtc="2025-08-13T05:08:00Z">
        <w:r w:rsidR="003753B1" w:rsidRPr="00616E11">
          <w:rPr>
            <w:rFonts w:eastAsia="MS Mincho" w:cstheme="minorHAnsi"/>
            <w:lang w:eastAsia="ja-JP"/>
          </w:rPr>
          <w:t>in</w:t>
        </w:r>
      </w:ins>
      <w:ins w:id="3618" w:author="Raphael Malyankar" w:date="2025-08-12T20:54:00Z" w16du:dateUtc="2025-08-13T03:54:00Z">
        <w:r w:rsidRPr="00616E11">
          <w:rPr>
            <w:rFonts w:eastAsia="MS Mincho" w:cstheme="minorHAnsi"/>
            <w:lang w:eastAsia="ja-JP"/>
          </w:rPr>
          <w:t xml:space="preserve"> the dataset.</w:t>
        </w:r>
      </w:ins>
    </w:p>
    <w:p w14:paraId="4D24232C" w14:textId="564BDBA9" w:rsidR="007329D7" w:rsidRPr="00616E11" w:rsidRDefault="007329D7" w:rsidP="00C11623">
      <w:pPr>
        <w:rPr>
          <w:ins w:id="3619" w:author="Raphael Malyankar" w:date="2025-08-12T21:58:00Z" w16du:dateUtc="2025-08-13T04:58:00Z"/>
          <w:rFonts w:eastAsia="MS Mincho" w:cstheme="minorHAnsi"/>
          <w:lang w:eastAsia="ja-JP"/>
        </w:rPr>
      </w:pPr>
      <w:ins w:id="3620" w:author="Raphael Malyankar" w:date="2025-08-12T22:15:00Z" w16du:dateUtc="2025-08-13T05:15:00Z">
        <w:r w:rsidRPr="00616E11">
          <w:rPr>
            <w:rFonts w:eastAsia="MS Mincho" w:cstheme="minorHAnsi"/>
            <w:lang w:eastAsia="ja-JP"/>
          </w:rPr>
          <w:t xml:space="preserve">Datasets with irregular of indefinte time validity will have </w:t>
        </w:r>
        <w:r w:rsidRPr="00616E11">
          <w:rPr>
            <w:rFonts w:eastAsia="MS Mincho" w:cstheme="minorHAnsi"/>
            <w:i/>
            <w:iCs/>
            <w:lang w:eastAsia="ja-JP"/>
          </w:rPr>
          <w:t>temporalExtent</w:t>
        </w:r>
        <w:r w:rsidRPr="00616E11">
          <w:rPr>
            <w:rFonts w:eastAsia="MS Mincho" w:cstheme="minorHAnsi"/>
            <w:lang w:eastAsia="ja-JP"/>
          </w:rPr>
          <w:t xml:space="preserve"> populated only with the start of validity (if valid immediately upon issue, </w:t>
        </w:r>
        <w:r w:rsidRPr="00616E11">
          <w:rPr>
            <w:rFonts w:eastAsia="MS Mincho" w:cstheme="minorHAnsi"/>
            <w:i/>
            <w:iCs/>
            <w:lang w:eastAsia="ja-JP"/>
          </w:rPr>
          <w:t>temporalExtent</w:t>
        </w:r>
        <w:r w:rsidRPr="00616E11">
          <w:rPr>
            <w:rFonts w:eastAsia="MS Mincho" w:cstheme="minorHAnsi"/>
            <w:lang w:eastAsia="ja-JP"/>
          </w:rPr>
          <w:t xml:space="preserve"> need not be populated at all).</w:t>
        </w:r>
      </w:ins>
    </w:p>
    <w:p w14:paraId="28639D9B" w14:textId="33C48EB0" w:rsidR="00696F2B" w:rsidRPr="00616E11" w:rsidRDefault="00696F2B" w:rsidP="00C11623">
      <w:pPr>
        <w:rPr>
          <w:ins w:id="3621" w:author="Raphael Malyankar" w:date="2025-08-12T22:09:00Z" w16du:dateUtc="2025-08-13T05:09:00Z"/>
          <w:rFonts w:eastAsia="MS Mincho" w:cstheme="minorHAnsi"/>
          <w:lang w:eastAsia="ja-JP"/>
        </w:rPr>
      </w:pPr>
      <w:ins w:id="3622" w:author="Raphael Malyankar" w:date="2025-08-12T21:58:00Z" w16du:dateUtc="2025-08-13T04:58:00Z">
        <w:r w:rsidRPr="00616E11">
          <w:rPr>
            <w:rFonts w:eastAsia="MS Mincho" w:cstheme="minorHAnsi"/>
            <w:lang w:eastAsia="ja-JP"/>
          </w:rPr>
          <w:t xml:space="preserve">If </w:t>
        </w:r>
      </w:ins>
      <w:ins w:id="3623" w:author="Raphael Malyankar" w:date="2025-08-12T22:01:00Z" w16du:dateUtc="2025-08-13T05:01:00Z">
        <w:r w:rsidRPr="00616E11">
          <w:rPr>
            <w:rFonts w:eastAsia="MS Mincho" w:cstheme="minorHAnsi"/>
            <w:lang w:eastAsia="ja-JP"/>
          </w:rPr>
          <w:t>the time at which the successor</w:t>
        </w:r>
      </w:ins>
      <w:ins w:id="3624" w:author="Raphael Malyankar" w:date="2025-08-12T22:00:00Z" w16du:dateUtc="2025-08-13T05:00:00Z">
        <w:r w:rsidRPr="00616E11">
          <w:rPr>
            <w:rFonts w:eastAsia="MS Mincho" w:cstheme="minorHAnsi"/>
            <w:lang w:eastAsia="ja-JP"/>
          </w:rPr>
          <w:t xml:space="preserve"> </w:t>
        </w:r>
      </w:ins>
      <w:ins w:id="3625" w:author="Raphael Malyankar" w:date="2025-08-12T22:01:00Z" w16du:dateUtc="2025-08-13T05:01:00Z">
        <w:r w:rsidRPr="00616E11">
          <w:rPr>
            <w:rFonts w:eastAsia="MS Mincho" w:cstheme="minorHAnsi"/>
            <w:lang w:eastAsia="ja-JP"/>
          </w:rPr>
          <w:t>will be</w:t>
        </w:r>
      </w:ins>
      <w:ins w:id="3626" w:author="Raphael Malyankar" w:date="2025-08-12T22:00:00Z" w16du:dateUtc="2025-08-13T05:00:00Z">
        <w:r w:rsidRPr="00616E11">
          <w:rPr>
            <w:rFonts w:eastAsia="MS Mincho" w:cstheme="minorHAnsi"/>
            <w:lang w:eastAsia="ja-JP"/>
          </w:rPr>
          <w:t xml:space="preserve"> issued </w:t>
        </w:r>
      </w:ins>
      <w:ins w:id="3627" w:author="Raphael Malyankar" w:date="2025-08-12T22:01:00Z" w16du:dateUtc="2025-08-13T05:01:00Z">
        <w:r w:rsidRPr="00616E11">
          <w:rPr>
            <w:rFonts w:eastAsia="MS Mincho" w:cstheme="minorHAnsi"/>
            <w:lang w:eastAsia="ja-JP"/>
          </w:rPr>
          <w:t>is know</w:t>
        </w:r>
      </w:ins>
      <w:ins w:id="3628" w:author="Raphael Malyankar" w:date="2025-08-12T22:03:00Z" w16du:dateUtc="2025-08-13T05:03:00Z">
        <w:r w:rsidRPr="00616E11">
          <w:rPr>
            <w:rFonts w:eastAsia="MS Mincho" w:cstheme="minorHAnsi"/>
            <w:lang w:eastAsia="ja-JP"/>
          </w:rPr>
          <w:t>n</w:t>
        </w:r>
      </w:ins>
      <w:ins w:id="3629" w:author="Raphael Malyankar" w:date="2025-08-12T22:01:00Z" w16du:dateUtc="2025-08-13T05:01:00Z">
        <w:r w:rsidRPr="00616E11">
          <w:rPr>
            <w:rFonts w:eastAsia="MS Mincho" w:cstheme="minorHAnsi"/>
            <w:lang w:eastAsia="ja-JP"/>
          </w:rPr>
          <w:t xml:space="preserve"> </w:t>
        </w:r>
      </w:ins>
      <w:ins w:id="3630" w:author="Raphael Malyankar" w:date="2025-08-12T22:03:00Z" w16du:dateUtc="2025-08-13T05:03:00Z">
        <w:r w:rsidRPr="00616E11">
          <w:rPr>
            <w:rFonts w:eastAsia="MS Mincho" w:cstheme="minorHAnsi"/>
            <w:lang w:eastAsia="ja-JP"/>
          </w:rPr>
          <w:t>a</w:t>
        </w:r>
      </w:ins>
      <w:ins w:id="3631" w:author="Raphael Malyankar" w:date="2025-08-12T22:01:00Z" w16du:dateUtc="2025-08-13T05:01:00Z">
        <w:r w:rsidRPr="00616E11">
          <w:rPr>
            <w:rFonts w:eastAsia="MS Mincho" w:cstheme="minorHAnsi"/>
            <w:lang w:eastAsia="ja-JP"/>
          </w:rPr>
          <w:t xml:space="preserve">head of time (as for regular forecasts) </w:t>
        </w:r>
      </w:ins>
      <w:ins w:id="3632" w:author="Raphael Malyankar" w:date="2025-08-12T22:02:00Z" w16du:dateUtc="2025-08-13T05:02:00Z">
        <w:r w:rsidRPr="00616E11">
          <w:rPr>
            <w:rFonts w:eastAsia="MS Mincho" w:cstheme="minorHAnsi"/>
            <w:lang w:eastAsia="ja-JP"/>
          </w:rPr>
          <w:t xml:space="preserve">the Product Specification should require </w:t>
        </w:r>
        <w:r w:rsidRPr="00616E11">
          <w:rPr>
            <w:rFonts w:eastAsia="MS Mincho" w:cstheme="minorHAnsi"/>
            <w:i/>
            <w:iCs/>
            <w:lang w:eastAsia="ja-JP"/>
          </w:rPr>
          <w:t>resourceMaintenance</w:t>
        </w:r>
        <w:r w:rsidRPr="00616E11">
          <w:rPr>
            <w:rFonts w:eastAsia="MS Mincho" w:cstheme="minorHAnsi"/>
            <w:lang w:eastAsia="ja-JP"/>
          </w:rPr>
          <w:t xml:space="preserve"> metadata attribute in </w:t>
        </w:r>
        <w:r w:rsidRPr="00616E11">
          <w:rPr>
            <w:rFonts w:eastAsia="MS Mincho" w:cstheme="minorHAnsi"/>
            <w:i/>
            <w:iCs/>
            <w:lang w:eastAsia="ja-JP"/>
          </w:rPr>
          <w:t>S100_DatasetDiscoveryMetadata</w:t>
        </w:r>
      </w:ins>
      <w:ins w:id="3633" w:author="Raphael Malyankar" w:date="2025-08-12T21:59:00Z" w16du:dateUtc="2025-08-13T04:59:00Z">
        <w:r w:rsidRPr="00616E11">
          <w:rPr>
            <w:rFonts w:eastAsia="MS Mincho" w:cstheme="minorHAnsi"/>
            <w:lang w:eastAsia="ja-JP"/>
          </w:rPr>
          <w:t xml:space="preserve"> </w:t>
        </w:r>
      </w:ins>
      <w:ins w:id="3634" w:author="Raphael Malyankar" w:date="2025-08-12T22:03:00Z" w16du:dateUtc="2025-08-13T05:03:00Z">
        <w:r w:rsidRPr="00616E11">
          <w:rPr>
            <w:rFonts w:eastAsia="MS Mincho" w:cstheme="minorHAnsi"/>
            <w:lang w:eastAsia="ja-JP"/>
          </w:rPr>
          <w:t>to</w:t>
        </w:r>
      </w:ins>
      <w:ins w:id="3635" w:author="Raphael Malyankar" w:date="2025-08-12T22:02:00Z" w16du:dateUtc="2025-08-13T05:02:00Z">
        <w:r w:rsidRPr="00616E11">
          <w:rPr>
            <w:rFonts w:eastAsia="MS Mincho" w:cstheme="minorHAnsi"/>
            <w:lang w:eastAsia="ja-JP"/>
          </w:rPr>
          <w:t xml:space="preserve"> be</w:t>
        </w:r>
      </w:ins>
      <w:ins w:id="3636" w:author="Raphael Malyankar" w:date="2025-08-12T22:03:00Z" w16du:dateUtc="2025-08-13T05:03:00Z">
        <w:r w:rsidRPr="00616E11">
          <w:rPr>
            <w:rFonts w:eastAsia="MS Mincho" w:cstheme="minorHAnsi"/>
            <w:lang w:eastAsia="ja-JP"/>
          </w:rPr>
          <w:t xml:space="preserve"> populated with the interval between datasets</w:t>
        </w:r>
      </w:ins>
      <w:ins w:id="3637" w:author="Raphael Malyankar" w:date="2025-08-12T22:08:00Z" w16du:dateUtc="2025-08-13T05:08:00Z">
        <w:r w:rsidR="003753B1" w:rsidRPr="00616E11">
          <w:rPr>
            <w:rFonts w:eastAsia="MS Mincho" w:cstheme="minorHAnsi"/>
            <w:lang w:eastAsia="ja-JP"/>
          </w:rPr>
          <w:t xml:space="preserve">. They may also define equivalent carrier metadata attributes to embed the same information </w:t>
        </w:r>
      </w:ins>
      <w:ins w:id="3638" w:author="Raphael Malyankar" w:date="2025-08-12T22:09:00Z" w16du:dateUtc="2025-08-13T05:09:00Z">
        <w:r w:rsidR="003753B1" w:rsidRPr="00616E11">
          <w:rPr>
            <w:rFonts w:eastAsia="MS Mincho" w:cstheme="minorHAnsi"/>
            <w:lang w:eastAsia="ja-JP"/>
          </w:rPr>
          <w:t>with</w:t>
        </w:r>
      </w:ins>
      <w:ins w:id="3639" w:author="Raphael Malyankar" w:date="2025-08-12T22:08:00Z" w16du:dateUtc="2025-08-13T05:08:00Z">
        <w:r w:rsidR="003753B1" w:rsidRPr="00616E11">
          <w:rPr>
            <w:rFonts w:eastAsia="MS Mincho" w:cstheme="minorHAnsi"/>
            <w:lang w:eastAsia="ja-JP"/>
          </w:rPr>
          <w:t>in the dataset.</w:t>
        </w:r>
      </w:ins>
    </w:p>
    <w:p w14:paraId="4BBEA4C2" w14:textId="07727BDA" w:rsidR="003753B1" w:rsidRPr="00616E11" w:rsidRDefault="003753B1" w:rsidP="00C11623">
      <w:pPr>
        <w:rPr>
          <w:ins w:id="3640" w:author="Raphael Malyankar" w:date="2025-08-12T21:38:00Z" w16du:dateUtc="2025-08-13T04:38:00Z"/>
          <w:rFonts w:eastAsia="MS Mincho" w:cstheme="minorHAnsi"/>
          <w:lang w:eastAsia="ja-JP"/>
        </w:rPr>
      </w:pPr>
      <w:ins w:id="3641" w:author="Raphael Malyankar" w:date="2025-08-12T22:09:00Z" w16du:dateUtc="2025-08-13T05:09:00Z">
        <w:r w:rsidRPr="00616E11">
          <w:rPr>
            <w:rFonts w:eastAsia="MS Mincho" w:cstheme="minorHAnsi"/>
            <w:lang w:eastAsia="ja-JP"/>
          </w:rPr>
          <w:t>If the time of issue of the successor is not know</w:t>
        </w:r>
      </w:ins>
      <w:ins w:id="3642" w:author="Raphael Malyankar" w:date="2025-08-12T22:12:00Z" w16du:dateUtc="2025-08-13T05:12:00Z">
        <w:r w:rsidR="007329D7" w:rsidRPr="00616E11">
          <w:rPr>
            <w:rFonts w:eastAsia="MS Mincho" w:cstheme="minorHAnsi"/>
            <w:lang w:eastAsia="ja-JP"/>
          </w:rPr>
          <w:t>n</w:t>
        </w:r>
      </w:ins>
      <w:ins w:id="3643" w:author="Raphael Malyankar" w:date="2025-08-12T22:09:00Z" w16du:dateUtc="2025-08-13T05:09:00Z">
        <w:r w:rsidRPr="00616E11">
          <w:rPr>
            <w:rFonts w:eastAsia="MS Mincho" w:cstheme="minorHAnsi"/>
            <w:lang w:eastAsia="ja-JP"/>
          </w:rPr>
          <w:t xml:space="preserve"> ahead of time </w:t>
        </w:r>
        <w:r w:rsidRPr="00616E11">
          <w:rPr>
            <w:rFonts w:eastAsia="MS Mincho" w:cstheme="minorHAnsi"/>
            <w:i/>
            <w:iCs/>
            <w:lang w:eastAsia="ja-JP"/>
          </w:rPr>
          <w:t>resourceMainte</w:t>
        </w:r>
      </w:ins>
      <w:ins w:id="3644" w:author="Raphael Malyankar" w:date="2025-08-12T22:10:00Z" w16du:dateUtc="2025-08-13T05:10:00Z">
        <w:r w:rsidRPr="00616E11">
          <w:rPr>
            <w:rFonts w:eastAsia="MS Mincho" w:cstheme="minorHAnsi"/>
            <w:i/>
            <w:iCs/>
            <w:lang w:eastAsia="ja-JP"/>
          </w:rPr>
          <w:t>nance</w:t>
        </w:r>
        <w:r w:rsidRPr="00616E11">
          <w:rPr>
            <w:rFonts w:eastAsia="MS Mincho" w:cstheme="minorHAnsi"/>
            <w:lang w:eastAsia="ja-JP"/>
          </w:rPr>
          <w:t xml:space="preserve"> should be populated with</w:t>
        </w:r>
      </w:ins>
      <w:ins w:id="3645" w:author="Raphael Malyankar" w:date="2025-08-12T22:11:00Z" w16du:dateUtc="2025-08-13T05:11:00Z">
        <w:r w:rsidRPr="00616E11">
          <w:rPr>
            <w:rFonts w:eastAsia="MS Mincho" w:cstheme="minorHAnsi"/>
            <w:lang w:eastAsia="ja-JP"/>
          </w:rPr>
          <w:t xml:space="preserve"> </w:t>
        </w:r>
      </w:ins>
      <w:ins w:id="3646" w:author="Raphael Malyankar" w:date="2025-08-12T22:13:00Z" w16du:dateUtc="2025-08-13T05:13:00Z">
        <w:r w:rsidR="007329D7" w:rsidRPr="00616E11">
          <w:rPr>
            <w:rFonts w:eastAsia="MS Mincho" w:cstheme="minorHAnsi"/>
            <w:lang w:eastAsia="ja-JP"/>
          </w:rPr>
          <w:t>an</w:t>
        </w:r>
      </w:ins>
      <w:ins w:id="3647" w:author="Raphael Malyankar" w:date="2025-08-12T22:11:00Z" w16du:dateUtc="2025-08-13T05:11:00Z">
        <w:r w:rsidRPr="00616E11">
          <w:rPr>
            <w:rFonts w:eastAsia="MS Mincho" w:cstheme="minorHAnsi"/>
            <w:lang w:eastAsia="ja-JP"/>
          </w:rPr>
          <w:t xml:space="preserve"> appropriate value</w:t>
        </w:r>
      </w:ins>
      <w:ins w:id="3648" w:author="Raphael Malyankar" w:date="2025-08-12T22:13:00Z" w16du:dateUtc="2025-08-13T05:13:00Z">
        <w:r w:rsidR="007329D7" w:rsidRPr="00616E11">
          <w:rPr>
            <w:rFonts w:eastAsia="MS Mincho" w:cstheme="minorHAnsi"/>
            <w:lang w:eastAsia="ja-JP"/>
          </w:rPr>
          <w:t xml:space="preserve"> (“irregular” or “asNeeded”)</w:t>
        </w:r>
      </w:ins>
      <w:ins w:id="3649" w:author="Raphael Malyankar" w:date="2025-08-12T22:11:00Z" w16du:dateUtc="2025-08-13T05:11:00Z">
        <w:r w:rsidRPr="00616E11">
          <w:rPr>
            <w:rFonts w:eastAsia="MS Mincho" w:cstheme="minorHAnsi"/>
            <w:lang w:eastAsia="ja-JP"/>
          </w:rPr>
          <w:t xml:space="preserve"> from the ISO </w:t>
        </w:r>
      </w:ins>
      <w:ins w:id="3650" w:author="Raphael Malyankar" w:date="2025-08-12T22:12:00Z" w16du:dateUtc="2025-08-13T05:12:00Z">
        <w:r w:rsidRPr="00616E11">
          <w:rPr>
            <w:rFonts w:eastAsia="MS Mincho" w:cstheme="minorHAnsi"/>
            <w:i/>
            <w:iCs/>
            <w:lang w:eastAsia="ja-JP"/>
          </w:rPr>
          <w:t>MD_MaintenanceFrequencyCode</w:t>
        </w:r>
        <w:r w:rsidRPr="00616E11">
          <w:rPr>
            <w:rFonts w:eastAsia="MS Mincho" w:cstheme="minorHAnsi"/>
            <w:lang w:eastAsia="ja-JP"/>
          </w:rPr>
          <w:t xml:space="preserve"> list of values as restric</w:t>
        </w:r>
      </w:ins>
      <w:ins w:id="3651" w:author="Raphael Malyankar" w:date="2025-08-12T22:13:00Z" w16du:dateUtc="2025-08-13T05:13:00Z">
        <w:r w:rsidR="007329D7" w:rsidRPr="00616E11">
          <w:rPr>
            <w:rFonts w:eastAsia="MS Mincho" w:cstheme="minorHAnsi"/>
            <w:lang w:eastAsia="ja-JP"/>
          </w:rPr>
          <w:t>t</w:t>
        </w:r>
      </w:ins>
      <w:ins w:id="3652" w:author="Raphael Malyankar" w:date="2025-08-12T22:12:00Z" w16du:dateUtc="2025-08-13T05:12:00Z">
        <w:r w:rsidRPr="00616E11">
          <w:rPr>
            <w:rFonts w:eastAsia="MS Mincho" w:cstheme="minorHAnsi"/>
            <w:lang w:eastAsia="ja-JP"/>
          </w:rPr>
          <w:t>ed by S-100 (</w:t>
        </w:r>
        <w:r w:rsidR="007329D7" w:rsidRPr="00616E11">
          <w:rPr>
            <w:rFonts w:eastAsia="MS Mincho" w:cstheme="minorHAnsi"/>
            <w:lang w:eastAsia="ja-JP"/>
          </w:rPr>
          <w:t>17-4.5).</w:t>
        </w:r>
      </w:ins>
    </w:p>
    <w:p w14:paraId="75FC46E9" w14:textId="38AA27C1" w:rsidR="00516DA5" w:rsidRPr="00616E11" w:rsidRDefault="00516DA5" w:rsidP="007329D7">
      <w:pPr>
        <w:pStyle w:val="HeadingB4"/>
        <w:numPr>
          <w:ilvl w:val="3"/>
          <w:numId w:val="148"/>
        </w:numPr>
        <w:rPr>
          <w:ins w:id="3653" w:author="Raphael Malyankar" w:date="2025-08-12T20:54:00Z" w16du:dateUtc="2025-08-13T03:54:00Z"/>
        </w:rPr>
      </w:pPr>
      <w:ins w:id="3654" w:author="Raphael Malyankar" w:date="2025-08-12T21:38:00Z" w16du:dateUtc="2025-08-13T04:38:00Z">
        <w:r w:rsidRPr="00616E11">
          <w:t>Time-expired datasets</w:t>
        </w:r>
      </w:ins>
    </w:p>
    <w:p w14:paraId="71FBD120" w14:textId="15C1B476" w:rsidR="00C11623" w:rsidRPr="00616E11" w:rsidRDefault="0068045C" w:rsidP="00C11623">
      <w:pPr>
        <w:rPr>
          <w:ins w:id="3655" w:author="Raphael Malyankar" w:date="2025-08-12T21:38:00Z" w16du:dateUtc="2025-08-13T04:38:00Z"/>
          <w:rFonts w:eastAsia="MS Mincho" w:cstheme="minorHAnsi"/>
          <w:lang w:eastAsia="ja-JP"/>
        </w:rPr>
      </w:pPr>
      <w:ins w:id="3656" w:author="Raphael Malyankar" w:date="2025-08-12T21:00:00Z" w16du:dateUtc="2025-08-13T04:00:00Z">
        <w:r w:rsidRPr="00616E11">
          <w:rPr>
            <w:rFonts w:eastAsia="MS Mincho" w:cstheme="minorHAnsi"/>
            <w:lang w:eastAsia="ja-JP"/>
          </w:rPr>
          <w:t>Product Specifications should not require time-expired datasets to be</w:t>
        </w:r>
      </w:ins>
      <w:ins w:id="3657" w:author="Raphael Malyankar" w:date="2025-08-12T20:54:00Z" w16du:dateUtc="2025-08-13T03:54:00Z">
        <w:r w:rsidR="00C11623" w:rsidRPr="00616E11">
          <w:rPr>
            <w:rFonts w:eastAsia="MS Mincho" w:cstheme="minorHAnsi"/>
            <w:lang w:eastAsia="ja-JP"/>
          </w:rPr>
          <w:t xml:space="preserve"> cancelled</w:t>
        </w:r>
      </w:ins>
      <w:ins w:id="3658" w:author="Raphael Malyankar" w:date="2025-08-12T21:14:00Z" w16du:dateUtc="2025-08-13T04:14:00Z">
        <w:r w:rsidR="002F3080" w:rsidRPr="00616E11">
          <w:rPr>
            <w:rFonts w:eastAsia="MS Mincho" w:cstheme="minorHAnsi"/>
            <w:lang w:eastAsia="ja-JP"/>
          </w:rPr>
          <w:t xml:space="preserve"> or updated</w:t>
        </w:r>
      </w:ins>
      <w:ins w:id="3659" w:author="Raphael Malyankar" w:date="2025-08-12T20:54:00Z" w16du:dateUtc="2025-08-13T03:54:00Z">
        <w:r w:rsidR="00C11623" w:rsidRPr="00616E11">
          <w:rPr>
            <w:rFonts w:eastAsia="MS Mincho" w:cstheme="minorHAnsi"/>
            <w:lang w:eastAsia="ja-JP"/>
          </w:rPr>
          <w:t xml:space="preserve">. Instead </w:t>
        </w:r>
      </w:ins>
      <w:ins w:id="3660" w:author="Raphael Malyankar" w:date="2025-08-12T21:00:00Z" w16du:dateUtc="2025-08-13T04:00:00Z">
        <w:r w:rsidRPr="00616E11">
          <w:rPr>
            <w:rFonts w:eastAsia="MS Mincho" w:cstheme="minorHAnsi"/>
            <w:lang w:eastAsia="ja-JP"/>
          </w:rPr>
          <w:t>a time-expired dataset</w:t>
        </w:r>
      </w:ins>
      <w:ins w:id="3661" w:author="Raphael Malyankar" w:date="2025-08-12T20:54:00Z" w16du:dateUtc="2025-08-13T03:54:00Z">
        <w:r w:rsidR="00C11623" w:rsidRPr="00616E11">
          <w:rPr>
            <w:rFonts w:eastAsia="MS Mincho" w:cstheme="minorHAnsi"/>
            <w:lang w:eastAsia="ja-JP"/>
          </w:rPr>
          <w:t xml:space="preserve"> should be followed by a successor dataset </w:t>
        </w:r>
      </w:ins>
      <w:ins w:id="3662" w:author="Raphael Malyankar" w:date="2025-08-12T21:12:00Z" w16du:dateUtc="2025-08-13T04:12:00Z">
        <w:r w:rsidR="00A01846" w:rsidRPr="00616E11">
          <w:rPr>
            <w:rFonts w:eastAsia="MS Mincho" w:cstheme="minorHAnsi"/>
            <w:lang w:eastAsia="ja-JP"/>
          </w:rPr>
          <w:t xml:space="preserve">whose validity </w:t>
        </w:r>
      </w:ins>
      <w:ins w:id="3663" w:author="Raphael Malyankar" w:date="2025-08-12T21:11:00Z" w16du:dateUtc="2025-08-13T04:11:00Z">
        <w:r w:rsidR="00A01846" w:rsidRPr="00616E11">
          <w:rPr>
            <w:rFonts w:eastAsia="MS Mincho" w:cstheme="minorHAnsi"/>
            <w:lang w:eastAsia="ja-JP"/>
          </w:rPr>
          <w:t>extend</w:t>
        </w:r>
      </w:ins>
      <w:ins w:id="3664" w:author="Raphael Malyankar" w:date="2025-08-12T21:12:00Z" w16du:dateUtc="2025-08-13T04:12:00Z">
        <w:r w:rsidR="00A01846" w:rsidRPr="00616E11">
          <w:rPr>
            <w:rFonts w:eastAsia="MS Mincho" w:cstheme="minorHAnsi"/>
            <w:lang w:eastAsia="ja-JP"/>
          </w:rPr>
          <w:t>s</w:t>
        </w:r>
      </w:ins>
      <w:ins w:id="3665" w:author="Raphael Malyankar" w:date="2025-08-12T21:11:00Z" w16du:dateUtc="2025-08-13T04:11:00Z">
        <w:r w:rsidR="00A01846" w:rsidRPr="00616E11">
          <w:rPr>
            <w:rFonts w:eastAsia="MS Mincho" w:cstheme="minorHAnsi"/>
            <w:lang w:eastAsia="ja-JP"/>
          </w:rPr>
          <w:t xml:space="preserve"> </w:t>
        </w:r>
      </w:ins>
      <w:ins w:id="3666" w:author="Raphael Malyankar" w:date="2025-08-12T21:12:00Z" w16du:dateUtc="2025-08-13T04:12:00Z">
        <w:r w:rsidR="00A01846" w:rsidRPr="00616E11">
          <w:rPr>
            <w:rFonts w:eastAsia="MS Mincho" w:cstheme="minorHAnsi"/>
            <w:lang w:eastAsia="ja-JP"/>
          </w:rPr>
          <w:t>beyon</w:t>
        </w:r>
      </w:ins>
      <w:ins w:id="3667" w:author="Raphael Malyankar" w:date="2025-08-12T21:13:00Z" w16du:dateUtc="2025-08-13T04:13:00Z">
        <w:r w:rsidR="00A01846" w:rsidRPr="00616E11">
          <w:rPr>
            <w:rFonts w:eastAsia="MS Mincho" w:cstheme="minorHAnsi"/>
            <w:lang w:eastAsia="ja-JP"/>
          </w:rPr>
          <w:t>d</w:t>
        </w:r>
      </w:ins>
      <w:ins w:id="3668" w:author="Raphael Malyankar" w:date="2025-08-12T21:11:00Z" w16du:dateUtc="2025-08-13T04:11:00Z">
        <w:r w:rsidR="00A01846" w:rsidRPr="00616E11">
          <w:rPr>
            <w:rFonts w:eastAsia="MS Mincho" w:cstheme="minorHAnsi"/>
            <w:lang w:eastAsia="ja-JP"/>
          </w:rPr>
          <w:t xml:space="preserve"> the expiry o</w:t>
        </w:r>
      </w:ins>
      <w:ins w:id="3669" w:author="Raphael Malyankar" w:date="2025-08-12T21:12:00Z" w16du:dateUtc="2025-08-13T04:12:00Z">
        <w:r w:rsidR="00A01846" w:rsidRPr="00616E11">
          <w:rPr>
            <w:rFonts w:eastAsia="MS Mincho" w:cstheme="minorHAnsi"/>
            <w:lang w:eastAsia="ja-JP"/>
          </w:rPr>
          <w:t xml:space="preserve">f the </w:t>
        </w:r>
      </w:ins>
      <w:ins w:id="3670" w:author="Raphael Malyankar" w:date="2025-08-12T21:13:00Z" w16du:dateUtc="2025-08-13T04:13:00Z">
        <w:r w:rsidR="00A01846" w:rsidRPr="00616E11">
          <w:rPr>
            <w:rFonts w:eastAsia="MS Mincho" w:cstheme="minorHAnsi"/>
            <w:lang w:eastAsia="ja-JP"/>
          </w:rPr>
          <w:t>predecessor</w:t>
        </w:r>
      </w:ins>
      <w:ins w:id="3671" w:author="Raphael Malyankar" w:date="2025-08-12T21:12:00Z" w16du:dateUtc="2025-08-13T04:12:00Z">
        <w:r w:rsidR="00A01846" w:rsidRPr="00616E11">
          <w:rPr>
            <w:rFonts w:eastAsia="MS Mincho" w:cstheme="minorHAnsi"/>
            <w:lang w:eastAsia="ja-JP"/>
          </w:rPr>
          <w:t xml:space="preserve"> dataset</w:t>
        </w:r>
      </w:ins>
      <w:ins w:id="3672" w:author="Raphael Malyankar" w:date="2025-08-12T20:54:00Z" w16du:dateUtc="2025-08-13T03:54:00Z">
        <w:r w:rsidR="00C11623" w:rsidRPr="00616E11">
          <w:rPr>
            <w:rFonts w:eastAsia="MS Mincho" w:cstheme="minorHAnsi"/>
            <w:lang w:eastAsia="ja-JP"/>
          </w:rPr>
          <w:t>. To avoid spurious validation failures, such predecessor and successor datasets should have distinguishable dataset file names and identifiers, which generally implies incorporating the date/time of commencement of validity into the file name in some manner.</w:t>
        </w:r>
      </w:ins>
    </w:p>
    <w:p w14:paraId="0005F111" w14:textId="280A70F7" w:rsidR="00516DA5" w:rsidRPr="00616E11" w:rsidRDefault="00516DA5" w:rsidP="007329D7">
      <w:pPr>
        <w:pStyle w:val="HeadingB4"/>
        <w:numPr>
          <w:ilvl w:val="3"/>
          <w:numId w:val="148"/>
        </w:numPr>
        <w:rPr>
          <w:ins w:id="3673" w:author="Raphael Malyankar" w:date="2025-08-12T20:54:00Z" w16du:dateUtc="2025-08-13T03:54:00Z"/>
        </w:rPr>
      </w:pPr>
      <w:ins w:id="3674" w:author="Raphael Malyankar" w:date="2025-08-12T21:38:00Z" w16du:dateUtc="2025-08-13T04:38:00Z">
        <w:r w:rsidRPr="00616E11">
          <w:t>Loading</w:t>
        </w:r>
      </w:ins>
      <w:ins w:id="3675" w:author="Raphael Malyankar" w:date="2025-08-12T21:41:00Z" w16du:dateUtc="2025-08-13T04:41:00Z">
        <w:r w:rsidRPr="00616E11">
          <w:t xml:space="preserve">, </w:t>
        </w:r>
      </w:ins>
      <w:ins w:id="3676" w:author="Raphael Malyankar" w:date="2025-08-12T21:38:00Z" w16du:dateUtc="2025-08-13T04:38:00Z">
        <w:r w:rsidRPr="00616E11">
          <w:t>unloading and removal</w:t>
        </w:r>
      </w:ins>
    </w:p>
    <w:p w14:paraId="3C751024" w14:textId="55E964C7" w:rsidR="00222FA1" w:rsidRPr="00616E11" w:rsidRDefault="00222FA1" w:rsidP="00C11623">
      <w:pPr>
        <w:rPr>
          <w:ins w:id="3677" w:author="Raphael Malyankar" w:date="2025-08-12T21:17:00Z" w16du:dateUtc="2025-08-13T04:17:00Z"/>
          <w:rFonts w:eastAsia="MS Mincho" w:cstheme="minorHAnsi"/>
          <w:lang w:eastAsia="ja-JP"/>
        </w:rPr>
      </w:pPr>
      <w:ins w:id="3678" w:author="Raphael Malyankar" w:date="2025-08-12T21:17:00Z" w16du:dateUtc="2025-08-13T04:17:00Z">
        <w:r w:rsidRPr="00616E11">
          <w:rPr>
            <w:rFonts w:eastAsia="MS Mincho" w:cstheme="minorHAnsi"/>
            <w:lang w:eastAsia="ja-JP"/>
          </w:rPr>
          <w:t xml:space="preserve">Loading/unloading of datasets forming a time series is </w:t>
        </w:r>
      </w:ins>
      <w:ins w:id="3679" w:author="Raphael Malyankar" w:date="2025-08-12T21:18:00Z" w16du:dateUtc="2025-08-13T04:18:00Z">
        <w:r w:rsidRPr="00616E11">
          <w:rPr>
            <w:rFonts w:eastAsia="MS Mincho" w:cstheme="minorHAnsi"/>
            <w:lang w:eastAsia="ja-JP"/>
          </w:rPr>
          <w:t>up to the system to manage. Generally the most recent unexpired dataset will be loade</w:t>
        </w:r>
      </w:ins>
      <w:ins w:id="3680" w:author="Raphael Malyankar" w:date="2025-08-12T21:19:00Z" w16du:dateUtc="2025-08-13T04:19:00Z">
        <w:r w:rsidRPr="00616E11">
          <w:rPr>
            <w:rFonts w:eastAsia="MS Mincho" w:cstheme="minorHAnsi"/>
            <w:lang w:eastAsia="ja-JP"/>
          </w:rPr>
          <w:t>d (allowing for simulated time</w:t>
        </w:r>
      </w:ins>
      <w:ins w:id="3681" w:author="Raphael Malyankar" w:date="2025-08-12T21:21:00Z" w16du:dateUtc="2025-08-13T04:21:00Z">
        <w:r w:rsidRPr="00616E11">
          <w:rPr>
            <w:rFonts w:eastAsia="MS Mincho" w:cstheme="minorHAnsi"/>
            <w:lang w:eastAsia="ja-JP"/>
          </w:rPr>
          <w:t>)</w:t>
        </w:r>
      </w:ins>
      <w:ins w:id="3682" w:author="Raphael Malyankar" w:date="2025-08-12T21:20:00Z" w16du:dateUtc="2025-08-13T04:20:00Z">
        <w:r w:rsidRPr="00616E11">
          <w:rPr>
            <w:rFonts w:eastAsia="MS Mincho" w:cstheme="minorHAnsi"/>
            <w:lang w:eastAsia="ja-JP"/>
          </w:rPr>
          <w:t xml:space="preserve">, </w:t>
        </w:r>
      </w:ins>
      <w:ins w:id="3683" w:author="Raphael Malyankar" w:date="2025-08-12T21:21:00Z" w16du:dateUtc="2025-08-13T04:21:00Z">
        <w:r w:rsidRPr="00616E11">
          <w:rPr>
            <w:rFonts w:eastAsia="MS Mincho" w:cstheme="minorHAnsi"/>
            <w:lang w:eastAsia="ja-JP"/>
          </w:rPr>
          <w:t>however this</w:t>
        </w:r>
      </w:ins>
      <w:ins w:id="3684" w:author="Raphael Malyankar" w:date="2025-08-12T21:20:00Z" w16du:dateUtc="2025-08-13T04:20:00Z">
        <w:r w:rsidRPr="00616E11">
          <w:rPr>
            <w:rFonts w:eastAsia="MS Mincho" w:cstheme="minorHAnsi"/>
            <w:lang w:eastAsia="ja-JP"/>
          </w:rPr>
          <w:t xml:space="preserve"> again would be </w:t>
        </w:r>
      </w:ins>
      <w:ins w:id="3685" w:author="Raphael Malyankar" w:date="2025-08-12T21:21:00Z" w16du:dateUtc="2025-08-13T04:21:00Z">
        <w:r w:rsidRPr="00616E11">
          <w:rPr>
            <w:rFonts w:eastAsia="MS Mincho" w:cstheme="minorHAnsi"/>
            <w:lang w:eastAsia="ja-JP"/>
          </w:rPr>
          <w:t>for the system to manage an</w:t>
        </w:r>
      </w:ins>
      <w:ins w:id="3686" w:author="Raphael Malyankar" w:date="2025-08-12T21:22:00Z" w16du:dateUtc="2025-08-13T04:22:00Z">
        <w:r w:rsidRPr="00616E11">
          <w:rPr>
            <w:rFonts w:eastAsia="MS Mincho" w:cstheme="minorHAnsi"/>
            <w:lang w:eastAsia="ja-JP"/>
          </w:rPr>
          <w:t xml:space="preserve">d </w:t>
        </w:r>
      </w:ins>
      <w:ins w:id="3687" w:author="Raphael Malyankar" w:date="2025-08-12T21:20:00Z" w16du:dateUtc="2025-08-13T04:20:00Z">
        <w:r w:rsidRPr="00616E11">
          <w:rPr>
            <w:rFonts w:eastAsia="MS Mincho" w:cstheme="minorHAnsi"/>
            <w:lang w:eastAsia="ja-JP"/>
          </w:rPr>
          <w:t>up to the relevant performance standards to s</w:t>
        </w:r>
      </w:ins>
      <w:ins w:id="3688" w:author="Raphael Malyankar" w:date="2025-08-12T21:21:00Z" w16du:dateUtc="2025-08-13T04:21:00Z">
        <w:r w:rsidRPr="00616E11">
          <w:rPr>
            <w:rFonts w:eastAsia="MS Mincho" w:cstheme="minorHAnsi"/>
            <w:lang w:eastAsia="ja-JP"/>
          </w:rPr>
          <w:t>pecify</w:t>
        </w:r>
      </w:ins>
      <w:ins w:id="3689" w:author="Raphael Malyankar" w:date="2025-08-12T21:22:00Z" w16du:dateUtc="2025-08-13T04:22:00Z">
        <w:r w:rsidRPr="00616E11">
          <w:rPr>
            <w:rFonts w:eastAsia="MS Mincho" w:cstheme="minorHAnsi"/>
            <w:lang w:eastAsia="ja-JP"/>
          </w:rPr>
          <w:t xml:space="preserve"> how it should be managed</w:t>
        </w:r>
      </w:ins>
      <w:ins w:id="3690" w:author="Raphael Malyankar" w:date="2025-08-12T21:19:00Z" w16du:dateUtc="2025-08-13T04:19:00Z">
        <w:r w:rsidRPr="00616E11">
          <w:rPr>
            <w:rFonts w:eastAsia="MS Mincho" w:cstheme="minorHAnsi"/>
            <w:lang w:eastAsia="ja-JP"/>
          </w:rPr>
          <w:t>.</w:t>
        </w:r>
      </w:ins>
      <w:ins w:id="3691" w:author="Raphael Malyankar" w:date="2025-08-12T21:23:00Z" w16du:dateUtc="2025-08-13T04:23:00Z">
        <w:r w:rsidR="00C83BEB" w:rsidRPr="00616E11">
          <w:rPr>
            <w:rFonts w:eastAsia="MS Mincho" w:cstheme="minorHAnsi"/>
            <w:lang w:eastAsia="ja-JP"/>
          </w:rPr>
          <w:t xml:space="preserve"> </w:t>
        </w:r>
      </w:ins>
      <w:ins w:id="3692" w:author="Raphael Malyankar" w:date="2025-08-12T21:25:00Z" w16du:dateUtc="2025-08-13T04:25:00Z">
        <w:r w:rsidR="00C83BEB" w:rsidRPr="00616E11">
          <w:rPr>
            <w:rFonts w:eastAsia="MS Mincho" w:cstheme="minorHAnsi"/>
            <w:lang w:eastAsia="ja-JP"/>
          </w:rPr>
          <w:t xml:space="preserve">As mentioned in Part A, </w:t>
        </w:r>
      </w:ins>
      <w:ins w:id="3693" w:author="Raphael Malyankar" w:date="2025-08-12T21:28:00Z" w16du:dateUtc="2025-08-13T04:28:00Z">
        <w:r w:rsidR="00C83BEB" w:rsidRPr="00616E11">
          <w:rPr>
            <w:rFonts w:eastAsia="MS Mincho" w:cstheme="minorHAnsi"/>
            <w:lang w:eastAsia="ja-JP"/>
          </w:rPr>
          <w:t xml:space="preserve">the S-98 loading/unloading strategy will control for ECDIS, </w:t>
        </w:r>
      </w:ins>
      <w:ins w:id="3694" w:author="Raphael Malyankar" w:date="2025-08-12T21:29:00Z" w16du:dateUtc="2025-08-13T04:29:00Z">
        <w:r w:rsidR="00C83BEB" w:rsidRPr="00616E11">
          <w:rPr>
            <w:rFonts w:eastAsia="MS Mincho" w:cstheme="minorHAnsi"/>
            <w:lang w:eastAsia="ja-JP"/>
          </w:rPr>
          <w:t>but Product Specifications may explain how the S-98 strategy works for the data product.</w:t>
        </w:r>
      </w:ins>
    </w:p>
    <w:p w14:paraId="310EA911" w14:textId="3C451C03" w:rsidR="005B1916" w:rsidRPr="00616E11" w:rsidRDefault="00516DA5" w:rsidP="00C11623">
      <w:pPr>
        <w:rPr>
          <w:ins w:id="3695" w:author="Raphael Malyankar" w:date="2025-08-12T21:30:00Z" w16du:dateUtc="2025-08-13T04:30:00Z"/>
          <w:rFonts w:eastAsia="MS Mincho" w:cstheme="minorHAnsi"/>
          <w:lang w:eastAsia="ja-JP"/>
        </w:rPr>
      </w:pPr>
      <w:ins w:id="3696" w:author="Raphael Malyankar" w:date="2025-08-12T21:39:00Z" w16du:dateUtc="2025-08-13T04:39:00Z">
        <w:r w:rsidRPr="00616E11">
          <w:rPr>
            <w:rFonts w:eastAsia="MS Mincho" w:cstheme="minorHAnsi"/>
            <w:lang w:eastAsia="ja-JP"/>
          </w:rPr>
          <w:t>Deletion</w:t>
        </w:r>
      </w:ins>
      <w:ins w:id="3697" w:author="Raphael Malyankar" w:date="2025-08-12T20:54:00Z" w16du:dateUtc="2025-08-13T03:54:00Z">
        <w:r w:rsidR="00C11623" w:rsidRPr="00616E11">
          <w:rPr>
            <w:rFonts w:eastAsia="MS Mincho" w:cstheme="minorHAnsi"/>
            <w:lang w:eastAsia="ja-JP"/>
          </w:rPr>
          <w:t xml:space="preserve"> of time-expired datasets </w:t>
        </w:r>
      </w:ins>
      <w:ins w:id="3698" w:author="Raphael Malyankar" w:date="2025-08-12T21:15:00Z" w16du:dateUtc="2025-08-13T04:15:00Z">
        <w:r w:rsidR="002F3080" w:rsidRPr="00616E11">
          <w:rPr>
            <w:rFonts w:eastAsia="MS Mincho" w:cstheme="minorHAnsi"/>
            <w:lang w:eastAsia="ja-JP"/>
          </w:rPr>
          <w:t>from the system</w:t>
        </w:r>
      </w:ins>
      <w:ins w:id="3699" w:author="Raphael Malyankar" w:date="2025-08-12T21:16:00Z" w16du:dateUtc="2025-08-13T04:16:00Z">
        <w:r w:rsidR="00222FA1" w:rsidRPr="00616E11">
          <w:rPr>
            <w:rFonts w:eastAsia="MS Mincho" w:cstheme="minorHAnsi"/>
            <w:lang w:eastAsia="ja-JP"/>
          </w:rPr>
          <w:t xml:space="preserve"> </w:t>
        </w:r>
      </w:ins>
      <w:ins w:id="3700" w:author="Raphael Malyankar" w:date="2025-08-12T21:22:00Z" w16du:dateUtc="2025-08-13T04:22:00Z">
        <w:r w:rsidR="00222FA1" w:rsidRPr="00616E11">
          <w:rPr>
            <w:rFonts w:eastAsia="MS Mincho" w:cstheme="minorHAnsi"/>
            <w:lang w:eastAsia="ja-JP"/>
          </w:rPr>
          <w:t xml:space="preserve">(as opposed to loading/unloading) </w:t>
        </w:r>
      </w:ins>
      <w:ins w:id="3701" w:author="Raphael Malyankar" w:date="2025-08-12T20:54:00Z" w16du:dateUtc="2025-08-13T03:54:00Z">
        <w:r w:rsidR="00C11623" w:rsidRPr="00616E11">
          <w:rPr>
            <w:rFonts w:eastAsia="MS Mincho" w:cstheme="minorHAnsi"/>
            <w:lang w:eastAsia="ja-JP"/>
          </w:rPr>
          <w:t xml:space="preserve">is </w:t>
        </w:r>
      </w:ins>
      <w:ins w:id="3702" w:author="Raphael Malyankar" w:date="2025-08-12T21:23:00Z" w16du:dateUtc="2025-08-13T04:23:00Z">
        <w:r w:rsidR="00C83BEB" w:rsidRPr="00616E11">
          <w:rPr>
            <w:rFonts w:eastAsia="MS Mincho" w:cstheme="minorHAnsi"/>
            <w:lang w:eastAsia="ja-JP"/>
          </w:rPr>
          <w:t xml:space="preserve">also </w:t>
        </w:r>
      </w:ins>
      <w:ins w:id="3703" w:author="Raphael Malyankar" w:date="2025-08-12T20:54:00Z" w16du:dateUtc="2025-08-13T03:54:00Z">
        <w:r w:rsidR="00C11623" w:rsidRPr="00616E11">
          <w:rPr>
            <w:rFonts w:eastAsia="MS Mincho" w:cstheme="minorHAnsi"/>
            <w:lang w:eastAsia="ja-JP"/>
          </w:rPr>
          <w:t>up to the system to manage</w:t>
        </w:r>
      </w:ins>
      <w:ins w:id="3704" w:author="Raphael Malyankar" w:date="2025-08-12T21:27:00Z" w16du:dateUtc="2025-08-13T04:27:00Z">
        <w:r w:rsidR="00C83BEB" w:rsidRPr="00616E11">
          <w:rPr>
            <w:rFonts w:eastAsia="MS Mincho" w:cstheme="minorHAnsi"/>
            <w:lang w:eastAsia="ja-JP"/>
          </w:rPr>
          <w:t xml:space="preserve">. </w:t>
        </w:r>
      </w:ins>
      <w:ins w:id="3705" w:author="Raphael Malyankar" w:date="2025-08-12T21:39:00Z" w16du:dateUtc="2025-08-13T04:39:00Z">
        <w:r w:rsidRPr="00616E11">
          <w:rPr>
            <w:rFonts w:eastAsia="MS Mincho" w:cstheme="minorHAnsi"/>
            <w:lang w:eastAsia="ja-JP"/>
          </w:rPr>
          <w:t>Deletion</w:t>
        </w:r>
      </w:ins>
      <w:ins w:id="3706" w:author="Raphael Malyankar" w:date="2025-08-12T21:27:00Z" w16du:dateUtc="2025-08-13T04:27:00Z">
        <w:r w:rsidR="00C83BEB" w:rsidRPr="00616E11">
          <w:rPr>
            <w:rFonts w:eastAsia="MS Mincho" w:cstheme="minorHAnsi"/>
            <w:lang w:eastAsia="ja-JP"/>
          </w:rPr>
          <w:t xml:space="preserve"> </w:t>
        </w:r>
      </w:ins>
      <w:ins w:id="3707" w:author="Raphael Malyankar" w:date="2025-08-12T21:28:00Z" w16du:dateUtc="2025-08-13T04:28:00Z">
        <w:r w:rsidR="00C83BEB" w:rsidRPr="00616E11">
          <w:rPr>
            <w:rFonts w:eastAsia="MS Mincho" w:cstheme="minorHAnsi"/>
            <w:lang w:eastAsia="ja-JP"/>
          </w:rPr>
          <w:t xml:space="preserve">of data </w:t>
        </w:r>
      </w:ins>
      <w:ins w:id="3708" w:author="Raphael Malyankar" w:date="2025-08-12T21:27:00Z" w16du:dateUtc="2025-08-13T04:27:00Z">
        <w:r w:rsidR="00C83BEB" w:rsidRPr="00616E11">
          <w:rPr>
            <w:rFonts w:eastAsia="MS Mincho" w:cstheme="minorHAnsi"/>
            <w:lang w:eastAsia="ja-JP"/>
          </w:rPr>
          <w:t xml:space="preserve">from the system </w:t>
        </w:r>
      </w:ins>
      <w:ins w:id="3709" w:author="Raphael Malyankar" w:date="2025-08-12T21:26:00Z" w16du:dateUtc="2025-08-13T04:26:00Z">
        <w:r w:rsidR="00C83BEB" w:rsidRPr="00616E11">
          <w:rPr>
            <w:rFonts w:eastAsia="MS Mincho" w:cstheme="minorHAnsi"/>
            <w:lang w:eastAsia="ja-JP"/>
          </w:rPr>
          <w:t xml:space="preserve">will generally be controlled by regulatory requirements and/or performance standards, and </w:t>
        </w:r>
      </w:ins>
      <w:ins w:id="3710" w:author="Raphael Malyankar" w:date="2025-08-12T21:28:00Z" w16du:dateUtc="2025-08-13T04:28:00Z">
        <w:r w:rsidR="00C83BEB" w:rsidRPr="00616E11">
          <w:rPr>
            <w:rFonts w:eastAsia="MS Mincho" w:cstheme="minorHAnsi"/>
            <w:lang w:eastAsia="ja-JP"/>
          </w:rPr>
          <w:t xml:space="preserve">is </w:t>
        </w:r>
      </w:ins>
      <w:ins w:id="3711" w:author="Raphael Malyankar" w:date="2025-08-12T21:26:00Z" w16du:dateUtc="2025-08-13T04:26:00Z">
        <w:r w:rsidR="00C83BEB" w:rsidRPr="00616E11">
          <w:rPr>
            <w:rFonts w:eastAsia="MS Mincho" w:cstheme="minorHAnsi"/>
            <w:lang w:eastAsia="ja-JP"/>
          </w:rPr>
          <w:t xml:space="preserve">therefore </w:t>
        </w:r>
      </w:ins>
      <w:ins w:id="3712" w:author="Raphael Malyankar" w:date="2025-08-12T21:27:00Z" w16du:dateUtc="2025-08-13T04:27:00Z">
        <w:r w:rsidR="00C83BEB" w:rsidRPr="00616E11">
          <w:rPr>
            <w:rFonts w:eastAsia="MS Mincho" w:cstheme="minorHAnsi"/>
            <w:lang w:eastAsia="ja-JP"/>
          </w:rPr>
          <w:t xml:space="preserve">likely to be </w:t>
        </w:r>
      </w:ins>
      <w:ins w:id="3713" w:author="Raphael Malyankar" w:date="2025-08-12T21:26:00Z" w16du:dateUtc="2025-08-13T04:26:00Z">
        <w:r w:rsidR="00C83BEB" w:rsidRPr="00616E11">
          <w:rPr>
            <w:rFonts w:eastAsia="MS Mincho" w:cstheme="minorHAnsi"/>
            <w:lang w:eastAsia="ja-JP"/>
          </w:rPr>
          <w:t xml:space="preserve">out of the scope of </w:t>
        </w:r>
      </w:ins>
      <w:ins w:id="3714" w:author="Raphael Malyankar" w:date="2025-08-12T21:27:00Z" w16du:dateUtc="2025-08-13T04:27:00Z">
        <w:r w:rsidR="00C83BEB" w:rsidRPr="00616E11">
          <w:rPr>
            <w:rFonts w:eastAsia="MS Mincho" w:cstheme="minorHAnsi"/>
            <w:lang w:eastAsia="ja-JP"/>
          </w:rPr>
          <w:t>the Product Specifications</w:t>
        </w:r>
      </w:ins>
      <w:ins w:id="3715" w:author="Raphael Malyankar" w:date="2025-08-12T20:54:00Z" w16du:dateUtc="2025-08-13T03:54:00Z">
        <w:r w:rsidR="00C11623" w:rsidRPr="00616E11">
          <w:rPr>
            <w:rFonts w:eastAsia="MS Mincho" w:cstheme="minorHAnsi"/>
            <w:lang w:eastAsia="ja-JP"/>
          </w:rPr>
          <w:t>.</w:t>
        </w:r>
      </w:ins>
    </w:p>
    <w:p w14:paraId="1B09F76A" w14:textId="77777777" w:rsidR="005B1916" w:rsidRPr="00616E11" w:rsidRDefault="005B1916" w:rsidP="00C11623">
      <w:pPr>
        <w:rPr>
          <w:rFonts w:eastAsia="MS Mincho" w:cstheme="minorHAnsi"/>
          <w:lang w:eastAsia="ja-JP"/>
        </w:rPr>
      </w:pPr>
    </w:p>
    <w:p w14:paraId="051C83B6" w14:textId="77777777" w:rsidR="00FA1108" w:rsidRPr="00616E11" w:rsidRDefault="00000000" w:rsidP="00F86CC1">
      <w:pPr>
        <w:pStyle w:val="HeadingB2"/>
        <w:numPr>
          <w:ilvl w:val="1"/>
          <w:numId w:val="148"/>
        </w:numPr>
      </w:pPr>
      <w:bookmarkStart w:id="3716" w:name="_Toc41603039"/>
      <w:bookmarkStart w:id="3717" w:name="_Toc206156583"/>
      <w:r w:rsidRPr="00616E11">
        <w:t>Supporting information</w:t>
      </w:r>
      <w:bookmarkEnd w:id="3716"/>
      <w:bookmarkEnd w:id="3717"/>
    </w:p>
    <w:p w14:paraId="31F5868E" w14:textId="77777777" w:rsidR="00FA1108" w:rsidRPr="00616E11" w:rsidRDefault="00000000">
      <w:pPr>
        <w:rPr>
          <w:rFonts w:eastAsia="MS Mincho" w:cstheme="minorHAnsi"/>
          <w:lang w:eastAsia="ja-JP"/>
        </w:rPr>
      </w:pPr>
      <w:r w:rsidRPr="00616E11">
        <w:rPr>
          <w:rFonts w:eastAsia="MS Mincho" w:cstheme="minorHAnsi"/>
          <w:lang w:eastAsia="ja-JP"/>
        </w:rPr>
        <w:t>Describe how any auxiliary content is delivered either with or as an adjunct to data. S-100 provides for ‘support files’ to be included in exchange sets. Support files can be graphic or text information files referenced by dataset objects, or other files such as dictionaries and catalogues (including Feature or Portrayal Catalogues). Define allowed file formats and naming conventions for support files.</w:t>
      </w:r>
    </w:p>
    <w:p w14:paraId="3337BA39" w14:textId="77777777" w:rsidR="00FA1108" w:rsidRPr="00616E11" w:rsidRDefault="00000000">
      <w:pPr>
        <w:rPr>
          <w:rFonts w:eastAsia="MS Mincho" w:cstheme="minorHAnsi"/>
          <w:lang w:eastAsia="ja-JP"/>
        </w:rPr>
      </w:pPr>
      <w:r w:rsidRPr="00616E11">
        <w:rPr>
          <w:rFonts w:eastAsia="MS Mincho" w:cstheme="minorHAnsi"/>
          <w:lang w:eastAsia="ja-JP"/>
        </w:rPr>
        <w:t xml:space="preserve">Note that since Feature and Portrayal Catalogues are shared by all datasets conforming to a specific version of a Product Specification, it will generally be more efficient to deliver Feature and Portrayal Catalogues </w:t>
      </w:r>
      <w:r w:rsidRPr="00616E11">
        <w:rPr>
          <w:rFonts w:eastAsia="MS Mincho" w:cstheme="minorHAnsi"/>
          <w:lang w:eastAsia="ja-JP"/>
        </w:rPr>
        <w:lastRenderedPageBreak/>
        <w:t xml:space="preserve">once rather than with every exchange set. Possible methods of such special deliveries have not been standardized yet and are left to Product Specification developers, but may include special exchange sets distributed through the usual channels or a centralized means such as publication on a web server. If a central distribution mechanism is adopted consideration must be given to the possible needs of end users who have only infrequent or no access to the distribution hub (for example low-bandwidth or no Internet access). </w:t>
      </w:r>
    </w:p>
    <w:p w14:paraId="7BEFDEDE" w14:textId="77777777" w:rsidR="00FA1108" w:rsidRPr="00616E11" w:rsidRDefault="00FA1108">
      <w:pPr>
        <w:rPr>
          <w:rFonts w:eastAsia="MS Mincho" w:cstheme="minorHAnsi"/>
          <w:lang w:eastAsia="ja-JP"/>
        </w:rPr>
      </w:pPr>
    </w:p>
    <w:p w14:paraId="3C45D366" w14:textId="77777777" w:rsidR="00FA1108" w:rsidRPr="00616E11" w:rsidRDefault="00000000" w:rsidP="00F86CC1">
      <w:pPr>
        <w:pStyle w:val="HeadingB1"/>
        <w:numPr>
          <w:ilvl w:val="0"/>
          <w:numId w:val="148"/>
        </w:numPr>
      </w:pPr>
      <w:bookmarkStart w:id="3718" w:name="_Toc41603040"/>
      <w:bookmarkStart w:id="3719" w:name="_Toc206156584"/>
      <w:r w:rsidRPr="00616E11">
        <w:t>Validation checks</w:t>
      </w:r>
      <w:bookmarkEnd w:id="3719"/>
      <w:del w:id="3720" w:author="Raphael Malyankar" w:date="2025-08-13T22:52:00Z" w16du:dateUtc="2025-08-14T05:52:00Z">
        <w:r w:rsidRPr="00616E11" w:rsidDel="001810C5">
          <w:delText xml:space="preserve"> and data quality</w:delText>
        </w:r>
      </w:del>
      <w:bookmarkEnd w:id="3718"/>
    </w:p>
    <w:p w14:paraId="5DCBC77F" w14:textId="77777777" w:rsidR="00FA1108" w:rsidRPr="00616E11" w:rsidRDefault="00000000">
      <w:pPr>
        <w:spacing w:after="60"/>
        <w:rPr>
          <w:rFonts w:eastAsia="MS Mincho" w:cstheme="minorHAnsi"/>
          <w:lang w:eastAsia="ja-JP"/>
        </w:rPr>
      </w:pPr>
      <w:r w:rsidRPr="00616E11">
        <w:rPr>
          <w:rFonts w:eastAsia="MS Mincho" w:cstheme="minorHAnsi"/>
          <w:lang w:eastAsia="ja-JP"/>
        </w:rPr>
        <w:t>At least two types of validation checks are needed:</w:t>
      </w:r>
    </w:p>
    <w:p w14:paraId="6DB12C00" w14:textId="77777777" w:rsidR="00FA1108" w:rsidRPr="00616E11" w:rsidRDefault="00000000">
      <w:pPr>
        <w:numPr>
          <w:ilvl w:val="0"/>
          <w:numId w:val="36"/>
        </w:numPr>
        <w:spacing w:after="60"/>
        <w:rPr>
          <w:rFonts w:eastAsia="MS Mincho" w:cstheme="minorHAnsi"/>
          <w:lang w:eastAsia="ja-JP"/>
        </w:rPr>
      </w:pPr>
      <w:r w:rsidRPr="00616E11">
        <w:rPr>
          <w:rFonts w:eastAsia="MS Mincho" w:cstheme="minorHAnsi"/>
          <w:lang w:eastAsia="ja-JP"/>
        </w:rPr>
        <w:t>Dataset validation checks for individual datasets. These checks operate on individual objects in datasets and on individual datasets as a whole. They should check the integrity of individual objects in the dataset (spatial, feature and information types); associations between objects in the dataset; any embedded metadata or header information in the dataset; and support files referenced in the dataset.</w:t>
      </w:r>
    </w:p>
    <w:p w14:paraId="40F1E62C" w14:textId="77777777" w:rsidR="00FA1108" w:rsidRPr="00616E11" w:rsidRDefault="00000000">
      <w:pPr>
        <w:numPr>
          <w:ilvl w:val="0"/>
          <w:numId w:val="36"/>
        </w:numPr>
        <w:spacing w:after="240"/>
        <w:rPr>
          <w:rFonts w:eastAsia="MS Mincho" w:cstheme="minorHAnsi"/>
          <w:lang w:eastAsia="ja-JP"/>
        </w:rPr>
      </w:pPr>
      <w:r w:rsidRPr="00616E11">
        <w:rPr>
          <w:rFonts w:eastAsia="MS Mincho" w:cstheme="minorHAnsi"/>
          <w:lang w:eastAsia="ja-JP"/>
        </w:rPr>
        <w:t>Package validation checks for verifying the structure and content of packages (for example exchange sets) and accompanying metadata.</w:t>
      </w:r>
    </w:p>
    <w:p w14:paraId="1F845D3F" w14:textId="1CE76856" w:rsidR="009935D9" w:rsidRPr="00616E11" w:rsidRDefault="009935D9">
      <w:pPr>
        <w:rPr>
          <w:ins w:id="3721" w:author="Raphael Malyankar" w:date="2025-08-13T22:39:00Z" w16du:dateUtc="2025-08-14T05:39:00Z"/>
          <w:rFonts w:eastAsia="MS Mincho" w:cstheme="minorHAnsi"/>
          <w:lang w:eastAsia="ja-JP"/>
        </w:rPr>
      </w:pPr>
      <w:ins w:id="3722" w:author="Raphael Malyankar" w:date="2025-08-13T22:40:00Z" w16du:dateUtc="2025-08-14T05:40:00Z">
        <w:r w:rsidRPr="00616E11">
          <w:rPr>
            <w:rFonts w:eastAsia="MS Mincho" w:cstheme="minorHAnsi"/>
            <w:lang w:eastAsia="ja-JP"/>
          </w:rPr>
          <w:t xml:space="preserve">Products intended for ECDIS use must also pass </w:t>
        </w:r>
      </w:ins>
      <w:ins w:id="3723" w:author="Raphael Malyankar" w:date="2025-08-13T22:42:00Z" w16du:dateUtc="2025-08-14T05:42:00Z">
        <w:r w:rsidR="00D26B96" w:rsidRPr="00616E11">
          <w:rPr>
            <w:rFonts w:eastAsia="MS Mincho" w:cstheme="minorHAnsi"/>
            <w:lang w:eastAsia="ja-JP"/>
          </w:rPr>
          <w:t xml:space="preserve">a third set of checks: </w:t>
        </w:r>
      </w:ins>
      <w:ins w:id="3724" w:author="Raphael Malyankar" w:date="2025-08-13T22:40:00Z" w16du:dateUtc="2025-08-14T05:40:00Z">
        <w:r w:rsidRPr="00616E11">
          <w:rPr>
            <w:rFonts w:eastAsia="MS Mincho" w:cstheme="minorHAnsi"/>
            <w:lang w:eastAsia="ja-JP"/>
          </w:rPr>
          <w:t xml:space="preserve">cross-product validation checks to ensure their </w:t>
        </w:r>
      </w:ins>
      <w:ins w:id="3725" w:author="Raphael Malyankar" w:date="2025-08-13T22:41:00Z" w16du:dateUtc="2025-08-14T05:41:00Z">
        <w:r w:rsidR="00D26B96" w:rsidRPr="00616E11">
          <w:rPr>
            <w:rFonts w:eastAsia="MS Mincho" w:cstheme="minorHAnsi"/>
            <w:lang w:eastAsia="ja-JP"/>
          </w:rPr>
          <w:t xml:space="preserve">mutual compatibility and </w:t>
        </w:r>
      </w:ins>
      <w:ins w:id="3726" w:author="Raphael Malyankar" w:date="2025-08-13T22:40:00Z" w16du:dateUtc="2025-08-14T05:40:00Z">
        <w:r w:rsidRPr="00616E11">
          <w:rPr>
            <w:rFonts w:eastAsia="MS Mincho" w:cstheme="minorHAnsi"/>
            <w:lang w:eastAsia="ja-JP"/>
          </w:rPr>
          <w:t xml:space="preserve">usability </w:t>
        </w:r>
      </w:ins>
      <w:ins w:id="3727" w:author="Raphael Malyankar" w:date="2025-08-13T22:41:00Z" w16du:dateUtc="2025-08-14T05:41:00Z">
        <w:r w:rsidRPr="00616E11">
          <w:rPr>
            <w:rFonts w:eastAsia="MS Mincho" w:cstheme="minorHAnsi"/>
            <w:lang w:eastAsia="ja-JP"/>
          </w:rPr>
          <w:t>on ECDIS</w:t>
        </w:r>
        <w:r w:rsidR="00D26B96" w:rsidRPr="00616E11">
          <w:rPr>
            <w:rFonts w:eastAsia="MS Mincho" w:cstheme="minorHAnsi"/>
            <w:lang w:eastAsia="ja-JP"/>
          </w:rPr>
          <w:t>.</w:t>
        </w:r>
      </w:ins>
    </w:p>
    <w:p w14:paraId="0A015D4F" w14:textId="049F3E7C" w:rsidR="001810C5" w:rsidRPr="00616E11" w:rsidRDefault="001810C5">
      <w:pPr>
        <w:rPr>
          <w:ins w:id="3728" w:author="Raphael Malyankar" w:date="2025-08-13T22:52:00Z" w16du:dateUtc="2025-08-14T05:52:00Z"/>
          <w:rFonts w:eastAsia="MS Mincho" w:cstheme="minorHAnsi"/>
          <w:lang w:eastAsia="ja-JP"/>
        </w:rPr>
      </w:pPr>
      <w:ins w:id="3729" w:author="Raphael Malyankar" w:date="2025-08-13T22:54:00Z" w16du:dateUtc="2025-08-14T05:54:00Z">
        <w:r w:rsidRPr="00616E11">
          <w:rPr>
            <w:rFonts w:eastAsia="MS Mincho" w:cstheme="minorHAnsi"/>
            <w:lang w:eastAsia="ja-JP"/>
          </w:rPr>
          <w:t>G</w:t>
        </w:r>
      </w:ins>
      <w:ins w:id="3730" w:author="Raphael Malyankar" w:date="2025-08-13T22:52:00Z" w16du:dateUtc="2025-08-14T05:52:00Z">
        <w:r w:rsidRPr="00616E11">
          <w:rPr>
            <w:rFonts w:eastAsia="MS Mincho" w:cstheme="minorHAnsi"/>
            <w:lang w:eastAsia="ja-JP"/>
          </w:rPr>
          <w:t xml:space="preserve">eneral principles for validation, along with a template for check </w:t>
        </w:r>
      </w:ins>
      <w:ins w:id="3731" w:author="Raphael Malyankar" w:date="2025-08-13T22:53:00Z" w16du:dateUtc="2025-08-14T05:53:00Z">
        <w:r w:rsidRPr="00616E11">
          <w:rPr>
            <w:rFonts w:eastAsia="MS Mincho" w:cstheme="minorHAnsi"/>
            <w:lang w:eastAsia="ja-JP"/>
          </w:rPr>
          <w:t xml:space="preserve">structure and format, are </w:t>
        </w:r>
      </w:ins>
      <w:ins w:id="3732" w:author="Raphael Malyankar" w:date="2025-08-13T22:54:00Z" w16du:dateUtc="2025-08-14T05:54:00Z">
        <w:r w:rsidRPr="00616E11">
          <w:rPr>
            <w:rFonts w:eastAsia="MS Mincho" w:cstheme="minorHAnsi"/>
            <w:lang w:eastAsia="ja-JP"/>
          </w:rPr>
          <w:t>available</w:t>
        </w:r>
      </w:ins>
      <w:ins w:id="3733" w:author="Raphael Malyankar" w:date="2025-08-13T22:53:00Z" w16du:dateUtc="2025-08-14T05:53:00Z">
        <w:r w:rsidRPr="00616E11">
          <w:rPr>
            <w:rFonts w:eastAsia="MS Mincho" w:cstheme="minorHAnsi"/>
            <w:lang w:eastAsia="ja-JP"/>
          </w:rPr>
          <w:t xml:space="preserve"> in IHO Publication S-158 (Validation Checks – Introduction and Structure).</w:t>
        </w:r>
      </w:ins>
    </w:p>
    <w:p w14:paraId="1B180EA9" w14:textId="628080CF" w:rsidR="00FA1108" w:rsidRPr="00616E11" w:rsidRDefault="00000000">
      <w:pPr>
        <w:rPr>
          <w:rFonts w:eastAsia="MS Mincho" w:cstheme="minorHAnsi"/>
          <w:lang w:eastAsia="ja-JP"/>
        </w:rPr>
      </w:pPr>
      <w:del w:id="3734" w:author="Raphael Malyankar" w:date="2025-08-13T22:34:00Z" w16du:dateUtc="2025-08-14T05:34:00Z">
        <w:r w:rsidRPr="00616E11" w:rsidDel="009935D9">
          <w:rPr>
            <w:rFonts w:eastAsia="MS Mincho" w:cstheme="minorHAnsi"/>
            <w:lang w:eastAsia="ja-JP"/>
          </w:rPr>
          <w:delText>A common set of validation checks is under development (see S-97 Part C). A recommended set of data quality measures has been developed based on dataset statistics derived from the validation checks. The recommended measures are also described in S-97 Part C.</w:delText>
        </w:r>
      </w:del>
      <w:ins w:id="3735" w:author="Raphael Malyankar" w:date="2025-08-13T22:34:00Z" w16du:dateUtc="2025-08-14T05:34:00Z">
        <w:r w:rsidR="009935D9" w:rsidRPr="00616E11">
          <w:rPr>
            <w:rFonts w:eastAsia="MS Mincho" w:cstheme="minorHAnsi"/>
            <w:lang w:eastAsia="ja-JP"/>
          </w:rPr>
          <w:t>IHO Publication S-158:100 (</w:t>
        </w:r>
      </w:ins>
      <w:ins w:id="3736" w:author="Raphael Malyankar" w:date="2025-08-13T22:39:00Z" w16du:dateUtc="2025-08-14T05:39:00Z">
        <w:r w:rsidR="009935D9" w:rsidRPr="00616E11">
          <w:rPr>
            <w:rFonts w:eastAsia="MS Mincho" w:cstheme="minorHAnsi"/>
            <w:lang w:eastAsia="ja-JP"/>
          </w:rPr>
          <w:t>Universal Hydrographic Data Model Validation Checks) contains</w:t>
        </w:r>
      </w:ins>
      <w:ins w:id="3737" w:author="Raphael Malyankar" w:date="2025-08-13T22:42:00Z" w16du:dateUtc="2025-08-14T05:42:00Z">
        <w:r w:rsidR="00D26B96" w:rsidRPr="00616E11">
          <w:rPr>
            <w:rFonts w:eastAsia="MS Mincho" w:cstheme="minorHAnsi"/>
            <w:lang w:eastAsia="ja-JP"/>
          </w:rPr>
          <w:t xml:space="preserve"> a set of generic validation checks</w:t>
        </w:r>
      </w:ins>
      <w:ins w:id="3738" w:author="Raphael Malyankar" w:date="2025-08-13T22:52:00Z" w16du:dateUtc="2025-08-14T05:52:00Z">
        <w:r w:rsidR="001810C5" w:rsidRPr="00616E11">
          <w:rPr>
            <w:rFonts w:eastAsia="MS Mincho" w:cstheme="minorHAnsi"/>
            <w:lang w:eastAsia="ja-JP"/>
          </w:rPr>
          <w:t>.</w:t>
        </w:r>
      </w:ins>
      <w:ins w:id="3739" w:author="Raphael Malyankar" w:date="2025-08-13T22:54:00Z" w16du:dateUtc="2025-08-14T05:54:00Z">
        <w:r w:rsidR="001810C5" w:rsidRPr="00616E11">
          <w:rPr>
            <w:rFonts w:eastAsia="MS Mincho" w:cstheme="minorHAnsi"/>
            <w:lang w:eastAsia="ja-JP"/>
          </w:rPr>
          <w:t xml:space="preserve"> Product Spec</w:t>
        </w:r>
      </w:ins>
      <w:ins w:id="3740" w:author="Raphael Malyankar" w:date="2025-08-13T22:55:00Z" w16du:dateUtc="2025-08-14T05:55:00Z">
        <w:r w:rsidR="001810C5" w:rsidRPr="00616E11">
          <w:rPr>
            <w:rFonts w:eastAsia="MS Mincho" w:cstheme="minorHAnsi"/>
            <w:lang w:eastAsia="ja-JP"/>
          </w:rPr>
          <w:t>ification developers will need to determine which of the S-100 level checks apply to their data product</w:t>
        </w:r>
        <w:r w:rsidR="00B50EA2" w:rsidRPr="00616E11">
          <w:rPr>
            <w:rFonts w:eastAsia="MS Mincho" w:cstheme="minorHAnsi"/>
            <w:lang w:eastAsia="ja-JP"/>
          </w:rPr>
          <w:t xml:space="preserve">. </w:t>
        </w:r>
      </w:ins>
      <w:ins w:id="3741" w:author="Raphael Malyankar" w:date="2025-08-13T22:56:00Z" w16du:dateUtc="2025-08-14T05:56:00Z">
        <w:r w:rsidR="00B50EA2" w:rsidRPr="00616E11">
          <w:rPr>
            <w:rFonts w:eastAsia="MS Mincho" w:cstheme="minorHAnsi"/>
            <w:lang w:eastAsia="ja-JP"/>
          </w:rPr>
          <w:t>The checks in S-158:100 are organised by S-100 Part and this can be used as a first-</w:t>
        </w:r>
      </w:ins>
      <w:ins w:id="3742" w:author="Raphael Malyankar" w:date="2025-08-13T22:58:00Z" w16du:dateUtc="2025-08-14T05:58:00Z">
        <w:r w:rsidR="00B50EA2" w:rsidRPr="00616E11">
          <w:rPr>
            <w:rFonts w:eastAsia="MS Mincho" w:cstheme="minorHAnsi"/>
            <w:lang w:eastAsia="ja-JP"/>
          </w:rPr>
          <w:t>pass</w:t>
        </w:r>
      </w:ins>
      <w:ins w:id="3743" w:author="Raphael Malyankar" w:date="2025-08-13T22:56:00Z" w16du:dateUtc="2025-08-14T05:56:00Z">
        <w:r w:rsidR="00B50EA2" w:rsidRPr="00616E11">
          <w:rPr>
            <w:rFonts w:eastAsia="MS Mincho" w:cstheme="minorHAnsi"/>
            <w:lang w:eastAsia="ja-JP"/>
          </w:rPr>
          <w:t xml:space="preserve"> filter</w:t>
        </w:r>
      </w:ins>
      <w:ins w:id="3744" w:author="Raphael Malyankar" w:date="2025-08-13T23:00:00Z" w16du:dateUtc="2025-08-14T06:00:00Z">
        <w:r w:rsidR="00B50EA2" w:rsidRPr="00616E11">
          <w:rPr>
            <w:rFonts w:eastAsia="MS Mincho" w:cstheme="minorHAnsi"/>
            <w:lang w:eastAsia="ja-JP"/>
          </w:rPr>
          <w:t>. F</w:t>
        </w:r>
      </w:ins>
      <w:ins w:id="3745" w:author="Raphael Malyankar" w:date="2025-08-13T22:56:00Z" w16du:dateUtc="2025-08-14T05:56:00Z">
        <w:r w:rsidR="00B50EA2" w:rsidRPr="00616E11">
          <w:rPr>
            <w:rFonts w:eastAsia="MS Mincho" w:cstheme="minorHAnsi"/>
            <w:lang w:eastAsia="ja-JP"/>
          </w:rPr>
          <w:t xml:space="preserve">or example, </w:t>
        </w:r>
      </w:ins>
      <w:ins w:id="3746" w:author="Raphael Malyankar" w:date="2025-08-13T22:59:00Z" w16du:dateUtc="2025-08-14T05:59:00Z">
        <w:r w:rsidR="00B50EA2" w:rsidRPr="00616E11">
          <w:rPr>
            <w:rFonts w:eastAsia="MS Mincho" w:cstheme="minorHAnsi"/>
            <w:lang w:eastAsia="ja-JP"/>
          </w:rPr>
          <w:t>vector</w:t>
        </w:r>
      </w:ins>
      <w:ins w:id="3747" w:author="Raphael Malyankar" w:date="2025-08-13T22:57:00Z" w16du:dateUtc="2025-08-14T05:57:00Z">
        <w:r w:rsidR="00B50EA2" w:rsidRPr="00616E11">
          <w:rPr>
            <w:rFonts w:eastAsia="MS Mincho" w:cstheme="minorHAnsi"/>
            <w:lang w:eastAsia="ja-JP"/>
          </w:rPr>
          <w:t xml:space="preserve"> data products </w:t>
        </w:r>
      </w:ins>
      <w:ins w:id="3748" w:author="Raphael Malyankar" w:date="2025-08-13T22:58:00Z" w16du:dateUtc="2025-08-14T05:58:00Z">
        <w:r w:rsidR="00B50EA2" w:rsidRPr="00616E11">
          <w:rPr>
            <w:rFonts w:eastAsia="MS Mincho" w:cstheme="minorHAnsi"/>
            <w:lang w:eastAsia="ja-JP"/>
          </w:rPr>
          <w:t>will</w:t>
        </w:r>
      </w:ins>
      <w:ins w:id="3749" w:author="Raphael Malyankar" w:date="2025-08-13T22:57:00Z" w16du:dateUtc="2025-08-14T05:57:00Z">
        <w:r w:rsidR="00B50EA2" w:rsidRPr="00616E11">
          <w:rPr>
            <w:rFonts w:eastAsia="MS Mincho" w:cstheme="minorHAnsi"/>
            <w:lang w:eastAsia="ja-JP"/>
          </w:rPr>
          <w:t xml:space="preserve"> not </w:t>
        </w:r>
      </w:ins>
      <w:ins w:id="3750" w:author="Raphael Malyankar" w:date="2025-08-13T22:58:00Z" w16du:dateUtc="2025-08-14T05:58:00Z">
        <w:r w:rsidR="00B50EA2" w:rsidRPr="00616E11">
          <w:rPr>
            <w:rFonts w:eastAsia="MS Mincho" w:cstheme="minorHAnsi"/>
            <w:lang w:eastAsia="ja-JP"/>
          </w:rPr>
          <w:t>need</w:t>
        </w:r>
      </w:ins>
      <w:ins w:id="3751" w:author="Raphael Malyankar" w:date="2025-08-13T22:57:00Z" w16du:dateUtc="2025-08-14T05:57:00Z">
        <w:r w:rsidR="00B50EA2" w:rsidRPr="00616E11">
          <w:rPr>
            <w:rFonts w:eastAsia="MS Mincho" w:cstheme="minorHAnsi"/>
            <w:lang w:eastAsia="ja-JP"/>
          </w:rPr>
          <w:t xml:space="preserve"> validation checks derived from S-100 Part </w:t>
        </w:r>
      </w:ins>
      <w:ins w:id="3752" w:author="Raphael Malyankar" w:date="2025-08-13T22:59:00Z" w16du:dateUtc="2025-08-14T05:59:00Z">
        <w:r w:rsidR="00B50EA2" w:rsidRPr="00616E11">
          <w:rPr>
            <w:rFonts w:eastAsia="MS Mincho" w:cstheme="minorHAnsi"/>
            <w:lang w:eastAsia="ja-JP"/>
          </w:rPr>
          <w:t>10c</w:t>
        </w:r>
      </w:ins>
      <w:ins w:id="3753" w:author="Raphael Malyankar" w:date="2025-08-13T22:57:00Z" w16du:dateUtc="2025-08-14T05:57:00Z">
        <w:r w:rsidR="00B50EA2" w:rsidRPr="00616E11">
          <w:rPr>
            <w:rFonts w:eastAsia="MS Mincho" w:cstheme="minorHAnsi"/>
            <w:lang w:eastAsia="ja-JP"/>
          </w:rPr>
          <w:t>, whic</w:t>
        </w:r>
      </w:ins>
      <w:ins w:id="3754" w:author="Raphael Malyankar" w:date="2025-08-13T22:58:00Z" w16du:dateUtc="2025-08-14T05:58:00Z">
        <w:r w:rsidR="00B50EA2" w:rsidRPr="00616E11">
          <w:rPr>
            <w:rFonts w:eastAsia="MS Mincho" w:cstheme="minorHAnsi"/>
            <w:lang w:eastAsia="ja-JP"/>
          </w:rPr>
          <w:t xml:space="preserve">h describes </w:t>
        </w:r>
      </w:ins>
      <w:ins w:id="3755" w:author="Raphael Malyankar" w:date="2025-08-13T23:00:00Z" w16du:dateUtc="2025-08-14T06:00:00Z">
        <w:r w:rsidR="00B50EA2" w:rsidRPr="00616E11">
          <w:rPr>
            <w:rFonts w:eastAsia="MS Mincho" w:cstheme="minorHAnsi"/>
            <w:lang w:eastAsia="ja-JP"/>
          </w:rPr>
          <w:t xml:space="preserve">the HDF-5 </w:t>
        </w:r>
      </w:ins>
      <w:ins w:id="3756" w:author="Raphael Malyankar" w:date="2025-08-13T22:59:00Z" w16du:dateUtc="2025-08-14T05:59:00Z">
        <w:r w:rsidR="00B50EA2" w:rsidRPr="00616E11">
          <w:rPr>
            <w:rFonts w:eastAsia="MS Mincho" w:cstheme="minorHAnsi"/>
            <w:lang w:eastAsia="ja-JP"/>
          </w:rPr>
          <w:t>format for coverage spatial types</w:t>
        </w:r>
      </w:ins>
      <w:ins w:id="3757" w:author="Raphael Malyankar" w:date="2025-08-13T22:57:00Z" w16du:dateUtc="2025-08-14T05:57:00Z">
        <w:r w:rsidR="00B50EA2" w:rsidRPr="00616E11">
          <w:rPr>
            <w:rFonts w:eastAsia="MS Mincho" w:cstheme="minorHAnsi"/>
            <w:lang w:eastAsia="ja-JP"/>
          </w:rPr>
          <w:t>.</w:t>
        </w:r>
      </w:ins>
      <w:ins w:id="3758" w:author="Raphael Malyankar" w:date="2025-08-13T23:00:00Z" w16du:dateUtc="2025-08-14T06:00:00Z">
        <w:r w:rsidR="00B50EA2" w:rsidRPr="00616E11">
          <w:rPr>
            <w:rFonts w:eastAsia="MS Mincho" w:cstheme="minorHAnsi"/>
            <w:lang w:eastAsia="ja-JP"/>
          </w:rPr>
          <w:t xml:space="preserve"> The data format used for the product is another obvious first-pass filter.</w:t>
        </w:r>
      </w:ins>
    </w:p>
    <w:p w14:paraId="04F739B9" w14:textId="77777777" w:rsidR="00FA1108" w:rsidRPr="00616E11" w:rsidRDefault="00000000" w:rsidP="00F86CC1">
      <w:pPr>
        <w:pStyle w:val="HeadingB2"/>
        <w:numPr>
          <w:ilvl w:val="1"/>
          <w:numId w:val="148"/>
        </w:numPr>
      </w:pPr>
      <w:bookmarkStart w:id="3759" w:name="_Toc41603041"/>
      <w:bookmarkStart w:id="3760" w:name="_Toc206156585"/>
      <w:r w:rsidRPr="00616E11">
        <w:t>Validation checks for datasets</w:t>
      </w:r>
      <w:bookmarkEnd w:id="3759"/>
      <w:bookmarkEnd w:id="3760"/>
    </w:p>
    <w:p w14:paraId="1B6E16E5" w14:textId="77777777" w:rsidR="00FA1108" w:rsidRPr="00616E11" w:rsidRDefault="00000000">
      <w:pPr>
        <w:spacing w:after="60"/>
        <w:rPr>
          <w:rFonts w:eastAsia="MS Mincho" w:cstheme="minorHAnsi"/>
          <w:lang w:eastAsia="ja-JP"/>
        </w:rPr>
      </w:pPr>
      <w:r w:rsidRPr="00616E11">
        <w:rPr>
          <w:rFonts w:eastAsia="MS Mincho" w:cstheme="minorHAnsi"/>
          <w:lang w:eastAsia="ja-JP"/>
        </w:rPr>
        <w:t>Validation checks for datasets should cover:</w:t>
      </w:r>
    </w:p>
    <w:p w14:paraId="69711ADE" w14:textId="77777777" w:rsidR="00FA1108" w:rsidRPr="00616E11" w:rsidRDefault="00000000">
      <w:pPr>
        <w:numPr>
          <w:ilvl w:val="0"/>
          <w:numId w:val="29"/>
        </w:numPr>
        <w:spacing w:after="60"/>
        <w:ind w:hanging="294"/>
        <w:rPr>
          <w:rFonts w:eastAsia="MS Mincho" w:cstheme="minorHAnsi"/>
          <w:lang w:eastAsia="ja-JP"/>
        </w:rPr>
      </w:pPr>
      <w:r w:rsidRPr="00616E11">
        <w:rPr>
          <w:rFonts w:eastAsia="MS Mincho" w:cstheme="minorHAnsi"/>
          <w:lang w:eastAsia="ja-JP"/>
        </w:rPr>
        <w:t>Completeness; including population of attributes and presence of required information, complex attributes without sub-attributes, etc.</w:t>
      </w:r>
    </w:p>
    <w:p w14:paraId="3320A206" w14:textId="77777777" w:rsidR="00FA1108" w:rsidRPr="00616E11" w:rsidRDefault="00000000">
      <w:pPr>
        <w:numPr>
          <w:ilvl w:val="0"/>
          <w:numId w:val="29"/>
        </w:numPr>
        <w:spacing w:after="60"/>
        <w:ind w:hanging="294"/>
        <w:rPr>
          <w:rFonts w:eastAsia="MS Mincho" w:cstheme="minorHAnsi"/>
          <w:lang w:eastAsia="ja-JP"/>
        </w:rPr>
      </w:pPr>
      <w:r w:rsidRPr="00616E11">
        <w:rPr>
          <w:rFonts w:eastAsia="MS Mincho" w:cstheme="minorHAnsi"/>
          <w:lang w:eastAsia="ja-JP"/>
        </w:rPr>
        <w:t xml:space="preserve">Logical consistency; for example, missing association targets. </w:t>
      </w:r>
    </w:p>
    <w:p w14:paraId="05F47ED3" w14:textId="77777777" w:rsidR="00FA1108" w:rsidRPr="00616E11" w:rsidRDefault="00000000">
      <w:pPr>
        <w:numPr>
          <w:ilvl w:val="0"/>
          <w:numId w:val="29"/>
        </w:numPr>
        <w:spacing w:after="60"/>
        <w:ind w:hanging="294"/>
        <w:rPr>
          <w:rFonts w:eastAsia="MS Mincho" w:cstheme="minorHAnsi"/>
          <w:lang w:eastAsia="ja-JP"/>
        </w:rPr>
      </w:pPr>
      <w:r w:rsidRPr="00616E11">
        <w:rPr>
          <w:rFonts w:eastAsia="MS Mincho" w:cstheme="minorHAnsi"/>
          <w:lang w:eastAsia="ja-JP"/>
        </w:rPr>
        <w:t>Spatial consistency; for example, topological sanity checks for non-crossing external boundaries, excessive vertex density in lines, etc.</w:t>
      </w:r>
    </w:p>
    <w:p w14:paraId="0FB21270" w14:textId="77777777" w:rsidR="00FA1108" w:rsidRPr="00616E11" w:rsidRDefault="00000000">
      <w:pPr>
        <w:numPr>
          <w:ilvl w:val="0"/>
          <w:numId w:val="29"/>
        </w:numPr>
        <w:spacing w:after="60"/>
        <w:ind w:hanging="294"/>
        <w:rPr>
          <w:rFonts w:eastAsia="MS Mincho" w:cstheme="minorHAnsi"/>
          <w:lang w:eastAsia="ja-JP"/>
        </w:rPr>
      </w:pPr>
      <w:r w:rsidRPr="00616E11">
        <w:rPr>
          <w:rFonts w:eastAsia="MS Mincho" w:cstheme="minorHAnsi"/>
          <w:lang w:eastAsia="ja-JP"/>
        </w:rPr>
        <w:t>Positional accuracy; for example, closeness of reported coordinate values to accepted or known absolute or relative coordinate values.</w:t>
      </w:r>
    </w:p>
    <w:p w14:paraId="3D7A057D" w14:textId="77777777" w:rsidR="00FA1108" w:rsidRPr="00616E11" w:rsidRDefault="00000000">
      <w:pPr>
        <w:numPr>
          <w:ilvl w:val="0"/>
          <w:numId w:val="29"/>
        </w:numPr>
        <w:spacing w:after="60"/>
        <w:ind w:hanging="294"/>
        <w:rPr>
          <w:rFonts w:eastAsia="MS Mincho" w:cstheme="minorHAnsi"/>
          <w:lang w:eastAsia="ja-JP"/>
        </w:rPr>
      </w:pPr>
      <w:r w:rsidRPr="00616E11">
        <w:rPr>
          <w:rFonts w:eastAsia="MS Mincho" w:cstheme="minorHAnsi"/>
          <w:lang w:eastAsia="ja-JP"/>
        </w:rPr>
        <w:t>Temporal accuracy; for example, closeness of reported time measurements to accepted or known values accepted as or known to be true, correctness of the order of events, or validity of data with respect to time.</w:t>
      </w:r>
    </w:p>
    <w:p w14:paraId="0D316C19" w14:textId="77777777" w:rsidR="00FA1108" w:rsidRPr="00616E11" w:rsidRDefault="00000000">
      <w:pPr>
        <w:numPr>
          <w:ilvl w:val="0"/>
          <w:numId w:val="29"/>
        </w:numPr>
        <w:spacing w:after="60"/>
        <w:ind w:hanging="294"/>
        <w:rPr>
          <w:ins w:id="3761" w:author="Raphael Malyankar" w:date="2025-08-13T22:35:00Z" w16du:dateUtc="2025-08-14T05:35:00Z"/>
          <w:rFonts w:eastAsia="MS Mincho" w:cstheme="minorHAnsi"/>
          <w:lang w:eastAsia="ja-JP"/>
        </w:rPr>
      </w:pPr>
      <w:r w:rsidRPr="00616E11">
        <w:rPr>
          <w:rFonts w:eastAsia="MS Mincho" w:cstheme="minorHAnsi"/>
          <w:lang w:eastAsia="ja-JP"/>
        </w:rPr>
        <w:t>Thematic accuracy; such as attribute values that are consistent with any other related attributes and within allowed ranges or sets.</w:t>
      </w:r>
    </w:p>
    <w:p w14:paraId="12EF9959" w14:textId="2BFDD130" w:rsidR="009935D9" w:rsidRPr="00616E11" w:rsidRDefault="009935D9">
      <w:pPr>
        <w:numPr>
          <w:ilvl w:val="0"/>
          <w:numId w:val="29"/>
        </w:numPr>
        <w:spacing w:after="60"/>
        <w:ind w:hanging="294"/>
        <w:rPr>
          <w:rFonts w:eastAsia="MS Mincho" w:cstheme="minorHAnsi"/>
          <w:lang w:eastAsia="ja-JP"/>
        </w:rPr>
      </w:pPr>
      <w:ins w:id="3762" w:author="Raphael Malyankar" w:date="2025-08-13T22:35:00Z" w16du:dateUtc="2025-08-14T05:35:00Z">
        <w:r w:rsidRPr="00616E11">
          <w:rPr>
            <w:rFonts w:eastAsia="MS Mincho" w:cstheme="minorHAnsi"/>
            <w:lang w:eastAsia="ja-JP"/>
          </w:rPr>
          <w:t xml:space="preserve">Format consistency; conformance </w:t>
        </w:r>
      </w:ins>
      <w:ins w:id="3763" w:author="Raphael Malyankar" w:date="2025-08-13T22:36:00Z" w16du:dateUtc="2025-08-14T05:36:00Z">
        <w:r w:rsidRPr="00616E11">
          <w:rPr>
            <w:rFonts w:eastAsia="MS Mincho" w:cstheme="minorHAnsi"/>
            <w:lang w:eastAsia="ja-JP"/>
          </w:rPr>
          <w:t xml:space="preserve">to the data format </w:t>
        </w:r>
      </w:ins>
      <w:ins w:id="3764" w:author="Raphael Malyankar" w:date="2025-08-13T22:37:00Z" w16du:dateUtc="2025-08-14T05:37:00Z">
        <w:r w:rsidRPr="00616E11">
          <w:rPr>
            <w:rFonts w:eastAsia="MS Mincho" w:cstheme="minorHAnsi"/>
            <w:lang w:eastAsia="ja-JP"/>
          </w:rPr>
          <w:t>desribed</w:t>
        </w:r>
      </w:ins>
      <w:ins w:id="3765" w:author="Raphael Malyankar" w:date="2025-08-13T22:36:00Z" w16du:dateUtc="2025-08-14T05:36:00Z">
        <w:r w:rsidRPr="00616E11">
          <w:rPr>
            <w:rFonts w:eastAsia="MS Mincho" w:cstheme="minorHAnsi"/>
            <w:lang w:eastAsia="ja-JP"/>
          </w:rPr>
          <w:t xml:space="preserve"> </w:t>
        </w:r>
      </w:ins>
      <w:ins w:id="3766" w:author="Raphael Malyankar" w:date="2025-08-13T22:37:00Z" w16du:dateUtc="2025-08-14T05:37:00Z">
        <w:r w:rsidRPr="00616E11">
          <w:rPr>
            <w:rFonts w:eastAsia="MS Mincho" w:cstheme="minorHAnsi"/>
            <w:lang w:eastAsia="ja-JP"/>
          </w:rPr>
          <w:t>in the Product Specification, which for most products will be one of the data formats described i</w:t>
        </w:r>
      </w:ins>
      <w:ins w:id="3767" w:author="Raphael Malyankar" w:date="2025-08-13T22:38:00Z" w16du:dateUtc="2025-08-14T05:38:00Z">
        <w:r w:rsidRPr="00616E11">
          <w:rPr>
            <w:rFonts w:eastAsia="MS Mincho" w:cstheme="minorHAnsi"/>
            <w:lang w:eastAsia="ja-JP"/>
          </w:rPr>
          <w:t>n S-100 with additional restrictions imposed in the Product Specification.</w:t>
        </w:r>
      </w:ins>
    </w:p>
    <w:p w14:paraId="3C0CACD6" w14:textId="77777777" w:rsidR="00FA1108" w:rsidRPr="00616E11" w:rsidRDefault="00000000">
      <w:pPr>
        <w:numPr>
          <w:ilvl w:val="0"/>
          <w:numId w:val="29"/>
        </w:numPr>
        <w:spacing w:after="60"/>
        <w:ind w:hanging="294"/>
        <w:rPr>
          <w:rFonts w:eastAsia="MS Mincho" w:cstheme="minorHAnsi"/>
          <w:lang w:eastAsia="ja-JP"/>
        </w:rPr>
      </w:pPr>
      <w:r w:rsidRPr="00616E11">
        <w:rPr>
          <w:rFonts w:eastAsia="MS Mincho" w:cstheme="minorHAnsi"/>
          <w:lang w:eastAsia="ja-JP"/>
        </w:rPr>
        <w:t>References to support files.</w:t>
      </w:r>
    </w:p>
    <w:p w14:paraId="4D4F5898" w14:textId="77777777" w:rsidR="00FA1108" w:rsidRPr="00616E11" w:rsidRDefault="00000000">
      <w:pPr>
        <w:numPr>
          <w:ilvl w:val="0"/>
          <w:numId w:val="29"/>
        </w:numPr>
        <w:spacing w:after="240"/>
        <w:ind w:hanging="294"/>
        <w:rPr>
          <w:rFonts w:eastAsia="MS Mincho" w:cstheme="minorHAnsi"/>
          <w:lang w:eastAsia="ja-JP"/>
        </w:rPr>
      </w:pPr>
      <w:r w:rsidRPr="00616E11">
        <w:rPr>
          <w:rFonts w:eastAsia="MS Mincho" w:cstheme="minorHAnsi"/>
          <w:lang w:eastAsia="ja-JP"/>
        </w:rPr>
        <w:t>Other requirements specific to the product; for example, encryption, signatures, etc.</w:t>
      </w:r>
    </w:p>
    <w:p w14:paraId="7806AAAA" w14:textId="6FED72F9" w:rsidR="00FA1108" w:rsidRPr="00616E11" w:rsidRDefault="00000000">
      <w:pPr>
        <w:rPr>
          <w:rFonts w:eastAsia="MS Mincho" w:cstheme="minorHAnsi"/>
          <w:lang w:eastAsia="ja-JP"/>
        </w:rPr>
      </w:pPr>
      <w:r w:rsidRPr="00616E11">
        <w:rPr>
          <w:rFonts w:eastAsia="MS Mincho" w:cstheme="minorHAnsi"/>
          <w:lang w:eastAsia="ja-JP"/>
        </w:rPr>
        <w:lastRenderedPageBreak/>
        <w:t xml:space="preserve">Some of these issues are addressed in the common set of validation checks. A recommended common set of validation checks is described in </w:t>
      </w:r>
      <w:del w:id="3768" w:author="Raphael Malyankar" w:date="2025-08-13T22:43:00Z" w16du:dateUtc="2025-08-14T05:43:00Z">
        <w:r w:rsidRPr="00616E11" w:rsidDel="00D26B96">
          <w:rPr>
            <w:rFonts w:eastAsia="MS Mincho" w:cstheme="minorHAnsi"/>
            <w:lang w:eastAsia="ja-JP"/>
          </w:rPr>
          <w:delText>S-97 Part C</w:delText>
        </w:r>
      </w:del>
      <w:ins w:id="3769" w:author="Raphael Malyankar" w:date="2025-08-13T22:43:00Z" w16du:dateUtc="2025-08-14T05:43:00Z">
        <w:r w:rsidR="00D26B96" w:rsidRPr="00616E11">
          <w:rPr>
            <w:rFonts w:eastAsia="MS Mincho" w:cstheme="minorHAnsi"/>
            <w:lang w:eastAsia="ja-JP"/>
          </w:rPr>
          <w:t>S-158:100</w:t>
        </w:r>
      </w:ins>
      <w:r w:rsidRPr="00616E11">
        <w:rPr>
          <w:rFonts w:eastAsia="MS Mincho" w:cstheme="minorHAnsi"/>
          <w:lang w:eastAsia="ja-JP"/>
        </w:rPr>
        <w:t>. Product Specification developers should supplement the common set with such additional checks as are appropriate for the particular product</w:t>
      </w:r>
      <w:del w:id="3770" w:author="Raphael Malyankar" w:date="2025-08-13T22:43:00Z" w16du:dateUtc="2025-08-14T05:43:00Z">
        <w:r w:rsidRPr="00616E11" w:rsidDel="00D26B96">
          <w:rPr>
            <w:rFonts w:eastAsia="MS Mincho" w:cstheme="minorHAnsi"/>
            <w:lang w:eastAsia="ja-JP"/>
          </w:rPr>
          <w:delText>s</w:delText>
        </w:r>
      </w:del>
      <w:ins w:id="3771" w:author="Raphael Malyankar" w:date="2025-08-13T22:43:00Z" w16du:dateUtc="2025-08-14T05:43:00Z">
        <w:r w:rsidR="00D26B96" w:rsidRPr="00616E11">
          <w:rPr>
            <w:rFonts w:eastAsia="MS Mincho" w:cstheme="minorHAnsi"/>
            <w:lang w:eastAsia="ja-JP"/>
          </w:rPr>
          <w:t>, in a pr</w:t>
        </w:r>
      </w:ins>
      <w:ins w:id="3772" w:author="Raphael Malyankar" w:date="2025-08-13T22:44:00Z" w16du:dateUtc="2025-08-14T05:44:00Z">
        <w:r w:rsidR="00D26B96" w:rsidRPr="00616E11">
          <w:rPr>
            <w:rFonts w:eastAsia="MS Mincho" w:cstheme="minorHAnsi"/>
            <w:lang w:eastAsia="ja-JP"/>
          </w:rPr>
          <w:t>oduct-specific S-158:1XX publication. Further information about validation checks</w:t>
        </w:r>
      </w:ins>
      <w:ins w:id="3773" w:author="Raphael Malyankar" w:date="2025-08-13T22:45:00Z" w16du:dateUtc="2025-08-14T05:45:00Z">
        <w:r w:rsidR="00D26B96" w:rsidRPr="00616E11">
          <w:rPr>
            <w:rFonts w:eastAsia="MS Mincho" w:cstheme="minorHAnsi"/>
            <w:lang w:eastAsia="ja-JP"/>
          </w:rPr>
          <w:t xml:space="preserve"> in general</w:t>
        </w:r>
      </w:ins>
      <w:ins w:id="3774" w:author="Raphael Malyankar" w:date="2025-08-13T22:44:00Z" w16du:dateUtc="2025-08-14T05:44:00Z">
        <w:r w:rsidR="00D26B96" w:rsidRPr="00616E11">
          <w:rPr>
            <w:rFonts w:eastAsia="MS Mincho" w:cstheme="minorHAnsi"/>
            <w:lang w:eastAsia="ja-JP"/>
          </w:rPr>
          <w:t xml:space="preserve"> can be obtained from S-158 (</w:t>
        </w:r>
      </w:ins>
      <w:ins w:id="3775" w:author="Raphael Malyankar" w:date="2025-08-13T22:45:00Z" w16du:dateUtc="2025-08-14T05:45:00Z">
        <w:r w:rsidR="00D26B96" w:rsidRPr="00616E11">
          <w:rPr>
            <w:rFonts w:eastAsia="MS Mincho" w:cstheme="minorHAnsi"/>
            <w:lang w:eastAsia="ja-JP"/>
          </w:rPr>
          <w:t>Validation Checks - Introduction and Structure) and S-158:100 may be consulted for examples</w:t>
        </w:r>
      </w:ins>
      <w:ins w:id="3776" w:author="Raphael Malyankar" w:date="2025-08-13T22:46:00Z" w16du:dateUtc="2025-08-14T05:46:00Z">
        <w:r w:rsidR="00D26B96" w:rsidRPr="00616E11">
          <w:rPr>
            <w:rFonts w:eastAsia="MS Mincho" w:cstheme="minorHAnsi"/>
            <w:lang w:eastAsia="ja-JP"/>
          </w:rPr>
          <w:t>.</w:t>
        </w:r>
      </w:ins>
      <w:del w:id="3777" w:author="Raphael Malyankar" w:date="2025-08-13T22:43:00Z" w16du:dateUtc="2025-08-14T05:43:00Z">
        <w:r w:rsidRPr="00616E11" w:rsidDel="00D26B96">
          <w:rPr>
            <w:rFonts w:eastAsia="MS Mincho" w:cstheme="minorHAnsi"/>
            <w:lang w:eastAsia="ja-JP"/>
          </w:rPr>
          <w:delText>.</w:delText>
        </w:r>
      </w:del>
    </w:p>
    <w:p w14:paraId="32CE27BB" w14:textId="77777777" w:rsidR="00FA1108" w:rsidRPr="00616E11" w:rsidRDefault="00000000" w:rsidP="00982BB6">
      <w:pPr>
        <w:pStyle w:val="HeadingB2"/>
        <w:numPr>
          <w:ilvl w:val="1"/>
          <w:numId w:val="148"/>
        </w:numPr>
      </w:pPr>
      <w:bookmarkStart w:id="3778" w:name="_Toc41603042"/>
      <w:bookmarkStart w:id="3779" w:name="_Toc206156586"/>
      <w:r w:rsidRPr="00616E11">
        <w:t>Validation checks for packages</w:t>
      </w:r>
      <w:bookmarkEnd w:id="3778"/>
      <w:bookmarkEnd w:id="3779"/>
    </w:p>
    <w:p w14:paraId="29D70109" w14:textId="77777777" w:rsidR="00FA1108" w:rsidRPr="00616E11" w:rsidRDefault="00000000">
      <w:pPr>
        <w:spacing w:after="60"/>
        <w:rPr>
          <w:rFonts w:eastAsia="MS Mincho" w:cstheme="minorHAnsi"/>
          <w:lang w:eastAsia="ja-JP"/>
        </w:rPr>
      </w:pPr>
      <w:r w:rsidRPr="00616E11">
        <w:rPr>
          <w:rFonts w:eastAsia="MS Mincho" w:cstheme="minorHAnsi"/>
          <w:lang w:eastAsia="ja-JP"/>
        </w:rPr>
        <w:t>Validation checks for packages should cover:</w:t>
      </w:r>
    </w:p>
    <w:p w14:paraId="384F706A" w14:textId="77777777" w:rsidR="00FA1108" w:rsidRPr="00616E11" w:rsidRDefault="00000000">
      <w:pPr>
        <w:numPr>
          <w:ilvl w:val="0"/>
          <w:numId w:val="49"/>
        </w:numPr>
        <w:spacing w:after="60"/>
        <w:ind w:left="709" w:hanging="283"/>
        <w:rPr>
          <w:rFonts w:eastAsia="MS Mincho" w:cstheme="minorHAnsi"/>
          <w:lang w:eastAsia="ja-JP"/>
        </w:rPr>
      </w:pPr>
      <w:r w:rsidRPr="00616E11">
        <w:rPr>
          <w:rFonts w:eastAsia="MS Mincho" w:cstheme="minorHAnsi"/>
          <w:lang w:eastAsia="ja-JP"/>
        </w:rPr>
        <w:t>Package completeness – whether all required components are included, including datasets, support files, metadata and appropriate catalogues (for example exchange set catalogues, Feature Catalogues and Portrayal Catalogues). Note that the Product Specification must indicate which catalogues are appropriate to the delivery method; for example, message-based delivery methods may not include catalogues in the delivery packages.</w:t>
      </w:r>
    </w:p>
    <w:p w14:paraId="5A986A8C" w14:textId="77777777" w:rsidR="00FA1108" w:rsidRPr="00616E11" w:rsidRDefault="00000000">
      <w:pPr>
        <w:numPr>
          <w:ilvl w:val="0"/>
          <w:numId w:val="49"/>
        </w:numPr>
        <w:spacing w:after="60"/>
        <w:ind w:left="709" w:hanging="283"/>
        <w:rPr>
          <w:rFonts w:eastAsia="MS Mincho" w:cstheme="minorHAnsi"/>
          <w:lang w:eastAsia="ja-JP"/>
        </w:rPr>
      </w:pPr>
      <w:r w:rsidRPr="00616E11">
        <w:rPr>
          <w:rFonts w:eastAsia="MS Mincho" w:cstheme="minorHAnsi"/>
          <w:lang w:eastAsia="ja-JP"/>
        </w:rPr>
        <w:t>Package container format and structure – whether the package is in the approved container format (for example ISO 8211, TIFF, etc) and whether appropriate encryption and signatures have been applied at the container level. Examples of package validation checks are:</w:t>
      </w:r>
    </w:p>
    <w:p w14:paraId="243C671C" w14:textId="77777777" w:rsidR="00FA1108" w:rsidRPr="00616E11" w:rsidRDefault="00000000">
      <w:pPr>
        <w:numPr>
          <w:ilvl w:val="0"/>
          <w:numId w:val="37"/>
        </w:numPr>
        <w:spacing w:after="60"/>
        <w:ind w:left="993" w:hanging="284"/>
        <w:rPr>
          <w:rFonts w:eastAsia="MS Mincho" w:cstheme="minorHAnsi"/>
          <w:lang w:eastAsia="ja-JP"/>
        </w:rPr>
      </w:pPr>
      <w:r w:rsidRPr="00616E11">
        <w:rPr>
          <w:rFonts w:eastAsia="MS Mincho" w:cstheme="minorHAnsi"/>
          <w:lang w:eastAsia="ja-JP"/>
        </w:rPr>
        <w:t>Assuming the Product Specification specified delivery as zip files, is the container a zip file of the appropriate type?</w:t>
      </w:r>
    </w:p>
    <w:p w14:paraId="3C4C6661" w14:textId="77777777" w:rsidR="00FA1108" w:rsidRPr="00616E11" w:rsidRDefault="00000000">
      <w:pPr>
        <w:numPr>
          <w:ilvl w:val="0"/>
          <w:numId w:val="37"/>
        </w:numPr>
        <w:spacing w:after="240"/>
        <w:ind w:left="993" w:hanging="284"/>
        <w:rPr>
          <w:rFonts w:eastAsia="MS Mincho" w:cstheme="minorHAnsi"/>
          <w:lang w:eastAsia="ja-JP"/>
        </w:rPr>
      </w:pPr>
      <w:r w:rsidRPr="00616E11">
        <w:rPr>
          <w:rFonts w:eastAsia="MS Mincho" w:cstheme="minorHAnsi"/>
          <w:lang w:eastAsia="ja-JP"/>
        </w:rPr>
        <w:t>If the package is arranged in a directory (folder) structure, are the structure and names of directories (folders) as required in the Product Specification?</w:t>
      </w:r>
    </w:p>
    <w:p w14:paraId="5A005C79" w14:textId="45F76A09" w:rsidR="00FA1108" w:rsidRPr="00616E11" w:rsidRDefault="00000000">
      <w:pPr>
        <w:rPr>
          <w:rFonts w:eastAsia="MS Mincho" w:cstheme="minorHAnsi"/>
          <w:lang w:eastAsia="ja-JP"/>
        </w:rPr>
      </w:pPr>
      <w:r w:rsidRPr="00616E11">
        <w:rPr>
          <w:rFonts w:eastAsia="MS Mincho" w:cstheme="minorHAnsi"/>
          <w:lang w:eastAsia="ja-JP"/>
        </w:rPr>
        <w:t xml:space="preserve">Package validation checks </w:t>
      </w:r>
      <w:del w:id="3780" w:author="Raphael Malyankar" w:date="2025-08-13T22:46:00Z" w16du:dateUtc="2025-08-14T05:46:00Z">
        <w:r w:rsidRPr="00616E11" w:rsidDel="00D26B96">
          <w:rPr>
            <w:rFonts w:eastAsia="MS Mincho" w:cstheme="minorHAnsi"/>
            <w:lang w:eastAsia="ja-JP"/>
          </w:rPr>
          <w:delText>are required to validate delivery packages, but are expected to be out of the scope of S-97 Part C and Product Specification teams may have to specify their own. The tests for exchange set and service delivery modes will obviously be different, but the matter of validating the delivery package or stream should be addressed for all delivery modes covered in the Product Specification</w:delText>
        </w:r>
      </w:del>
      <w:ins w:id="3781" w:author="Raphael Malyankar" w:date="2025-08-13T22:46:00Z" w16du:dateUtc="2025-08-14T05:46:00Z">
        <w:r w:rsidR="00D26B96" w:rsidRPr="00616E11">
          <w:rPr>
            <w:rFonts w:eastAsia="MS Mincho" w:cstheme="minorHAnsi"/>
            <w:lang w:eastAsia="ja-JP"/>
          </w:rPr>
          <w:t>for exchange sets are included in S-158:100 and Produc</w:t>
        </w:r>
      </w:ins>
      <w:ins w:id="3782" w:author="Raphael Malyankar" w:date="2025-08-13T22:47:00Z" w16du:dateUtc="2025-08-14T05:47:00Z">
        <w:r w:rsidR="00D26B96" w:rsidRPr="00616E11">
          <w:rPr>
            <w:rFonts w:eastAsia="MS Mincho" w:cstheme="minorHAnsi"/>
            <w:lang w:eastAsia="ja-JP"/>
          </w:rPr>
          <w:t>t Specification developers should add any product-specific checks in their own validation publication S-158:1XX</w:t>
        </w:r>
      </w:ins>
      <w:r w:rsidRPr="00616E11">
        <w:rPr>
          <w:rFonts w:eastAsia="MS Mincho" w:cstheme="minorHAnsi"/>
          <w:lang w:eastAsia="ja-JP"/>
        </w:rPr>
        <w:t>.</w:t>
      </w:r>
    </w:p>
    <w:p w14:paraId="5AE86180" w14:textId="77777777" w:rsidR="00FA1108" w:rsidRPr="00616E11" w:rsidRDefault="00000000" w:rsidP="00BD601A">
      <w:pPr>
        <w:pStyle w:val="HeadingB2"/>
        <w:numPr>
          <w:ilvl w:val="1"/>
          <w:numId w:val="148"/>
        </w:numPr>
      </w:pPr>
      <w:bookmarkStart w:id="3783" w:name="_Toc41603043"/>
      <w:bookmarkStart w:id="3784" w:name="_Toc206156587"/>
      <w:r w:rsidRPr="00616E11">
        <w:t>Common validation checks</w:t>
      </w:r>
      <w:bookmarkEnd w:id="3783"/>
      <w:bookmarkEnd w:id="3784"/>
    </w:p>
    <w:p w14:paraId="1FF159A6" w14:textId="5781D693" w:rsidR="00FA1108" w:rsidRPr="00616E11" w:rsidDel="00D26B96" w:rsidRDefault="00D26B96">
      <w:pPr>
        <w:rPr>
          <w:del w:id="3785" w:author="Raphael Malyankar" w:date="2025-08-13T22:48:00Z" w16du:dateUtc="2025-08-14T05:48:00Z"/>
          <w:rFonts w:eastAsia="MS Mincho" w:cstheme="minorHAnsi"/>
          <w:lang w:eastAsia="ja-JP"/>
        </w:rPr>
      </w:pPr>
      <w:ins w:id="3786" w:author="Raphael Malyankar" w:date="2025-08-13T22:48:00Z" w16du:dateUtc="2025-08-14T05:48:00Z">
        <w:r w:rsidRPr="00616E11">
          <w:rPr>
            <w:rFonts w:eastAsia="MS Mincho" w:cstheme="minorHAnsi"/>
            <w:lang w:eastAsia="ja-JP"/>
          </w:rPr>
          <w:t xml:space="preserve">Common validation checks applying to all S-100 products </w:t>
        </w:r>
      </w:ins>
      <w:ins w:id="3787" w:author="Raphael Malyankar" w:date="2025-08-13T22:49:00Z" w16du:dateUtc="2025-08-14T05:49:00Z">
        <w:r w:rsidR="001810C5" w:rsidRPr="00616E11">
          <w:rPr>
            <w:rFonts w:eastAsia="MS Mincho" w:cstheme="minorHAnsi"/>
            <w:lang w:eastAsia="ja-JP"/>
          </w:rPr>
          <w:t>have been defined in S-158:100. The principles for supplementing them with product</w:t>
        </w:r>
      </w:ins>
      <w:ins w:id="3788" w:author="Raphael Malyankar" w:date="2025-08-13T22:50:00Z" w16du:dateUtc="2025-08-14T05:50:00Z">
        <w:r w:rsidR="001810C5" w:rsidRPr="00616E11">
          <w:rPr>
            <w:rFonts w:eastAsia="MS Mincho" w:cstheme="minorHAnsi"/>
            <w:lang w:eastAsia="ja-JP"/>
          </w:rPr>
          <w:t>-specific validation checks are described in S-158.</w:t>
        </w:r>
      </w:ins>
      <w:del w:id="3789" w:author="Raphael Malyankar" w:date="2025-08-13T22:48:00Z" w16du:dateUtc="2025-08-14T05:48:00Z">
        <w:r w:rsidRPr="00616E11" w:rsidDel="00D26B96">
          <w:rPr>
            <w:rFonts w:eastAsia="MS Mincho" w:cstheme="minorHAnsi"/>
            <w:lang w:eastAsia="ja-JP"/>
          </w:rPr>
          <w:delText>Given that some features, information types and Application Schema constructs are used in multiple products, there will be validation checks in common with existing Product Specifications and any such related Product Specifications should be consulted for validation checks. Spatial consistency checks in particular, as well as consistency checks related to meta-features, can be expected to be in common with several Product Specifications.</w:delText>
        </w:r>
      </w:del>
    </w:p>
    <w:p w14:paraId="0908E93C" w14:textId="77777777" w:rsidR="00FA1108" w:rsidRPr="00616E11" w:rsidRDefault="00000000">
      <w:pPr>
        <w:rPr>
          <w:rFonts w:eastAsia="MS Mincho" w:cstheme="minorHAnsi"/>
          <w:lang w:eastAsia="ja-JP"/>
        </w:rPr>
      </w:pPr>
      <w:del w:id="3790" w:author="Raphael Malyankar" w:date="2025-08-13T22:48:00Z" w16du:dateUtc="2025-08-14T05:48:00Z">
        <w:r w:rsidRPr="00616E11" w:rsidDel="00D26B96">
          <w:rPr>
            <w:rFonts w:eastAsia="MS Mincho" w:cstheme="minorHAnsi"/>
            <w:lang w:eastAsia="ja-JP"/>
          </w:rPr>
          <w:delText>Spatial operations used in validation checks must be the operations defined in IHO ENC Validation Checks (S-58 Edition 6.0.0 or its successor).</w:delText>
        </w:r>
      </w:del>
    </w:p>
    <w:p w14:paraId="35E8518E" w14:textId="77777777" w:rsidR="00FA1108" w:rsidRPr="00616E11" w:rsidRDefault="00000000" w:rsidP="00BD601A">
      <w:pPr>
        <w:pStyle w:val="HeadingB2"/>
        <w:numPr>
          <w:ilvl w:val="1"/>
          <w:numId w:val="148"/>
        </w:numPr>
      </w:pPr>
      <w:bookmarkStart w:id="3791" w:name="_Toc41603044"/>
      <w:bookmarkStart w:id="3792" w:name="_Toc206156588"/>
      <w:r w:rsidRPr="00616E11">
        <w:t>Validation checks for base versus update datasets</w:t>
      </w:r>
      <w:bookmarkEnd w:id="3791"/>
      <w:bookmarkEnd w:id="3792"/>
    </w:p>
    <w:p w14:paraId="2C8D7540" w14:textId="1F4D523A" w:rsidR="00FA1108" w:rsidRPr="00616E11" w:rsidRDefault="00000000">
      <w:pPr>
        <w:rPr>
          <w:rFonts w:eastAsia="MS Mincho" w:cstheme="minorHAnsi"/>
          <w:lang w:eastAsia="ja-JP"/>
        </w:rPr>
      </w:pPr>
      <w:r w:rsidRPr="00616E11">
        <w:rPr>
          <w:rFonts w:eastAsia="MS Mincho" w:cstheme="minorHAnsi"/>
          <w:lang w:eastAsia="ja-JP"/>
        </w:rPr>
        <w:t>If the Product Specification defines an update dataset format, the validation checks developed for new (base) datasets should be reviewed for their applicability to update dataset formats.</w:t>
      </w:r>
      <w:ins w:id="3793" w:author="Raphael Malyankar" w:date="2025-08-13T22:50:00Z" w16du:dateUtc="2025-08-14T05:50:00Z">
        <w:r w:rsidR="001810C5" w:rsidRPr="00616E11">
          <w:rPr>
            <w:rFonts w:eastAsia="MS Mincho" w:cstheme="minorHAnsi"/>
            <w:lang w:eastAsia="ja-JP"/>
          </w:rPr>
          <w:t xml:space="preserve"> It may be necessary to restrict the scope of </w:t>
        </w:r>
      </w:ins>
      <w:ins w:id="3794" w:author="Raphael Malyankar" w:date="2025-08-13T22:51:00Z" w16du:dateUtc="2025-08-14T05:51:00Z">
        <w:r w:rsidR="001810C5" w:rsidRPr="00616E11">
          <w:rPr>
            <w:rFonts w:eastAsia="MS Mincho" w:cstheme="minorHAnsi"/>
            <w:lang w:eastAsia="ja-JP"/>
          </w:rPr>
          <w:t>certain validation checks to base or update datasets in the product-specific validation publication S-158:1XX.</w:t>
        </w:r>
      </w:ins>
    </w:p>
    <w:p w14:paraId="49D7E8B9" w14:textId="77777777" w:rsidR="00FA1108" w:rsidRPr="00616E11" w:rsidRDefault="00FA1108">
      <w:pPr>
        <w:rPr>
          <w:rFonts w:eastAsia="MS Mincho" w:cstheme="minorHAnsi"/>
          <w:lang w:eastAsia="ja-JP"/>
        </w:rPr>
      </w:pPr>
    </w:p>
    <w:p w14:paraId="7B07DE31" w14:textId="138982D8" w:rsidR="00FA1108" w:rsidRPr="00616E11" w:rsidRDefault="00000000" w:rsidP="00BD601A">
      <w:pPr>
        <w:pStyle w:val="HeadingB1"/>
        <w:numPr>
          <w:ilvl w:val="0"/>
          <w:numId w:val="148"/>
        </w:numPr>
      </w:pPr>
      <w:bookmarkStart w:id="3795" w:name="_Toc523335226"/>
      <w:bookmarkStart w:id="3796" w:name="_Toc523493049"/>
      <w:bookmarkStart w:id="3797" w:name="_Toc523335227"/>
      <w:bookmarkStart w:id="3798" w:name="_Toc523493050"/>
      <w:bookmarkStart w:id="3799" w:name="_Toc523335228"/>
      <w:bookmarkStart w:id="3800" w:name="_Toc523493051"/>
      <w:bookmarkStart w:id="3801" w:name="_Toc523335229"/>
      <w:bookmarkStart w:id="3802" w:name="_Toc523493052"/>
      <w:bookmarkStart w:id="3803" w:name="_Toc523335230"/>
      <w:bookmarkStart w:id="3804" w:name="_Toc523493053"/>
      <w:bookmarkStart w:id="3805" w:name="_Toc523335231"/>
      <w:bookmarkStart w:id="3806" w:name="_Toc523493054"/>
      <w:bookmarkStart w:id="3807" w:name="_Toc523335232"/>
      <w:bookmarkStart w:id="3808" w:name="_Toc523493055"/>
      <w:bookmarkStart w:id="3809" w:name="_Toc523335233"/>
      <w:bookmarkStart w:id="3810" w:name="_Toc523493056"/>
      <w:bookmarkStart w:id="3811" w:name="_Toc523335234"/>
      <w:bookmarkStart w:id="3812" w:name="_Toc523493057"/>
      <w:bookmarkStart w:id="3813" w:name="_Toc523335235"/>
      <w:bookmarkStart w:id="3814" w:name="_Toc523493058"/>
      <w:bookmarkStart w:id="3815" w:name="_Toc523335236"/>
      <w:bookmarkStart w:id="3816" w:name="_Toc523493059"/>
      <w:bookmarkStart w:id="3817" w:name="_Toc523335237"/>
      <w:bookmarkStart w:id="3818" w:name="_Toc523493060"/>
      <w:bookmarkStart w:id="3819" w:name="_Toc523335238"/>
      <w:bookmarkStart w:id="3820" w:name="_Toc523493061"/>
      <w:bookmarkStart w:id="3821" w:name="_Toc502541121"/>
      <w:bookmarkStart w:id="3822" w:name="_Toc502541162"/>
      <w:bookmarkStart w:id="3823" w:name="_Toc502541262"/>
      <w:bookmarkStart w:id="3824" w:name="_Toc502541424"/>
      <w:bookmarkStart w:id="3825" w:name="_Toc502541790"/>
      <w:bookmarkStart w:id="3826" w:name="_Toc502544274"/>
      <w:bookmarkStart w:id="3827" w:name="_Toc502546196"/>
      <w:bookmarkStart w:id="3828" w:name="_Toc41603045"/>
      <w:bookmarkStart w:id="3829" w:name="_Toc206156589"/>
      <w:bookmarkEnd w:id="3795"/>
      <w:bookmarkEnd w:id="3796"/>
      <w:bookmarkEnd w:id="3797"/>
      <w:bookmarkEnd w:id="3798"/>
      <w:bookmarkEnd w:id="3799"/>
      <w:bookmarkEnd w:id="3800"/>
      <w:bookmarkEnd w:id="3801"/>
      <w:bookmarkEnd w:id="3802"/>
      <w:bookmarkEnd w:id="3803"/>
      <w:bookmarkEnd w:id="3804"/>
      <w:bookmarkEnd w:id="3805"/>
      <w:bookmarkEnd w:id="3806"/>
      <w:bookmarkEnd w:id="3807"/>
      <w:bookmarkEnd w:id="3808"/>
      <w:bookmarkEnd w:id="3809"/>
      <w:bookmarkEnd w:id="3810"/>
      <w:bookmarkEnd w:id="3811"/>
      <w:bookmarkEnd w:id="3812"/>
      <w:bookmarkEnd w:id="3813"/>
      <w:bookmarkEnd w:id="3814"/>
      <w:bookmarkEnd w:id="3815"/>
      <w:bookmarkEnd w:id="3816"/>
      <w:bookmarkEnd w:id="3817"/>
      <w:bookmarkEnd w:id="3818"/>
      <w:bookmarkEnd w:id="3819"/>
      <w:bookmarkEnd w:id="3820"/>
      <w:bookmarkEnd w:id="3821"/>
      <w:bookmarkEnd w:id="3822"/>
      <w:bookmarkEnd w:id="3823"/>
      <w:bookmarkEnd w:id="3824"/>
      <w:bookmarkEnd w:id="3825"/>
      <w:bookmarkEnd w:id="3826"/>
      <w:bookmarkEnd w:id="3827"/>
      <w:r w:rsidRPr="00616E11">
        <w:t>Preparing for interoperability</w:t>
      </w:r>
      <w:bookmarkEnd w:id="3828"/>
      <w:ins w:id="3830" w:author="Raphael Malyankar" w:date="2025-08-13T23:02:00Z" w16du:dateUtc="2025-08-14T06:02:00Z">
        <w:r w:rsidR="00B50EA2" w:rsidRPr="00616E11">
          <w:t xml:space="preserve"> (informative)</w:t>
        </w:r>
      </w:ins>
      <w:bookmarkEnd w:id="3829"/>
    </w:p>
    <w:p w14:paraId="48D4B797" w14:textId="589CF3F4" w:rsidR="00B50EA2" w:rsidRPr="00616E11" w:rsidRDefault="00B50EA2">
      <w:pPr>
        <w:pBdr>
          <w:top w:val="single" w:sz="4" w:space="1" w:color="auto"/>
          <w:left w:val="single" w:sz="4" w:space="4" w:color="auto"/>
          <w:bottom w:val="single" w:sz="4" w:space="1" w:color="auto"/>
          <w:right w:val="single" w:sz="4" w:space="4" w:color="auto"/>
        </w:pBdr>
        <w:spacing w:after="60"/>
        <w:ind w:left="288" w:right="288"/>
        <w:rPr>
          <w:ins w:id="3831" w:author="Raphael Malyankar" w:date="2025-08-13T23:05:00Z" w16du:dateUtc="2025-08-14T06:05:00Z"/>
          <w:rFonts w:eastAsia="MS Mincho" w:cstheme="minorHAnsi"/>
          <w:lang w:eastAsia="ja-JP"/>
        </w:rPr>
        <w:pPrChange w:id="3832" w:author="Raphael Malyankar" w:date="2025-08-13T23:06:00Z" w16du:dateUtc="2025-08-14T06:06:00Z">
          <w:pPr>
            <w:spacing w:after="60"/>
          </w:pPr>
        </w:pPrChange>
      </w:pPr>
      <w:ins w:id="3833" w:author="Raphael Malyankar" w:date="2025-08-13T23:02:00Z" w16du:dateUtc="2025-08-14T06:02:00Z">
        <w:r w:rsidRPr="00616E11">
          <w:rPr>
            <w:rFonts w:eastAsia="MS Mincho" w:cstheme="minorHAnsi"/>
            <w:lang w:eastAsia="ja-JP"/>
          </w:rPr>
          <w:t>Im</w:t>
        </w:r>
      </w:ins>
      <w:ins w:id="3834" w:author="Raphael Malyankar" w:date="2025-08-13T23:03:00Z" w16du:dateUtc="2025-08-14T06:03:00Z">
        <w:r w:rsidRPr="00616E11">
          <w:rPr>
            <w:rFonts w:eastAsia="MS Mincho" w:cstheme="minorHAnsi"/>
            <w:lang w:eastAsia="ja-JP"/>
          </w:rPr>
          <w:t xml:space="preserve">plementation of interoperability </w:t>
        </w:r>
      </w:ins>
      <w:ins w:id="3835" w:author="Raphael Malyankar" w:date="2025-08-13T23:04:00Z" w16du:dateUtc="2025-08-14T06:04:00Z">
        <w:r w:rsidR="00901F58" w:rsidRPr="00616E11">
          <w:rPr>
            <w:rFonts w:eastAsia="MS Mincho" w:cstheme="minorHAnsi"/>
            <w:lang w:eastAsia="ja-JP"/>
          </w:rPr>
          <w:t xml:space="preserve">by means of interoperability catalogue (S-100 Part 16) </w:t>
        </w:r>
      </w:ins>
      <w:ins w:id="3836" w:author="Raphael Malyankar" w:date="2025-08-13T23:03:00Z" w16du:dateUtc="2025-08-14T06:03:00Z">
        <w:r w:rsidRPr="00616E11">
          <w:rPr>
            <w:rFonts w:eastAsia="MS Mincho" w:cstheme="minorHAnsi"/>
            <w:lang w:eastAsia="ja-JP"/>
          </w:rPr>
          <w:t xml:space="preserve">has been suspended for the immediate future and </w:t>
        </w:r>
        <w:r w:rsidR="00901F58" w:rsidRPr="00616E11">
          <w:rPr>
            <w:rFonts w:eastAsia="MS Mincho" w:cstheme="minorHAnsi"/>
            <w:lang w:eastAsia="ja-JP"/>
          </w:rPr>
          <w:t xml:space="preserve">this section </w:t>
        </w:r>
      </w:ins>
      <w:ins w:id="3837" w:author="Raphael Malyankar" w:date="2025-08-13T23:04:00Z" w16du:dateUtc="2025-08-14T06:04:00Z">
        <w:r w:rsidR="00901F58" w:rsidRPr="00616E11">
          <w:rPr>
            <w:rFonts w:eastAsia="MS Mincho" w:cstheme="minorHAnsi"/>
            <w:lang w:eastAsia="ja-JP"/>
          </w:rPr>
          <w:t>is designated informative pending further action on interoper</w:t>
        </w:r>
      </w:ins>
      <w:ins w:id="3838" w:author="Raphael Malyankar" w:date="2025-08-13T23:05:00Z" w16du:dateUtc="2025-08-14T06:05:00Z">
        <w:r w:rsidR="00901F58" w:rsidRPr="00616E11">
          <w:rPr>
            <w:rFonts w:eastAsia="MS Mincho" w:cstheme="minorHAnsi"/>
            <w:lang w:eastAsia="ja-JP"/>
          </w:rPr>
          <w:t>ability.</w:t>
        </w:r>
      </w:ins>
    </w:p>
    <w:p w14:paraId="7E90C320" w14:textId="77777777" w:rsidR="00901F58" w:rsidRPr="00616E11" w:rsidRDefault="00901F58">
      <w:pPr>
        <w:spacing w:after="60"/>
        <w:rPr>
          <w:ins w:id="3839" w:author="Raphael Malyankar" w:date="2025-08-13T23:02:00Z" w16du:dateUtc="2025-08-14T06:02:00Z"/>
          <w:rFonts w:eastAsia="MS Mincho" w:cstheme="minorHAnsi"/>
          <w:lang w:eastAsia="ja-JP"/>
        </w:rPr>
      </w:pPr>
    </w:p>
    <w:p w14:paraId="77E3E799" w14:textId="0E6B6CB0" w:rsidR="00FA1108" w:rsidRPr="00616E11" w:rsidRDefault="00000000">
      <w:pPr>
        <w:spacing w:after="60"/>
        <w:rPr>
          <w:rFonts w:eastAsia="MS Mincho" w:cstheme="minorHAnsi"/>
          <w:lang w:eastAsia="ja-JP"/>
        </w:rPr>
      </w:pPr>
      <w:r w:rsidRPr="00616E11">
        <w:rPr>
          <w:rFonts w:eastAsia="MS Mincho" w:cstheme="minorHAnsi"/>
          <w:lang w:eastAsia="ja-JP"/>
        </w:rPr>
        <w:t>Product Specification developers should carry out the activities described below if the data product is a candidate for inclusion in an Interoperability Catalogue. Further details on these activities will be provided in a future edition of S-100 and in IHO Publication S-98 (in preparation</w:t>
      </w:r>
      <w:ins w:id="3840" w:author="Raphael Malyankar" w:date="2025-08-13T23:03:00Z" w16du:dateUtc="2025-08-14T06:03:00Z">
        <w:r w:rsidR="00901F58" w:rsidRPr="00616E11">
          <w:rPr>
            <w:rFonts w:eastAsia="MS Mincho" w:cstheme="minorHAnsi"/>
            <w:lang w:eastAsia="ja-JP"/>
          </w:rPr>
          <w:t xml:space="preserve"> – suspended for S-98 Edition 2.0.0</w:t>
        </w:r>
      </w:ins>
      <w:r w:rsidRPr="00616E11">
        <w:rPr>
          <w:rFonts w:eastAsia="MS Mincho" w:cstheme="minorHAnsi"/>
          <w:lang w:eastAsia="ja-JP"/>
        </w:rPr>
        <w:t>).</w:t>
      </w:r>
    </w:p>
    <w:p w14:paraId="7D38C4B3" w14:textId="77777777" w:rsidR="00FA1108" w:rsidRPr="00616E11" w:rsidRDefault="00000000">
      <w:pPr>
        <w:numPr>
          <w:ilvl w:val="0"/>
          <w:numId w:val="45"/>
        </w:numPr>
        <w:spacing w:after="60"/>
        <w:rPr>
          <w:rFonts w:eastAsia="MS Mincho" w:cstheme="minorHAnsi"/>
          <w:lang w:eastAsia="ja-JP"/>
        </w:rPr>
      </w:pPr>
      <w:r w:rsidRPr="00616E11">
        <w:rPr>
          <w:rFonts w:eastAsia="MS Mincho" w:cstheme="minorHAnsi"/>
          <w:lang w:eastAsia="ja-JP"/>
        </w:rPr>
        <w:t>Determine which, if any, product groups in Interoperability Catalogues are supplemented or enhanced by the data product.</w:t>
      </w:r>
    </w:p>
    <w:p w14:paraId="05DF0B6E" w14:textId="77777777" w:rsidR="00FA1108" w:rsidRPr="00616E11" w:rsidRDefault="00000000">
      <w:pPr>
        <w:numPr>
          <w:ilvl w:val="0"/>
          <w:numId w:val="45"/>
        </w:numPr>
        <w:spacing w:after="60"/>
        <w:rPr>
          <w:rFonts w:eastAsia="MS Mincho" w:cstheme="minorHAnsi"/>
          <w:lang w:eastAsia="ja-JP"/>
        </w:rPr>
      </w:pPr>
      <w:r w:rsidRPr="00616E11">
        <w:rPr>
          <w:rFonts w:eastAsia="MS Mincho" w:cstheme="minorHAnsi"/>
          <w:lang w:eastAsia="ja-JP"/>
        </w:rPr>
        <w:t>Determine whether, and how, the IHO Interoperability Catalogue will be affected by the new product; including updates to display priorities, interleaving, predefined combinations and other interoperability rules and operations.</w:t>
      </w:r>
    </w:p>
    <w:p w14:paraId="58C62CF0" w14:textId="77777777" w:rsidR="00FA1108" w:rsidRPr="00616E11" w:rsidRDefault="00000000">
      <w:pPr>
        <w:numPr>
          <w:ilvl w:val="0"/>
          <w:numId w:val="45"/>
        </w:numPr>
        <w:spacing w:after="60"/>
        <w:rPr>
          <w:rFonts w:eastAsia="MS Mincho" w:cstheme="minorHAnsi"/>
          <w:lang w:eastAsia="ja-JP"/>
        </w:rPr>
      </w:pPr>
      <w:r w:rsidRPr="00616E11">
        <w:rPr>
          <w:rFonts w:eastAsia="MS Mincho" w:cstheme="minorHAnsi"/>
          <w:lang w:eastAsia="ja-JP"/>
        </w:rPr>
        <w:lastRenderedPageBreak/>
        <w:t>Revise Portrayal Catalogues upon recommendation by the IHO Interoperability Team.</w:t>
      </w:r>
    </w:p>
    <w:p w14:paraId="45B6D2F2" w14:textId="77777777" w:rsidR="00FA1108" w:rsidRPr="00616E11" w:rsidRDefault="00000000">
      <w:pPr>
        <w:numPr>
          <w:ilvl w:val="0"/>
          <w:numId w:val="45"/>
        </w:numPr>
        <w:spacing w:after="60"/>
        <w:rPr>
          <w:rFonts w:eastAsia="MS Mincho" w:cstheme="minorHAnsi"/>
          <w:lang w:eastAsia="ja-JP"/>
        </w:rPr>
      </w:pPr>
      <w:r w:rsidRPr="00616E11">
        <w:rPr>
          <w:rFonts w:eastAsia="MS Mincho" w:cstheme="minorHAnsi"/>
          <w:lang w:eastAsia="ja-JP"/>
        </w:rPr>
        <w:t>Compare the Application Schema to related Product Specifications and advise the developers of the Interoperability Catalogue on their similarity to features in other Product Specifications. This comparison should include feature concept similarity, attribute bindings, attribute value domains, potential discrepancies in feature geometries, etc.</w:t>
      </w:r>
    </w:p>
    <w:p w14:paraId="11C76D00" w14:textId="77777777" w:rsidR="00FA1108" w:rsidRPr="00616E11" w:rsidRDefault="00000000">
      <w:pPr>
        <w:numPr>
          <w:ilvl w:val="0"/>
          <w:numId w:val="45"/>
        </w:numPr>
        <w:spacing w:after="60"/>
        <w:rPr>
          <w:rFonts w:eastAsia="MS Mincho" w:cstheme="minorHAnsi"/>
          <w:lang w:eastAsia="ja-JP"/>
        </w:rPr>
      </w:pPr>
      <w:r w:rsidRPr="00616E11">
        <w:rPr>
          <w:rFonts w:eastAsia="MS Mincho" w:cstheme="minorHAnsi"/>
          <w:lang w:eastAsia="ja-JP"/>
        </w:rPr>
        <w:t>Examine the Specification scope and factors affecting the quality of information which may also be present in other products; for example, whether information is for context or background in one product but a significant part of the other. The results of this analysis should be communicated to Interoperability Catalogue developers.</w:t>
      </w:r>
    </w:p>
    <w:p w14:paraId="2AAD5FBC" w14:textId="77777777" w:rsidR="00FA1108" w:rsidRPr="00616E11" w:rsidRDefault="00000000">
      <w:pPr>
        <w:numPr>
          <w:ilvl w:val="0"/>
          <w:numId w:val="45"/>
        </w:numPr>
        <w:spacing w:after="60"/>
        <w:rPr>
          <w:rFonts w:eastAsia="MS Mincho" w:cstheme="minorHAnsi"/>
          <w:lang w:eastAsia="ja-JP"/>
        </w:rPr>
      </w:pPr>
      <w:r w:rsidRPr="00616E11">
        <w:rPr>
          <w:rFonts w:eastAsia="MS Mincho" w:cstheme="minorHAnsi"/>
          <w:lang w:eastAsia="ja-JP"/>
        </w:rPr>
        <w:t>Consider interactions due to cartographic objects; for example, text placement issues in interoperability mode. Product Specification teams should consult with OEMs on how to mitigate such issues.</w:t>
      </w:r>
    </w:p>
    <w:p w14:paraId="583E74C1" w14:textId="77777777" w:rsidR="00FA1108" w:rsidRPr="00616E11" w:rsidRDefault="00000000">
      <w:pPr>
        <w:numPr>
          <w:ilvl w:val="0"/>
          <w:numId w:val="45"/>
        </w:numPr>
        <w:spacing w:after="60"/>
        <w:rPr>
          <w:rFonts w:eastAsia="MS Mincho" w:cstheme="minorHAnsi"/>
          <w:lang w:eastAsia="ja-JP"/>
        </w:rPr>
      </w:pPr>
      <w:r w:rsidRPr="00616E11">
        <w:rPr>
          <w:rFonts w:eastAsia="MS Mincho" w:cstheme="minorHAnsi"/>
          <w:lang w:eastAsia="ja-JP"/>
        </w:rPr>
        <w:t>Advise Interoperability Catalogue developers on whether features are supplementary information for features in another product. Such features may be combined as part of interoperability.</w:t>
      </w:r>
    </w:p>
    <w:p w14:paraId="6F11F890" w14:textId="77777777" w:rsidR="00FA1108" w:rsidRPr="00616E11" w:rsidRDefault="00000000">
      <w:pPr>
        <w:numPr>
          <w:ilvl w:val="0"/>
          <w:numId w:val="45"/>
        </w:numPr>
        <w:spacing w:after="240"/>
        <w:rPr>
          <w:rFonts w:eastAsia="MS Mincho" w:cstheme="minorHAnsi"/>
          <w:lang w:eastAsia="ja-JP"/>
        </w:rPr>
      </w:pPr>
      <w:r w:rsidRPr="00616E11">
        <w:rPr>
          <w:rFonts w:eastAsia="MS Mincho" w:cstheme="minorHAnsi"/>
          <w:lang w:eastAsia="ja-JP"/>
        </w:rPr>
        <w:t>Attempt to harmonize effects of maximum and minimum display scales used by datasets in order to avoid situations where one data product is within display scale but a complementary product is not.</w:t>
      </w:r>
    </w:p>
    <w:p w14:paraId="1F798E19" w14:textId="77777777" w:rsidR="00FA1108" w:rsidRPr="00616E11" w:rsidRDefault="00FA1108">
      <w:pPr>
        <w:rPr>
          <w:rFonts w:eastAsia="MS Mincho" w:cstheme="minorHAnsi"/>
          <w:lang w:eastAsia="ja-JP"/>
        </w:rPr>
      </w:pPr>
    </w:p>
    <w:p w14:paraId="154D0A36" w14:textId="77777777" w:rsidR="00FA1108" w:rsidRPr="00616E11" w:rsidRDefault="00000000" w:rsidP="00BD601A">
      <w:pPr>
        <w:pStyle w:val="HeadingB1"/>
        <w:numPr>
          <w:ilvl w:val="0"/>
          <w:numId w:val="148"/>
        </w:numPr>
      </w:pPr>
      <w:bookmarkStart w:id="3841" w:name="_Toc41603046"/>
      <w:bookmarkStart w:id="3842" w:name="_Toc206156590"/>
      <w:r w:rsidRPr="00616E11">
        <w:t>Sample data / test datasets</w:t>
      </w:r>
      <w:bookmarkEnd w:id="3841"/>
      <w:bookmarkEnd w:id="3842"/>
    </w:p>
    <w:p w14:paraId="478D64C7" w14:textId="77777777" w:rsidR="00FA1108" w:rsidRPr="00616E11" w:rsidRDefault="00000000">
      <w:pPr>
        <w:spacing w:after="60"/>
        <w:rPr>
          <w:rFonts w:eastAsia="MS Mincho" w:cstheme="minorHAnsi"/>
          <w:lang w:eastAsia="ja-JP"/>
        </w:rPr>
      </w:pPr>
      <w:r w:rsidRPr="00616E11">
        <w:rPr>
          <w:rFonts w:eastAsia="MS Mincho" w:cstheme="minorHAnsi"/>
          <w:lang w:eastAsia="ja-JP"/>
        </w:rPr>
        <w:t>Test data should be created in sufficient quantity to validate the main characteristics of the Application Schema. Specifically, the first test dataset should contain:</w:t>
      </w:r>
    </w:p>
    <w:p w14:paraId="165FF1C0" w14:textId="77777777" w:rsidR="00FA1108" w:rsidRPr="00616E11" w:rsidRDefault="00000000">
      <w:pPr>
        <w:numPr>
          <w:ilvl w:val="0"/>
          <w:numId w:val="30"/>
        </w:numPr>
        <w:spacing w:after="60"/>
        <w:rPr>
          <w:rFonts w:eastAsia="MS Mincho" w:cstheme="minorHAnsi"/>
          <w:lang w:eastAsia="ja-JP"/>
        </w:rPr>
      </w:pPr>
      <w:r w:rsidRPr="00616E11">
        <w:rPr>
          <w:rFonts w:eastAsia="MS Mincho" w:cstheme="minorHAnsi"/>
          <w:lang w:eastAsia="ja-JP"/>
        </w:rPr>
        <w:t>At least one instance of each kind of feature and information type.</w:t>
      </w:r>
    </w:p>
    <w:p w14:paraId="79CA02DA" w14:textId="77777777" w:rsidR="00FA1108" w:rsidRPr="00616E11" w:rsidRDefault="00000000">
      <w:pPr>
        <w:numPr>
          <w:ilvl w:val="0"/>
          <w:numId w:val="30"/>
        </w:numPr>
        <w:spacing w:after="60"/>
        <w:rPr>
          <w:rFonts w:eastAsia="MS Mincho" w:cstheme="minorHAnsi"/>
          <w:lang w:eastAsia="ja-JP"/>
        </w:rPr>
      </w:pPr>
      <w:r w:rsidRPr="00616E11">
        <w:rPr>
          <w:rFonts w:eastAsia="MS Mincho" w:cstheme="minorHAnsi"/>
          <w:lang w:eastAsia="ja-JP"/>
        </w:rPr>
        <w:t>A representative set of feature and information associations, preferably at least one instance of each named association. (It is not necessary to create an instance for each and every pair of object classes which may be linked by an association.)</w:t>
      </w:r>
    </w:p>
    <w:p w14:paraId="55DC5690" w14:textId="77777777" w:rsidR="00FA1108" w:rsidRPr="00616E11" w:rsidRDefault="00000000">
      <w:pPr>
        <w:numPr>
          <w:ilvl w:val="0"/>
          <w:numId w:val="30"/>
        </w:numPr>
        <w:spacing w:after="240"/>
        <w:rPr>
          <w:rFonts w:eastAsia="MS Mincho" w:cstheme="minorHAnsi"/>
          <w:lang w:eastAsia="ja-JP"/>
        </w:rPr>
      </w:pPr>
      <w:r w:rsidRPr="00616E11">
        <w:rPr>
          <w:rFonts w:eastAsia="MS Mincho" w:cstheme="minorHAnsi"/>
          <w:lang w:eastAsia="ja-JP"/>
        </w:rPr>
        <w:t>At least one instance of each meta-feature and data quality feature.</w:t>
      </w:r>
    </w:p>
    <w:p w14:paraId="00F1A56A" w14:textId="77777777" w:rsidR="00FA1108" w:rsidRPr="00616E11" w:rsidRDefault="00000000">
      <w:pPr>
        <w:rPr>
          <w:rFonts w:eastAsia="MS Mincho" w:cstheme="minorHAnsi"/>
          <w:lang w:eastAsia="ja-JP"/>
        </w:rPr>
      </w:pPr>
      <w:r w:rsidRPr="00616E11">
        <w:rPr>
          <w:rFonts w:eastAsia="MS Mincho" w:cstheme="minorHAnsi"/>
          <w:lang w:eastAsia="ja-JP"/>
        </w:rPr>
        <w:t>At least one update dataset should also be prepared, to validate the update dataset format and packaging.</w:t>
      </w:r>
    </w:p>
    <w:p w14:paraId="5163717A" w14:textId="77777777" w:rsidR="00FA1108" w:rsidRPr="00616E11" w:rsidRDefault="00000000">
      <w:pPr>
        <w:rPr>
          <w:rFonts w:eastAsia="MS Mincho" w:cstheme="minorHAnsi"/>
          <w:lang w:eastAsia="ja-JP"/>
        </w:rPr>
      </w:pPr>
      <w:r w:rsidRPr="00616E11">
        <w:rPr>
          <w:rFonts w:eastAsia="MS Mincho" w:cstheme="minorHAnsi"/>
          <w:lang w:eastAsia="ja-JP"/>
        </w:rPr>
        <w:t>Additional test datasets should test typical data volume, representative data capture problems and error cases.</w:t>
      </w:r>
    </w:p>
    <w:p w14:paraId="6F054855" w14:textId="51A63811" w:rsidR="00FA1108" w:rsidRPr="00616E11" w:rsidRDefault="00000000">
      <w:pPr>
        <w:rPr>
          <w:rFonts w:eastAsia="MS Mincho" w:cstheme="minorHAnsi"/>
          <w:lang w:eastAsia="ja-JP"/>
        </w:rPr>
      </w:pPr>
      <w:r w:rsidRPr="00616E11">
        <w:rPr>
          <w:rFonts w:eastAsia="MS Mincho" w:cstheme="minorHAnsi"/>
          <w:lang w:eastAsia="ja-JP"/>
        </w:rPr>
        <w:t xml:space="preserve">If delivery is intended to be in the form of exchange sets, the test datasets should be packaged as complete exchange sets, including </w:t>
      </w:r>
      <w:del w:id="3843" w:author="Raphael Malyankar" w:date="2025-08-15T12:49:00Z" w16du:dateUtc="2025-08-15T19:49:00Z">
        <w:r w:rsidRPr="00616E11" w:rsidDel="0086015E">
          <w:rPr>
            <w:rFonts w:eastAsia="MS Mincho" w:cstheme="minorHAnsi"/>
            <w:lang w:eastAsia="ja-JP"/>
          </w:rPr>
          <w:delText>sample metadata files</w:delText>
        </w:r>
      </w:del>
      <w:ins w:id="3844" w:author="Raphael Malyankar" w:date="2025-08-15T12:49:00Z" w16du:dateUtc="2025-08-15T19:49:00Z">
        <w:r w:rsidR="0086015E">
          <w:rPr>
            <w:rFonts w:eastAsia="MS Mincho" w:cstheme="minorHAnsi"/>
            <w:lang w:eastAsia="ja-JP"/>
          </w:rPr>
          <w:t>an Exchange Catalogue</w:t>
        </w:r>
      </w:ins>
      <w:r w:rsidRPr="00616E11">
        <w:rPr>
          <w:rFonts w:eastAsia="MS Mincho" w:cstheme="minorHAnsi"/>
          <w:lang w:eastAsia="ja-JP"/>
        </w:rPr>
        <w:t>. Sample packages for other forms of delivery (transactions, messages, web services, etc) should be emulated as realistically as is practical at this stage; that is, setting up a web server, service broker, etc for web services should be done if doing so is practical but is not an essential requirement (it can and should be done as part of the testing stage).</w:t>
      </w:r>
    </w:p>
    <w:p w14:paraId="38B4E994" w14:textId="77777777" w:rsidR="00FA1108" w:rsidRPr="00616E11" w:rsidRDefault="00FA1108">
      <w:pPr>
        <w:rPr>
          <w:rFonts w:eastAsia="MS Mincho" w:cstheme="minorHAnsi"/>
          <w:lang w:eastAsia="ja-JP"/>
        </w:rPr>
      </w:pPr>
    </w:p>
    <w:p w14:paraId="0F71A09F" w14:textId="77777777" w:rsidR="00FA1108" w:rsidRPr="00616E11" w:rsidRDefault="00000000" w:rsidP="00BD601A">
      <w:pPr>
        <w:pStyle w:val="HeadingB1"/>
        <w:numPr>
          <w:ilvl w:val="0"/>
          <w:numId w:val="148"/>
        </w:numPr>
      </w:pPr>
      <w:bookmarkStart w:id="3845" w:name="_Toc41603047"/>
      <w:bookmarkStart w:id="3846" w:name="_Toc206156591"/>
      <w:r w:rsidRPr="00616E11">
        <w:t>Testing and feedback</w:t>
      </w:r>
      <w:bookmarkEnd w:id="3845"/>
      <w:bookmarkEnd w:id="3846"/>
    </w:p>
    <w:p w14:paraId="152B9CAD" w14:textId="77777777" w:rsidR="00FA1108" w:rsidRDefault="00000000">
      <w:pPr>
        <w:rPr>
          <w:ins w:id="3847" w:author="Raphael Malyankar" w:date="2025-08-15T12:42:00Z" w16du:dateUtc="2025-08-15T19:42:00Z"/>
          <w:rFonts w:eastAsia="MS Mincho" w:cstheme="minorHAnsi"/>
          <w:lang w:eastAsia="ja-JP"/>
        </w:rPr>
      </w:pPr>
      <w:r w:rsidRPr="00616E11">
        <w:rPr>
          <w:rFonts w:eastAsia="MS Mincho" w:cstheme="minorHAnsi"/>
          <w:lang w:eastAsia="ja-JP"/>
        </w:rPr>
        <w:t>A formal test plan should be prepared, including test cases.</w:t>
      </w:r>
    </w:p>
    <w:p w14:paraId="76CA44F7" w14:textId="7A44FD4F" w:rsidR="0086015E" w:rsidRPr="00616E11" w:rsidRDefault="0086015E">
      <w:pPr>
        <w:rPr>
          <w:rFonts w:eastAsia="MS Mincho" w:cstheme="minorHAnsi"/>
          <w:lang w:eastAsia="ja-JP"/>
        </w:rPr>
      </w:pPr>
      <w:ins w:id="3848" w:author="Raphael Malyankar" w:date="2025-08-15T12:42:00Z" w16du:dateUtc="2025-08-15T19:42:00Z">
        <w:r>
          <w:rPr>
            <w:rFonts w:eastAsia="MS Mincho" w:cstheme="minorHAnsi"/>
            <w:lang w:eastAsia="ja-JP"/>
          </w:rPr>
          <w:t>Newer IHO procedures include a te</w:t>
        </w:r>
      </w:ins>
      <w:ins w:id="3849" w:author="Raphael Malyankar" w:date="2025-08-15T12:43:00Z" w16du:dateUtc="2025-08-15T19:43:00Z">
        <w:r>
          <w:rPr>
            <w:rFonts w:eastAsia="MS Mincho" w:cstheme="minorHAnsi"/>
            <w:lang w:eastAsia="ja-JP"/>
          </w:rPr>
          <w:t>sting and feedback phase</w:t>
        </w:r>
      </w:ins>
      <w:ins w:id="3850" w:author="Raphael Malyankar" w:date="2025-08-15T12:44:00Z" w16du:dateUtc="2025-08-15T19:44:00Z">
        <w:r>
          <w:rPr>
            <w:rFonts w:eastAsia="MS Mincho" w:cstheme="minorHAnsi"/>
            <w:lang w:eastAsia="ja-JP"/>
          </w:rPr>
          <w:t xml:space="preserve"> a</w:t>
        </w:r>
      </w:ins>
      <w:ins w:id="3851" w:author="Raphael Malyankar" w:date="2025-08-15T12:45:00Z" w16du:dateUtc="2025-08-15T19:45:00Z">
        <w:r>
          <w:rPr>
            <w:rFonts w:eastAsia="MS Mincho" w:cstheme="minorHAnsi"/>
            <w:lang w:eastAsia="ja-JP"/>
          </w:rPr>
          <w:t>fter a draft Product Specification package has been submitted for endorsement by HSSC</w:t>
        </w:r>
      </w:ins>
      <w:ins w:id="3852" w:author="Raphael Malyankar" w:date="2025-08-15T12:48:00Z" w16du:dateUtc="2025-08-15T19:48:00Z">
        <w:r>
          <w:rPr>
            <w:rFonts w:eastAsia="MS Mincho" w:cstheme="minorHAnsi"/>
            <w:lang w:eastAsia="ja-JP"/>
          </w:rPr>
          <w:t xml:space="preserve"> (B-5.4).</w:t>
        </w:r>
      </w:ins>
    </w:p>
    <w:p w14:paraId="45265311" w14:textId="77777777" w:rsidR="00FA1108" w:rsidRPr="00616E11" w:rsidRDefault="00FA1108">
      <w:pPr>
        <w:rPr>
          <w:rFonts w:eastAsia="MS Mincho" w:cstheme="minorHAnsi"/>
          <w:lang w:eastAsia="ja-JP"/>
        </w:rPr>
      </w:pPr>
    </w:p>
    <w:p w14:paraId="6A4D922F" w14:textId="77777777" w:rsidR="00FA1108" w:rsidRPr="00616E11" w:rsidRDefault="00000000" w:rsidP="00BD601A">
      <w:pPr>
        <w:pStyle w:val="HeadingB1"/>
        <w:numPr>
          <w:ilvl w:val="0"/>
          <w:numId w:val="148"/>
        </w:numPr>
      </w:pPr>
      <w:bookmarkStart w:id="3853" w:name="_Toc41603048"/>
      <w:bookmarkStart w:id="3854" w:name="_Toc206156592"/>
      <w:r w:rsidRPr="00616E11">
        <w:lastRenderedPageBreak/>
        <w:t>Work processes</w:t>
      </w:r>
      <w:bookmarkEnd w:id="3853"/>
      <w:bookmarkEnd w:id="3854"/>
    </w:p>
    <w:p w14:paraId="3CEDFB34" w14:textId="77777777" w:rsidR="00FA1108" w:rsidRPr="00616E11" w:rsidRDefault="00000000" w:rsidP="00BD601A">
      <w:pPr>
        <w:pStyle w:val="HeadingB2"/>
        <w:numPr>
          <w:ilvl w:val="1"/>
          <w:numId w:val="148"/>
        </w:numPr>
      </w:pPr>
      <w:bookmarkStart w:id="3855" w:name="_Toc41603049"/>
      <w:bookmarkStart w:id="3856" w:name="_Toc206156593"/>
      <w:r w:rsidRPr="00616E11">
        <w:t>Registration and requesting an S- number</w:t>
      </w:r>
      <w:bookmarkEnd w:id="3855"/>
      <w:bookmarkEnd w:id="3856"/>
    </w:p>
    <w:p w14:paraId="10CAC379" w14:textId="77777777" w:rsidR="00FA1108" w:rsidRPr="00616E11" w:rsidRDefault="00000000">
      <w:pPr>
        <w:rPr>
          <w:rFonts w:eastAsia="MS Mincho" w:cstheme="minorHAnsi"/>
          <w:lang w:eastAsia="ja-JP"/>
        </w:rPr>
      </w:pPr>
      <w:r w:rsidRPr="00616E11">
        <w:rPr>
          <w:rFonts w:eastAsia="MS Mincho" w:cstheme="minorHAnsi"/>
          <w:lang w:eastAsia="ja-JP"/>
        </w:rPr>
        <w:t>Apply for a Product Specification number – this should ordinarily be assigned when the development project is approved during the initiation stage.</w:t>
      </w:r>
    </w:p>
    <w:p w14:paraId="4DB9BAAB" w14:textId="77777777" w:rsidR="00FA1108" w:rsidRPr="00616E11" w:rsidRDefault="00000000">
      <w:pPr>
        <w:rPr>
          <w:rFonts w:eastAsia="MS Mincho" w:cstheme="minorHAnsi"/>
          <w:lang w:eastAsia="ja-JP"/>
        </w:rPr>
      </w:pPr>
      <w:r w:rsidRPr="00616E11">
        <w:rPr>
          <w:rFonts w:eastAsia="MS Mincho" w:cstheme="minorHAnsi"/>
          <w:lang w:eastAsia="ja-JP"/>
        </w:rPr>
        <w:t>Registration of Product Specification artefacts in the IHO GI registry should be done in accordance with the procedures established in IHO publication S-99.</w:t>
      </w:r>
    </w:p>
    <w:p w14:paraId="693B176C" w14:textId="77777777" w:rsidR="00FA1108" w:rsidRPr="00616E11" w:rsidRDefault="00000000" w:rsidP="00BD601A">
      <w:pPr>
        <w:pStyle w:val="HeadingB2"/>
        <w:numPr>
          <w:ilvl w:val="1"/>
          <w:numId w:val="148"/>
        </w:numPr>
      </w:pPr>
      <w:bookmarkStart w:id="3857" w:name="_Toc41603050"/>
      <w:bookmarkStart w:id="3858" w:name="_Toc206156594"/>
      <w:r w:rsidRPr="00616E11">
        <w:t>Project Teams</w:t>
      </w:r>
      <w:bookmarkEnd w:id="3857"/>
      <w:bookmarkEnd w:id="3858"/>
    </w:p>
    <w:p w14:paraId="1AFE7A41" w14:textId="77777777" w:rsidR="00FA1108" w:rsidRPr="00616E11" w:rsidRDefault="00000000">
      <w:pPr>
        <w:rPr>
          <w:rFonts w:eastAsia="MS Mincho" w:cstheme="minorHAnsi"/>
          <w:lang w:eastAsia="ja-JP"/>
        </w:rPr>
      </w:pPr>
      <w:r w:rsidRPr="00616E11">
        <w:rPr>
          <w:rFonts w:eastAsia="MS Mincho" w:cstheme="minorHAnsi"/>
          <w:lang w:eastAsia="ja-JP"/>
        </w:rPr>
        <w:t>Project Teams should involve domain specialists, information modelling specialists and representatives of OEM/developer communities.</w:t>
      </w:r>
    </w:p>
    <w:p w14:paraId="2FA4D84C" w14:textId="77777777" w:rsidR="00FA1108" w:rsidRPr="00616E11" w:rsidRDefault="00000000" w:rsidP="00BD601A">
      <w:pPr>
        <w:pStyle w:val="HeadingB2"/>
        <w:numPr>
          <w:ilvl w:val="1"/>
          <w:numId w:val="148"/>
        </w:numPr>
      </w:pPr>
      <w:bookmarkStart w:id="3859" w:name="_Toc41603051"/>
      <w:bookmarkStart w:id="3860" w:name="_Toc206156595"/>
      <w:r w:rsidRPr="00616E11">
        <w:t>Iterative refinement as a development process</w:t>
      </w:r>
      <w:bookmarkEnd w:id="3859"/>
      <w:bookmarkEnd w:id="3860"/>
    </w:p>
    <w:p w14:paraId="620A966D" w14:textId="77777777" w:rsidR="00FA1108" w:rsidRPr="00616E11" w:rsidRDefault="00000000">
      <w:pPr>
        <w:spacing w:after="60"/>
        <w:rPr>
          <w:rFonts w:eastAsia="MS Mincho" w:cstheme="minorHAnsi"/>
          <w:lang w:eastAsia="ja-JP"/>
        </w:rPr>
      </w:pPr>
      <w:r w:rsidRPr="00616E11">
        <w:rPr>
          <w:rFonts w:eastAsia="MS Mincho" w:cstheme="minorHAnsi"/>
          <w:lang w:eastAsia="ja-JP"/>
        </w:rPr>
        <w:t>Development should plan for iterative refinement, with the following being reviewed at the indicated stages of development:</w:t>
      </w:r>
    </w:p>
    <w:p w14:paraId="4B39C3FD" w14:textId="77777777" w:rsidR="00FA1108" w:rsidRPr="00616E11" w:rsidRDefault="00000000">
      <w:pPr>
        <w:numPr>
          <w:ilvl w:val="0"/>
          <w:numId w:val="33"/>
        </w:numPr>
        <w:spacing w:after="60"/>
        <w:rPr>
          <w:rFonts w:eastAsia="MS Mincho" w:cstheme="minorHAnsi"/>
          <w:lang w:eastAsia="ja-JP"/>
        </w:rPr>
      </w:pPr>
      <w:r w:rsidRPr="00616E11">
        <w:rPr>
          <w:rFonts w:eastAsia="MS Mincho" w:cstheme="minorHAnsi"/>
          <w:lang w:eastAsia="ja-JP"/>
        </w:rPr>
        <w:t>Initial Application Schema. Reviews of subsequent revisions can be rolled into the reviews of the main Product Specification document;</w:t>
      </w:r>
    </w:p>
    <w:p w14:paraId="0220AC70" w14:textId="77777777" w:rsidR="00FA1108" w:rsidRPr="00616E11" w:rsidRDefault="00000000">
      <w:pPr>
        <w:numPr>
          <w:ilvl w:val="0"/>
          <w:numId w:val="33"/>
        </w:numPr>
        <w:spacing w:after="60"/>
        <w:rPr>
          <w:rFonts w:eastAsia="MS Mincho" w:cstheme="minorHAnsi"/>
          <w:lang w:eastAsia="ja-JP"/>
        </w:rPr>
      </w:pPr>
      <w:r w:rsidRPr="00616E11">
        <w:rPr>
          <w:rFonts w:eastAsia="MS Mincho" w:cstheme="minorHAnsi"/>
          <w:lang w:eastAsia="ja-JP"/>
        </w:rPr>
        <w:t>First drafts of the main document of the Product Specification and DCEG. Subsequent revisions should be reviewed as ready;</w:t>
      </w:r>
    </w:p>
    <w:p w14:paraId="3A83EAE7" w14:textId="77777777" w:rsidR="00FA1108" w:rsidRPr="00616E11" w:rsidRDefault="00000000">
      <w:pPr>
        <w:numPr>
          <w:ilvl w:val="0"/>
          <w:numId w:val="33"/>
        </w:numPr>
        <w:spacing w:after="60"/>
        <w:rPr>
          <w:rFonts w:eastAsia="MS Mincho" w:cstheme="minorHAnsi"/>
          <w:lang w:eastAsia="ja-JP"/>
        </w:rPr>
      </w:pPr>
      <w:r w:rsidRPr="00616E11">
        <w:rPr>
          <w:rFonts w:eastAsia="MS Mincho" w:cstheme="minorHAnsi"/>
          <w:lang w:eastAsia="ja-JP"/>
        </w:rPr>
        <w:t>Feature Catalogue, data format and sample datasets should be checked after each major revision to the Application Schema and Feature Catalogue;</w:t>
      </w:r>
    </w:p>
    <w:p w14:paraId="71D76BD2" w14:textId="77777777" w:rsidR="00FA1108" w:rsidRPr="00616E11" w:rsidRDefault="00000000">
      <w:pPr>
        <w:numPr>
          <w:ilvl w:val="0"/>
          <w:numId w:val="33"/>
        </w:numPr>
        <w:spacing w:after="60"/>
        <w:rPr>
          <w:rFonts w:eastAsia="MS Mincho" w:cstheme="minorHAnsi"/>
          <w:lang w:eastAsia="ja-JP"/>
        </w:rPr>
      </w:pPr>
      <w:r w:rsidRPr="00616E11">
        <w:rPr>
          <w:rFonts w:eastAsia="MS Mincho" w:cstheme="minorHAnsi"/>
          <w:lang w:eastAsia="ja-JP"/>
        </w:rPr>
        <w:t>Portrayal Catalogue – first draft and significant revisions;</w:t>
      </w:r>
    </w:p>
    <w:p w14:paraId="70504834" w14:textId="77777777" w:rsidR="00FA1108" w:rsidRPr="00616E11" w:rsidRDefault="00000000">
      <w:pPr>
        <w:numPr>
          <w:ilvl w:val="0"/>
          <w:numId w:val="33"/>
        </w:numPr>
        <w:spacing w:after="60"/>
        <w:rPr>
          <w:rFonts w:eastAsia="MS Mincho" w:cstheme="minorHAnsi"/>
          <w:lang w:eastAsia="ja-JP"/>
        </w:rPr>
      </w:pPr>
      <w:r w:rsidRPr="00616E11">
        <w:rPr>
          <w:rFonts w:eastAsia="MS Mincho" w:cstheme="minorHAnsi"/>
          <w:lang w:eastAsia="ja-JP"/>
        </w:rPr>
        <w:t>Other artefacts or components, such as validation tests – when substantially completed; and after revisions due to changes to the Application Schema, Feature Catalogue, or data format;</w:t>
      </w:r>
    </w:p>
    <w:p w14:paraId="52EEE8E7" w14:textId="77777777" w:rsidR="00FA1108" w:rsidRPr="00616E11" w:rsidRDefault="00000000">
      <w:pPr>
        <w:numPr>
          <w:ilvl w:val="0"/>
          <w:numId w:val="33"/>
        </w:numPr>
        <w:spacing w:after="240"/>
        <w:rPr>
          <w:rFonts w:eastAsia="MS Mincho" w:cstheme="minorHAnsi"/>
          <w:lang w:eastAsia="ja-JP"/>
        </w:rPr>
      </w:pPr>
      <w:r w:rsidRPr="00616E11">
        <w:rPr>
          <w:rFonts w:eastAsia="MS Mincho" w:cstheme="minorHAnsi"/>
          <w:lang w:eastAsia="ja-JP"/>
        </w:rPr>
        <w:t>The Product Specification as a whole – after the complete package is ready.</w:t>
      </w:r>
    </w:p>
    <w:p w14:paraId="3269C30E" w14:textId="77777777" w:rsidR="00FA1108" w:rsidRPr="00616E11" w:rsidRDefault="00000000">
      <w:pPr>
        <w:rPr>
          <w:rFonts w:eastAsia="MS Mincho" w:cstheme="minorHAnsi"/>
          <w:lang w:eastAsia="ja-JP"/>
        </w:rPr>
      </w:pPr>
      <w:r w:rsidRPr="00616E11">
        <w:rPr>
          <w:rFonts w:eastAsia="MS Mincho" w:cstheme="minorHAnsi"/>
          <w:lang w:eastAsia="ja-JP"/>
        </w:rPr>
        <w:t>Reviews of different components can be combined to fit the development schedule or Working Group meeting schedules. The Application Schema, main Product Specification and DCEG should be expected to undergo multiple reviews during different stages of development.</w:t>
      </w:r>
    </w:p>
    <w:p w14:paraId="1E6CC176" w14:textId="77777777" w:rsidR="00FA1108" w:rsidRPr="00616E11" w:rsidRDefault="00000000">
      <w:pPr>
        <w:spacing w:after="60"/>
        <w:rPr>
          <w:rFonts w:eastAsia="MS Mincho" w:cstheme="minorHAnsi"/>
          <w:lang w:eastAsia="ja-JP"/>
        </w:rPr>
      </w:pPr>
      <w:r w:rsidRPr="00616E11">
        <w:rPr>
          <w:rFonts w:eastAsia="MS Mincho" w:cstheme="minorHAnsi"/>
          <w:lang w:eastAsia="ja-JP"/>
        </w:rPr>
        <w:t>Reviews during the development stage should be requested from:</w:t>
      </w:r>
    </w:p>
    <w:p w14:paraId="4D468962" w14:textId="77777777" w:rsidR="00FA1108" w:rsidRPr="00616E11" w:rsidRDefault="00000000">
      <w:pPr>
        <w:numPr>
          <w:ilvl w:val="0"/>
          <w:numId w:val="31"/>
        </w:numPr>
        <w:spacing w:after="60"/>
        <w:rPr>
          <w:rFonts w:eastAsia="MS Mincho" w:cstheme="minorHAnsi"/>
          <w:lang w:eastAsia="ja-JP"/>
        </w:rPr>
      </w:pPr>
      <w:r w:rsidRPr="00616E11">
        <w:rPr>
          <w:rFonts w:eastAsia="MS Mincho" w:cstheme="minorHAnsi"/>
          <w:lang w:eastAsia="ja-JP"/>
        </w:rPr>
        <w:t>Project Team – initial reviews;</w:t>
      </w:r>
    </w:p>
    <w:p w14:paraId="26115350" w14:textId="77777777" w:rsidR="00FA1108" w:rsidRPr="00616E11" w:rsidRDefault="00000000">
      <w:pPr>
        <w:numPr>
          <w:ilvl w:val="0"/>
          <w:numId w:val="31"/>
        </w:numPr>
        <w:spacing w:after="60"/>
        <w:rPr>
          <w:rFonts w:eastAsia="MS Mincho" w:cstheme="minorHAnsi"/>
          <w:lang w:eastAsia="ja-JP"/>
        </w:rPr>
      </w:pPr>
      <w:r w:rsidRPr="00616E11">
        <w:rPr>
          <w:rFonts w:eastAsia="MS Mincho" w:cstheme="minorHAnsi"/>
          <w:lang w:eastAsia="ja-JP"/>
        </w:rPr>
        <w:t>Technical group(s) sponsoring the Specification, as well as related technical Working Groups – after some stability has been achieved;</w:t>
      </w:r>
    </w:p>
    <w:p w14:paraId="01B5EE52" w14:textId="77777777" w:rsidR="00FA1108" w:rsidRPr="00616E11" w:rsidRDefault="00000000">
      <w:pPr>
        <w:numPr>
          <w:ilvl w:val="0"/>
          <w:numId w:val="31"/>
        </w:numPr>
        <w:spacing w:after="240"/>
        <w:rPr>
          <w:rFonts w:eastAsia="MS Mincho" w:cstheme="minorHAnsi"/>
          <w:lang w:eastAsia="ja-JP"/>
        </w:rPr>
      </w:pPr>
      <w:r w:rsidRPr="00616E11">
        <w:rPr>
          <w:rFonts w:eastAsia="MS Mincho" w:cstheme="minorHAnsi"/>
          <w:lang w:eastAsia="ja-JP"/>
        </w:rPr>
        <w:t>Developers, implementers, and OEMs – formal reviews after initial reviews and stabilization in the Project Team and sponsoring technical Working Group. Note that individual implementer/OEM/developers should ideally be involved from the earliest stages of development if available.</w:t>
      </w:r>
    </w:p>
    <w:p w14:paraId="3B84737D" w14:textId="77777777" w:rsidR="00FA1108" w:rsidRPr="00616E11" w:rsidRDefault="00000000">
      <w:pPr>
        <w:rPr>
          <w:rFonts w:eastAsia="MS Mincho" w:cstheme="minorHAnsi"/>
          <w:lang w:eastAsia="ja-JP"/>
        </w:rPr>
      </w:pPr>
      <w:r w:rsidRPr="00616E11">
        <w:rPr>
          <w:rFonts w:eastAsia="MS Mincho" w:cstheme="minorHAnsi"/>
          <w:lang w:eastAsia="ja-JP"/>
        </w:rPr>
        <w:t>Reviews should be conducted for completeness, correctness, ability to capture and express the domain, performance/efficiency; as well as conformance reviews for verifying compliance to S-100 and underlying Standards.</w:t>
      </w:r>
    </w:p>
    <w:p w14:paraId="634F68FD" w14:textId="77777777" w:rsidR="00FA1108" w:rsidRPr="00616E11" w:rsidRDefault="00000000">
      <w:pPr>
        <w:rPr>
          <w:rFonts w:eastAsia="MS Mincho" w:cstheme="minorHAnsi"/>
          <w:lang w:eastAsia="ja-JP"/>
        </w:rPr>
      </w:pPr>
      <w:r w:rsidRPr="00616E11">
        <w:rPr>
          <w:rFonts w:eastAsia="MS Mincho" w:cstheme="minorHAnsi"/>
          <w:lang w:eastAsia="ja-JP"/>
        </w:rPr>
        <w:t>In addition, the IHO Data Quality Working Group should review the Product Specification for completeness.</w:t>
      </w:r>
    </w:p>
    <w:p w14:paraId="787B95F0" w14:textId="77777777" w:rsidR="00FA1108" w:rsidRPr="00616E11" w:rsidRDefault="00000000">
      <w:pPr>
        <w:spacing w:after="60"/>
        <w:rPr>
          <w:rFonts w:eastAsia="MS Mincho" w:cstheme="minorHAnsi"/>
          <w:lang w:eastAsia="ja-JP"/>
        </w:rPr>
      </w:pPr>
      <w:r w:rsidRPr="00616E11">
        <w:rPr>
          <w:rFonts w:eastAsia="MS Mincho" w:cstheme="minorHAnsi"/>
          <w:lang w:eastAsia="ja-JP"/>
        </w:rPr>
        <w:t>Stakeholder reviews should be requested as the Specification matures, and should involve:</w:t>
      </w:r>
    </w:p>
    <w:p w14:paraId="383404D6" w14:textId="77777777" w:rsidR="00FA1108" w:rsidRPr="00616E11" w:rsidRDefault="00000000">
      <w:pPr>
        <w:numPr>
          <w:ilvl w:val="0"/>
          <w:numId w:val="32"/>
        </w:numPr>
        <w:spacing w:after="60"/>
        <w:rPr>
          <w:rFonts w:eastAsia="MS Mincho" w:cstheme="minorHAnsi"/>
          <w:lang w:eastAsia="ja-JP"/>
        </w:rPr>
      </w:pPr>
      <w:r w:rsidRPr="00616E11">
        <w:rPr>
          <w:rFonts w:eastAsia="MS Mincho" w:cstheme="minorHAnsi"/>
          <w:lang w:eastAsia="ja-JP"/>
        </w:rPr>
        <w:t>Producers;</w:t>
      </w:r>
    </w:p>
    <w:p w14:paraId="3EAA47E7" w14:textId="77777777" w:rsidR="00FA1108" w:rsidRPr="00616E11" w:rsidRDefault="00000000">
      <w:pPr>
        <w:numPr>
          <w:ilvl w:val="0"/>
          <w:numId w:val="32"/>
        </w:numPr>
        <w:spacing w:after="240"/>
        <w:rPr>
          <w:rFonts w:eastAsia="MS Mincho" w:cstheme="minorHAnsi"/>
          <w:lang w:eastAsia="ja-JP"/>
        </w:rPr>
      </w:pPr>
      <w:r w:rsidRPr="00616E11">
        <w:rPr>
          <w:rFonts w:eastAsia="MS Mincho" w:cstheme="minorHAnsi"/>
          <w:lang w:eastAsia="ja-JP"/>
        </w:rPr>
        <w:t>Developers and OEMs.</w:t>
      </w:r>
    </w:p>
    <w:p w14:paraId="259551AB" w14:textId="77777777" w:rsidR="00FA1108" w:rsidRPr="00616E11" w:rsidRDefault="00000000">
      <w:pPr>
        <w:rPr>
          <w:rFonts w:eastAsia="MS Mincho" w:cstheme="minorHAnsi"/>
          <w:lang w:eastAsia="ja-JP"/>
        </w:rPr>
      </w:pPr>
      <w:r w:rsidRPr="00616E11">
        <w:rPr>
          <w:rFonts w:eastAsia="MS Mincho" w:cstheme="minorHAnsi"/>
          <w:lang w:eastAsia="ja-JP"/>
        </w:rPr>
        <w:lastRenderedPageBreak/>
        <w:t>Subsequent stages should involve users and user testing; and preparation of an impact study.</w:t>
      </w:r>
    </w:p>
    <w:p w14:paraId="6C6AE469" w14:textId="77777777" w:rsidR="00FA1108" w:rsidRPr="00616E11" w:rsidRDefault="00000000">
      <w:pPr>
        <w:rPr>
          <w:rFonts w:eastAsia="MS Mincho" w:cstheme="minorHAnsi"/>
          <w:lang w:eastAsia="ja-JP"/>
        </w:rPr>
      </w:pPr>
      <w:r w:rsidRPr="00616E11">
        <w:rPr>
          <w:rFonts w:eastAsia="MS Mincho" w:cstheme="minorHAnsi"/>
          <w:lang w:eastAsia="ja-JP"/>
        </w:rPr>
        <w:t>Test development and testing should commence upon the Feature Catalogue and data format achieving reasonable stability, presumably after one or two cycles of review.</w:t>
      </w:r>
    </w:p>
    <w:p w14:paraId="5BC9816F" w14:textId="77777777" w:rsidR="00FA1108" w:rsidRPr="00616E11" w:rsidRDefault="00000000">
      <w:pPr>
        <w:rPr>
          <w:rFonts w:eastAsia="MS Mincho" w:cstheme="minorHAnsi"/>
          <w:lang w:eastAsia="ja-JP"/>
        </w:rPr>
      </w:pPr>
      <w:r w:rsidRPr="00616E11">
        <w:rPr>
          <w:rFonts w:eastAsia="MS Mincho" w:cstheme="minorHAnsi"/>
          <w:lang w:eastAsia="ja-JP"/>
        </w:rPr>
        <w:t>Final assessment will be at the HSSC level for IHO; or equivalent for other organizations.</w:t>
      </w:r>
    </w:p>
    <w:p w14:paraId="5C7771BD" w14:textId="77777777" w:rsidR="00FA1108" w:rsidRPr="00616E11" w:rsidRDefault="00000000">
      <w:pPr>
        <w:rPr>
          <w:rFonts w:eastAsia="MS Mincho" w:cstheme="minorHAnsi"/>
          <w:lang w:eastAsia="ja-JP"/>
        </w:rPr>
      </w:pPr>
      <w:r w:rsidRPr="00616E11">
        <w:rPr>
          <w:rFonts w:eastAsia="MS Mincho" w:cstheme="minorHAnsi"/>
          <w:lang w:eastAsia="ja-JP"/>
        </w:rPr>
        <w:t>Pre-publication review will be conducted by the IHO or other publishing organization prior to publication, to check production issues.</w:t>
      </w:r>
    </w:p>
    <w:p w14:paraId="6D534782" w14:textId="77777777" w:rsidR="00FA1108" w:rsidRPr="00616E11" w:rsidRDefault="00000000" w:rsidP="00BD601A">
      <w:pPr>
        <w:pStyle w:val="HeadingB2"/>
        <w:numPr>
          <w:ilvl w:val="1"/>
          <w:numId w:val="148"/>
        </w:numPr>
      </w:pPr>
      <w:bookmarkStart w:id="3861" w:name="_Toc41603052"/>
      <w:bookmarkStart w:id="3862" w:name="_Toc206156596"/>
      <w:r w:rsidRPr="00616E11">
        <w:t>Maintenance of Product Specifications</w:t>
      </w:r>
      <w:bookmarkEnd w:id="3861"/>
      <w:bookmarkEnd w:id="3862"/>
    </w:p>
    <w:p w14:paraId="2EEB3CFD" w14:textId="77777777" w:rsidR="00FA1108" w:rsidRPr="00616E11" w:rsidRDefault="00000000">
      <w:pPr>
        <w:rPr>
          <w:rFonts w:eastAsia="MS Mincho" w:cstheme="minorHAnsi"/>
          <w:lang w:eastAsia="ja-JP"/>
        </w:rPr>
      </w:pPr>
      <w:r w:rsidRPr="00616E11">
        <w:rPr>
          <w:rFonts w:eastAsia="MS Mincho" w:cstheme="minorHAnsi"/>
          <w:lang w:eastAsia="ja-JP"/>
        </w:rPr>
        <w:t>Clarifications, corrections, and revisions should be designated in accordance with the same criteria used for S-100 as described in S-100 Part 12, Clause 12-2 (Maintenance Procedures).</w:t>
      </w:r>
    </w:p>
    <w:p w14:paraId="118F8C02" w14:textId="77777777" w:rsidR="00FA1108" w:rsidRDefault="00000000">
      <w:pPr>
        <w:rPr>
          <w:ins w:id="3863" w:author="Raphael Malyankar" w:date="2025-08-14T17:11:00Z" w16du:dateUtc="2025-08-15T00:11:00Z"/>
          <w:rFonts w:eastAsia="MS Mincho" w:cstheme="minorHAnsi"/>
          <w:lang w:eastAsia="ja-JP"/>
        </w:rPr>
      </w:pPr>
      <w:r w:rsidRPr="00616E11">
        <w:rPr>
          <w:rFonts w:eastAsia="MS Mincho" w:cstheme="minorHAnsi"/>
          <w:lang w:eastAsia="ja-JP"/>
        </w:rPr>
        <w:t>Product Specifications should undergo periodic review. A two-year review period is suggested for new Specifications, which may be increased to five years after the Specification reaches maturity.</w:t>
      </w:r>
    </w:p>
    <w:p w14:paraId="771B90EC" w14:textId="0E784B8A" w:rsidR="001D42F7" w:rsidRPr="001D42F7" w:rsidRDefault="001D42F7" w:rsidP="001D42F7">
      <w:pPr>
        <w:pStyle w:val="HeadingB2"/>
        <w:numPr>
          <w:ilvl w:val="1"/>
          <w:numId w:val="148"/>
        </w:numPr>
        <w:rPr>
          <w:ins w:id="3864" w:author="Raphael Malyankar" w:date="2025-08-14T17:11:00Z" w16du:dateUtc="2025-08-15T00:11:00Z"/>
        </w:rPr>
      </w:pPr>
      <w:bookmarkStart w:id="3865" w:name="_Toc206156597"/>
      <w:ins w:id="3866" w:author="Raphael Malyankar" w:date="2025-08-14T17:11:00Z" w16du:dateUtc="2025-08-15T00:11:00Z">
        <w:r w:rsidRPr="001D42F7">
          <w:t>Review by Data Quality Working Group</w:t>
        </w:r>
        <w:bookmarkEnd w:id="3865"/>
      </w:ins>
    </w:p>
    <w:p w14:paraId="30191935" w14:textId="7793AADD" w:rsidR="001D42F7" w:rsidRDefault="001D42F7" w:rsidP="001D42F7">
      <w:pPr>
        <w:rPr>
          <w:ins w:id="3867" w:author="Raphael Malyankar" w:date="2025-08-15T02:34:00Z" w16du:dateUtc="2025-08-15T09:34:00Z"/>
          <w:rFonts w:eastAsia="MS Mincho" w:cstheme="minorHAnsi"/>
          <w:lang w:eastAsia="ja-JP"/>
        </w:rPr>
      </w:pPr>
      <w:ins w:id="3868" w:author="Raphael Malyankar" w:date="2025-08-14T17:11:00Z" w16du:dateUtc="2025-08-15T00:11:00Z">
        <w:r w:rsidRPr="001D42F7">
          <w:rPr>
            <w:rFonts w:eastAsia="MS Mincho" w:cstheme="minorHAnsi"/>
            <w:lang w:eastAsia="ja-JP"/>
          </w:rPr>
          <w:t>The DQWG are able to review Product Specification packages for  internal consistency as well as compare models with the S-101 ENC model and evaluate the data quality section. Developers are recommended to send mature pre-approval Product Specification packages to the DQWG Chair requesting such review. Decisions about whether or not to apply changes recommended by the DQWG or address issues identified in cross-product comparisons are made by the Product Specification development team.</w:t>
        </w:r>
      </w:ins>
    </w:p>
    <w:p w14:paraId="4DBF11D9" w14:textId="35A9BB28" w:rsidR="00D103D3" w:rsidRDefault="00D103D3" w:rsidP="00B30216">
      <w:pPr>
        <w:pStyle w:val="HeadingB2"/>
        <w:numPr>
          <w:ilvl w:val="1"/>
          <w:numId w:val="148"/>
        </w:numPr>
        <w:rPr>
          <w:ins w:id="3869" w:author="Raphael Malyankar" w:date="2025-08-15T02:36:00Z" w16du:dateUtc="2025-08-15T09:36:00Z"/>
        </w:rPr>
      </w:pPr>
      <w:bookmarkStart w:id="3870" w:name="_Toc206156598"/>
      <w:ins w:id="3871" w:author="Raphael Malyankar" w:date="2025-08-15T02:33:00Z" w16du:dateUtc="2025-08-15T09:33:00Z">
        <w:r w:rsidRPr="00D103D3">
          <w:t>Verification process for feature and portrayal cataogues</w:t>
        </w:r>
      </w:ins>
      <w:bookmarkEnd w:id="3870"/>
    </w:p>
    <w:p w14:paraId="7BEF1612" w14:textId="77777777" w:rsidR="004A1CCD" w:rsidRDefault="004A1CCD" w:rsidP="004A1CCD">
      <w:pPr>
        <w:rPr>
          <w:ins w:id="3872" w:author="Raphael Malyankar" w:date="2025-08-15T02:45:00Z" w16du:dateUtc="2025-08-15T09:45:00Z"/>
          <w:rFonts w:eastAsia="MS Mincho" w:cstheme="minorHAnsi"/>
          <w:lang w:eastAsia="ja-JP"/>
        </w:rPr>
      </w:pPr>
      <w:ins w:id="3873" w:author="Raphael Malyankar" w:date="2025-08-15T02:42:00Z" w16du:dateUtc="2025-08-15T09:42:00Z">
        <w:r w:rsidRPr="004A1CCD">
          <w:rPr>
            <w:rFonts w:eastAsia="MS Mincho" w:cstheme="minorHAnsi"/>
            <w:lang w:eastAsia="ja-JP"/>
          </w:rPr>
          <w:t xml:space="preserve">Validation </w:t>
        </w:r>
        <w:r>
          <w:rPr>
            <w:rFonts w:eastAsia="MS Mincho" w:cstheme="minorHAnsi"/>
            <w:lang w:eastAsia="ja-JP"/>
          </w:rPr>
          <w:t xml:space="preserve">of feature and portrayal catalogues </w:t>
        </w:r>
        <w:r w:rsidRPr="004A1CCD">
          <w:rPr>
            <w:rFonts w:eastAsia="MS Mincho" w:cstheme="minorHAnsi"/>
            <w:lang w:eastAsia="ja-JP"/>
          </w:rPr>
          <w:t>against schemas</w:t>
        </w:r>
        <w:r>
          <w:rPr>
            <w:rFonts w:eastAsia="MS Mincho" w:cstheme="minorHAnsi"/>
            <w:lang w:eastAsia="ja-JP"/>
          </w:rPr>
          <w:t xml:space="preserve"> i</w:t>
        </w:r>
      </w:ins>
      <w:ins w:id="3874" w:author="Raphael Malyankar" w:date="2025-08-15T02:43:00Z" w16du:dateUtc="2025-08-15T09:43:00Z">
        <w:r>
          <w:rPr>
            <w:rFonts w:eastAsia="MS Mincho" w:cstheme="minorHAnsi"/>
            <w:lang w:eastAsia="ja-JP"/>
          </w:rPr>
          <w:t xml:space="preserve">s </w:t>
        </w:r>
      </w:ins>
      <w:ins w:id="3875" w:author="Raphael Malyankar" w:date="2025-08-15T02:42:00Z" w16du:dateUtc="2025-08-15T09:42:00Z">
        <w:r w:rsidRPr="004A1CCD">
          <w:rPr>
            <w:rFonts w:eastAsia="MS Mincho" w:cstheme="minorHAnsi"/>
            <w:lang w:eastAsia="ja-JP"/>
          </w:rPr>
          <w:t xml:space="preserve">not </w:t>
        </w:r>
      </w:ins>
      <w:ins w:id="3876" w:author="Raphael Malyankar" w:date="2025-08-15T02:44:00Z" w16du:dateUtc="2025-08-15T09:44:00Z">
        <w:r>
          <w:rPr>
            <w:rFonts w:eastAsia="MS Mincho" w:cstheme="minorHAnsi"/>
            <w:lang w:eastAsia="ja-JP"/>
          </w:rPr>
          <w:t xml:space="preserve">necessarily </w:t>
        </w:r>
      </w:ins>
      <w:ins w:id="3877" w:author="Raphael Malyankar" w:date="2025-08-15T02:43:00Z" w16du:dateUtc="2025-08-15T09:43:00Z">
        <w:r>
          <w:rPr>
            <w:rFonts w:eastAsia="MS Mincho" w:cstheme="minorHAnsi"/>
            <w:lang w:eastAsia="ja-JP"/>
          </w:rPr>
          <w:t>sufficient to</w:t>
        </w:r>
      </w:ins>
      <w:ins w:id="3878" w:author="Raphael Malyankar" w:date="2025-08-15T02:42:00Z" w16du:dateUtc="2025-08-15T09:42:00Z">
        <w:r w:rsidRPr="004A1CCD">
          <w:rPr>
            <w:rFonts w:eastAsia="MS Mincho" w:cstheme="minorHAnsi"/>
            <w:lang w:eastAsia="ja-JP"/>
          </w:rPr>
          <w:t xml:space="preserve"> </w:t>
        </w:r>
      </w:ins>
      <w:ins w:id="3879" w:author="Raphael Malyankar" w:date="2025-08-15T02:43:00Z" w16du:dateUtc="2025-08-15T09:43:00Z">
        <w:r>
          <w:rPr>
            <w:rFonts w:eastAsia="MS Mincho" w:cstheme="minorHAnsi"/>
            <w:lang w:eastAsia="ja-JP"/>
          </w:rPr>
          <w:t>detect all</w:t>
        </w:r>
      </w:ins>
      <w:ins w:id="3880" w:author="Raphael Malyankar" w:date="2025-08-15T02:42:00Z" w16du:dateUtc="2025-08-15T09:42:00Z">
        <w:r w:rsidRPr="004A1CCD">
          <w:rPr>
            <w:rFonts w:eastAsia="MS Mincho" w:cstheme="minorHAnsi"/>
            <w:lang w:eastAsia="ja-JP"/>
          </w:rPr>
          <w:t xml:space="preserve"> inconsistencies</w:t>
        </w:r>
      </w:ins>
      <w:ins w:id="3881" w:author="Raphael Malyankar" w:date="2025-08-15T02:43:00Z" w16du:dateUtc="2025-08-15T09:43:00Z">
        <w:r>
          <w:rPr>
            <w:rFonts w:eastAsia="MS Mincho" w:cstheme="minorHAnsi"/>
            <w:lang w:eastAsia="ja-JP"/>
          </w:rPr>
          <w:t xml:space="preserve"> </w:t>
        </w:r>
      </w:ins>
      <w:ins w:id="3882" w:author="Raphael Malyankar" w:date="2025-08-15T02:42:00Z" w16du:dateUtc="2025-08-15T09:42:00Z">
        <w:r w:rsidRPr="004A1CCD">
          <w:rPr>
            <w:rFonts w:eastAsia="MS Mincho" w:cstheme="minorHAnsi"/>
            <w:lang w:eastAsia="ja-JP"/>
          </w:rPr>
          <w:t xml:space="preserve">and incompatibilities with other product specifications, nor against a number of other issues that </w:t>
        </w:r>
      </w:ins>
      <w:ins w:id="3883" w:author="Raphael Malyankar" w:date="2025-08-15T02:43:00Z" w16du:dateUtc="2025-08-15T09:43:00Z">
        <w:r>
          <w:rPr>
            <w:rFonts w:eastAsia="MS Mincho" w:cstheme="minorHAnsi"/>
            <w:lang w:eastAsia="ja-JP"/>
          </w:rPr>
          <w:t>might exist</w:t>
        </w:r>
      </w:ins>
      <w:ins w:id="3884" w:author="Raphael Malyankar" w:date="2025-08-15T02:42:00Z" w16du:dateUtc="2025-08-15T09:42:00Z">
        <w:r w:rsidRPr="004A1CCD">
          <w:rPr>
            <w:rFonts w:eastAsia="MS Mincho" w:cstheme="minorHAnsi"/>
            <w:lang w:eastAsia="ja-JP"/>
          </w:rPr>
          <w:t>.</w:t>
        </w:r>
      </w:ins>
      <w:ins w:id="3885" w:author="Raphael Malyankar" w:date="2025-08-15T02:43:00Z" w16du:dateUtc="2025-08-15T09:43:00Z">
        <w:r>
          <w:rPr>
            <w:rFonts w:eastAsia="MS Mincho" w:cstheme="minorHAnsi"/>
            <w:lang w:eastAsia="ja-JP"/>
          </w:rPr>
          <w:t xml:space="preserve"> </w:t>
        </w:r>
      </w:ins>
      <w:ins w:id="3886" w:author="Raphael Malyankar" w:date="2025-08-15T02:44:00Z" w16du:dateUtc="2025-08-15T09:44:00Z">
        <w:r>
          <w:rPr>
            <w:rFonts w:eastAsia="MS Mincho" w:cstheme="minorHAnsi"/>
            <w:lang w:eastAsia="ja-JP"/>
          </w:rPr>
          <w:t xml:space="preserve">Further, </w:t>
        </w:r>
        <w:r w:rsidRPr="004A1CCD">
          <w:rPr>
            <w:rFonts w:eastAsia="MS Mincho" w:cstheme="minorHAnsi"/>
            <w:lang w:eastAsia="ja-JP"/>
          </w:rPr>
          <w:t>the inclusion of a fully featured programming language in the portrayal catalogue structure, Lua</w:t>
        </w:r>
      </w:ins>
      <w:ins w:id="3887" w:author="Raphael Malyankar" w:date="2025-08-15T02:45:00Z" w16du:dateUtc="2025-08-15T09:45:00Z">
        <w:r>
          <w:rPr>
            <w:rFonts w:eastAsia="MS Mincho" w:cstheme="minorHAnsi"/>
            <w:lang w:eastAsia="ja-JP"/>
          </w:rPr>
          <w:t>,</w:t>
        </w:r>
      </w:ins>
      <w:ins w:id="3888" w:author="Raphael Malyankar" w:date="2025-08-15T02:44:00Z" w16du:dateUtc="2025-08-15T09:44:00Z">
        <w:r w:rsidRPr="004A1CCD">
          <w:rPr>
            <w:rFonts w:eastAsia="MS Mincho" w:cstheme="minorHAnsi"/>
            <w:lang w:eastAsia="ja-JP"/>
          </w:rPr>
          <w:t xml:space="preserve"> poses a serious cyber security risk requir</w:t>
        </w:r>
      </w:ins>
      <w:ins w:id="3889" w:author="Raphael Malyankar" w:date="2025-08-15T02:45:00Z" w16du:dateUtc="2025-08-15T09:45:00Z">
        <w:r>
          <w:rPr>
            <w:rFonts w:eastAsia="MS Mincho" w:cstheme="minorHAnsi"/>
            <w:lang w:eastAsia="ja-JP"/>
          </w:rPr>
          <w:t>ing</w:t>
        </w:r>
      </w:ins>
      <w:ins w:id="3890" w:author="Raphael Malyankar" w:date="2025-08-15T02:44:00Z" w16du:dateUtc="2025-08-15T09:44:00Z">
        <w:r w:rsidRPr="004A1CCD">
          <w:rPr>
            <w:rFonts w:eastAsia="MS Mincho" w:cstheme="minorHAnsi"/>
            <w:lang w:eastAsia="ja-JP"/>
          </w:rPr>
          <w:t xml:space="preserve"> management and mitigation measures</w:t>
        </w:r>
      </w:ins>
      <w:ins w:id="3891" w:author="Raphael Malyankar" w:date="2025-08-15T02:45:00Z" w16du:dateUtc="2025-08-15T09:45:00Z">
        <w:r>
          <w:rPr>
            <w:rFonts w:eastAsia="MS Mincho" w:cstheme="minorHAnsi"/>
            <w:lang w:eastAsia="ja-JP"/>
          </w:rPr>
          <w:t>.</w:t>
        </w:r>
      </w:ins>
    </w:p>
    <w:p w14:paraId="026E2943" w14:textId="1288F185" w:rsidR="00714451" w:rsidRDefault="004A1CCD" w:rsidP="004A1CCD">
      <w:pPr>
        <w:rPr>
          <w:ins w:id="3892" w:author="Raphael Malyankar" w:date="2025-08-15T02:41:00Z" w16du:dateUtc="2025-08-15T09:41:00Z"/>
          <w:rFonts w:eastAsia="MS Mincho" w:cstheme="minorHAnsi"/>
          <w:lang w:eastAsia="ja-JP"/>
        </w:rPr>
      </w:pPr>
      <w:ins w:id="3893" w:author="Raphael Malyankar" w:date="2025-08-15T02:45:00Z" w16du:dateUtc="2025-08-15T09:45:00Z">
        <w:r>
          <w:rPr>
            <w:rFonts w:eastAsia="MS Mincho" w:cstheme="minorHAnsi"/>
            <w:lang w:eastAsia="ja-JP"/>
          </w:rPr>
          <w:t>Formal processes for this are yet to be formalised by</w:t>
        </w:r>
      </w:ins>
      <w:ins w:id="3894" w:author="Raphael Malyankar" w:date="2025-08-15T02:46:00Z" w16du:dateUtc="2025-08-15T09:46:00Z">
        <w:r>
          <w:rPr>
            <w:rFonts w:eastAsia="MS Mincho" w:cstheme="minorHAnsi"/>
            <w:lang w:eastAsia="ja-JP"/>
          </w:rPr>
          <w:t xml:space="preserve"> the respective working groups and IHO Secretariat. In the interim, the following procedure for external validation of feature and portrayal catalogues is proposed;</w:t>
        </w:r>
      </w:ins>
    </w:p>
    <w:p w14:paraId="5D4CA906" w14:textId="45B6AA8C" w:rsidR="00714451" w:rsidRPr="00B30216" w:rsidRDefault="00B30216" w:rsidP="00B30216">
      <w:pPr>
        <w:pStyle w:val="ListParagraph"/>
        <w:numPr>
          <w:ilvl w:val="0"/>
          <w:numId w:val="297"/>
        </w:numPr>
        <w:rPr>
          <w:ins w:id="3895" w:author="Raphael Malyankar" w:date="2025-08-15T02:39:00Z" w16du:dateUtc="2025-08-15T09:39:00Z"/>
          <w:rFonts w:cstheme="minorHAnsi"/>
        </w:rPr>
      </w:pPr>
      <w:ins w:id="3896" w:author="Raphael Malyankar" w:date="2025-08-15T02:51:00Z" w16du:dateUtc="2025-08-15T09:51:00Z">
        <w:r>
          <w:rPr>
            <w:rFonts w:cstheme="minorHAnsi"/>
          </w:rPr>
          <w:t>The P</w:t>
        </w:r>
      </w:ins>
      <w:ins w:id="3897" w:author="Raphael Malyankar" w:date="2025-08-15T02:39:00Z" w16du:dateUtc="2025-08-15T09:39:00Z">
        <w:r w:rsidR="00714451" w:rsidRPr="00B30216">
          <w:rPr>
            <w:rFonts w:cstheme="minorHAnsi"/>
          </w:rPr>
          <w:t>roject Team drafts product specificatio</w:t>
        </w:r>
      </w:ins>
      <w:ins w:id="3898" w:author="Raphael Malyankar" w:date="2025-08-15T02:47:00Z" w16du:dateUtc="2025-08-15T09:47:00Z">
        <w:r w:rsidR="004A1CCD" w:rsidRPr="00B30216">
          <w:rPr>
            <w:rFonts w:cstheme="minorHAnsi"/>
          </w:rPr>
          <w:t>n, feature, and portrayal</w:t>
        </w:r>
      </w:ins>
      <w:ins w:id="3899" w:author="Raphael Malyankar" w:date="2025-08-15T02:39:00Z" w16du:dateUtc="2025-08-15T09:39:00Z">
        <w:r w:rsidR="00714451" w:rsidRPr="00B30216">
          <w:rPr>
            <w:rFonts w:cstheme="minorHAnsi"/>
          </w:rPr>
          <w:t xml:space="preserve"> catalogues</w:t>
        </w:r>
      </w:ins>
    </w:p>
    <w:p w14:paraId="6EFCEEE2" w14:textId="74C70EE7" w:rsidR="00714451" w:rsidRPr="00B30216" w:rsidRDefault="00714451" w:rsidP="00B30216">
      <w:pPr>
        <w:pStyle w:val="ListParagraph"/>
        <w:numPr>
          <w:ilvl w:val="0"/>
          <w:numId w:val="297"/>
        </w:numPr>
        <w:rPr>
          <w:ins w:id="3900" w:author="Raphael Malyankar" w:date="2025-08-15T02:39:00Z" w16du:dateUtc="2025-08-15T09:39:00Z"/>
          <w:rFonts w:cstheme="minorHAnsi"/>
        </w:rPr>
      </w:pPr>
      <w:ins w:id="3901" w:author="Raphael Malyankar" w:date="2025-08-15T02:39:00Z" w16du:dateUtc="2025-08-15T09:39:00Z">
        <w:r w:rsidRPr="00B30216">
          <w:rPr>
            <w:rFonts w:cstheme="minorHAnsi"/>
          </w:rPr>
          <w:t xml:space="preserve">Internal review of catalogues by project team to ensure they match the objectives of the product specification and match the Application Schema. </w:t>
        </w:r>
      </w:ins>
    </w:p>
    <w:p w14:paraId="7865592C" w14:textId="4B1FF152" w:rsidR="00714451" w:rsidRPr="00B30216" w:rsidRDefault="004A1CCD" w:rsidP="00B30216">
      <w:pPr>
        <w:pStyle w:val="ListParagraph"/>
        <w:numPr>
          <w:ilvl w:val="0"/>
          <w:numId w:val="297"/>
        </w:numPr>
        <w:rPr>
          <w:ins w:id="3902" w:author="Raphael Malyankar" w:date="2025-08-15T02:39:00Z" w16du:dateUtc="2025-08-15T09:39:00Z"/>
          <w:rFonts w:cstheme="minorHAnsi"/>
        </w:rPr>
      </w:pPr>
      <w:ins w:id="3903" w:author="Raphael Malyankar" w:date="2025-08-15T02:47:00Z" w16du:dateUtc="2025-08-15T09:47:00Z">
        <w:r w:rsidRPr="00B30216">
          <w:rPr>
            <w:rFonts w:cstheme="minorHAnsi"/>
          </w:rPr>
          <w:t>E</w:t>
        </w:r>
      </w:ins>
      <w:ins w:id="3904" w:author="Raphael Malyankar" w:date="2025-08-15T02:39:00Z" w16du:dateUtc="2025-08-15T09:39:00Z">
        <w:r w:rsidR="00714451" w:rsidRPr="00B30216">
          <w:rPr>
            <w:rFonts w:cstheme="minorHAnsi"/>
          </w:rPr>
          <w:t xml:space="preserve">xternal (to the PT) independent validation </w:t>
        </w:r>
      </w:ins>
      <w:ins w:id="3905" w:author="Raphael Malyankar" w:date="2025-08-15T02:47:00Z" w16du:dateUtc="2025-08-15T09:47:00Z">
        <w:r w:rsidRPr="00B30216">
          <w:rPr>
            <w:rFonts w:cstheme="minorHAnsi"/>
          </w:rPr>
          <w:t>of the feature and portrayal catalogu</w:t>
        </w:r>
      </w:ins>
      <w:ins w:id="3906" w:author="Raphael Malyankar" w:date="2025-08-15T02:48:00Z" w16du:dateUtc="2025-08-15T09:48:00Z">
        <w:r w:rsidRPr="00B30216">
          <w:rPr>
            <w:rFonts w:cstheme="minorHAnsi"/>
          </w:rPr>
          <w:t>es takes place. This involves</w:t>
        </w:r>
      </w:ins>
    </w:p>
    <w:p w14:paraId="631ADD9A" w14:textId="4F59A93C" w:rsidR="00714451" w:rsidRPr="00B30216" w:rsidRDefault="004A1CCD" w:rsidP="00B30216">
      <w:pPr>
        <w:pStyle w:val="ListParagraph"/>
        <w:numPr>
          <w:ilvl w:val="1"/>
          <w:numId w:val="297"/>
        </w:numPr>
        <w:rPr>
          <w:ins w:id="3907" w:author="Raphael Malyankar" w:date="2025-08-15T02:39:00Z" w16du:dateUtc="2025-08-15T09:39:00Z"/>
          <w:rFonts w:cstheme="minorHAnsi"/>
        </w:rPr>
      </w:pPr>
      <w:ins w:id="3908" w:author="Raphael Malyankar" w:date="2025-08-15T02:48:00Z" w16du:dateUtc="2025-08-15T09:48:00Z">
        <w:r w:rsidRPr="00B30216">
          <w:rPr>
            <w:rFonts w:cstheme="minorHAnsi"/>
          </w:rPr>
          <w:t>Validation a</w:t>
        </w:r>
      </w:ins>
      <w:ins w:id="3909" w:author="Raphael Malyankar" w:date="2025-08-15T02:39:00Z" w16du:dateUtc="2025-08-15T09:39:00Z">
        <w:r w:rsidR="00714451" w:rsidRPr="00B30216">
          <w:rPr>
            <w:rFonts w:cstheme="minorHAnsi"/>
          </w:rPr>
          <w:t xml:space="preserve">gainst current S-100 schemas </w:t>
        </w:r>
      </w:ins>
    </w:p>
    <w:p w14:paraId="18B43716" w14:textId="060AA91A" w:rsidR="00714451" w:rsidRPr="00B30216" w:rsidRDefault="004A1CCD" w:rsidP="00B30216">
      <w:pPr>
        <w:pStyle w:val="ListParagraph"/>
        <w:numPr>
          <w:ilvl w:val="1"/>
          <w:numId w:val="297"/>
        </w:numPr>
        <w:rPr>
          <w:ins w:id="3910" w:author="Raphael Malyankar" w:date="2025-08-15T02:39:00Z" w16du:dateUtc="2025-08-15T09:39:00Z"/>
          <w:rFonts w:cstheme="minorHAnsi"/>
        </w:rPr>
      </w:pPr>
      <w:ins w:id="3911" w:author="Raphael Malyankar" w:date="2025-08-15T02:48:00Z" w16du:dateUtc="2025-08-15T09:48:00Z">
        <w:r w:rsidRPr="00B30216">
          <w:rPr>
            <w:rFonts w:cstheme="minorHAnsi"/>
          </w:rPr>
          <w:t>Validation u</w:t>
        </w:r>
      </w:ins>
      <w:ins w:id="3912" w:author="Raphael Malyankar" w:date="2025-08-15T02:39:00Z" w16du:dateUtc="2025-08-15T09:39:00Z">
        <w:r w:rsidR="00714451" w:rsidRPr="00B30216">
          <w:rPr>
            <w:rFonts w:cstheme="minorHAnsi"/>
          </w:rPr>
          <w:t>sing specific validation tests defined at the S-100 level</w:t>
        </w:r>
      </w:ins>
      <w:ins w:id="3913" w:author="Raphael Malyankar" w:date="2025-08-15T02:48:00Z" w16du:dateUtc="2025-08-15T09:48:00Z">
        <w:r w:rsidRPr="00B30216">
          <w:rPr>
            <w:rFonts w:cstheme="minorHAnsi"/>
          </w:rPr>
          <w:t xml:space="preserve"> (to be defined).</w:t>
        </w:r>
      </w:ins>
      <w:ins w:id="3914" w:author="Raphael Malyankar" w:date="2025-08-15T02:39:00Z" w16du:dateUtc="2025-08-15T09:39:00Z">
        <w:r w:rsidR="00714451" w:rsidRPr="00B30216">
          <w:rPr>
            <w:rFonts w:cstheme="minorHAnsi"/>
          </w:rPr>
          <w:t xml:space="preserve"> </w:t>
        </w:r>
      </w:ins>
    </w:p>
    <w:p w14:paraId="7DA34545" w14:textId="0D0AF5AB" w:rsidR="00714451" w:rsidRPr="00B30216" w:rsidRDefault="00714451" w:rsidP="00B30216">
      <w:pPr>
        <w:pStyle w:val="ListParagraph"/>
        <w:numPr>
          <w:ilvl w:val="0"/>
          <w:numId w:val="297"/>
        </w:numPr>
        <w:rPr>
          <w:ins w:id="3915" w:author="Raphael Malyankar" w:date="2025-08-15T02:39:00Z" w16du:dateUtc="2025-08-15T09:39:00Z"/>
          <w:rFonts w:cstheme="minorHAnsi"/>
        </w:rPr>
      </w:pPr>
      <w:ins w:id="3916" w:author="Raphael Malyankar" w:date="2025-08-15T02:39:00Z" w16du:dateUtc="2025-08-15T09:39:00Z">
        <w:r w:rsidRPr="00B30216">
          <w:rPr>
            <w:rFonts w:cstheme="minorHAnsi"/>
          </w:rPr>
          <w:t xml:space="preserve">Once passed, catalogues are digitally signed by the IHO acting as a data producer and labelled with a status (in the signature certificate) of “DRAFT”. Certificates are valid for the review period only. </w:t>
        </w:r>
      </w:ins>
    </w:p>
    <w:p w14:paraId="7BA554B6" w14:textId="1302C7CF" w:rsidR="00714451" w:rsidRPr="00B30216" w:rsidRDefault="004A1CCD" w:rsidP="00B30216">
      <w:pPr>
        <w:pStyle w:val="ListParagraph"/>
        <w:numPr>
          <w:ilvl w:val="0"/>
          <w:numId w:val="297"/>
        </w:numPr>
        <w:rPr>
          <w:ins w:id="3917" w:author="Raphael Malyankar" w:date="2025-08-15T02:39:00Z" w16du:dateUtc="2025-08-15T09:39:00Z"/>
          <w:rFonts w:cstheme="minorHAnsi"/>
        </w:rPr>
      </w:pPr>
      <w:ins w:id="3918" w:author="Raphael Malyankar" w:date="2025-08-15T02:49:00Z" w16du:dateUtc="2025-08-15T09:49:00Z">
        <w:r w:rsidRPr="00B30216">
          <w:rPr>
            <w:rFonts w:cstheme="minorHAnsi"/>
          </w:rPr>
          <w:t>Draft catalogues are p</w:t>
        </w:r>
      </w:ins>
      <w:ins w:id="3919" w:author="Raphael Malyankar" w:date="2025-08-15T02:39:00Z" w16du:dateUtc="2025-08-15T09:39:00Z">
        <w:r w:rsidR="00714451" w:rsidRPr="00B30216">
          <w:rPr>
            <w:rFonts w:cstheme="minorHAnsi"/>
          </w:rPr>
          <w:t xml:space="preserve">assed to broader groups consisting of: </w:t>
        </w:r>
      </w:ins>
    </w:p>
    <w:p w14:paraId="3F652667" w14:textId="5E05E0D4" w:rsidR="00714451" w:rsidRPr="00B30216" w:rsidRDefault="00714451" w:rsidP="00B30216">
      <w:pPr>
        <w:pStyle w:val="ListParagraph"/>
        <w:numPr>
          <w:ilvl w:val="1"/>
          <w:numId w:val="297"/>
        </w:numPr>
        <w:rPr>
          <w:ins w:id="3920" w:author="Raphael Malyankar" w:date="2025-08-15T02:39:00Z" w16du:dateUtc="2025-08-15T09:39:00Z"/>
          <w:rFonts w:cstheme="minorHAnsi"/>
        </w:rPr>
      </w:pPr>
      <w:ins w:id="3921" w:author="Raphael Malyankar" w:date="2025-08-15T02:39:00Z" w16du:dateUtc="2025-08-15T09:39:00Z">
        <w:r w:rsidRPr="00B30216">
          <w:rPr>
            <w:rFonts w:cstheme="minorHAnsi"/>
          </w:rPr>
          <w:t xml:space="preserve">Nominated technical experts at the S-100 level </w:t>
        </w:r>
      </w:ins>
    </w:p>
    <w:p w14:paraId="7241F13E" w14:textId="7B3C944B" w:rsidR="00714451" w:rsidRPr="00B30216" w:rsidRDefault="00714451" w:rsidP="00B30216">
      <w:pPr>
        <w:pStyle w:val="ListParagraph"/>
        <w:numPr>
          <w:ilvl w:val="1"/>
          <w:numId w:val="297"/>
        </w:numPr>
        <w:rPr>
          <w:ins w:id="3922" w:author="Raphael Malyankar" w:date="2025-08-15T02:39:00Z" w16du:dateUtc="2025-08-15T09:39:00Z"/>
          <w:rFonts w:cstheme="minorHAnsi"/>
        </w:rPr>
      </w:pPr>
      <w:ins w:id="3923" w:author="Raphael Malyankar" w:date="2025-08-15T02:39:00Z" w16du:dateUtc="2025-08-15T09:39:00Z">
        <w:r w:rsidRPr="00B30216">
          <w:rPr>
            <w:rFonts w:cstheme="minorHAnsi"/>
          </w:rPr>
          <w:t xml:space="preserve">OEMs registered with the data protection scheme </w:t>
        </w:r>
      </w:ins>
    </w:p>
    <w:p w14:paraId="66D0BBDA" w14:textId="77777777" w:rsidR="00714451" w:rsidRPr="00B30216" w:rsidRDefault="00714451" w:rsidP="00B30216">
      <w:pPr>
        <w:pStyle w:val="ListParagraph"/>
        <w:numPr>
          <w:ilvl w:val="1"/>
          <w:numId w:val="297"/>
        </w:numPr>
        <w:rPr>
          <w:ins w:id="3924" w:author="Raphael Malyankar" w:date="2025-08-15T02:39:00Z" w16du:dateUtc="2025-08-15T09:39:00Z"/>
          <w:rFonts w:cstheme="minorHAnsi"/>
        </w:rPr>
      </w:pPr>
      <w:ins w:id="3925" w:author="Raphael Malyankar" w:date="2025-08-15T02:39:00Z" w16du:dateUtc="2025-08-15T09:39:00Z">
        <w:r w:rsidRPr="00B30216">
          <w:rPr>
            <w:rFonts w:cstheme="minorHAnsi"/>
          </w:rPr>
          <w:t xml:space="preserve">RENCs and distributors registered as AGGREGATORs under the security scheme </w:t>
        </w:r>
      </w:ins>
    </w:p>
    <w:p w14:paraId="54706309" w14:textId="77777777" w:rsidR="00B30216" w:rsidRDefault="00714451" w:rsidP="00B30216">
      <w:pPr>
        <w:pStyle w:val="ListParagraph"/>
        <w:rPr>
          <w:ins w:id="3926" w:author="Raphael Malyankar" w:date="2025-08-15T02:53:00Z" w16du:dateUtc="2025-08-15T09:53:00Z"/>
          <w:rFonts w:cstheme="minorHAnsi"/>
        </w:rPr>
      </w:pPr>
      <w:ins w:id="3927" w:author="Raphael Malyankar" w:date="2025-08-15T02:39:00Z" w16du:dateUtc="2025-08-15T09:39:00Z">
        <w:r w:rsidRPr="00B30216">
          <w:rPr>
            <w:rFonts w:cstheme="minorHAnsi"/>
          </w:rPr>
          <w:t>Test data must be included with catalogues distributed including:</w:t>
        </w:r>
      </w:ins>
    </w:p>
    <w:p w14:paraId="50B09B13" w14:textId="354B2577" w:rsidR="00B30216" w:rsidRDefault="00B30216" w:rsidP="00B30216">
      <w:pPr>
        <w:pStyle w:val="ListParagraph"/>
        <w:ind w:left="1440"/>
        <w:rPr>
          <w:ins w:id="3928" w:author="Raphael Malyankar" w:date="2025-08-15T02:53:00Z" w16du:dateUtc="2025-08-15T09:53:00Z"/>
          <w:rFonts w:cstheme="minorHAnsi"/>
        </w:rPr>
      </w:pPr>
      <w:ins w:id="3929" w:author="Raphael Malyankar" w:date="2025-08-15T02:53:00Z" w16du:dateUtc="2025-08-15T09:53:00Z">
        <w:r>
          <w:rPr>
            <w:rFonts w:cstheme="minorHAnsi"/>
          </w:rPr>
          <w:t xml:space="preserve">i) </w:t>
        </w:r>
      </w:ins>
      <w:ins w:id="3930" w:author="Raphael Malyankar" w:date="2025-08-15T02:39:00Z" w16du:dateUtc="2025-08-15T09:39:00Z">
        <w:r w:rsidR="00714451" w:rsidRPr="00B30216">
          <w:rPr>
            <w:rFonts w:cstheme="minorHAnsi"/>
          </w:rPr>
          <w:t>Valid, representative data for the product specification</w:t>
        </w:r>
      </w:ins>
    </w:p>
    <w:p w14:paraId="641E7C9E" w14:textId="0E64B657" w:rsidR="00B30216" w:rsidRDefault="00B30216" w:rsidP="00B30216">
      <w:pPr>
        <w:pStyle w:val="ListParagraph"/>
        <w:ind w:left="1440"/>
        <w:rPr>
          <w:ins w:id="3931" w:author="Raphael Malyankar" w:date="2025-08-15T02:53:00Z" w16du:dateUtc="2025-08-15T09:53:00Z"/>
          <w:rFonts w:cstheme="minorHAnsi"/>
        </w:rPr>
      </w:pPr>
      <w:ins w:id="3932" w:author="Raphael Malyankar" w:date="2025-08-15T02:53:00Z" w16du:dateUtc="2025-08-15T09:53:00Z">
        <w:r>
          <w:rPr>
            <w:rFonts w:cstheme="minorHAnsi"/>
          </w:rPr>
          <w:t xml:space="preserve">ii) </w:t>
        </w:r>
      </w:ins>
      <w:ins w:id="3933" w:author="Raphael Malyankar" w:date="2025-08-15T02:39:00Z" w16du:dateUtc="2025-08-15T09:39:00Z">
        <w:r w:rsidR="00714451" w:rsidRPr="00B30216">
          <w:rPr>
            <w:rFonts w:cstheme="minorHAnsi"/>
          </w:rPr>
          <w:t>“Chart 1” style portrayal</w:t>
        </w:r>
      </w:ins>
      <w:ins w:id="3934" w:author="Raphael Malyankar" w:date="2025-08-15T02:49:00Z" w16du:dateUtc="2025-08-15T09:49:00Z">
        <w:r w:rsidRPr="00B30216">
          <w:rPr>
            <w:rFonts w:cstheme="minorHAnsi"/>
          </w:rPr>
          <w:t>, for portrayal catalogues</w:t>
        </w:r>
      </w:ins>
    </w:p>
    <w:p w14:paraId="47EFA658" w14:textId="672D2D43" w:rsidR="00714451" w:rsidRPr="00B30216" w:rsidRDefault="00B30216" w:rsidP="00B30216">
      <w:pPr>
        <w:pStyle w:val="ListParagraph"/>
        <w:ind w:left="1440"/>
        <w:rPr>
          <w:ins w:id="3935" w:author="Raphael Malyankar" w:date="2025-08-15T02:39:00Z" w16du:dateUtc="2025-08-15T09:39:00Z"/>
          <w:rFonts w:cstheme="minorHAnsi"/>
        </w:rPr>
      </w:pPr>
      <w:ins w:id="3936" w:author="Raphael Malyankar" w:date="2025-08-15T02:53:00Z" w16du:dateUtc="2025-08-15T09:53:00Z">
        <w:r>
          <w:rPr>
            <w:rFonts w:cstheme="minorHAnsi"/>
          </w:rPr>
          <w:lastRenderedPageBreak/>
          <w:t xml:space="preserve">iii) </w:t>
        </w:r>
      </w:ins>
      <w:ins w:id="3937" w:author="Raphael Malyankar" w:date="2025-08-15T02:39:00Z" w16du:dateUtc="2025-08-15T09:39:00Z">
        <w:r w:rsidR="00714451" w:rsidRPr="00B30216">
          <w:rPr>
            <w:rFonts w:cstheme="minorHAnsi"/>
          </w:rPr>
          <w:t>Exhaustive test data for non-trivial Lua scripts.</w:t>
        </w:r>
      </w:ins>
    </w:p>
    <w:p w14:paraId="484800CD" w14:textId="06F2F256" w:rsidR="00714451" w:rsidRDefault="00714451" w:rsidP="00714451">
      <w:pPr>
        <w:rPr>
          <w:ins w:id="3938" w:author="Raphael Malyankar" w:date="2025-08-15T02:54:00Z" w16du:dateUtc="2025-08-15T09:54:00Z"/>
          <w:rFonts w:eastAsia="MS Mincho" w:cstheme="minorHAnsi"/>
          <w:lang w:eastAsia="ja-JP"/>
        </w:rPr>
      </w:pPr>
      <w:ins w:id="3939" w:author="Raphael Malyankar" w:date="2025-08-15T02:39:00Z" w16du:dateUtc="2025-08-15T09:39:00Z">
        <w:r w:rsidRPr="00714451">
          <w:rPr>
            <w:rFonts w:eastAsia="MS Mincho" w:cstheme="minorHAnsi"/>
            <w:lang w:eastAsia="ja-JP"/>
          </w:rPr>
          <w:t xml:space="preserve">Once agreed, catalogues are considered live, they are signed </w:t>
        </w:r>
      </w:ins>
      <w:ins w:id="3940" w:author="Raphael Malyankar" w:date="2025-08-15T02:58:00Z" w16du:dateUtc="2025-08-15T09:58:00Z">
        <w:r w:rsidR="00410B17">
          <w:rPr>
            <w:rFonts w:eastAsia="MS Mincho" w:cstheme="minorHAnsi"/>
            <w:lang w:eastAsia="ja-JP"/>
          </w:rPr>
          <w:t xml:space="preserve">again </w:t>
        </w:r>
      </w:ins>
      <w:ins w:id="3941" w:author="Raphael Malyankar" w:date="2025-08-15T02:39:00Z" w16du:dateUtc="2025-08-15T09:39:00Z">
        <w:r w:rsidRPr="00714451">
          <w:rPr>
            <w:rFonts w:eastAsia="MS Mincho" w:cstheme="minorHAnsi"/>
            <w:lang w:eastAsia="ja-JP"/>
          </w:rPr>
          <w:t xml:space="preserve">by the IHO, verified as identical </w:t>
        </w:r>
      </w:ins>
      <w:ins w:id="3942" w:author="Raphael Malyankar" w:date="2025-08-15T02:58:00Z" w16du:dateUtc="2025-08-15T09:58:00Z">
        <w:r w:rsidR="00410B17">
          <w:rPr>
            <w:rFonts w:eastAsia="MS Mincho" w:cstheme="minorHAnsi"/>
            <w:lang w:eastAsia="ja-JP"/>
          </w:rPr>
          <w:t xml:space="preserve">to the verified versions, </w:t>
        </w:r>
      </w:ins>
      <w:ins w:id="3943" w:author="Raphael Malyankar" w:date="2025-08-15T02:39:00Z" w16du:dateUtc="2025-08-15T09:39:00Z">
        <w:r w:rsidRPr="00714451">
          <w:rPr>
            <w:rFonts w:eastAsia="MS Mincho" w:cstheme="minorHAnsi"/>
            <w:lang w:eastAsia="ja-JP"/>
          </w:rPr>
          <w:t xml:space="preserve">given certificates with a long lifespan (e.g. 10 yrs), </w:t>
        </w:r>
      </w:ins>
      <w:ins w:id="3944" w:author="Raphael Malyankar" w:date="2025-08-15T02:58:00Z" w16du:dateUtc="2025-08-15T09:58:00Z">
        <w:r w:rsidR="00410B17">
          <w:rPr>
            <w:rFonts w:eastAsia="MS Mincho" w:cstheme="minorHAnsi"/>
            <w:lang w:eastAsia="ja-JP"/>
          </w:rPr>
          <w:t xml:space="preserve">and </w:t>
        </w:r>
      </w:ins>
      <w:ins w:id="3945" w:author="Raphael Malyankar" w:date="2025-08-15T02:39:00Z" w16du:dateUtc="2025-08-15T09:39:00Z">
        <w:r w:rsidRPr="00714451">
          <w:rPr>
            <w:rFonts w:eastAsia="MS Mincho" w:cstheme="minorHAnsi"/>
            <w:lang w:eastAsia="ja-JP"/>
          </w:rPr>
          <w:t>marked with a status</w:t>
        </w:r>
      </w:ins>
      <w:ins w:id="3946" w:author="Raphael Malyankar" w:date="2025-08-15T02:59:00Z" w16du:dateUtc="2025-08-15T09:59:00Z">
        <w:r w:rsidR="00410B17">
          <w:rPr>
            <w:rFonts w:eastAsia="MS Mincho" w:cstheme="minorHAnsi"/>
            <w:lang w:eastAsia="ja-JP"/>
          </w:rPr>
          <w:t xml:space="preserve"> </w:t>
        </w:r>
      </w:ins>
      <w:ins w:id="3947" w:author="Raphael Malyankar" w:date="2025-08-15T03:00:00Z" w16du:dateUtc="2025-08-15T10:00:00Z">
        <w:r w:rsidR="00410B17" w:rsidRPr="00410B17">
          <w:rPr>
            <w:rFonts w:eastAsia="MS Mincho" w:cstheme="minorHAnsi"/>
            <w:lang w:eastAsia="ja-JP"/>
          </w:rPr>
          <w:t>(in the signature certificate)</w:t>
        </w:r>
      </w:ins>
      <w:ins w:id="3948" w:author="Raphael Malyankar" w:date="2025-08-15T02:39:00Z" w16du:dateUtc="2025-08-15T09:39:00Z">
        <w:r w:rsidRPr="00714451">
          <w:rPr>
            <w:rFonts w:eastAsia="MS Mincho" w:cstheme="minorHAnsi"/>
            <w:lang w:eastAsia="ja-JP"/>
          </w:rPr>
          <w:t xml:space="preserve"> of “LIVE”. These are the only catalogues which may be installed on ECDIS and catalogues and signed by the scheme administrator acting as a data producer (as identified in the role in the certificates).</w:t>
        </w:r>
      </w:ins>
    </w:p>
    <w:p w14:paraId="6B8F4C8A" w14:textId="65AE33DF" w:rsidR="00B30216" w:rsidRDefault="00B30216" w:rsidP="00410B17">
      <w:pPr>
        <w:pBdr>
          <w:top w:val="single" w:sz="4" w:space="1" w:color="auto"/>
          <w:left w:val="single" w:sz="4" w:space="4" w:color="auto"/>
          <w:bottom w:val="single" w:sz="4" w:space="1" w:color="auto"/>
          <w:right w:val="single" w:sz="4" w:space="4" w:color="auto"/>
        </w:pBdr>
        <w:rPr>
          <w:ins w:id="3949" w:author="Raphael Malyankar" w:date="2025-08-15T02:56:00Z" w16du:dateUtc="2025-08-15T09:56:00Z"/>
          <w:rFonts w:eastAsia="MS Mincho" w:cstheme="minorHAnsi"/>
          <w:lang w:eastAsia="ja-JP"/>
        </w:rPr>
      </w:pPr>
      <w:ins w:id="3950" w:author="Raphael Malyankar" w:date="2025-08-15T02:54:00Z" w16du:dateUtc="2025-08-15T09:54:00Z">
        <w:r>
          <w:rPr>
            <w:rFonts w:eastAsia="MS Mincho" w:cstheme="minorHAnsi"/>
            <w:lang w:eastAsia="ja-JP"/>
          </w:rPr>
          <w:t xml:space="preserve">The above is a proposed process which has not </w:t>
        </w:r>
      </w:ins>
      <w:ins w:id="3951" w:author="Raphael Malyankar" w:date="2025-08-15T02:55:00Z" w16du:dateUtc="2025-08-15T09:55:00Z">
        <w:r>
          <w:rPr>
            <w:rFonts w:eastAsia="MS Mincho" w:cstheme="minorHAnsi"/>
            <w:lang w:eastAsia="ja-JP"/>
          </w:rPr>
          <w:t xml:space="preserve">yet (August 2025) </w:t>
        </w:r>
      </w:ins>
      <w:ins w:id="3952" w:author="Raphael Malyankar" w:date="2025-08-15T02:54:00Z" w16du:dateUtc="2025-08-15T09:54:00Z">
        <w:r>
          <w:rPr>
            <w:rFonts w:eastAsia="MS Mincho" w:cstheme="minorHAnsi"/>
            <w:lang w:eastAsia="ja-JP"/>
          </w:rPr>
          <w:t>been formalised by the IHO Secretariat and responsi</w:t>
        </w:r>
      </w:ins>
      <w:ins w:id="3953" w:author="Raphael Malyankar" w:date="2025-08-15T02:55:00Z" w16du:dateUtc="2025-08-15T09:55:00Z">
        <w:r>
          <w:rPr>
            <w:rFonts w:eastAsia="MS Mincho" w:cstheme="minorHAnsi"/>
            <w:lang w:eastAsia="ja-JP"/>
          </w:rPr>
          <w:t xml:space="preserve">ble working groups. Changes </w:t>
        </w:r>
      </w:ins>
      <w:ins w:id="3954" w:author="Raphael Malyankar" w:date="2025-08-15T02:57:00Z" w16du:dateUtc="2025-08-15T09:57:00Z">
        <w:r w:rsidR="00410B17">
          <w:rPr>
            <w:rFonts w:eastAsia="MS Mincho" w:cstheme="minorHAnsi"/>
            <w:lang w:eastAsia="ja-JP"/>
          </w:rPr>
          <w:t xml:space="preserve">to the process </w:t>
        </w:r>
      </w:ins>
      <w:ins w:id="3955" w:author="Raphael Malyankar" w:date="2025-08-15T02:55:00Z" w16du:dateUtc="2025-08-15T09:55:00Z">
        <w:r>
          <w:rPr>
            <w:rFonts w:eastAsia="MS Mincho" w:cstheme="minorHAnsi"/>
            <w:lang w:eastAsia="ja-JP"/>
          </w:rPr>
          <w:t>are therefore still possible.</w:t>
        </w:r>
      </w:ins>
    </w:p>
    <w:p w14:paraId="1D416CB0" w14:textId="0969059A" w:rsidR="00410B17" w:rsidRDefault="00410B17" w:rsidP="00410B17">
      <w:pPr>
        <w:rPr>
          <w:ins w:id="3956" w:author="Raphael Malyankar" w:date="2025-08-15T04:34:00Z" w16du:dateUtc="2025-08-15T11:34:00Z"/>
          <w:rFonts w:eastAsia="MS Mincho" w:cstheme="minorHAnsi"/>
          <w:lang w:eastAsia="ja-JP"/>
        </w:rPr>
      </w:pPr>
      <w:ins w:id="3957" w:author="Raphael Malyankar" w:date="2025-08-15T02:56:00Z" w16du:dateUtc="2025-08-15T09:56:00Z">
        <w:r>
          <w:rPr>
            <w:rFonts w:eastAsia="MS Mincho" w:cstheme="minorHAnsi"/>
            <w:lang w:eastAsia="ja-JP"/>
          </w:rPr>
          <w:t xml:space="preserve">Interoperability catalogue implementation has been suspended for the time being and </w:t>
        </w:r>
      </w:ins>
      <w:ins w:id="3958" w:author="Raphael Malyankar" w:date="2025-08-15T02:57:00Z" w16du:dateUtc="2025-08-15T09:57:00Z">
        <w:r>
          <w:rPr>
            <w:rFonts w:eastAsia="MS Mincho" w:cstheme="minorHAnsi"/>
            <w:lang w:eastAsia="ja-JP"/>
          </w:rPr>
          <w:t>therefore interoperability catalogues are not mentioned in the process.</w:t>
        </w:r>
      </w:ins>
    </w:p>
    <w:p w14:paraId="24329A43" w14:textId="352AFC96" w:rsidR="007128E7" w:rsidRDefault="007128E7" w:rsidP="00410B17">
      <w:pPr>
        <w:rPr>
          <w:ins w:id="3959" w:author="Raphael Malyankar" w:date="2025-08-15T02:37:00Z" w16du:dateUtc="2025-08-15T09:37:00Z"/>
          <w:rFonts w:eastAsia="MS Mincho" w:cstheme="minorHAnsi"/>
          <w:lang w:eastAsia="ja-JP"/>
        </w:rPr>
      </w:pPr>
    </w:p>
    <w:p w14:paraId="547D4DFF" w14:textId="120D901B" w:rsidR="00714451" w:rsidRDefault="00714451" w:rsidP="0086015E">
      <w:pPr>
        <w:pStyle w:val="HeadingB1"/>
        <w:numPr>
          <w:ilvl w:val="0"/>
          <w:numId w:val="148"/>
        </w:numPr>
        <w:rPr>
          <w:ins w:id="3960" w:author="Raphael Malyankar" w:date="2025-08-15T02:36:00Z" w16du:dateUtc="2025-08-15T09:36:00Z"/>
        </w:rPr>
      </w:pPr>
      <w:bookmarkStart w:id="3961" w:name="_Toc206156599"/>
      <w:ins w:id="3962" w:author="Raphael Malyankar" w:date="2025-08-15T02:37:00Z" w16du:dateUtc="2025-08-15T09:37:00Z">
        <w:r>
          <w:t>Other guidance</w:t>
        </w:r>
      </w:ins>
      <w:bookmarkEnd w:id="3961"/>
    </w:p>
    <w:p w14:paraId="0AE0B76F" w14:textId="77777777" w:rsidR="00714451" w:rsidRPr="00714451" w:rsidRDefault="00714451" w:rsidP="00714451">
      <w:pPr>
        <w:pStyle w:val="HeadingB2"/>
        <w:numPr>
          <w:ilvl w:val="1"/>
          <w:numId w:val="148"/>
        </w:numPr>
        <w:rPr>
          <w:ins w:id="3963" w:author="Raphael Malyankar" w:date="2025-08-15T02:36:00Z"/>
        </w:rPr>
      </w:pPr>
      <w:bookmarkStart w:id="3964" w:name="_Toc206156600"/>
      <w:ins w:id="3965" w:author="Raphael Malyankar" w:date="2025-08-15T02:36:00Z">
        <w:r w:rsidRPr="00714451">
          <w:t>Guidance on Unique Identifiers</w:t>
        </w:r>
        <w:bookmarkEnd w:id="3964"/>
      </w:ins>
    </w:p>
    <w:p w14:paraId="69E9CB07" w14:textId="77777777" w:rsidR="00714451" w:rsidRPr="00714451" w:rsidRDefault="00714451" w:rsidP="00714451">
      <w:pPr>
        <w:rPr>
          <w:ins w:id="3966" w:author="Raphael Malyankar" w:date="2025-08-15T02:36:00Z"/>
          <w:rFonts w:eastAsia="MS Mincho" w:cstheme="minorHAnsi"/>
          <w:lang w:eastAsia="ja-JP"/>
        </w:rPr>
      </w:pPr>
      <w:ins w:id="3967" w:author="Raphael Malyankar" w:date="2025-08-15T02:36:00Z">
        <w:r w:rsidRPr="00714451">
          <w:rPr>
            <w:rFonts w:eastAsia="MS Mincho" w:cstheme="minorHAnsi"/>
            <w:lang w:eastAsia="ja-JP"/>
          </w:rPr>
          <w:t>A major benefit of the S-100 framework is that products can be produced which can be displayed together on one screen such as in an ECDIS or VTS monitoring system. That necessarily requires a regime which enables an S-100 based system to operate with different products simultaneously. The challenging aspect of operating with different products simultaneously, is to find a solution that allows exactly one instance of a data within the system and which might be simultaneously included in various products. In an S-100 environment, the data originators provide the data and this data could be used in various products without direct influence of a hydrographic office. As long as the data is based on the same framework and if the multiple instances use the same identifier, the data exchange and data processing of this supply chain can be relatively simple.</w:t>
        </w:r>
      </w:ins>
    </w:p>
    <w:p w14:paraId="491EC41A" w14:textId="77777777" w:rsidR="00714451" w:rsidRPr="00714451" w:rsidRDefault="00714451" w:rsidP="00714451">
      <w:pPr>
        <w:rPr>
          <w:ins w:id="3968" w:author="Raphael Malyankar" w:date="2025-08-15T02:36:00Z"/>
          <w:rFonts w:eastAsia="MS Mincho" w:cstheme="minorHAnsi"/>
          <w:lang w:eastAsia="ja-JP"/>
        </w:rPr>
      </w:pPr>
      <w:ins w:id="3969" w:author="Raphael Malyankar" w:date="2025-08-15T02:36:00Z">
        <w:r w:rsidRPr="00714451">
          <w:rPr>
            <w:rFonts w:eastAsia="MS Mincho" w:cstheme="minorHAnsi"/>
            <w:lang w:eastAsia="ja-JP"/>
          </w:rPr>
          <w:t>It is important to preserve original identifiers in data products to assist in identifying data objects which describe the same real-world entity between different datasets, especially datasets from different specifications. For example: Identify instances of the same restricted area between ENC (S-101) and Marine Protected Area (S-122) datasets in an ECDIS. Another principle for preserving instance identifiers is to assist in identifying associated instances between datasets, especially datasets from different specifications. For example: S-124 Navigational Warning marking a light as out of order. This one navigational warning could be used to mark the issue in S-201, S-125 and S-101. Note that this requires the identifiers to be preserved so that the system can link the related feature instances.</w:t>
        </w:r>
      </w:ins>
    </w:p>
    <w:p w14:paraId="3C55FD40" w14:textId="77777777" w:rsidR="00714451" w:rsidRPr="00714451" w:rsidRDefault="00714451" w:rsidP="00714451">
      <w:pPr>
        <w:rPr>
          <w:ins w:id="3970" w:author="Raphael Malyankar" w:date="2025-08-15T02:36:00Z"/>
          <w:rFonts w:eastAsia="MS Mincho" w:cstheme="minorHAnsi"/>
          <w:lang w:eastAsia="ja-JP"/>
        </w:rPr>
      </w:pPr>
      <w:ins w:id="3971" w:author="Raphael Malyankar" w:date="2025-08-15T02:36:00Z">
        <w:r w:rsidRPr="00714451">
          <w:rPr>
            <w:rFonts w:eastAsia="MS Mincho" w:cstheme="minorHAnsi"/>
            <w:lang w:eastAsia="ja-JP"/>
          </w:rPr>
          <w:t>Persistent unique Identifiers would reduce the workload and likely issues with translation tables which have to be developed and maintained if various stakeholders use different Identifiers for the same feature; for example, a light has an IALA Identifier (created by a coastal authority) and a HO Identifier. The use of unique Identifiers will likely become more important as interoperability between various products within an S-100 based environment evolves. Thinking interoperability to the last consequence, the clear and standardised definition of the Unique Identifier’s structure becomes essential within that structure, and it is recommended that the Maritime Resource Name (MRN) concept, see Part 3 clause 3-10, be utilized as far as possible to have a common system of identifiers within the S-100 regime.</w:t>
        </w:r>
      </w:ins>
    </w:p>
    <w:p w14:paraId="49E157FE" w14:textId="77777777" w:rsidR="00714451" w:rsidRPr="00714451" w:rsidRDefault="00714451" w:rsidP="00714451">
      <w:pPr>
        <w:rPr>
          <w:ins w:id="3972" w:author="Raphael Malyankar" w:date="2025-08-15T02:36:00Z"/>
          <w:rFonts w:eastAsia="MS Mincho" w:cstheme="minorHAnsi"/>
          <w:lang w:eastAsia="ja-JP"/>
        </w:rPr>
      </w:pPr>
      <w:ins w:id="3973" w:author="Raphael Malyankar" w:date="2025-08-15T02:36:00Z">
        <w:r w:rsidRPr="00714451">
          <w:rPr>
            <w:rFonts w:eastAsia="MS Mincho" w:cstheme="minorHAnsi"/>
            <w:lang w:eastAsia="ja-JP"/>
          </w:rPr>
          <w:t>S-100 Product Specifications may implement an attribute called interoperabilityIdentifier. This attribute is intended to provide a persistent and unique identifier, to be expressed as an MRN, between features in datasets of different Product Specifications. In an S-100 ECDIS context, for instance, this would allow feature interrogation to include related features from different Product Specifications. Implementation of interoperabilityIdentifier is optional, see S-100 Part 3, clause 3-10.1.</w:t>
        </w:r>
      </w:ins>
    </w:p>
    <w:p w14:paraId="64F979A6" w14:textId="77777777" w:rsidR="00714451" w:rsidRPr="00714451" w:rsidRDefault="00714451" w:rsidP="00714451">
      <w:pPr>
        <w:rPr>
          <w:ins w:id="3974" w:author="Raphael Malyankar" w:date="2025-08-15T02:36:00Z"/>
          <w:rFonts w:eastAsia="MS Mincho" w:cstheme="minorHAnsi"/>
          <w:lang w:eastAsia="ja-JP"/>
        </w:rPr>
      </w:pPr>
      <w:ins w:id="3975" w:author="Raphael Malyankar" w:date="2025-08-15T02:36:00Z">
        <w:r w:rsidRPr="00714451">
          <w:rPr>
            <w:rFonts w:eastAsia="MS Mincho" w:cstheme="minorHAnsi"/>
            <w:lang w:eastAsia="ja-JP"/>
          </w:rPr>
          <w:t>There are implications to establishing a regime of preserving persistent unique identifiers. These include;</w:t>
        </w:r>
      </w:ins>
    </w:p>
    <w:p w14:paraId="51BCAEFE" w14:textId="77777777" w:rsidR="00714451" w:rsidRPr="00714451" w:rsidRDefault="00714451" w:rsidP="00714451">
      <w:pPr>
        <w:numPr>
          <w:ilvl w:val="0"/>
          <w:numId w:val="280"/>
        </w:numPr>
        <w:rPr>
          <w:ins w:id="3976" w:author="Raphael Malyankar" w:date="2025-08-15T02:36:00Z"/>
          <w:rFonts w:eastAsia="MS Mincho" w:cstheme="minorHAnsi"/>
          <w:lang w:val="en-AU" w:eastAsia="ja-JP"/>
        </w:rPr>
      </w:pPr>
      <w:ins w:id="3977" w:author="Raphael Malyankar" w:date="2025-08-15T02:36:00Z">
        <w:r w:rsidRPr="00714451">
          <w:rPr>
            <w:rFonts w:eastAsia="MS Mincho" w:cstheme="minorHAnsi"/>
            <w:lang w:val="en-AU" w:eastAsia="ja-JP"/>
          </w:rPr>
          <w:t xml:space="preserve">Implications for data maintenance: Processes have to be established to preserve the persistent unique identifiers for features where the identifier is needed, and to do so through maintenance cycles. This means that the identifier remains static throughout the feature lifecycle, even when </w:t>
        </w:r>
        <w:r w:rsidRPr="00714451">
          <w:rPr>
            <w:rFonts w:eastAsia="MS Mincho" w:cstheme="minorHAnsi"/>
            <w:lang w:val="en-AU" w:eastAsia="ja-JP"/>
          </w:rPr>
          <w:lastRenderedPageBreak/>
          <w:t>there are changes to the attributes of the feature. For example, the status of a conspicuous building may change over time, but the building is the same and the identifier should therefore remain static.</w:t>
        </w:r>
      </w:ins>
    </w:p>
    <w:p w14:paraId="4E92305F" w14:textId="77777777" w:rsidR="00714451" w:rsidRPr="00714451" w:rsidRDefault="00714451" w:rsidP="00714451">
      <w:pPr>
        <w:numPr>
          <w:ilvl w:val="0"/>
          <w:numId w:val="280"/>
        </w:numPr>
        <w:rPr>
          <w:ins w:id="3978" w:author="Raphael Malyankar" w:date="2025-08-15T02:36:00Z"/>
          <w:rFonts w:eastAsia="MS Mincho" w:cstheme="minorHAnsi"/>
          <w:lang w:val="en-AU" w:eastAsia="ja-JP"/>
        </w:rPr>
      </w:pPr>
      <w:ins w:id="3979" w:author="Raphael Malyankar" w:date="2025-08-15T02:36:00Z">
        <w:r w:rsidRPr="00714451">
          <w:rPr>
            <w:rFonts w:eastAsia="MS Mincho" w:cstheme="minorHAnsi"/>
            <w:lang w:val="en-AU" w:eastAsia="ja-JP"/>
          </w:rPr>
          <w:t>Production processes must be established to preserve the persistent unique identifiers of sources into product instances. If a source object is used to create an amalgamated feature (for example, built up area is made up of all the buildings in the area, but need not show them individually), then the new feature should get a new identifier, and it may not be necessary to preserve the source object identifiers into the product.</w:t>
        </w:r>
      </w:ins>
    </w:p>
    <w:p w14:paraId="59568E24" w14:textId="77777777" w:rsidR="00714451" w:rsidRPr="00714451" w:rsidRDefault="00714451" w:rsidP="00714451">
      <w:pPr>
        <w:numPr>
          <w:ilvl w:val="0"/>
          <w:numId w:val="280"/>
        </w:numPr>
        <w:rPr>
          <w:ins w:id="3980" w:author="Raphael Malyankar" w:date="2025-08-15T02:36:00Z"/>
          <w:rFonts w:eastAsia="MS Mincho" w:cstheme="minorHAnsi"/>
          <w:lang w:val="en-AU" w:eastAsia="ja-JP"/>
        </w:rPr>
      </w:pPr>
      <w:ins w:id="3981" w:author="Raphael Malyankar" w:date="2025-08-15T02:36:00Z">
        <w:r w:rsidRPr="00714451">
          <w:rPr>
            <w:rFonts w:eastAsia="MS Mincho" w:cstheme="minorHAnsi"/>
            <w:lang w:val="en-AU" w:eastAsia="ja-JP"/>
          </w:rPr>
          <w:t>It may be prudent to establish product specific rules for when and how persistent unique identifiers change with object change. For example, a platform is removed; does the remaining obstruction retain the identifier, or is it given a new identifier?</w:t>
        </w:r>
      </w:ins>
    </w:p>
    <w:p w14:paraId="6897EEEA" w14:textId="77777777" w:rsidR="00714451" w:rsidRPr="00714451" w:rsidRDefault="00714451" w:rsidP="00714451">
      <w:pPr>
        <w:numPr>
          <w:ilvl w:val="0"/>
          <w:numId w:val="280"/>
        </w:numPr>
        <w:rPr>
          <w:ins w:id="3982" w:author="Raphael Malyankar" w:date="2025-08-15T02:36:00Z"/>
          <w:rFonts w:eastAsia="MS Mincho" w:cstheme="minorHAnsi"/>
          <w:lang w:val="en-AU" w:eastAsia="ja-JP"/>
        </w:rPr>
      </w:pPr>
      <w:ins w:id="3983" w:author="Raphael Malyankar" w:date="2025-08-15T02:36:00Z">
        <w:r w:rsidRPr="00714451">
          <w:rPr>
            <w:rFonts w:eastAsia="MS Mincho" w:cstheme="minorHAnsi"/>
            <w:lang w:val="en-AU" w:eastAsia="ja-JP"/>
          </w:rPr>
          <w:t>Persistent unique identifiers may not give any indication of version/date of a feature instance. Guidelines should be established by stakeholders of products and object types for how to determine the most up to date instance if there are discrepancies between data objects which describe the same real-world entity between different datasets.</w:t>
        </w:r>
      </w:ins>
    </w:p>
    <w:p w14:paraId="27B5802B" w14:textId="77777777" w:rsidR="00714451" w:rsidRPr="00714451" w:rsidRDefault="00714451" w:rsidP="00714451">
      <w:pPr>
        <w:rPr>
          <w:ins w:id="3984" w:author="Raphael Malyankar" w:date="2025-08-15T02:36:00Z"/>
          <w:rFonts w:eastAsia="MS Mincho" w:cstheme="minorHAnsi"/>
          <w:lang w:eastAsia="ja-JP"/>
        </w:rPr>
      </w:pPr>
      <w:ins w:id="3985" w:author="Raphael Malyankar" w:date="2025-08-15T02:36:00Z">
        <w:r w:rsidRPr="00714451">
          <w:rPr>
            <w:rFonts w:eastAsia="MS Mincho" w:cstheme="minorHAnsi"/>
            <w:lang w:eastAsia="ja-JP"/>
          </w:rPr>
          <w:t>Persistent unique identifiers are likely to only be unique from the source originator. It is theoretically possible that two source originators generate different feature instances from the same real-world item. It is therefore important that stakeholders communicate, especially among stakeholders that intend to provide data to the same end user systems. Communication should be aimed at understanding domains and working out interoperability issues.</w:t>
        </w:r>
      </w:ins>
    </w:p>
    <w:p w14:paraId="6BB3C6A3" w14:textId="77777777" w:rsidR="00714451" w:rsidRPr="00714451" w:rsidRDefault="00714451" w:rsidP="0086015E">
      <w:pPr>
        <w:pStyle w:val="HeadingB2"/>
        <w:numPr>
          <w:ilvl w:val="1"/>
          <w:numId w:val="148"/>
        </w:numPr>
        <w:rPr>
          <w:ins w:id="3986" w:author="Raphael Malyankar" w:date="2025-08-15T02:37:00Z"/>
        </w:rPr>
      </w:pPr>
      <w:bookmarkStart w:id="3987" w:name="_Toc206156601"/>
      <w:ins w:id="3988" w:author="Raphael Malyankar" w:date="2025-08-15T02:37:00Z">
        <w:r w:rsidRPr="00714451">
          <w:t>Dealing with overlapping data</w:t>
        </w:r>
        <w:bookmarkEnd w:id="3987"/>
        <w:r w:rsidRPr="00714451">
          <w:t xml:space="preserve"> </w:t>
        </w:r>
      </w:ins>
    </w:p>
    <w:p w14:paraId="6AD83E1E" w14:textId="77777777" w:rsidR="00714451" w:rsidRPr="00714451" w:rsidRDefault="00714451" w:rsidP="00714451">
      <w:pPr>
        <w:rPr>
          <w:ins w:id="3989" w:author="Raphael Malyankar" w:date="2025-08-15T02:37:00Z"/>
          <w:rFonts w:eastAsia="MS Mincho" w:cstheme="minorHAnsi"/>
          <w:lang w:eastAsia="ja-JP"/>
        </w:rPr>
      </w:pPr>
      <w:ins w:id="3990" w:author="Raphael Malyankar" w:date="2025-08-15T02:37:00Z">
        <w:r w:rsidRPr="00714451">
          <w:rPr>
            <w:rFonts w:eastAsia="MS Mincho" w:cstheme="minorHAnsi"/>
            <w:lang w:eastAsia="ja-JP"/>
          </w:rPr>
          <w:t>Product Specifications should address the question of whether overlaps between adjacent datasets are permitted and under what circumstances. Principles for prohibiting and permitting overlaps between datasets must be defined in the Product Specification. Considerations include:</w:t>
        </w:r>
      </w:ins>
    </w:p>
    <w:p w14:paraId="04D3FC1D" w14:textId="77777777" w:rsidR="00714451" w:rsidRPr="00714451" w:rsidRDefault="00714451" w:rsidP="00714451">
      <w:pPr>
        <w:numPr>
          <w:ilvl w:val="0"/>
          <w:numId w:val="285"/>
        </w:numPr>
        <w:rPr>
          <w:ins w:id="3991" w:author="Raphael Malyankar" w:date="2025-08-15T02:37:00Z"/>
          <w:rFonts w:eastAsia="MS Mincho" w:cstheme="minorHAnsi"/>
          <w:lang w:val="en-AU" w:eastAsia="ja-JP"/>
        </w:rPr>
      </w:pPr>
      <w:ins w:id="3992" w:author="Raphael Malyankar" w:date="2025-08-15T02:37:00Z">
        <w:r w:rsidRPr="00714451">
          <w:rPr>
            <w:rFonts w:eastAsia="MS Mincho" w:cstheme="minorHAnsi"/>
            <w:lang w:val="en-AU" w:eastAsia="ja-JP"/>
          </w:rPr>
          <w:t>Whether data are scale-dependent or scale-independent, and whether datasets have maximum and minimum display scale information associated.</w:t>
        </w:r>
      </w:ins>
    </w:p>
    <w:p w14:paraId="537B97B6" w14:textId="77777777" w:rsidR="00714451" w:rsidRPr="00714451" w:rsidRDefault="00714451" w:rsidP="00714451">
      <w:pPr>
        <w:numPr>
          <w:ilvl w:val="0"/>
          <w:numId w:val="285"/>
        </w:numPr>
        <w:rPr>
          <w:ins w:id="3993" w:author="Raphael Malyankar" w:date="2025-08-15T02:37:00Z"/>
          <w:rFonts w:eastAsia="MS Mincho" w:cstheme="minorHAnsi"/>
          <w:lang w:val="en-AU" w:eastAsia="ja-JP"/>
        </w:rPr>
      </w:pPr>
      <w:ins w:id="3994" w:author="Raphael Malyankar" w:date="2025-08-15T02:37:00Z">
        <w:r w:rsidRPr="00714451">
          <w:rPr>
            <w:rFonts w:eastAsia="MS Mincho" w:cstheme="minorHAnsi"/>
            <w:lang w:val="en-AU" w:eastAsia="ja-JP"/>
          </w:rPr>
          <w:t>Whether overlapping datasets are from the same producer or different producers.</w:t>
        </w:r>
      </w:ins>
    </w:p>
    <w:p w14:paraId="4777FD47" w14:textId="77777777" w:rsidR="00714451" w:rsidRPr="00714451" w:rsidRDefault="00714451" w:rsidP="00714451">
      <w:pPr>
        <w:numPr>
          <w:ilvl w:val="0"/>
          <w:numId w:val="285"/>
        </w:numPr>
        <w:rPr>
          <w:ins w:id="3995" w:author="Raphael Malyankar" w:date="2025-08-15T02:37:00Z"/>
          <w:rFonts w:eastAsia="MS Mincho" w:cstheme="minorHAnsi"/>
          <w:lang w:val="en-AU" w:eastAsia="ja-JP"/>
        </w:rPr>
      </w:pPr>
      <w:ins w:id="3996" w:author="Raphael Malyankar" w:date="2025-08-15T02:37:00Z">
        <w:r w:rsidRPr="00714451">
          <w:rPr>
            <w:rFonts w:eastAsia="MS Mincho" w:cstheme="minorHAnsi"/>
            <w:lang w:val="en-AU" w:eastAsia="ja-JP"/>
          </w:rPr>
          <w:t>Overlaps in data coverage areas vs. features extending outside data coverage areas.</w:t>
        </w:r>
      </w:ins>
    </w:p>
    <w:p w14:paraId="613C76AA" w14:textId="77777777" w:rsidR="00714451" w:rsidRPr="00714451" w:rsidRDefault="00714451" w:rsidP="00714451">
      <w:pPr>
        <w:numPr>
          <w:ilvl w:val="0"/>
          <w:numId w:val="285"/>
        </w:numPr>
        <w:rPr>
          <w:ins w:id="3997" w:author="Raphael Malyankar" w:date="2025-08-15T02:37:00Z"/>
          <w:rFonts w:eastAsia="MS Mincho" w:cstheme="minorHAnsi"/>
          <w:lang w:val="en-AU" w:eastAsia="ja-JP"/>
        </w:rPr>
      </w:pPr>
      <w:ins w:id="3998" w:author="Raphael Malyankar" w:date="2025-08-15T02:37:00Z">
        <w:r w:rsidRPr="00714451">
          <w:rPr>
            <w:rFonts w:eastAsia="MS Mincho" w:cstheme="minorHAnsi"/>
            <w:lang w:val="en-AU" w:eastAsia="ja-JP"/>
          </w:rPr>
          <w:t>Whether a “small” overlap is tolerable – for example a 5-metre overlap in S-101 ENC datasets, or single grid cells along national boundaries cutting across the grid.</w:t>
        </w:r>
      </w:ins>
    </w:p>
    <w:p w14:paraId="67A14AD8" w14:textId="77777777" w:rsidR="00714451" w:rsidRPr="00714451" w:rsidRDefault="00714451" w:rsidP="00714451">
      <w:pPr>
        <w:numPr>
          <w:ilvl w:val="0"/>
          <w:numId w:val="285"/>
        </w:numPr>
        <w:rPr>
          <w:ins w:id="3999" w:author="Raphael Malyankar" w:date="2025-08-15T02:37:00Z"/>
          <w:rFonts w:eastAsia="MS Mincho" w:cstheme="minorHAnsi"/>
          <w:lang w:val="en-AU" w:eastAsia="ja-JP"/>
        </w:rPr>
      </w:pPr>
      <w:ins w:id="4000" w:author="Raphael Malyankar" w:date="2025-08-15T02:37:00Z">
        <w:r w:rsidRPr="00714451">
          <w:rPr>
            <w:rFonts w:eastAsia="MS Mincho" w:cstheme="minorHAnsi"/>
            <w:lang w:val="en-AU" w:eastAsia="ja-JP"/>
          </w:rPr>
          <w:t>Whether the nature of the data is such that features cannot naturally be truncated at dataset boundaries, whether there is an advantage to the end user in depicting such overlap For example, radio broadcasts areas naturally extend across national boundaries and end users may want to know where broadcasts from their destinations can be received, even if it is across a national boundary.</w:t>
        </w:r>
      </w:ins>
    </w:p>
    <w:p w14:paraId="31C140AC" w14:textId="77777777" w:rsidR="00714451" w:rsidRPr="00714451" w:rsidRDefault="00714451" w:rsidP="00714451">
      <w:pPr>
        <w:numPr>
          <w:ilvl w:val="0"/>
          <w:numId w:val="285"/>
        </w:numPr>
        <w:rPr>
          <w:ins w:id="4001" w:author="Raphael Malyankar" w:date="2025-08-15T02:37:00Z"/>
          <w:rFonts w:eastAsia="MS Mincho" w:cstheme="minorHAnsi"/>
          <w:lang w:val="en-AU" w:eastAsia="ja-JP"/>
        </w:rPr>
      </w:pPr>
      <w:ins w:id="4002" w:author="Raphael Malyankar" w:date="2025-08-15T02:37:00Z">
        <w:r w:rsidRPr="00714451">
          <w:rPr>
            <w:rFonts w:eastAsia="MS Mincho" w:cstheme="minorHAnsi"/>
            <w:lang w:val="en-AU" w:eastAsia="ja-JP"/>
          </w:rPr>
          <w:t>Whether data outside producer jurisdictions is needed because of the kind of information, for example weather and ice information.</w:t>
        </w:r>
      </w:ins>
    </w:p>
    <w:p w14:paraId="5DDAD828" w14:textId="77777777" w:rsidR="00714451" w:rsidRPr="00714451" w:rsidRDefault="00714451" w:rsidP="00714451">
      <w:pPr>
        <w:numPr>
          <w:ilvl w:val="0"/>
          <w:numId w:val="285"/>
        </w:numPr>
        <w:rPr>
          <w:ins w:id="4003" w:author="Raphael Malyankar" w:date="2025-08-15T02:37:00Z"/>
          <w:rFonts w:eastAsia="MS Mincho" w:cstheme="minorHAnsi"/>
          <w:lang w:val="en-AU" w:eastAsia="ja-JP"/>
        </w:rPr>
      </w:pPr>
      <w:ins w:id="4004" w:author="Raphael Malyankar" w:date="2025-08-15T02:37:00Z">
        <w:r w:rsidRPr="00714451">
          <w:rPr>
            <w:rFonts w:eastAsia="MS Mincho" w:cstheme="minorHAnsi"/>
            <w:lang w:val="en-AU" w:eastAsia="ja-JP"/>
          </w:rPr>
          <w:t>The kind of information – for example, gridded bathymetry, water level, and current information should not extend beyond grid extents to avoid ambiguity in interpretation and possible data conflicts.</w:t>
        </w:r>
      </w:ins>
    </w:p>
    <w:p w14:paraId="2FA34FEC" w14:textId="77777777" w:rsidR="00714451" w:rsidRPr="00714451" w:rsidRDefault="00714451" w:rsidP="00714451">
      <w:pPr>
        <w:rPr>
          <w:ins w:id="4005" w:author="Raphael Malyankar" w:date="2025-08-15T02:37:00Z"/>
          <w:rFonts w:eastAsia="MS Mincho" w:cstheme="minorHAnsi"/>
          <w:lang w:eastAsia="ja-JP"/>
        </w:rPr>
      </w:pPr>
      <w:ins w:id="4006" w:author="Raphael Malyankar" w:date="2025-08-15T02:37:00Z">
        <w:r w:rsidRPr="00714451">
          <w:rPr>
            <w:rFonts w:eastAsia="MS Mincho" w:cstheme="minorHAnsi"/>
            <w:lang w:eastAsia="ja-JP"/>
          </w:rPr>
          <w:t>Generally speaking overlaps along producer boundaries can be permitted to a limited extent. Overlaps between dataset at datum boundaries may be inevitable (especially gridded data where the grid area covers areas where different vertical datums are used) but should be as limited as possible.</w:t>
        </w:r>
      </w:ins>
    </w:p>
    <w:p w14:paraId="273DDEF6" w14:textId="77777777" w:rsidR="00714451" w:rsidRPr="00714451" w:rsidRDefault="00714451" w:rsidP="0062717B">
      <w:pPr>
        <w:pStyle w:val="HeadingB2"/>
        <w:numPr>
          <w:ilvl w:val="1"/>
          <w:numId w:val="148"/>
        </w:numPr>
        <w:rPr>
          <w:ins w:id="4007" w:author="Raphael Malyankar" w:date="2025-08-15T02:37:00Z"/>
        </w:rPr>
      </w:pPr>
      <w:bookmarkStart w:id="4008" w:name="_Toc206156602"/>
      <w:ins w:id="4009" w:author="Raphael Malyankar" w:date="2025-08-15T02:37:00Z">
        <w:r w:rsidRPr="00714451">
          <w:t>Datums</w:t>
        </w:r>
        <w:bookmarkEnd w:id="4008"/>
      </w:ins>
    </w:p>
    <w:p w14:paraId="0B9F4F20" w14:textId="77777777" w:rsidR="00714451" w:rsidRDefault="00714451" w:rsidP="00714451">
      <w:pPr>
        <w:rPr>
          <w:ins w:id="4010" w:author="Raphael Malyankar" w:date="2025-08-15T04:13:00Z" w16du:dateUtc="2025-08-15T11:13:00Z"/>
          <w:rFonts w:eastAsia="MS Mincho" w:cstheme="minorHAnsi"/>
          <w:lang w:eastAsia="ja-JP"/>
        </w:rPr>
      </w:pPr>
      <w:ins w:id="4011" w:author="Raphael Malyankar" w:date="2025-08-15T02:37:00Z">
        <w:r w:rsidRPr="00714451">
          <w:rPr>
            <w:rFonts w:eastAsia="MS Mincho" w:cstheme="minorHAnsi"/>
            <w:lang w:eastAsia="ja-JP"/>
          </w:rPr>
          <w:t xml:space="preserve">While vector products can deal with having multiple vertical datums within a dataset extent by adding different data coverages, multiple vertical datums is a more complex issue for gridded data because the datum boundary rarely coincides with grid cell boundaries. This problem is currently being addressed by </w:t>
        </w:r>
        <w:r w:rsidRPr="00714451">
          <w:rPr>
            <w:rFonts w:eastAsia="MS Mincho" w:cstheme="minorHAnsi"/>
            <w:lang w:eastAsia="ja-JP"/>
          </w:rPr>
          <w:lastRenderedPageBreak/>
          <w:t>splitting the grid feature into two or more grid features with the same extents and grid cell parameters but different vertical datums, and populating grid cells intersecting the datum boundary in features for all the datum areas the cell intersects.</w:t>
        </w:r>
      </w:ins>
    </w:p>
    <w:p w14:paraId="063D1F86" w14:textId="3D217D2E" w:rsidR="00DB2D5C" w:rsidRDefault="00DB2D5C" w:rsidP="0062717B">
      <w:pPr>
        <w:pStyle w:val="HeadingB2"/>
        <w:numPr>
          <w:ilvl w:val="1"/>
          <w:numId w:val="148"/>
        </w:numPr>
        <w:rPr>
          <w:ins w:id="4012" w:author="Raphael Malyankar" w:date="2025-08-15T04:17:00Z" w16du:dateUtc="2025-08-15T11:17:00Z"/>
        </w:rPr>
      </w:pPr>
      <w:bookmarkStart w:id="4013" w:name="_Toc206156603"/>
      <w:ins w:id="4014" w:author="Raphael Malyankar" w:date="2025-08-15T04:13:00Z" w16du:dateUtc="2025-08-15T11:13:00Z">
        <w:r>
          <w:t>Product Specification name and identifier in datasets</w:t>
        </w:r>
      </w:ins>
      <w:bookmarkEnd w:id="4013"/>
    </w:p>
    <w:p w14:paraId="05651AA7" w14:textId="7514A879" w:rsidR="00BB02B9" w:rsidRDefault="00DB2D5C" w:rsidP="00714451">
      <w:pPr>
        <w:rPr>
          <w:ins w:id="4015" w:author="Raphael Malyankar" w:date="2025-08-15T04:26:00Z" w16du:dateUtc="2025-08-15T11:26:00Z"/>
          <w:rFonts w:eastAsia="MS Mincho" w:cstheme="minorHAnsi"/>
          <w:lang w:eastAsia="ja-JP"/>
        </w:rPr>
      </w:pPr>
      <w:ins w:id="4016" w:author="Raphael Malyankar" w:date="2025-08-15T04:20:00Z" w16du:dateUtc="2025-08-15T11:20:00Z">
        <w:r>
          <w:rPr>
            <w:rFonts w:eastAsia="MS Mincho" w:cstheme="minorHAnsi"/>
            <w:lang w:eastAsia="ja-JP"/>
          </w:rPr>
          <w:t xml:space="preserve">The content of </w:t>
        </w:r>
      </w:ins>
      <w:ins w:id="4017" w:author="Raphael Malyankar" w:date="2025-08-15T04:21:00Z" w16du:dateUtc="2025-08-15T11:21:00Z">
        <w:r w:rsidR="00BB02B9">
          <w:rPr>
            <w:rFonts w:eastAsia="MS Mincho" w:cstheme="minorHAnsi"/>
            <w:lang w:eastAsia="ja-JP"/>
          </w:rPr>
          <w:t xml:space="preserve">product specification identification </w:t>
        </w:r>
      </w:ins>
      <w:ins w:id="4018" w:author="Raphael Malyankar" w:date="2025-08-15T04:26:00Z" w16du:dateUtc="2025-08-15T11:26:00Z">
        <w:r w:rsidR="00BB02B9">
          <w:rPr>
            <w:rFonts w:eastAsia="MS Mincho" w:cstheme="minorHAnsi"/>
            <w:lang w:eastAsia="ja-JP"/>
          </w:rPr>
          <w:t xml:space="preserve">DSID.PRSP in the ISO 8211 format </w:t>
        </w:r>
      </w:ins>
      <w:ins w:id="4019" w:author="Raphael Malyankar" w:date="2025-08-15T04:20:00Z" w16du:dateUtc="2025-08-15T11:20:00Z">
        <w:r w:rsidR="00BB02B9">
          <w:rPr>
            <w:rFonts w:eastAsia="MS Mincho" w:cstheme="minorHAnsi"/>
            <w:lang w:eastAsia="ja-JP"/>
          </w:rPr>
          <w:t xml:space="preserve">shall be </w:t>
        </w:r>
      </w:ins>
      <w:ins w:id="4020" w:author="Raphael Malyankar" w:date="2025-08-15T04:21:00Z" w16du:dateUtc="2025-08-15T11:21:00Z">
        <w:r w:rsidR="00BB02B9">
          <w:rPr>
            <w:rFonts w:eastAsia="MS Mincho" w:cstheme="minorHAnsi"/>
            <w:lang w:eastAsia="ja-JP"/>
          </w:rPr>
          <w:t xml:space="preserve">specified as: </w:t>
        </w:r>
        <w:r w:rsidR="00BB02B9" w:rsidRPr="00BB02B9">
          <w:rPr>
            <w:rFonts w:eastAsia="MS Mincho" w:cstheme="minorHAnsi"/>
            <w:lang w:eastAsia="ja-JP"/>
          </w:rPr>
          <w:t>INT.IHO.S-</w:t>
        </w:r>
        <w:r w:rsidR="00BB02B9">
          <w:rPr>
            <w:rFonts w:eastAsia="MS Mincho" w:cstheme="minorHAnsi"/>
            <w:lang w:eastAsia="ja-JP"/>
          </w:rPr>
          <w:t>NNN</w:t>
        </w:r>
        <w:r w:rsidR="00BB02B9" w:rsidRPr="00BB02B9">
          <w:rPr>
            <w:rFonts w:eastAsia="MS Mincho" w:cstheme="minorHAnsi"/>
            <w:lang w:eastAsia="ja-JP"/>
          </w:rPr>
          <w:t>.</w:t>
        </w:r>
        <w:r w:rsidR="00BB02B9">
          <w:rPr>
            <w:rFonts w:eastAsia="MS Mincho" w:cstheme="minorHAnsi"/>
            <w:lang w:eastAsia="ja-JP"/>
          </w:rPr>
          <w:t>X</w:t>
        </w:r>
        <w:r w:rsidR="00BB02B9" w:rsidRPr="00BB02B9">
          <w:rPr>
            <w:rFonts w:eastAsia="MS Mincho" w:cstheme="minorHAnsi"/>
            <w:lang w:eastAsia="ja-JP"/>
          </w:rPr>
          <w:t>.</w:t>
        </w:r>
        <w:r w:rsidR="00BB02B9">
          <w:rPr>
            <w:rFonts w:eastAsia="MS Mincho" w:cstheme="minorHAnsi"/>
            <w:lang w:eastAsia="ja-JP"/>
          </w:rPr>
          <w:t>X</w:t>
        </w:r>
      </w:ins>
      <w:ins w:id="4021" w:author="Raphael Malyankar" w:date="2025-08-15T04:22:00Z" w16du:dateUtc="2025-08-15T11:22:00Z">
        <w:r w:rsidR="00BB02B9">
          <w:rPr>
            <w:rFonts w:eastAsia="MS Mincho" w:cstheme="minorHAnsi"/>
            <w:lang w:eastAsia="ja-JP"/>
          </w:rPr>
          <w:t xml:space="preserve"> where NNN represents the product specification number (101 or 401) and X.X represents the </w:t>
        </w:r>
      </w:ins>
      <w:ins w:id="4022" w:author="Raphael Malyankar" w:date="2025-08-15T04:23:00Z" w16du:dateUtc="2025-08-15T11:23:00Z">
        <w:r w:rsidR="00BB02B9">
          <w:rPr>
            <w:rFonts w:eastAsia="MS Mincho" w:cstheme="minorHAnsi"/>
            <w:lang w:eastAsia="ja-JP"/>
          </w:rPr>
          <w:t>EDITION.REVISION</w:t>
        </w:r>
      </w:ins>
      <w:ins w:id="4023" w:author="Raphael Malyankar" w:date="2025-08-15T04:22:00Z" w16du:dateUtc="2025-08-15T11:22:00Z">
        <w:r w:rsidR="00BB02B9">
          <w:rPr>
            <w:rFonts w:eastAsia="MS Mincho" w:cstheme="minorHAnsi"/>
            <w:lang w:eastAsia="ja-JP"/>
          </w:rPr>
          <w:t xml:space="preserve"> number</w:t>
        </w:r>
      </w:ins>
      <w:ins w:id="4024" w:author="Raphael Malyankar" w:date="2025-08-15T04:23:00Z" w16du:dateUtc="2025-08-15T11:23:00Z">
        <w:r w:rsidR="00BB02B9">
          <w:rPr>
            <w:rFonts w:eastAsia="MS Mincho" w:cstheme="minorHAnsi"/>
            <w:lang w:eastAsia="ja-JP"/>
          </w:rPr>
          <w:t>.</w:t>
        </w:r>
      </w:ins>
      <w:ins w:id="4025" w:author="Raphael Malyankar" w:date="2025-08-15T04:29:00Z" w16du:dateUtc="2025-08-15T11:29:00Z">
        <w:r w:rsidR="00B746CB">
          <w:rPr>
            <w:rFonts w:eastAsia="MS Mincho" w:cstheme="minorHAnsi"/>
            <w:lang w:eastAsia="ja-JP"/>
          </w:rPr>
          <w:t xml:space="preserve"> </w:t>
        </w:r>
      </w:ins>
      <w:ins w:id="4026" w:author="Raphael Malyankar" w:date="2025-08-15T04:30:00Z" w16du:dateUtc="2025-08-15T11:30:00Z">
        <w:r w:rsidR="00B746CB">
          <w:rPr>
            <w:rFonts w:eastAsia="MS Mincho" w:cstheme="minorHAnsi"/>
            <w:lang w:eastAsia="ja-JP"/>
          </w:rPr>
          <w:t xml:space="preserve">Each </w:t>
        </w:r>
      </w:ins>
      <w:ins w:id="4027" w:author="Raphael Malyankar" w:date="2025-08-15T04:29:00Z" w16du:dateUtc="2025-08-15T11:29:00Z">
        <w:r w:rsidR="00B746CB">
          <w:rPr>
            <w:rFonts w:eastAsia="MS Mincho" w:cstheme="minorHAnsi"/>
            <w:lang w:eastAsia="ja-JP"/>
          </w:rPr>
          <w:t xml:space="preserve">“X” </w:t>
        </w:r>
      </w:ins>
      <w:ins w:id="4028" w:author="Raphael Malyankar" w:date="2025-08-15T04:30:00Z" w16du:dateUtc="2025-08-15T11:30:00Z">
        <w:r w:rsidR="00B746CB">
          <w:rPr>
            <w:rFonts w:eastAsia="MS Mincho" w:cstheme="minorHAnsi"/>
            <w:lang w:eastAsia="ja-JP"/>
          </w:rPr>
          <w:t xml:space="preserve">component may consist of one or more digits, </w:t>
        </w:r>
      </w:ins>
      <w:ins w:id="4029" w:author="Raphael Malyankar" w:date="2025-08-15T04:31:00Z" w16du:dateUtc="2025-08-15T11:31:00Z">
        <w:r w:rsidR="00B746CB">
          <w:rPr>
            <w:rFonts w:eastAsia="MS Mincho" w:cstheme="minorHAnsi"/>
            <w:lang w:eastAsia="ja-JP"/>
          </w:rPr>
          <w:t>with</w:t>
        </w:r>
      </w:ins>
      <w:ins w:id="4030" w:author="Raphael Malyankar" w:date="2025-08-15T04:30:00Z" w16du:dateUtc="2025-08-15T11:30:00Z">
        <w:r w:rsidR="00B746CB">
          <w:rPr>
            <w:rFonts w:eastAsia="MS Mincho" w:cstheme="minorHAnsi"/>
            <w:lang w:eastAsia="ja-JP"/>
          </w:rPr>
          <w:t xml:space="preserve"> leading zero</w:t>
        </w:r>
      </w:ins>
      <w:ins w:id="4031" w:author="Raphael Malyankar" w:date="2025-08-15T04:31:00Z" w16du:dateUtc="2025-08-15T11:31:00Z">
        <w:r w:rsidR="00B746CB">
          <w:rPr>
            <w:rFonts w:eastAsia="MS Mincho" w:cstheme="minorHAnsi"/>
            <w:lang w:eastAsia="ja-JP"/>
          </w:rPr>
          <w:t>s omitted.</w:t>
        </w:r>
      </w:ins>
    </w:p>
    <w:p w14:paraId="06C9A2E4" w14:textId="6C9E8ABD" w:rsidR="00BB02B9" w:rsidRDefault="00BB02B9" w:rsidP="00714451">
      <w:pPr>
        <w:rPr>
          <w:ins w:id="4032" w:author="Raphael Malyankar" w:date="2025-08-15T04:27:00Z" w16du:dateUtc="2025-08-15T11:27:00Z"/>
          <w:rFonts w:eastAsia="MS Mincho" w:cstheme="minorHAnsi"/>
          <w:lang w:eastAsia="ja-JP"/>
        </w:rPr>
      </w:pPr>
      <w:ins w:id="4033" w:author="Raphael Malyankar" w:date="2025-08-15T04:26:00Z" w16du:dateUtc="2025-08-15T11:26:00Z">
        <w:r>
          <w:rPr>
            <w:rFonts w:eastAsia="MS Mincho" w:cstheme="minorHAnsi"/>
            <w:lang w:eastAsia="ja-JP"/>
          </w:rPr>
          <w:t>The content of productIdent</w:t>
        </w:r>
      </w:ins>
      <w:ins w:id="4034" w:author="Raphael Malyankar" w:date="2025-08-15T04:27:00Z" w16du:dateUtc="2025-08-15T11:27:00Z">
        <w:r>
          <w:rPr>
            <w:rFonts w:eastAsia="MS Mincho" w:cstheme="minorHAnsi"/>
            <w:lang w:eastAsia="ja-JP"/>
          </w:rPr>
          <w:t xml:space="preserve">ifier in </w:t>
        </w:r>
        <w:r w:rsidRPr="00BB02B9">
          <w:rPr>
            <w:rFonts w:eastAsia="MS Mincho" w:cstheme="minorHAnsi"/>
            <w:lang w:eastAsia="ja-JP"/>
          </w:rPr>
          <w:t>Dataset identification header</w:t>
        </w:r>
        <w:r>
          <w:rPr>
            <w:rFonts w:eastAsia="MS Mincho" w:cstheme="minorHAnsi"/>
            <w:lang w:eastAsia="ja-JP"/>
          </w:rPr>
          <w:t xml:space="preserve"> for GML formats shall be specified using the same convention as above.</w:t>
        </w:r>
      </w:ins>
    </w:p>
    <w:p w14:paraId="675FDBBF" w14:textId="7E1A25B1" w:rsidR="00BB02B9" w:rsidRDefault="00BB02B9" w:rsidP="00714451">
      <w:pPr>
        <w:rPr>
          <w:ins w:id="4035" w:author="Raphael Malyankar" w:date="2025-08-15T04:14:00Z" w16du:dateUtc="2025-08-15T11:14:00Z"/>
          <w:rFonts w:eastAsia="MS Mincho" w:cstheme="minorHAnsi"/>
          <w:lang w:eastAsia="ja-JP"/>
        </w:rPr>
      </w:pPr>
      <w:ins w:id="4036" w:author="Raphael Malyankar" w:date="2025-08-15T04:27:00Z" w16du:dateUtc="2025-08-15T11:27:00Z">
        <w:r>
          <w:rPr>
            <w:rFonts w:eastAsia="MS Mincho" w:cstheme="minorHAnsi"/>
            <w:lang w:eastAsia="ja-JP"/>
          </w:rPr>
          <w:t xml:space="preserve">The content of </w:t>
        </w:r>
      </w:ins>
      <w:ins w:id="4037" w:author="Raphael Malyankar" w:date="2025-08-15T04:29:00Z" w16du:dateUtc="2025-08-15T11:29:00Z">
        <w:r w:rsidR="00B746CB">
          <w:rPr>
            <w:rFonts w:eastAsia="MS Mincho" w:cstheme="minorHAnsi"/>
            <w:lang w:eastAsia="ja-JP"/>
          </w:rPr>
          <w:t xml:space="preserve">the HDF5 attribute </w:t>
        </w:r>
        <w:r w:rsidR="00B746CB" w:rsidRPr="00B746CB">
          <w:rPr>
            <w:rFonts w:eastAsia="MS Mincho" w:cstheme="minorHAnsi"/>
            <w:lang w:eastAsia="ja-JP"/>
          </w:rPr>
          <w:t>productSpecification</w:t>
        </w:r>
        <w:r w:rsidR="00B746CB">
          <w:rPr>
            <w:rFonts w:eastAsia="MS Mincho" w:cstheme="minorHAnsi"/>
            <w:lang w:eastAsia="ja-JP"/>
          </w:rPr>
          <w:t xml:space="preserve"> in the root group in HDF5 formats shall be specified using the same convention as above.</w:t>
        </w:r>
      </w:ins>
    </w:p>
    <w:p w14:paraId="5A2BCD78" w14:textId="77777777" w:rsidR="00714451" w:rsidRPr="00714451" w:rsidRDefault="00714451" w:rsidP="0062717B">
      <w:pPr>
        <w:pStyle w:val="HeadingB2"/>
        <w:numPr>
          <w:ilvl w:val="1"/>
          <w:numId w:val="148"/>
        </w:numPr>
        <w:rPr>
          <w:ins w:id="4038" w:author="Raphael Malyankar" w:date="2025-08-15T02:40:00Z" w16du:dateUtc="2025-08-15T09:40:00Z"/>
        </w:rPr>
      </w:pPr>
      <w:bookmarkStart w:id="4039" w:name="_Toc206156604"/>
      <w:ins w:id="4040" w:author="Raphael Malyankar" w:date="2025-08-15T02:40:00Z" w16du:dateUtc="2025-08-15T09:40:00Z">
        <w:r w:rsidRPr="00714451">
          <w:t>Support for validation</w:t>
        </w:r>
        <w:bookmarkEnd w:id="4039"/>
      </w:ins>
    </w:p>
    <w:p w14:paraId="54EC0F70" w14:textId="5D766236" w:rsidR="00714451" w:rsidRDefault="00714451" w:rsidP="00714451">
      <w:pPr>
        <w:rPr>
          <w:ins w:id="4041" w:author="Raphael Malyankar" w:date="2025-08-15T04:36:00Z" w16du:dateUtc="2025-08-15T11:36:00Z"/>
          <w:rFonts w:eastAsia="MS Mincho" w:cstheme="minorHAnsi"/>
          <w:lang w:eastAsia="ja-JP"/>
        </w:rPr>
      </w:pPr>
      <w:ins w:id="4042" w:author="Raphael Malyankar" w:date="2025-08-15T02:40:00Z" w16du:dateUtc="2025-08-15T09:40:00Z">
        <w:r w:rsidRPr="00714451">
          <w:rPr>
            <w:rFonts w:eastAsia="MS Mincho" w:cstheme="minorHAnsi"/>
            <w:lang w:eastAsia="ja-JP"/>
          </w:rPr>
          <w:t>Product Specification developers may wish to consider providing artefacts to support dataset and exchange catalogue validation. Exemplary artefacts include code libraries or Schematron rules for validating Exchange Catalogues and GML datasets. While schema-validation for XML takes care of much of the problem of ensuring conformance to data format, there are often constraints which cannot be valdated by means of XML schema validation. If provided, focusing on product-specific requirements and constraints is suggested to limit effort needed, under the assumption that generic S-100 validation can be developed in common by multiple Product Specification teams in combination.</w:t>
        </w:r>
      </w:ins>
    </w:p>
    <w:p w14:paraId="09A78756" w14:textId="0A4652E6" w:rsidR="00112D0F" w:rsidRDefault="00112D0F" w:rsidP="00530432">
      <w:pPr>
        <w:pStyle w:val="HeadingB2"/>
        <w:numPr>
          <w:ilvl w:val="1"/>
          <w:numId w:val="148"/>
        </w:numPr>
        <w:rPr>
          <w:ins w:id="4043" w:author="Raphael Malyankar" w:date="2025-08-15T04:37:00Z" w16du:dateUtc="2025-08-15T11:37:00Z"/>
        </w:rPr>
      </w:pPr>
      <w:bookmarkStart w:id="4044" w:name="_Toc206156605"/>
      <w:ins w:id="4045" w:author="Raphael Malyankar" w:date="2025-08-15T04:36:00Z" w16du:dateUtc="2025-08-15T11:36:00Z">
        <w:r>
          <w:t xml:space="preserve">Support for </w:t>
        </w:r>
      </w:ins>
      <w:ins w:id="4046" w:author="Raphael Malyankar" w:date="2025-08-15T04:37:00Z" w16du:dateUtc="2025-08-15T11:37:00Z">
        <w:r>
          <w:t xml:space="preserve">relating modelled </w:t>
        </w:r>
      </w:ins>
      <w:ins w:id="4047" w:author="Raphael Malyankar" w:date="2025-08-15T04:40:00Z" w16du:dateUtc="2025-08-15T11:40:00Z">
        <w:r>
          <w:t>types</w:t>
        </w:r>
      </w:ins>
      <w:ins w:id="4048" w:author="Raphael Malyankar" w:date="2025-08-15T04:37:00Z" w16du:dateUtc="2025-08-15T11:37:00Z">
        <w:r>
          <w:t xml:space="preserve"> to </w:t>
        </w:r>
      </w:ins>
      <w:ins w:id="4049" w:author="Raphael Malyankar" w:date="2025-08-15T04:40:00Z" w16du:dateUtc="2025-08-15T11:40:00Z">
        <w:r>
          <w:t>real world</w:t>
        </w:r>
      </w:ins>
      <w:ins w:id="4050" w:author="Raphael Malyankar" w:date="2025-08-15T04:37:00Z" w16du:dateUtc="2025-08-15T11:37:00Z">
        <w:r>
          <w:t xml:space="preserve"> </w:t>
        </w:r>
      </w:ins>
      <w:ins w:id="4051" w:author="Raphael Malyankar" w:date="2025-08-15T04:40:00Z" w16du:dateUtc="2025-08-15T11:40:00Z">
        <w:r>
          <w:t>entities</w:t>
        </w:r>
      </w:ins>
      <w:bookmarkEnd w:id="4044"/>
    </w:p>
    <w:p w14:paraId="78087786" w14:textId="00F7C412" w:rsidR="00896AAF" w:rsidRDefault="00112D0F" w:rsidP="00896AAF">
      <w:pPr>
        <w:rPr>
          <w:ins w:id="4052" w:author="Raphael Malyankar" w:date="2025-08-15T04:44:00Z" w16du:dateUtc="2025-08-15T11:44:00Z"/>
          <w:lang w:eastAsia="ja-JP"/>
        </w:rPr>
      </w:pPr>
      <w:ins w:id="4053" w:author="Raphael Malyankar" w:date="2025-08-15T04:38:00Z" w16du:dateUtc="2025-08-15T11:38:00Z">
        <w:r>
          <w:rPr>
            <w:lang w:eastAsia="ja-JP"/>
          </w:rPr>
          <w:t>Product Specification developers and their c</w:t>
        </w:r>
      </w:ins>
      <w:ins w:id="4054" w:author="Raphael Malyankar" w:date="2025-08-15T04:39:00Z" w16du:dateUtc="2025-08-15T11:39:00Z">
        <w:r>
          <w:rPr>
            <w:lang w:eastAsia="ja-JP"/>
          </w:rPr>
          <w:t xml:space="preserve">ontrolling working groups </w:t>
        </w:r>
      </w:ins>
      <w:ins w:id="4055" w:author="Raphael Malyankar" w:date="2025-08-15T04:44:00Z" w16du:dateUtc="2025-08-15T11:44:00Z">
        <w:r w:rsidR="00896AAF">
          <w:rPr>
            <w:lang w:eastAsia="ja-JP"/>
          </w:rPr>
          <w:t>may wish to</w:t>
        </w:r>
      </w:ins>
      <w:ins w:id="4056" w:author="Raphael Malyankar" w:date="2025-08-15T04:39:00Z" w16du:dateUtc="2025-08-15T11:39:00Z">
        <w:r>
          <w:rPr>
            <w:lang w:eastAsia="ja-JP"/>
          </w:rPr>
          <w:t xml:space="preserve"> consider </w:t>
        </w:r>
      </w:ins>
      <w:ins w:id="4057" w:author="Raphael Malyankar" w:date="2025-08-15T04:41:00Z" w16du:dateUtc="2025-08-15T11:41:00Z">
        <w:r w:rsidR="003E19CA">
          <w:rPr>
            <w:lang w:eastAsia="ja-JP"/>
          </w:rPr>
          <w:t xml:space="preserve">support for </w:t>
        </w:r>
      </w:ins>
      <w:ins w:id="4058" w:author="Raphael Malyankar" w:date="2025-08-15T04:44:00Z" w16du:dateUtc="2025-08-15T11:44:00Z">
        <w:r w:rsidR="00896AAF">
          <w:rPr>
            <w:lang w:eastAsia="ja-JP"/>
          </w:rPr>
          <w:t xml:space="preserve">developing </w:t>
        </w:r>
      </w:ins>
      <w:ins w:id="4059" w:author="Raphael Malyankar" w:date="2025-08-15T04:39:00Z" w16du:dateUtc="2025-08-15T11:39:00Z">
        <w:r>
          <w:rPr>
            <w:lang w:eastAsia="ja-JP"/>
          </w:rPr>
          <w:t xml:space="preserve">databases and query tools for establishing correspondences between </w:t>
        </w:r>
      </w:ins>
      <w:ins w:id="4060" w:author="Raphael Malyankar" w:date="2025-08-15T04:40:00Z" w16du:dateUtc="2025-08-15T11:40:00Z">
        <w:r>
          <w:rPr>
            <w:lang w:eastAsia="ja-JP"/>
          </w:rPr>
          <w:t>real-world entities and modelled feature types.</w:t>
        </w:r>
      </w:ins>
    </w:p>
    <w:p w14:paraId="2B1F2FEB" w14:textId="04D5DA94" w:rsidR="00896AAF" w:rsidRDefault="00896AAF" w:rsidP="00896AAF">
      <w:pPr>
        <w:rPr>
          <w:ins w:id="4061" w:author="Raphael Malyankar" w:date="2025-08-15T04:46:00Z" w16du:dateUtc="2025-08-15T11:46:00Z"/>
          <w:lang w:eastAsia="ja-JP"/>
        </w:rPr>
      </w:pPr>
      <w:ins w:id="4062" w:author="Raphael Malyankar" w:date="2025-08-15T04:46:00Z" w16du:dateUtc="2025-08-15T11:46:00Z">
        <w:r>
          <w:rPr>
            <w:lang w:eastAsia="ja-JP"/>
          </w:rPr>
          <w:t>China MSA report</w:t>
        </w:r>
      </w:ins>
      <w:ins w:id="4063" w:author="Raphael Malyankar" w:date="2025-08-15T04:47:00Z" w16du:dateUtc="2025-08-15T11:47:00Z">
        <w:r>
          <w:rPr>
            <w:rStyle w:val="FootnoteReference"/>
            <w:lang w:eastAsia="ja-JP"/>
          </w:rPr>
          <w:footnoteReference w:id="8"/>
        </w:r>
      </w:ins>
      <w:ins w:id="4067" w:author="Raphael Malyankar" w:date="2025-08-15T04:46:00Z" w16du:dateUtc="2025-08-15T11:46:00Z">
        <w:r>
          <w:rPr>
            <w:lang w:eastAsia="ja-JP"/>
          </w:rPr>
          <w:t xml:space="preserve"> having</w:t>
        </w:r>
        <w:r>
          <w:rPr>
            <w:lang w:eastAsia="ja-JP"/>
          </w:rPr>
          <w:t xml:space="preserve"> carried out </w:t>
        </w:r>
      </w:ins>
      <w:ins w:id="4068" w:author="Raphael Malyankar" w:date="2025-08-15T04:47:00Z" w16du:dateUtc="2025-08-15T11:47:00Z">
        <w:r>
          <w:rPr>
            <w:lang w:eastAsia="ja-JP"/>
          </w:rPr>
          <w:t xml:space="preserve">a project to </w:t>
        </w:r>
        <w:r>
          <w:rPr>
            <w:lang w:eastAsia="ja-JP"/>
          </w:rPr>
          <w:t>enable surveyors and cartographers to understand as intuitively as possible how S-101 features correspond to the real world</w:t>
        </w:r>
      </w:ins>
    </w:p>
    <w:p w14:paraId="42A69DBC" w14:textId="411336DC" w:rsidR="00896AAF" w:rsidRDefault="00896AAF" w:rsidP="00530432">
      <w:pPr>
        <w:pStyle w:val="ListParagraph"/>
        <w:numPr>
          <w:ilvl w:val="0"/>
          <w:numId w:val="300"/>
        </w:numPr>
        <w:rPr>
          <w:ins w:id="4069" w:author="Raphael Malyankar" w:date="2025-08-15T04:46:00Z" w16du:dateUtc="2025-08-15T11:46:00Z"/>
        </w:rPr>
      </w:pPr>
      <w:ins w:id="4070" w:author="Raphael Malyankar" w:date="2025-08-15T04:46:00Z" w16du:dateUtc="2025-08-15T11:46:00Z">
        <w:r>
          <w:t>For the features whose corresponding real world entities are visible, for example coastline, aids to navigation and so on , the correspondence are shown in the form of pictures.</w:t>
        </w:r>
      </w:ins>
    </w:p>
    <w:p w14:paraId="5F4C09AD" w14:textId="4BDE5C81" w:rsidR="00896AAF" w:rsidRDefault="00530432" w:rsidP="00530432">
      <w:pPr>
        <w:pStyle w:val="ListParagraph"/>
        <w:numPr>
          <w:ilvl w:val="0"/>
          <w:numId w:val="300"/>
        </w:numPr>
        <w:rPr>
          <w:ins w:id="4071" w:author="Raphael Malyankar" w:date="2025-08-15T04:50:00Z" w16du:dateUtc="2025-08-15T11:50:00Z"/>
        </w:rPr>
      </w:pPr>
      <w:ins w:id="4072" w:author="Raphael Malyankar" w:date="2025-08-15T04:49:00Z" w16du:dateUtc="2025-08-15T11:49:00Z">
        <w:r>
          <w:t>For the features whose corresponding real world entities are invisible, for example fairway, anchorage area and so on, the correspondence are shown in the form of paper chart symbol, ECDIS symbol, or Schematic drawing</w:t>
        </w:r>
        <w:r>
          <w:t>.</w:t>
        </w:r>
      </w:ins>
    </w:p>
    <w:p w14:paraId="7FDF2F28" w14:textId="487DC767" w:rsidR="00530432" w:rsidRDefault="00530432" w:rsidP="00530432">
      <w:pPr>
        <w:rPr>
          <w:ins w:id="4073" w:author="Raphael Malyankar" w:date="2025-08-15T05:03:00Z" w16du:dateUtc="2025-08-15T12:03:00Z"/>
          <w:lang w:eastAsia="ja-JP"/>
        </w:rPr>
      </w:pPr>
      <w:ins w:id="4074" w:author="Raphael Malyankar" w:date="2025-08-15T04:50:00Z" w16du:dateUtc="2025-08-15T11:50:00Z">
        <w:r>
          <w:rPr>
            <w:lang w:eastAsia="ja-JP"/>
          </w:rPr>
          <w:t xml:space="preserve">Further information about </w:t>
        </w:r>
      </w:ins>
      <w:ins w:id="4075" w:author="Raphael Malyankar" w:date="2025-08-15T04:51:00Z" w16du:dateUtc="2025-08-15T11:51:00Z">
        <w:r>
          <w:rPr>
            <w:lang w:eastAsia="ja-JP"/>
          </w:rPr>
          <w:t xml:space="preserve">this or similar </w:t>
        </w:r>
      </w:ins>
      <w:ins w:id="4076" w:author="Raphael Malyankar" w:date="2025-08-15T04:50:00Z" w16du:dateUtc="2025-08-15T11:50:00Z">
        <w:r>
          <w:rPr>
            <w:lang w:eastAsia="ja-JP"/>
          </w:rPr>
          <w:t xml:space="preserve">such projects is awaited </w:t>
        </w:r>
      </w:ins>
      <w:ins w:id="4077" w:author="Raphael Malyankar" w:date="2025-08-15T04:51:00Z" w16du:dateUtc="2025-08-15T11:51:00Z">
        <w:r>
          <w:rPr>
            <w:lang w:eastAsia="ja-JP"/>
          </w:rPr>
          <w:t>as of the preparation of this docu</w:t>
        </w:r>
      </w:ins>
      <w:ins w:id="4078" w:author="Raphael Malyankar" w:date="2025-08-15T04:52:00Z" w16du:dateUtc="2025-08-15T11:52:00Z">
        <w:r>
          <w:rPr>
            <w:lang w:eastAsia="ja-JP"/>
          </w:rPr>
          <w:t>ment. If and when widely available, Product Specification may wish to consider mentioning it in DCEGs as a supporting tool.</w:t>
        </w:r>
      </w:ins>
    </w:p>
    <w:p w14:paraId="7902C071" w14:textId="77777777" w:rsidR="00714451" w:rsidRPr="00714451" w:rsidRDefault="00714451" w:rsidP="00714451">
      <w:pPr>
        <w:rPr>
          <w:ins w:id="4079" w:author="Raphael Malyankar" w:date="2025-08-15T02:36:00Z"/>
          <w:rFonts w:eastAsia="MS Mincho" w:cstheme="minorHAnsi"/>
          <w:lang w:eastAsia="ja-JP"/>
        </w:rPr>
      </w:pPr>
    </w:p>
    <w:p w14:paraId="5D19FC2F" w14:textId="77777777" w:rsidR="00714451" w:rsidRPr="00616E11" w:rsidRDefault="00714451" w:rsidP="001D42F7">
      <w:pPr>
        <w:rPr>
          <w:rFonts w:eastAsia="MS Mincho" w:cstheme="minorHAnsi"/>
          <w:lang w:eastAsia="ja-JP"/>
        </w:rPr>
      </w:pPr>
    </w:p>
    <w:p w14:paraId="4AFAD0E3" w14:textId="77777777" w:rsidR="00FA1108" w:rsidRPr="00616E11" w:rsidRDefault="00000000">
      <w:pPr>
        <w:rPr>
          <w:rFonts w:eastAsia="MS Mincho" w:cs="Times New Roman"/>
          <w:szCs w:val="20"/>
          <w:lang w:eastAsia="ja-JP"/>
        </w:rPr>
      </w:pPr>
      <w:r w:rsidRPr="00616E11">
        <w:br w:type="page"/>
      </w:r>
    </w:p>
    <w:p w14:paraId="132C7C18" w14:textId="77777777" w:rsidR="00FA1108" w:rsidRPr="00616E11" w:rsidRDefault="00FA1108">
      <w:pPr>
        <w:spacing w:after="240"/>
        <w:rPr>
          <w:rFonts w:eastAsia="MS Mincho" w:cs="Times New Roman"/>
          <w:szCs w:val="20"/>
          <w:lang w:eastAsia="ja-JP"/>
        </w:rPr>
      </w:pPr>
    </w:p>
    <w:p w14:paraId="2CA16037" w14:textId="77777777" w:rsidR="00FA1108" w:rsidRPr="00616E11" w:rsidRDefault="00FA1108">
      <w:pPr>
        <w:spacing w:after="240"/>
        <w:rPr>
          <w:rFonts w:eastAsia="MS Mincho" w:cs="Times New Roman"/>
          <w:szCs w:val="20"/>
          <w:lang w:eastAsia="ja-JP"/>
        </w:rPr>
      </w:pPr>
    </w:p>
    <w:p w14:paraId="45F4D9FF" w14:textId="77777777" w:rsidR="00FA1108" w:rsidRPr="00616E11" w:rsidRDefault="00FA1108">
      <w:pPr>
        <w:spacing w:after="240"/>
        <w:rPr>
          <w:rFonts w:eastAsia="MS Mincho" w:cs="Times New Roman"/>
          <w:szCs w:val="20"/>
          <w:lang w:eastAsia="ja-JP"/>
        </w:rPr>
      </w:pPr>
    </w:p>
    <w:p w14:paraId="5D5BF86E" w14:textId="77777777" w:rsidR="00FA1108" w:rsidRPr="00616E11" w:rsidRDefault="00FA1108">
      <w:pPr>
        <w:spacing w:after="240"/>
        <w:rPr>
          <w:rFonts w:eastAsia="MS Mincho" w:cs="Times New Roman"/>
          <w:szCs w:val="20"/>
          <w:lang w:eastAsia="ja-JP"/>
        </w:rPr>
      </w:pPr>
    </w:p>
    <w:p w14:paraId="2C568A46" w14:textId="77777777" w:rsidR="00FA1108" w:rsidRPr="00616E11" w:rsidRDefault="00FA1108">
      <w:pPr>
        <w:spacing w:after="240"/>
        <w:rPr>
          <w:rFonts w:eastAsia="MS Mincho" w:cs="Times New Roman"/>
          <w:szCs w:val="20"/>
          <w:lang w:eastAsia="ja-JP"/>
        </w:rPr>
      </w:pPr>
    </w:p>
    <w:p w14:paraId="0F037201" w14:textId="77777777" w:rsidR="00FA1108" w:rsidRPr="00616E11" w:rsidRDefault="00FA1108">
      <w:pPr>
        <w:spacing w:after="240"/>
        <w:rPr>
          <w:rFonts w:eastAsia="MS Mincho" w:cs="Times New Roman"/>
          <w:szCs w:val="20"/>
          <w:lang w:eastAsia="ja-JP"/>
        </w:rPr>
      </w:pPr>
    </w:p>
    <w:p w14:paraId="12394A49" w14:textId="77777777" w:rsidR="00FA1108" w:rsidRPr="00616E11" w:rsidRDefault="00FA1108">
      <w:pPr>
        <w:spacing w:after="240"/>
        <w:rPr>
          <w:rFonts w:eastAsia="MS Mincho" w:cs="Times New Roman"/>
          <w:szCs w:val="20"/>
          <w:lang w:eastAsia="ja-JP"/>
        </w:rPr>
      </w:pPr>
    </w:p>
    <w:p w14:paraId="3AE395A8" w14:textId="77777777" w:rsidR="00FA1108" w:rsidRPr="00616E11" w:rsidRDefault="00FA1108">
      <w:pPr>
        <w:spacing w:after="240"/>
        <w:rPr>
          <w:rFonts w:eastAsia="MS Mincho" w:cs="Times New Roman"/>
          <w:szCs w:val="20"/>
          <w:lang w:eastAsia="ja-JP"/>
        </w:rPr>
      </w:pPr>
    </w:p>
    <w:p w14:paraId="47F11E47" w14:textId="77777777" w:rsidR="00FA1108" w:rsidRPr="00616E11" w:rsidRDefault="00FA1108">
      <w:pPr>
        <w:spacing w:after="240"/>
        <w:rPr>
          <w:rFonts w:eastAsia="MS Mincho" w:cs="Times New Roman"/>
          <w:szCs w:val="20"/>
          <w:lang w:eastAsia="ja-JP"/>
        </w:rPr>
      </w:pPr>
    </w:p>
    <w:p w14:paraId="0823783E" w14:textId="77777777" w:rsidR="00FA1108" w:rsidRPr="00616E11" w:rsidRDefault="00FA1108">
      <w:pPr>
        <w:spacing w:after="240"/>
        <w:rPr>
          <w:rFonts w:eastAsia="MS Mincho" w:cs="Times New Roman"/>
          <w:szCs w:val="20"/>
          <w:lang w:eastAsia="ja-JP"/>
        </w:rPr>
      </w:pPr>
    </w:p>
    <w:p w14:paraId="53C88BF5" w14:textId="77777777" w:rsidR="00FA1108" w:rsidRPr="00616E11" w:rsidRDefault="00FA1108">
      <w:pPr>
        <w:spacing w:after="240"/>
        <w:rPr>
          <w:rFonts w:eastAsia="MS Mincho" w:cs="Times New Roman"/>
          <w:szCs w:val="20"/>
          <w:lang w:eastAsia="ja-JP"/>
        </w:rPr>
      </w:pPr>
    </w:p>
    <w:p w14:paraId="4FAE2100" w14:textId="77777777" w:rsidR="00FA1108" w:rsidRPr="00616E11" w:rsidRDefault="00FA1108">
      <w:pPr>
        <w:spacing w:after="240"/>
        <w:rPr>
          <w:rFonts w:eastAsia="MS Mincho" w:cs="Times New Roman"/>
          <w:szCs w:val="20"/>
          <w:lang w:eastAsia="ja-JP"/>
        </w:rPr>
      </w:pPr>
    </w:p>
    <w:p w14:paraId="6634E586" w14:textId="77777777" w:rsidR="00FA1108" w:rsidRPr="00616E11" w:rsidRDefault="00FA1108">
      <w:pPr>
        <w:spacing w:after="240"/>
        <w:rPr>
          <w:rFonts w:eastAsia="MS Mincho" w:cs="Times New Roman"/>
          <w:szCs w:val="20"/>
          <w:lang w:eastAsia="ja-JP"/>
        </w:rPr>
      </w:pPr>
    </w:p>
    <w:p w14:paraId="16562E6F" w14:textId="77777777" w:rsidR="00FA1108" w:rsidRPr="00616E11" w:rsidRDefault="00FA1108">
      <w:pPr>
        <w:spacing w:after="240"/>
        <w:rPr>
          <w:rFonts w:eastAsia="MS Mincho" w:cs="Times New Roman"/>
          <w:szCs w:val="20"/>
          <w:lang w:eastAsia="ja-JP"/>
        </w:rPr>
      </w:pPr>
    </w:p>
    <w:p w14:paraId="03400942" w14:textId="77777777" w:rsidR="00FA1108" w:rsidRPr="00616E11" w:rsidRDefault="00000000">
      <w:pPr>
        <w:framePr w:w="4406" w:h="260" w:hRule="exact" w:hSpace="240" w:vSpace="240" w:wrap="around" w:vAnchor="text" w:hAnchor="page" w:x="3742" w:y="1"/>
        <w:pBdr>
          <w:top w:val="single" w:sz="6" w:space="0" w:color="000000"/>
          <w:left w:val="single" w:sz="6" w:space="0" w:color="000000"/>
          <w:bottom w:val="single" w:sz="6" w:space="0" w:color="000000"/>
          <w:right w:val="single" w:sz="6" w:space="0" w:color="000000"/>
        </w:pBdr>
        <w:tabs>
          <w:tab w:val="center" w:pos="2203"/>
          <w:tab w:val="left" w:pos="2880"/>
          <w:tab w:val="left" w:pos="3600"/>
          <w:tab w:val="left" w:pos="4320"/>
          <w:tab w:val="left" w:pos="5040"/>
          <w:tab w:val="left" w:pos="5760"/>
          <w:tab w:val="left" w:pos="6480"/>
          <w:tab w:val="left" w:pos="7200"/>
          <w:tab w:val="left" w:pos="7920"/>
          <w:tab w:val="left" w:pos="8640"/>
        </w:tabs>
        <w:spacing w:after="0"/>
        <w:rPr>
          <w:rFonts w:eastAsia="Times New Roman" w:cs="Times New Roman"/>
          <w:szCs w:val="20"/>
          <w:lang w:eastAsia="en-GB"/>
        </w:rPr>
      </w:pPr>
      <w:r w:rsidRPr="00616E11">
        <w:rPr>
          <w:rFonts w:eastAsia="Times New Roman" w:cs="Times New Roman"/>
          <w:szCs w:val="20"/>
          <w:lang w:eastAsia="en-GB"/>
        </w:rPr>
        <w:tab/>
        <w:t>Page intentionally left blank</w:t>
      </w:r>
    </w:p>
    <w:p w14:paraId="4AAFCD8B" w14:textId="77777777" w:rsidR="00FA1108" w:rsidRPr="00616E11" w:rsidRDefault="00FA1108">
      <w:pPr>
        <w:rPr>
          <w:rFonts w:eastAsia="MS Mincho" w:cs="Times New Roman"/>
          <w:szCs w:val="20"/>
          <w:lang w:eastAsia="ja-JP"/>
        </w:rPr>
        <w:sectPr w:rsidR="00FA1108" w:rsidRPr="00616E11">
          <w:headerReference w:type="even" r:id="rId72"/>
          <w:headerReference w:type="default" r:id="rId73"/>
          <w:footerReference w:type="even" r:id="rId74"/>
          <w:footerReference w:type="default" r:id="rId75"/>
          <w:headerReference w:type="first" r:id="rId76"/>
          <w:footerReference w:type="first" r:id="rId77"/>
          <w:pgSz w:w="12240" w:h="15840"/>
          <w:pgMar w:top="1440" w:right="1400" w:bottom="1440" w:left="1400" w:header="708" w:footer="708" w:gutter="0"/>
          <w:cols w:space="720"/>
          <w:formProt w:val="0"/>
          <w:docGrid w:linePitch="360"/>
        </w:sectPr>
      </w:pPr>
    </w:p>
    <w:p w14:paraId="556D198D" w14:textId="77777777" w:rsidR="00FA1108" w:rsidRPr="00616E11" w:rsidRDefault="00000000">
      <w:pPr>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before="240"/>
        <w:jc w:val="center"/>
        <w:outlineLvl w:val="0"/>
        <w:rPr>
          <w:rFonts w:eastAsia="MS Mincho" w:cs="Times New Roman"/>
          <w:b/>
          <w:sz w:val="28"/>
          <w:szCs w:val="20"/>
          <w:lang w:eastAsia="ja-JP"/>
        </w:rPr>
      </w:pPr>
      <w:bookmarkStart w:id="4086" w:name="_Toc41652414"/>
      <w:bookmarkStart w:id="4087" w:name="_Toc206156606"/>
      <w:r w:rsidRPr="00616E11">
        <w:rPr>
          <w:rFonts w:eastAsia="MS Mincho" w:cs="Times New Roman"/>
          <w:b/>
          <w:sz w:val="28"/>
          <w:szCs w:val="20"/>
          <w:lang w:eastAsia="ja-JP"/>
        </w:rPr>
        <w:lastRenderedPageBreak/>
        <w:t>Part C – Data Quality</w:t>
      </w:r>
      <w:bookmarkEnd w:id="4086"/>
      <w:bookmarkEnd w:id="4087"/>
    </w:p>
    <w:p w14:paraId="557A0EB6" w14:textId="77777777" w:rsidR="00FA1108" w:rsidRPr="00616E11" w:rsidRDefault="00000000" w:rsidP="00BE38A5">
      <w:pPr>
        <w:pStyle w:val="HeadingC1"/>
      </w:pPr>
      <w:bookmarkStart w:id="4088" w:name="_Toc41652415"/>
      <w:bookmarkStart w:id="4089" w:name="_Toc206156607"/>
      <w:r w:rsidRPr="00616E11">
        <w:t>Overview</w:t>
      </w:r>
      <w:bookmarkEnd w:id="4088"/>
      <w:bookmarkEnd w:id="4089"/>
    </w:p>
    <w:p w14:paraId="469349D0" w14:textId="77777777" w:rsidR="00FA1108" w:rsidRPr="00616E11" w:rsidRDefault="00000000">
      <w:pPr>
        <w:rPr>
          <w:rFonts w:eastAsia="MS Mincho" w:cstheme="minorHAnsi"/>
          <w:lang w:eastAsia="ja-JP"/>
        </w:rPr>
      </w:pPr>
      <w:r w:rsidRPr="00616E11">
        <w:rPr>
          <w:rFonts w:eastAsia="MS Mincho" w:cstheme="minorHAnsi"/>
          <w:lang w:eastAsia="ja-JP"/>
        </w:rPr>
        <w:t>S-100, the Universal Hydrographic Data Model, is a hydrographic geospatial data standard that can support a wide variety of hydrographic-related digital data sources; and is fully aligned with mainstream international geospatial standards, in particular the ISO 19000 series of geographic standards. This alignment enables easier integration of hydrographic data and applications into geospatial solutions. S-100 is inherently more flexible than S-57 and makes provision for such things as the use of imagery and gridded data types, enhanced metadata and multiple encoding formats. It also provides a more flexible and dynamic maintenance regime for features, attributes and portrayal via a dedicated online Registry. S-100 provides a framework of components that enables the building of standardized Product Specifications for the modeling of hydrographic data, thus providing true interoperability between different data standards and systems.</w:t>
      </w:r>
    </w:p>
    <w:p w14:paraId="1FEE6844" w14:textId="1BF2B748" w:rsidR="00FA1108" w:rsidRPr="00616E11" w:rsidRDefault="00000000">
      <w:pPr>
        <w:rPr>
          <w:rFonts w:eastAsia="MS Mincho" w:cstheme="minorHAnsi"/>
          <w:lang w:eastAsia="ja-JP"/>
        </w:rPr>
      </w:pPr>
      <w:r w:rsidRPr="00616E11">
        <w:rPr>
          <w:rFonts w:eastAsia="MS Mincho" w:cstheme="minorHAnsi"/>
          <w:szCs w:val="20"/>
          <w:lang w:eastAsia="ja-JP"/>
        </w:rPr>
        <w:t>S-97 is a</w:t>
      </w:r>
      <w:r w:rsidRPr="00616E11">
        <w:rPr>
          <w:rFonts w:eastAsia="MS Mincho" w:cstheme="minorHAnsi"/>
          <w:lang w:eastAsia="ja-JP"/>
        </w:rPr>
        <w:t xml:space="preserve"> Guideline intended for developers and maintainers of Product Specifications that utilize the IHO framework standard S-100 (Universal Hydrographic Data Model).</w:t>
      </w:r>
    </w:p>
    <w:p w14:paraId="1822B71F" w14:textId="77777777" w:rsidR="00FA1108" w:rsidRPr="00616E11" w:rsidRDefault="00000000" w:rsidP="00BE38A5">
      <w:pPr>
        <w:pStyle w:val="HeadingC1"/>
      </w:pPr>
      <w:bookmarkStart w:id="4090" w:name="_Toc41652416"/>
      <w:bookmarkStart w:id="4091" w:name="_Toc41652417"/>
      <w:bookmarkStart w:id="4092" w:name="_Toc41652418"/>
      <w:bookmarkStart w:id="4093" w:name="_Toc41652419"/>
      <w:bookmarkStart w:id="4094" w:name="_Toc41652420"/>
      <w:bookmarkStart w:id="4095" w:name="_Toc41652421"/>
      <w:bookmarkStart w:id="4096" w:name="_Toc41652422"/>
      <w:bookmarkStart w:id="4097" w:name="_Toc206156608"/>
      <w:bookmarkEnd w:id="4090"/>
      <w:bookmarkEnd w:id="4091"/>
      <w:bookmarkEnd w:id="4092"/>
      <w:bookmarkEnd w:id="4093"/>
      <w:bookmarkEnd w:id="4094"/>
      <w:bookmarkEnd w:id="4095"/>
      <w:r w:rsidRPr="00616E11">
        <w:t>Introduction</w:t>
      </w:r>
      <w:bookmarkEnd w:id="4096"/>
      <w:bookmarkEnd w:id="4097"/>
    </w:p>
    <w:p w14:paraId="06D7DF81" w14:textId="77777777" w:rsidR="00FA1108" w:rsidRPr="00616E11" w:rsidRDefault="00000000">
      <w:pPr>
        <w:rPr>
          <w:rFonts w:eastAsia="MS Mincho" w:cstheme="minorHAnsi"/>
          <w:lang w:eastAsia="ja-JP"/>
        </w:rPr>
      </w:pPr>
      <w:r w:rsidRPr="00616E11">
        <w:rPr>
          <w:rFonts w:eastAsia="MS Mincho" w:cstheme="minorHAnsi"/>
          <w:lang w:eastAsia="ja-JP"/>
        </w:rPr>
        <w:t>Part C is intended to ensure that data quality aspects are addressed in an appropriate and harmonized way for all S-100 based Product Specifications.</w:t>
      </w:r>
    </w:p>
    <w:p w14:paraId="22A61708" w14:textId="77777777" w:rsidR="00FA1108" w:rsidRPr="00616E11" w:rsidRDefault="00000000">
      <w:pPr>
        <w:rPr>
          <w:rFonts w:eastAsia="MS Mincho" w:cstheme="minorHAnsi"/>
          <w:lang w:eastAsia="ja-JP"/>
        </w:rPr>
      </w:pPr>
      <w:r w:rsidRPr="00616E11">
        <w:rPr>
          <w:rFonts w:eastAsia="MS Mincho" w:cstheme="minorHAnsi"/>
          <w:lang w:eastAsia="ja-JP"/>
        </w:rPr>
        <w:t>This Data Quality Guideline can be used by HSSC Working Groups developing S-100 based Product Specifications. It provides 10 recommendations for appropriate data quality measures as deemed necessary to be used within S-100 based Product Specifications.</w:t>
      </w:r>
    </w:p>
    <w:p w14:paraId="58CE461A" w14:textId="77777777" w:rsidR="00FA1108" w:rsidRPr="00616E11" w:rsidRDefault="00000000">
      <w:pPr>
        <w:rPr>
          <w:rFonts w:eastAsia="MS Mincho" w:cstheme="minorHAnsi"/>
          <w:lang w:eastAsia="ja-JP"/>
        </w:rPr>
      </w:pPr>
      <w:r w:rsidRPr="00616E11">
        <w:rPr>
          <w:rFonts w:eastAsia="MS Mincho" w:cstheme="minorHAnsi"/>
          <w:lang w:eastAsia="ja-JP"/>
        </w:rPr>
        <w:t>When drafting a Product Specification, the Data Quality Guideline will serve as a guidance document to verify if the appropriate Data Quality Elements have been included in the Product Specification. A Data Quality Element is a quantitative component documenting the quality of a dataset. The applicability of a Data Quality Element to a dataset depends on both the dataset’s content and its Product Specification, the result being that all available Data Quality Elements may not be applicable to all datasets.</w:t>
      </w:r>
    </w:p>
    <w:p w14:paraId="2B7D4BEF" w14:textId="488D8B2B" w:rsidR="00FA1108" w:rsidRPr="00616E11" w:rsidRDefault="00000000">
      <w:pPr>
        <w:rPr>
          <w:rFonts w:eastAsia="MS Mincho" w:cstheme="minorHAnsi"/>
          <w:lang w:eastAsia="ja-JP"/>
        </w:rPr>
      </w:pPr>
      <w:r w:rsidRPr="00616E11">
        <w:rPr>
          <w:rFonts w:eastAsia="MS Mincho" w:cstheme="minorHAnsi"/>
          <w:lang w:eastAsia="ja-JP"/>
        </w:rPr>
        <w:t xml:space="preserve">The place of data quality measures in dataset and exchange set metadata and the encoding of data quality in metadata is described in various ISO standards (ISO </w:t>
      </w:r>
      <w:del w:id="4098" w:author="Raphael Malyankar" w:date="2025-08-07T00:32:00Z" w16du:dateUtc="2025-08-07T07:32:00Z">
        <w:r w:rsidRPr="00616E11" w:rsidDel="007D7F30">
          <w:rPr>
            <w:rFonts w:eastAsia="MS Mincho" w:cstheme="minorHAnsi"/>
            <w:lang w:eastAsia="ja-JP"/>
          </w:rPr>
          <w:delText xml:space="preserve">19115, 19139, </w:delText>
        </w:r>
      </w:del>
      <w:r w:rsidRPr="00616E11">
        <w:rPr>
          <w:rFonts w:eastAsia="MS Mincho" w:cstheme="minorHAnsi"/>
          <w:lang w:eastAsia="ja-JP"/>
        </w:rPr>
        <w:t>19115-1/2/3, ISO 19157) and in S-100 Parts 4a–4c.</w:t>
      </w:r>
    </w:p>
    <w:p w14:paraId="00D6CF4B" w14:textId="77777777" w:rsidR="00FA1108" w:rsidRPr="00616E11" w:rsidRDefault="00000000" w:rsidP="00BE38A5">
      <w:pPr>
        <w:pStyle w:val="HeadingC1"/>
      </w:pPr>
      <w:bookmarkStart w:id="4099" w:name="_Toc41652423"/>
      <w:bookmarkStart w:id="4100" w:name="_Toc206156609"/>
      <w:r w:rsidRPr="00616E11">
        <w:t>References</w:t>
      </w:r>
      <w:bookmarkEnd w:id="4099"/>
      <w:bookmarkEnd w:id="4100"/>
    </w:p>
    <w:p w14:paraId="4BDB1DF4" w14:textId="77777777" w:rsidR="00FA1108" w:rsidRPr="00616E11" w:rsidRDefault="00000000">
      <w:pPr>
        <w:spacing w:after="60"/>
        <w:ind w:left="1440" w:hanging="1440"/>
        <w:rPr>
          <w:rFonts w:eastAsia="MS Mincho" w:cstheme="minorHAnsi"/>
          <w:lang w:eastAsia="ja-JP"/>
        </w:rPr>
      </w:pPr>
      <w:r w:rsidRPr="00616E11">
        <w:rPr>
          <w:rFonts w:eastAsia="MS Mincho" w:cstheme="minorHAnsi"/>
          <w:lang w:eastAsia="ja-JP"/>
        </w:rPr>
        <w:t>IG-D2.8.II.1</w:t>
      </w:r>
      <w:r w:rsidRPr="00616E11">
        <w:rPr>
          <w:rFonts w:eastAsia="MS Mincho" w:cstheme="minorHAnsi"/>
          <w:lang w:eastAsia="ja-JP"/>
        </w:rPr>
        <w:tab/>
        <w:t>D2.8.II.1 INSPIRE Data Specification on Elevation – Technical Guidelines.</w:t>
      </w:r>
    </w:p>
    <w:p w14:paraId="3018EBD7" w14:textId="77777777" w:rsidR="00FA1108" w:rsidRPr="00616E11" w:rsidRDefault="00000000">
      <w:pPr>
        <w:spacing w:after="60"/>
        <w:ind w:left="1440" w:hanging="1440"/>
        <w:rPr>
          <w:rFonts w:eastAsia="MS Mincho" w:cstheme="minorHAnsi"/>
          <w:lang w:eastAsia="ja-JP"/>
        </w:rPr>
      </w:pPr>
      <w:r w:rsidRPr="00616E11">
        <w:rPr>
          <w:rFonts w:eastAsia="MS Mincho" w:cstheme="minorHAnsi"/>
          <w:lang w:eastAsia="ja-JP"/>
        </w:rPr>
        <w:t>ISO 8211</w:t>
      </w:r>
      <w:r w:rsidRPr="00616E11">
        <w:rPr>
          <w:rFonts w:eastAsia="MS Mincho" w:cstheme="minorHAnsi"/>
          <w:lang w:eastAsia="ja-JP"/>
        </w:rPr>
        <w:tab/>
        <w:t>Specification for a data descriptive file for information interchange structure implementations. ISO/IEC 8211, 1994.</w:t>
      </w:r>
    </w:p>
    <w:p w14:paraId="471C6003" w14:textId="42804E69" w:rsidR="00FA1108" w:rsidRPr="00616E11" w:rsidDel="007D7F30" w:rsidRDefault="00000000">
      <w:pPr>
        <w:spacing w:after="60"/>
        <w:ind w:left="1440" w:hanging="1440"/>
        <w:rPr>
          <w:del w:id="4101" w:author="Raphael Malyankar" w:date="2025-08-07T00:32:00Z" w16du:dateUtc="2025-08-07T07:32:00Z"/>
          <w:rFonts w:eastAsia="MS Mincho" w:cstheme="minorHAnsi"/>
          <w:lang w:eastAsia="ja-JP"/>
        </w:rPr>
      </w:pPr>
      <w:del w:id="4102" w:author="Raphael Malyankar" w:date="2025-08-07T00:32:00Z" w16du:dateUtc="2025-08-07T07:32:00Z">
        <w:r w:rsidRPr="00616E11" w:rsidDel="007D7F30">
          <w:rPr>
            <w:rFonts w:eastAsia="MS Mincho" w:cstheme="minorHAnsi"/>
            <w:lang w:eastAsia="ja-JP"/>
          </w:rPr>
          <w:delText>ISO 19115</w:delText>
        </w:r>
        <w:r w:rsidRPr="00616E11" w:rsidDel="007D7F30">
          <w:rPr>
            <w:rFonts w:eastAsia="MS Mincho" w:cstheme="minorHAnsi"/>
            <w:lang w:eastAsia="ja-JP"/>
          </w:rPr>
          <w:tab/>
          <w:delText>Geographic information – Metadata (2003). As amended by Amendment 1, 2006.</w:delText>
        </w:r>
      </w:del>
    </w:p>
    <w:p w14:paraId="269C22D1" w14:textId="5260F8BA" w:rsidR="00FA1108" w:rsidRPr="00616E11" w:rsidRDefault="00000000">
      <w:pPr>
        <w:spacing w:after="60"/>
        <w:ind w:left="1440" w:hanging="1440"/>
        <w:rPr>
          <w:rFonts w:eastAsia="MS Mincho" w:cstheme="minorHAnsi"/>
          <w:lang w:eastAsia="ja-JP"/>
        </w:rPr>
      </w:pPr>
      <w:r w:rsidRPr="00616E11">
        <w:rPr>
          <w:rFonts w:eastAsia="MS Mincho" w:cstheme="minorHAnsi"/>
          <w:lang w:eastAsia="ja-JP"/>
        </w:rPr>
        <w:t>ISO 19115-1</w:t>
      </w:r>
      <w:r w:rsidRPr="00616E11">
        <w:rPr>
          <w:rFonts w:eastAsia="MS Mincho" w:cstheme="minorHAnsi"/>
          <w:lang w:eastAsia="ja-JP"/>
        </w:rPr>
        <w:tab/>
        <w:t>Geographic information – Metadata – Part 1 – Fundamentals. ISO 19115-1, 2014, as amended by Amendment 1, 2018</w:t>
      </w:r>
      <w:ins w:id="4103" w:author="Raphael Malyankar" w:date="2025-08-03T23:56:00Z" w16du:dateUtc="2025-08-04T06:56:00Z">
        <w:r w:rsidR="00EB418F" w:rsidRPr="00616E11">
          <w:rPr>
            <w:rFonts w:eastAsia="MS Mincho" w:cstheme="minorHAnsi"/>
            <w:lang w:eastAsia="ja-JP"/>
          </w:rPr>
          <w:t xml:space="preserve"> and Amendment 2, 2020</w:t>
        </w:r>
      </w:ins>
      <w:r w:rsidRPr="00616E11">
        <w:rPr>
          <w:rFonts w:eastAsia="MS Mincho" w:cstheme="minorHAnsi"/>
          <w:lang w:eastAsia="ja-JP"/>
        </w:rPr>
        <w:t>.</w:t>
      </w:r>
    </w:p>
    <w:p w14:paraId="4EF06997" w14:textId="3C4AEF64" w:rsidR="00FA1108" w:rsidRPr="00616E11" w:rsidRDefault="00000000">
      <w:pPr>
        <w:spacing w:after="60"/>
        <w:ind w:left="1440" w:hanging="1440"/>
        <w:rPr>
          <w:rFonts w:eastAsia="MS Mincho" w:cstheme="minorHAnsi"/>
          <w:lang w:eastAsia="ja-JP"/>
          <w:rPrChange w:id="4104" w:author="Raphael Malyankar" w:date="2025-08-13T23:23:00Z" w16du:dateUtc="2025-08-14T06:23:00Z">
            <w:rPr>
              <w:rFonts w:eastAsia="MS Mincho" w:cstheme="minorHAnsi"/>
              <w:lang w:val="en-US" w:eastAsia="ja-JP"/>
            </w:rPr>
          </w:rPrChange>
        </w:rPr>
      </w:pPr>
      <w:r w:rsidRPr="00616E11">
        <w:rPr>
          <w:rFonts w:eastAsia="MS Mincho" w:cstheme="minorHAnsi"/>
          <w:lang w:eastAsia="ja-JP"/>
        </w:rPr>
        <w:t>ISO 19115-2</w:t>
      </w:r>
      <w:r w:rsidRPr="00616E11">
        <w:rPr>
          <w:rFonts w:eastAsia="MS Mincho" w:cstheme="minorHAnsi"/>
          <w:lang w:eastAsia="ja-JP"/>
        </w:rPr>
        <w:tab/>
        <w:t>Geographic information – Metadata - Part 2 – Extensions for imagery and gridded data. ISO 19115-2, 2009</w:t>
      </w:r>
      <w:ins w:id="4105" w:author="Raphael Malyankar" w:date="2025-08-04T00:00:00Z" w16du:dateUtc="2025-08-04T07:00:00Z">
        <w:r w:rsidR="00EB418F" w:rsidRPr="00616E11">
          <w:rPr>
            <w:rFonts w:eastAsia="MS Mincho" w:cstheme="minorHAnsi"/>
            <w:lang w:eastAsia="ja-JP"/>
          </w:rPr>
          <w:t xml:space="preserve"> </w:t>
        </w:r>
      </w:ins>
      <w:ins w:id="4106" w:author="Raphael Malyankar" w:date="2025-08-04T00:00:00Z">
        <w:r w:rsidR="00EB418F" w:rsidRPr="00616E11">
          <w:rPr>
            <w:rFonts w:eastAsia="MS Mincho" w:cstheme="minorHAnsi"/>
            <w:lang w:eastAsia="ja-JP"/>
          </w:rPr>
          <w:t>and Amendment 1, 2022</w:t>
        </w:r>
      </w:ins>
      <w:r w:rsidRPr="00616E11">
        <w:rPr>
          <w:rFonts w:eastAsia="MS Mincho" w:cstheme="minorHAnsi"/>
          <w:lang w:eastAsia="ja-JP"/>
          <w:rPrChange w:id="4107" w:author="Raphael Malyankar" w:date="2025-08-13T23:23:00Z" w16du:dateUtc="2025-08-14T06:23:00Z">
            <w:rPr>
              <w:rFonts w:eastAsia="MS Mincho" w:cstheme="minorHAnsi"/>
              <w:lang w:val="en-US" w:eastAsia="ja-JP"/>
            </w:rPr>
          </w:rPrChange>
        </w:rPr>
        <w:t>.</w:t>
      </w:r>
    </w:p>
    <w:p w14:paraId="780FB280" w14:textId="54BCD65F" w:rsidR="00FA1108" w:rsidRPr="00616E11" w:rsidRDefault="00000000">
      <w:pPr>
        <w:spacing w:after="60"/>
        <w:ind w:left="1440" w:hanging="1440"/>
        <w:rPr>
          <w:rFonts w:eastAsia="MS Mincho" w:cstheme="minorHAnsi"/>
          <w:lang w:eastAsia="ja-JP"/>
          <w:rPrChange w:id="4108" w:author="Raphael Malyankar" w:date="2025-08-13T23:23:00Z" w16du:dateUtc="2025-08-14T06:23:00Z">
            <w:rPr>
              <w:rFonts w:eastAsia="MS Mincho" w:cstheme="minorHAnsi"/>
              <w:lang w:val="en-US" w:eastAsia="ja-JP"/>
            </w:rPr>
          </w:rPrChange>
        </w:rPr>
      </w:pPr>
      <w:r w:rsidRPr="00616E11">
        <w:rPr>
          <w:rFonts w:eastAsia="MS Mincho" w:cstheme="minorHAnsi"/>
          <w:lang w:eastAsia="ja-JP"/>
          <w:rPrChange w:id="4109" w:author="Raphael Malyankar" w:date="2025-08-13T23:23:00Z" w16du:dateUtc="2025-08-14T06:23:00Z">
            <w:rPr>
              <w:rFonts w:eastAsia="MS Mincho" w:cstheme="minorHAnsi"/>
              <w:lang w:val="en-US" w:eastAsia="ja-JP"/>
            </w:rPr>
          </w:rPrChange>
        </w:rPr>
        <w:t>ISO 19115-3</w:t>
      </w:r>
      <w:r w:rsidRPr="00616E11">
        <w:rPr>
          <w:rFonts w:eastAsia="MS Mincho" w:cstheme="minorHAnsi"/>
          <w:lang w:eastAsia="ja-JP"/>
          <w:rPrChange w:id="4110" w:author="Raphael Malyankar" w:date="2025-08-13T23:23:00Z" w16du:dateUtc="2025-08-14T06:23:00Z">
            <w:rPr>
              <w:rFonts w:eastAsia="MS Mincho" w:cstheme="minorHAnsi"/>
              <w:lang w:val="en-US" w:eastAsia="ja-JP"/>
            </w:rPr>
          </w:rPrChange>
        </w:rPr>
        <w:tab/>
        <w:t>Geographic information – Metadata - XML schema implementation for fundamental concepts. ISO/TS 19115-3, 20</w:t>
      </w:r>
      <w:ins w:id="4111" w:author="Raphael Malyankar" w:date="2025-08-04T00:00:00Z" w16du:dateUtc="2025-08-04T07:00:00Z">
        <w:r w:rsidR="00EB418F" w:rsidRPr="00616E11">
          <w:rPr>
            <w:rFonts w:eastAsia="MS Mincho" w:cstheme="minorHAnsi"/>
            <w:lang w:eastAsia="ja-JP"/>
            <w:rPrChange w:id="4112" w:author="Raphael Malyankar" w:date="2025-08-13T23:23:00Z" w16du:dateUtc="2025-08-14T06:23:00Z">
              <w:rPr>
                <w:rFonts w:eastAsia="MS Mincho" w:cstheme="minorHAnsi"/>
                <w:lang w:val="en-US" w:eastAsia="ja-JP"/>
              </w:rPr>
            </w:rPrChange>
          </w:rPr>
          <w:t>23</w:t>
        </w:r>
      </w:ins>
      <w:del w:id="4113" w:author="Raphael Malyankar" w:date="2025-08-04T00:00:00Z" w16du:dateUtc="2025-08-04T07:00:00Z">
        <w:r w:rsidRPr="00616E11" w:rsidDel="00EB418F">
          <w:rPr>
            <w:rFonts w:eastAsia="MS Mincho" w:cstheme="minorHAnsi"/>
            <w:lang w:eastAsia="ja-JP"/>
            <w:rPrChange w:id="4114" w:author="Raphael Malyankar" w:date="2025-08-13T23:23:00Z" w16du:dateUtc="2025-08-14T06:23:00Z">
              <w:rPr>
                <w:rFonts w:eastAsia="MS Mincho" w:cstheme="minorHAnsi"/>
                <w:lang w:val="en-US" w:eastAsia="ja-JP"/>
              </w:rPr>
            </w:rPrChange>
          </w:rPr>
          <w:delText>16</w:delText>
        </w:r>
      </w:del>
      <w:r w:rsidRPr="00616E11">
        <w:rPr>
          <w:rFonts w:eastAsia="MS Mincho" w:cstheme="minorHAnsi"/>
          <w:lang w:eastAsia="ja-JP"/>
          <w:rPrChange w:id="4115" w:author="Raphael Malyankar" w:date="2025-08-13T23:23:00Z" w16du:dateUtc="2025-08-14T06:23:00Z">
            <w:rPr>
              <w:rFonts w:eastAsia="MS Mincho" w:cstheme="minorHAnsi"/>
              <w:lang w:val="en-US" w:eastAsia="ja-JP"/>
            </w:rPr>
          </w:rPrChange>
        </w:rPr>
        <w:t>.</w:t>
      </w:r>
    </w:p>
    <w:p w14:paraId="0D3FC0E1" w14:textId="65ADD722" w:rsidR="00FA1108" w:rsidRPr="00616E11" w:rsidDel="007D7F30" w:rsidRDefault="00000000">
      <w:pPr>
        <w:spacing w:after="60"/>
        <w:ind w:left="1440" w:hanging="1440"/>
        <w:rPr>
          <w:del w:id="4116" w:author="Raphael Malyankar" w:date="2025-08-07T00:32:00Z" w16du:dateUtc="2025-08-07T07:32:00Z"/>
          <w:rFonts w:eastAsia="MS Mincho" w:cstheme="minorHAnsi"/>
          <w:lang w:eastAsia="ja-JP"/>
          <w:rPrChange w:id="4117" w:author="Raphael Malyankar" w:date="2025-08-13T23:23:00Z" w16du:dateUtc="2025-08-14T06:23:00Z">
            <w:rPr>
              <w:del w:id="4118" w:author="Raphael Malyankar" w:date="2025-08-07T00:32:00Z" w16du:dateUtc="2025-08-07T07:32:00Z"/>
              <w:rFonts w:eastAsia="MS Mincho" w:cstheme="minorHAnsi"/>
              <w:lang w:val="en-US" w:eastAsia="ja-JP"/>
            </w:rPr>
          </w:rPrChange>
        </w:rPr>
      </w:pPr>
      <w:del w:id="4119" w:author="Raphael Malyankar" w:date="2025-08-07T00:32:00Z" w16du:dateUtc="2025-08-07T07:32:00Z">
        <w:r w:rsidRPr="00616E11" w:rsidDel="007D7F30">
          <w:rPr>
            <w:rFonts w:eastAsia="MS Mincho" w:cstheme="minorHAnsi"/>
            <w:lang w:eastAsia="ja-JP"/>
            <w:rPrChange w:id="4120" w:author="Raphael Malyankar" w:date="2025-08-13T23:23:00Z" w16du:dateUtc="2025-08-14T06:23:00Z">
              <w:rPr>
                <w:rFonts w:eastAsia="MS Mincho" w:cstheme="minorHAnsi"/>
                <w:lang w:val="en-US" w:eastAsia="ja-JP"/>
              </w:rPr>
            </w:rPrChange>
          </w:rPr>
          <w:delText>ISO 19139</w:delText>
        </w:r>
        <w:r w:rsidRPr="00616E11" w:rsidDel="007D7F30">
          <w:rPr>
            <w:rFonts w:eastAsia="MS Mincho" w:cstheme="minorHAnsi"/>
            <w:lang w:eastAsia="ja-JP"/>
            <w:rPrChange w:id="4121" w:author="Raphael Malyankar" w:date="2025-08-13T23:23:00Z" w16du:dateUtc="2025-08-14T06:23:00Z">
              <w:rPr>
                <w:rFonts w:eastAsia="MS Mincho" w:cstheme="minorHAnsi"/>
                <w:lang w:val="en-US" w:eastAsia="ja-JP"/>
              </w:rPr>
            </w:rPrChange>
          </w:rPr>
          <w:tab/>
          <w:delText>Geographic information – Metadata – XML schema implementation.</w:delText>
        </w:r>
      </w:del>
    </w:p>
    <w:p w14:paraId="61D72C43" w14:textId="77777777" w:rsidR="00FA1108" w:rsidRPr="00616E11" w:rsidRDefault="00000000">
      <w:pPr>
        <w:spacing w:after="60"/>
        <w:ind w:left="1440" w:hanging="1440"/>
        <w:rPr>
          <w:rFonts w:eastAsia="MS Mincho" w:cstheme="minorHAnsi"/>
          <w:lang w:eastAsia="ja-JP"/>
          <w:rPrChange w:id="4122" w:author="Raphael Malyankar" w:date="2025-08-13T23:23:00Z" w16du:dateUtc="2025-08-14T06:23:00Z">
            <w:rPr>
              <w:rFonts w:eastAsia="MS Mincho" w:cstheme="minorHAnsi"/>
              <w:lang w:val="en-US" w:eastAsia="ja-JP"/>
            </w:rPr>
          </w:rPrChange>
        </w:rPr>
      </w:pPr>
      <w:r w:rsidRPr="00616E11">
        <w:rPr>
          <w:rFonts w:eastAsia="MS Mincho" w:cstheme="minorHAnsi"/>
          <w:lang w:eastAsia="ja-JP"/>
          <w:rPrChange w:id="4123" w:author="Raphael Malyankar" w:date="2025-08-13T23:23:00Z" w16du:dateUtc="2025-08-14T06:23:00Z">
            <w:rPr>
              <w:rFonts w:eastAsia="MS Mincho" w:cstheme="minorHAnsi"/>
              <w:lang w:val="en-US" w:eastAsia="ja-JP"/>
            </w:rPr>
          </w:rPrChange>
        </w:rPr>
        <w:t>ISO 19157</w:t>
      </w:r>
      <w:r w:rsidRPr="00616E11">
        <w:rPr>
          <w:rFonts w:eastAsia="MS Mincho" w:cstheme="minorHAnsi"/>
          <w:lang w:eastAsia="ja-JP"/>
          <w:rPrChange w:id="4124" w:author="Raphael Malyankar" w:date="2025-08-13T23:23:00Z" w16du:dateUtc="2025-08-14T06:23:00Z">
            <w:rPr>
              <w:rFonts w:eastAsia="MS Mincho" w:cstheme="minorHAnsi"/>
              <w:lang w:val="en-US" w:eastAsia="ja-JP"/>
            </w:rPr>
          </w:rPrChange>
        </w:rPr>
        <w:tab/>
        <w:t>Geographic information – Data Quality. ISO 19157, 2013, as amended by Amendment 1, 2018.</w:t>
      </w:r>
    </w:p>
    <w:p w14:paraId="16C9ECD8" w14:textId="77777777" w:rsidR="00FA1108" w:rsidRPr="00616E11" w:rsidRDefault="00000000">
      <w:pPr>
        <w:spacing w:after="60"/>
        <w:ind w:left="1440" w:hanging="1440"/>
        <w:rPr>
          <w:rFonts w:eastAsia="MS Mincho" w:cstheme="minorHAnsi"/>
          <w:lang w:eastAsia="ja-JP"/>
          <w:rPrChange w:id="4125" w:author="Raphael Malyankar" w:date="2025-08-13T23:23:00Z" w16du:dateUtc="2025-08-14T06:23:00Z">
            <w:rPr>
              <w:rFonts w:eastAsia="MS Mincho" w:cstheme="minorHAnsi"/>
              <w:lang w:val="en-US" w:eastAsia="ja-JP"/>
            </w:rPr>
          </w:rPrChange>
        </w:rPr>
      </w:pPr>
      <w:r w:rsidRPr="00616E11">
        <w:rPr>
          <w:rFonts w:eastAsia="MS Mincho" w:cstheme="minorHAnsi"/>
          <w:lang w:eastAsia="ja-JP"/>
          <w:rPrChange w:id="4126" w:author="Raphael Malyankar" w:date="2025-08-13T23:23:00Z" w16du:dateUtc="2025-08-14T06:23:00Z">
            <w:rPr>
              <w:rFonts w:eastAsia="MS Mincho" w:cstheme="minorHAnsi"/>
              <w:lang w:val="en-US" w:eastAsia="ja-JP"/>
            </w:rPr>
          </w:rPrChange>
        </w:rPr>
        <w:t>S-44</w:t>
      </w:r>
      <w:r w:rsidRPr="00616E11">
        <w:rPr>
          <w:rFonts w:eastAsia="MS Mincho" w:cstheme="minorHAnsi"/>
          <w:lang w:eastAsia="ja-JP"/>
          <w:rPrChange w:id="4127" w:author="Raphael Malyankar" w:date="2025-08-13T23:23:00Z" w16du:dateUtc="2025-08-14T06:23:00Z">
            <w:rPr>
              <w:rFonts w:eastAsia="MS Mincho" w:cstheme="minorHAnsi"/>
              <w:lang w:val="en-US" w:eastAsia="ja-JP"/>
            </w:rPr>
          </w:rPrChange>
        </w:rPr>
        <w:tab/>
        <w:t>IHO S-44 – Standards for Hydrographic Surveys.</w:t>
      </w:r>
    </w:p>
    <w:p w14:paraId="5B8FE086" w14:textId="2B484328" w:rsidR="00FA1108" w:rsidRPr="00616E11" w:rsidRDefault="00000000">
      <w:pPr>
        <w:spacing w:after="60"/>
        <w:ind w:left="1440" w:hanging="1440"/>
        <w:rPr>
          <w:rFonts w:eastAsia="MS Mincho" w:cstheme="minorHAnsi"/>
          <w:lang w:eastAsia="ja-JP"/>
          <w:rPrChange w:id="4128" w:author="Raphael Malyankar" w:date="2025-08-13T23:23:00Z" w16du:dateUtc="2025-08-14T06:23:00Z">
            <w:rPr>
              <w:rFonts w:eastAsia="MS Mincho" w:cstheme="minorHAnsi"/>
              <w:lang w:val="en-US" w:eastAsia="ja-JP"/>
            </w:rPr>
          </w:rPrChange>
        </w:rPr>
      </w:pPr>
      <w:r w:rsidRPr="00616E11">
        <w:rPr>
          <w:rFonts w:eastAsia="MS Mincho" w:cstheme="minorHAnsi"/>
          <w:lang w:eastAsia="ja-JP"/>
          <w:rPrChange w:id="4129" w:author="Raphael Malyankar" w:date="2025-08-13T23:23:00Z" w16du:dateUtc="2025-08-14T06:23:00Z">
            <w:rPr>
              <w:rFonts w:eastAsia="MS Mincho" w:cstheme="minorHAnsi"/>
              <w:lang w:val="en-US" w:eastAsia="ja-JP"/>
            </w:rPr>
          </w:rPrChange>
        </w:rPr>
        <w:t>S-100</w:t>
      </w:r>
      <w:r w:rsidRPr="00616E11">
        <w:rPr>
          <w:rFonts w:eastAsia="MS Mincho" w:cstheme="minorHAnsi"/>
          <w:lang w:eastAsia="ja-JP"/>
          <w:rPrChange w:id="4130" w:author="Raphael Malyankar" w:date="2025-08-13T23:23:00Z" w16du:dateUtc="2025-08-14T06:23:00Z">
            <w:rPr>
              <w:rFonts w:eastAsia="MS Mincho" w:cstheme="minorHAnsi"/>
              <w:lang w:val="en-US" w:eastAsia="ja-JP"/>
            </w:rPr>
          </w:rPrChange>
        </w:rPr>
        <w:tab/>
        <w:t xml:space="preserve">IHO S-100 – Universal Hydrographic Data Model, </w:t>
      </w:r>
      <w:ins w:id="4131" w:author="Raphael Malyankar" w:date="2025-08-04T00:00:00Z" w16du:dateUtc="2025-08-04T07:00:00Z">
        <w:r w:rsidR="00EB418F" w:rsidRPr="00616E11">
          <w:rPr>
            <w:rFonts w:eastAsia="MS Mincho" w:cstheme="minorHAnsi"/>
            <w:lang w:eastAsia="ja-JP"/>
            <w:rPrChange w:id="4132" w:author="Raphael Malyankar" w:date="2025-08-13T23:23:00Z" w16du:dateUtc="2025-08-14T06:23:00Z">
              <w:rPr>
                <w:rFonts w:eastAsia="MS Mincho" w:cstheme="minorHAnsi"/>
                <w:lang w:val="en-US" w:eastAsia="ja-JP"/>
              </w:rPr>
            </w:rPrChange>
          </w:rPr>
          <w:t>Edition 5.2.0, June 2024</w:t>
        </w:r>
      </w:ins>
      <w:del w:id="4133" w:author="Raphael Malyankar" w:date="2025-08-04T00:00:00Z" w16du:dateUtc="2025-08-04T07:00:00Z">
        <w:r w:rsidRPr="00616E11" w:rsidDel="00EB418F">
          <w:rPr>
            <w:rFonts w:eastAsia="MS Mincho" w:cstheme="minorHAnsi"/>
            <w:lang w:eastAsia="ja-JP"/>
            <w:rPrChange w:id="4134" w:author="Raphael Malyankar" w:date="2025-08-13T23:23:00Z" w16du:dateUtc="2025-08-14T06:23:00Z">
              <w:rPr>
                <w:rFonts w:eastAsia="MS Mincho" w:cstheme="minorHAnsi"/>
                <w:lang w:val="en-US" w:eastAsia="ja-JP"/>
              </w:rPr>
            </w:rPrChange>
          </w:rPr>
          <w:delText>Edition 4.0.0, December 2018</w:delText>
        </w:r>
      </w:del>
      <w:r w:rsidRPr="00616E11">
        <w:rPr>
          <w:rFonts w:eastAsia="MS Mincho" w:cstheme="minorHAnsi"/>
          <w:lang w:eastAsia="ja-JP"/>
          <w:rPrChange w:id="4135" w:author="Raphael Malyankar" w:date="2025-08-13T23:23:00Z" w16du:dateUtc="2025-08-14T06:23:00Z">
            <w:rPr>
              <w:rFonts w:eastAsia="MS Mincho" w:cstheme="minorHAnsi"/>
              <w:lang w:val="en-US" w:eastAsia="ja-JP"/>
            </w:rPr>
          </w:rPrChange>
        </w:rPr>
        <w:t>.</w:t>
      </w:r>
    </w:p>
    <w:p w14:paraId="39A56E84" w14:textId="0EAB06E3" w:rsidR="00FA1108" w:rsidRPr="00616E11" w:rsidRDefault="00000000">
      <w:pPr>
        <w:spacing w:after="60"/>
        <w:ind w:left="1440" w:hanging="1440"/>
        <w:rPr>
          <w:rFonts w:eastAsia="MS Mincho" w:cstheme="minorHAnsi"/>
          <w:lang w:eastAsia="ja-JP"/>
          <w:rPrChange w:id="4136" w:author="Raphael Malyankar" w:date="2025-08-13T23:23:00Z" w16du:dateUtc="2025-08-14T06:23:00Z">
            <w:rPr>
              <w:rFonts w:eastAsia="MS Mincho" w:cstheme="minorHAnsi"/>
              <w:lang w:val="en-US" w:eastAsia="ja-JP"/>
            </w:rPr>
          </w:rPrChange>
        </w:rPr>
      </w:pPr>
      <w:r w:rsidRPr="00616E11">
        <w:rPr>
          <w:rFonts w:eastAsia="MS Mincho" w:cstheme="minorHAnsi"/>
          <w:lang w:eastAsia="ja-JP"/>
          <w:rPrChange w:id="4137" w:author="Raphael Malyankar" w:date="2025-08-13T23:23:00Z" w16du:dateUtc="2025-08-14T06:23:00Z">
            <w:rPr>
              <w:rFonts w:eastAsia="MS Mincho" w:cstheme="minorHAnsi"/>
              <w:lang w:val="en-US" w:eastAsia="ja-JP"/>
            </w:rPr>
          </w:rPrChange>
        </w:rPr>
        <w:t>S-101</w:t>
      </w:r>
      <w:r w:rsidRPr="00616E11">
        <w:rPr>
          <w:rFonts w:eastAsia="MS Mincho" w:cstheme="minorHAnsi"/>
          <w:lang w:eastAsia="ja-JP"/>
          <w:rPrChange w:id="4138" w:author="Raphael Malyankar" w:date="2025-08-13T23:23:00Z" w16du:dateUtc="2025-08-14T06:23:00Z">
            <w:rPr>
              <w:rFonts w:eastAsia="MS Mincho" w:cstheme="minorHAnsi"/>
              <w:lang w:val="en-US" w:eastAsia="ja-JP"/>
            </w:rPr>
          </w:rPrChange>
        </w:rPr>
        <w:tab/>
      </w:r>
      <w:bookmarkStart w:id="4139" w:name="_Hlk206152704"/>
      <w:r w:rsidRPr="00616E11">
        <w:rPr>
          <w:rFonts w:eastAsia="MS Mincho" w:cstheme="minorHAnsi"/>
          <w:lang w:eastAsia="ja-JP"/>
          <w:rPrChange w:id="4140" w:author="Raphael Malyankar" w:date="2025-08-13T23:23:00Z" w16du:dateUtc="2025-08-14T06:23:00Z">
            <w:rPr>
              <w:rFonts w:eastAsia="MS Mincho" w:cstheme="minorHAnsi"/>
              <w:lang w:val="en-US" w:eastAsia="ja-JP"/>
            </w:rPr>
          </w:rPrChange>
        </w:rPr>
        <w:t xml:space="preserve">IHO S-101 – Electronic Navigational Chart Product Specification, Edition </w:t>
      </w:r>
      <w:ins w:id="4141" w:author="Raphael Malyankar" w:date="2025-08-04T00:01:00Z" w16du:dateUtc="2025-08-04T07:01:00Z">
        <w:r w:rsidR="00EB418F" w:rsidRPr="00616E11">
          <w:rPr>
            <w:rFonts w:eastAsia="MS Mincho" w:cstheme="minorHAnsi"/>
            <w:lang w:eastAsia="ja-JP"/>
            <w:rPrChange w:id="4142" w:author="Raphael Malyankar" w:date="2025-08-13T23:23:00Z" w16du:dateUtc="2025-08-14T06:23:00Z">
              <w:rPr>
                <w:rFonts w:eastAsia="MS Mincho" w:cstheme="minorHAnsi"/>
                <w:lang w:val="en-US" w:eastAsia="ja-JP"/>
              </w:rPr>
            </w:rPrChange>
          </w:rPr>
          <w:t>2</w:t>
        </w:r>
      </w:ins>
      <w:del w:id="4143" w:author="Raphael Malyankar" w:date="2025-08-04T00:01:00Z" w16du:dateUtc="2025-08-04T07:01:00Z">
        <w:r w:rsidRPr="00616E11" w:rsidDel="00EB418F">
          <w:rPr>
            <w:rFonts w:eastAsia="MS Mincho" w:cstheme="minorHAnsi"/>
            <w:lang w:eastAsia="ja-JP"/>
            <w:rPrChange w:id="4144" w:author="Raphael Malyankar" w:date="2025-08-13T23:23:00Z" w16du:dateUtc="2025-08-14T06:23:00Z">
              <w:rPr>
                <w:rFonts w:eastAsia="MS Mincho" w:cstheme="minorHAnsi"/>
                <w:lang w:val="en-US" w:eastAsia="ja-JP"/>
              </w:rPr>
            </w:rPrChange>
          </w:rPr>
          <w:delText>1</w:delText>
        </w:r>
      </w:del>
      <w:r w:rsidRPr="00616E11">
        <w:rPr>
          <w:rFonts w:eastAsia="MS Mincho" w:cstheme="minorHAnsi"/>
          <w:lang w:eastAsia="ja-JP"/>
          <w:rPrChange w:id="4145" w:author="Raphael Malyankar" w:date="2025-08-13T23:23:00Z" w16du:dateUtc="2025-08-14T06:23:00Z">
            <w:rPr>
              <w:rFonts w:eastAsia="MS Mincho" w:cstheme="minorHAnsi"/>
              <w:lang w:val="en-US" w:eastAsia="ja-JP"/>
            </w:rPr>
          </w:rPrChange>
        </w:rPr>
        <w:t>.0.0, December 20</w:t>
      </w:r>
      <w:ins w:id="4146" w:author="Raphael Malyankar" w:date="2025-08-04T00:01:00Z" w16du:dateUtc="2025-08-04T07:01:00Z">
        <w:r w:rsidR="00EB418F" w:rsidRPr="00616E11">
          <w:rPr>
            <w:rFonts w:eastAsia="MS Mincho" w:cstheme="minorHAnsi"/>
            <w:lang w:eastAsia="ja-JP"/>
            <w:rPrChange w:id="4147" w:author="Raphael Malyankar" w:date="2025-08-13T23:23:00Z" w16du:dateUtc="2025-08-14T06:23:00Z">
              <w:rPr>
                <w:rFonts w:eastAsia="MS Mincho" w:cstheme="minorHAnsi"/>
                <w:lang w:val="en-US" w:eastAsia="ja-JP"/>
              </w:rPr>
            </w:rPrChange>
          </w:rPr>
          <w:t>24</w:t>
        </w:r>
      </w:ins>
      <w:del w:id="4148" w:author="Raphael Malyankar" w:date="2025-08-04T00:01:00Z" w16du:dateUtc="2025-08-04T07:01:00Z">
        <w:r w:rsidRPr="00616E11" w:rsidDel="00EB418F">
          <w:rPr>
            <w:rFonts w:eastAsia="MS Mincho" w:cstheme="minorHAnsi"/>
            <w:lang w:eastAsia="ja-JP"/>
            <w:rPrChange w:id="4149" w:author="Raphael Malyankar" w:date="2025-08-13T23:23:00Z" w16du:dateUtc="2025-08-14T06:23:00Z">
              <w:rPr>
                <w:rFonts w:eastAsia="MS Mincho" w:cstheme="minorHAnsi"/>
                <w:lang w:val="en-US" w:eastAsia="ja-JP"/>
              </w:rPr>
            </w:rPrChange>
          </w:rPr>
          <w:delText>18</w:delText>
        </w:r>
      </w:del>
      <w:r w:rsidRPr="00616E11">
        <w:rPr>
          <w:rFonts w:eastAsia="MS Mincho" w:cstheme="minorHAnsi"/>
          <w:lang w:eastAsia="ja-JP"/>
          <w:rPrChange w:id="4150" w:author="Raphael Malyankar" w:date="2025-08-13T23:23:00Z" w16du:dateUtc="2025-08-14T06:23:00Z">
            <w:rPr>
              <w:rFonts w:eastAsia="MS Mincho" w:cstheme="minorHAnsi"/>
              <w:lang w:val="en-US" w:eastAsia="ja-JP"/>
            </w:rPr>
          </w:rPrChange>
        </w:rPr>
        <w:t>.</w:t>
      </w:r>
      <w:bookmarkEnd w:id="4139"/>
    </w:p>
    <w:p w14:paraId="1A8D7EC5" w14:textId="540783BD" w:rsidR="00FA1108" w:rsidRPr="00616E11" w:rsidRDefault="00000000">
      <w:pPr>
        <w:spacing w:after="60"/>
        <w:ind w:left="1440" w:hanging="1440"/>
        <w:rPr>
          <w:rFonts w:eastAsia="MS Mincho" w:cstheme="minorHAnsi"/>
          <w:lang w:eastAsia="ja-JP"/>
          <w:rPrChange w:id="4151" w:author="Raphael Malyankar" w:date="2025-08-13T23:23:00Z" w16du:dateUtc="2025-08-14T06:23:00Z">
            <w:rPr>
              <w:rFonts w:eastAsia="MS Mincho" w:cstheme="minorHAnsi"/>
              <w:lang w:val="en-US" w:eastAsia="ja-JP"/>
            </w:rPr>
          </w:rPrChange>
        </w:rPr>
      </w:pPr>
      <w:r w:rsidRPr="00616E11">
        <w:rPr>
          <w:rFonts w:eastAsia="MS Mincho" w:cstheme="minorHAnsi"/>
          <w:lang w:eastAsia="ja-JP"/>
          <w:rPrChange w:id="4152" w:author="Raphael Malyankar" w:date="2025-08-13T23:23:00Z" w16du:dateUtc="2025-08-14T06:23:00Z">
            <w:rPr>
              <w:rFonts w:eastAsia="MS Mincho" w:cstheme="minorHAnsi"/>
              <w:lang w:val="en-US" w:eastAsia="ja-JP"/>
            </w:rPr>
          </w:rPrChange>
        </w:rPr>
        <w:t>S-102</w:t>
      </w:r>
      <w:r w:rsidRPr="00616E11">
        <w:rPr>
          <w:rFonts w:eastAsia="MS Mincho" w:cstheme="minorHAnsi"/>
          <w:lang w:eastAsia="ja-JP"/>
          <w:rPrChange w:id="4153" w:author="Raphael Malyankar" w:date="2025-08-13T23:23:00Z" w16du:dateUtc="2025-08-14T06:23:00Z">
            <w:rPr>
              <w:rFonts w:eastAsia="MS Mincho" w:cstheme="minorHAnsi"/>
              <w:lang w:val="en-US" w:eastAsia="ja-JP"/>
            </w:rPr>
          </w:rPrChange>
        </w:rPr>
        <w:tab/>
        <w:t xml:space="preserve">IHO S-102 – Bathymetric Surface Product Specification, Edition </w:t>
      </w:r>
      <w:ins w:id="4154" w:author="Raphael Malyankar" w:date="2025-08-04T00:01:00Z" w16du:dateUtc="2025-08-04T07:01:00Z">
        <w:r w:rsidR="00EB418F" w:rsidRPr="00616E11">
          <w:rPr>
            <w:rFonts w:eastAsia="MS Mincho" w:cstheme="minorHAnsi"/>
            <w:lang w:eastAsia="ja-JP"/>
            <w:rPrChange w:id="4155" w:author="Raphael Malyankar" w:date="2025-08-13T23:23:00Z" w16du:dateUtc="2025-08-14T06:23:00Z">
              <w:rPr>
                <w:rFonts w:eastAsia="MS Mincho" w:cstheme="minorHAnsi"/>
                <w:lang w:val="en-US" w:eastAsia="ja-JP"/>
              </w:rPr>
            </w:rPrChange>
          </w:rPr>
          <w:t>3</w:t>
        </w:r>
      </w:ins>
      <w:del w:id="4156" w:author="Raphael Malyankar" w:date="2025-08-04T00:01:00Z" w16du:dateUtc="2025-08-04T07:01:00Z">
        <w:r w:rsidRPr="00616E11" w:rsidDel="00EB418F">
          <w:rPr>
            <w:rFonts w:eastAsia="MS Mincho" w:cstheme="minorHAnsi"/>
            <w:lang w:eastAsia="ja-JP"/>
            <w:rPrChange w:id="4157" w:author="Raphael Malyankar" w:date="2025-08-13T23:23:00Z" w16du:dateUtc="2025-08-14T06:23:00Z">
              <w:rPr>
                <w:rFonts w:eastAsia="MS Mincho" w:cstheme="minorHAnsi"/>
                <w:lang w:val="en-US" w:eastAsia="ja-JP"/>
              </w:rPr>
            </w:rPrChange>
          </w:rPr>
          <w:delText>1</w:delText>
        </w:r>
      </w:del>
      <w:r w:rsidRPr="00616E11">
        <w:rPr>
          <w:rFonts w:eastAsia="MS Mincho" w:cstheme="minorHAnsi"/>
          <w:lang w:eastAsia="ja-JP"/>
          <w:rPrChange w:id="4158" w:author="Raphael Malyankar" w:date="2025-08-13T23:23:00Z" w16du:dateUtc="2025-08-14T06:23:00Z">
            <w:rPr>
              <w:rFonts w:eastAsia="MS Mincho" w:cstheme="minorHAnsi"/>
              <w:lang w:val="en-US" w:eastAsia="ja-JP"/>
            </w:rPr>
          </w:rPrChange>
        </w:rPr>
        <w:t xml:space="preserve">.0.0, </w:t>
      </w:r>
      <w:del w:id="4159" w:author="Raphael Malyankar" w:date="2025-08-04T00:01:00Z" w16du:dateUtc="2025-08-04T07:01:00Z">
        <w:r w:rsidRPr="00616E11" w:rsidDel="00EB418F">
          <w:rPr>
            <w:rFonts w:eastAsia="MS Mincho" w:cstheme="minorHAnsi"/>
            <w:lang w:eastAsia="ja-JP"/>
            <w:rPrChange w:id="4160" w:author="Raphael Malyankar" w:date="2025-08-13T23:23:00Z" w16du:dateUtc="2025-08-14T06:23:00Z">
              <w:rPr>
                <w:rFonts w:eastAsia="MS Mincho" w:cstheme="minorHAnsi"/>
                <w:lang w:val="en-US" w:eastAsia="ja-JP"/>
              </w:rPr>
            </w:rPrChange>
          </w:rPr>
          <w:delText>April 2012</w:delText>
        </w:r>
      </w:del>
      <w:ins w:id="4161" w:author="Raphael Malyankar" w:date="2025-08-04T00:01:00Z" w16du:dateUtc="2025-08-04T07:01:00Z">
        <w:r w:rsidR="00EB418F" w:rsidRPr="00616E11">
          <w:rPr>
            <w:rFonts w:eastAsia="MS Mincho" w:cstheme="minorHAnsi"/>
            <w:lang w:eastAsia="ja-JP"/>
            <w:rPrChange w:id="4162" w:author="Raphael Malyankar" w:date="2025-08-13T23:23:00Z" w16du:dateUtc="2025-08-14T06:23:00Z">
              <w:rPr>
                <w:rFonts w:eastAsia="MS Mincho" w:cstheme="minorHAnsi"/>
                <w:lang w:val="en-US" w:eastAsia="ja-JP"/>
              </w:rPr>
            </w:rPrChange>
          </w:rPr>
          <w:t>December 2024</w:t>
        </w:r>
      </w:ins>
      <w:r w:rsidRPr="00616E11">
        <w:rPr>
          <w:rFonts w:eastAsia="MS Mincho" w:cstheme="minorHAnsi"/>
          <w:lang w:eastAsia="ja-JP"/>
          <w:rPrChange w:id="4163" w:author="Raphael Malyankar" w:date="2025-08-13T23:23:00Z" w16du:dateUtc="2025-08-14T06:23:00Z">
            <w:rPr>
              <w:rFonts w:eastAsia="MS Mincho" w:cstheme="minorHAnsi"/>
              <w:lang w:val="en-US" w:eastAsia="ja-JP"/>
            </w:rPr>
          </w:rPrChange>
        </w:rPr>
        <w:t>.</w:t>
      </w:r>
    </w:p>
    <w:p w14:paraId="4145039D" w14:textId="77777777" w:rsidR="00FA1108" w:rsidRPr="00616E11" w:rsidRDefault="00000000">
      <w:pPr>
        <w:ind w:left="1440" w:hanging="1440"/>
        <w:rPr>
          <w:rFonts w:eastAsia="MS Mincho" w:cstheme="minorHAnsi"/>
          <w:lang w:eastAsia="ja-JP"/>
          <w:rPrChange w:id="4164" w:author="Raphael Malyankar" w:date="2025-08-13T23:23:00Z" w16du:dateUtc="2025-08-14T06:23:00Z">
            <w:rPr>
              <w:rFonts w:eastAsia="MS Mincho" w:cstheme="minorHAnsi"/>
              <w:lang w:val="en-US" w:eastAsia="ja-JP"/>
            </w:rPr>
          </w:rPrChange>
        </w:rPr>
      </w:pPr>
      <w:r w:rsidRPr="00616E11">
        <w:rPr>
          <w:rFonts w:eastAsia="MS Mincho" w:cstheme="minorHAnsi"/>
          <w:lang w:eastAsia="ja-JP"/>
          <w:rPrChange w:id="4165" w:author="Raphael Malyankar" w:date="2025-08-13T23:23:00Z" w16du:dateUtc="2025-08-14T06:23:00Z">
            <w:rPr>
              <w:rFonts w:eastAsia="MS Mincho" w:cstheme="minorHAnsi"/>
              <w:lang w:val="en-US" w:eastAsia="ja-JP"/>
            </w:rPr>
          </w:rPrChange>
        </w:rPr>
        <w:lastRenderedPageBreak/>
        <w:t>S-121</w:t>
      </w:r>
      <w:r w:rsidRPr="00616E11">
        <w:rPr>
          <w:rFonts w:eastAsia="MS Mincho" w:cstheme="minorHAnsi"/>
          <w:lang w:eastAsia="ja-JP"/>
          <w:rPrChange w:id="4166" w:author="Raphael Malyankar" w:date="2025-08-13T23:23:00Z" w16du:dateUtc="2025-08-14T06:23:00Z">
            <w:rPr>
              <w:rFonts w:eastAsia="MS Mincho" w:cstheme="minorHAnsi"/>
              <w:lang w:val="en-US" w:eastAsia="ja-JP"/>
            </w:rPr>
          </w:rPrChange>
        </w:rPr>
        <w:tab/>
        <w:t>IHO S-121 – Maritime Limits and Boundaries, Edition 1.0.0, October 2019.</w:t>
      </w:r>
    </w:p>
    <w:p w14:paraId="0FA872C8" w14:textId="3B2356F2" w:rsidR="00FA1108" w:rsidRPr="00616E11" w:rsidRDefault="00000000">
      <w:pPr>
        <w:rPr>
          <w:rFonts w:eastAsia="MS Mincho" w:cstheme="minorHAnsi"/>
          <w:lang w:eastAsia="ja-JP"/>
          <w:rPrChange w:id="4167" w:author="Raphael Malyankar" w:date="2025-08-13T23:23:00Z" w16du:dateUtc="2025-08-14T06:23:00Z">
            <w:rPr>
              <w:rFonts w:eastAsia="MS Mincho" w:cstheme="minorHAnsi"/>
              <w:lang w:val="en-US" w:eastAsia="ja-JP"/>
            </w:rPr>
          </w:rPrChange>
        </w:rPr>
      </w:pPr>
      <w:r w:rsidRPr="00616E11">
        <w:rPr>
          <w:rFonts w:eastAsia="MS Mincho" w:cstheme="minorHAnsi"/>
          <w:lang w:eastAsia="ja-JP"/>
          <w:rPrChange w:id="4168" w:author="Raphael Malyankar" w:date="2025-08-13T23:23:00Z" w16du:dateUtc="2025-08-14T06:23:00Z">
            <w:rPr>
              <w:rFonts w:eastAsia="MS Mincho" w:cstheme="minorHAnsi"/>
              <w:lang w:val="en-US" w:eastAsia="ja-JP"/>
            </w:rPr>
          </w:rPrChange>
        </w:rPr>
        <w:t xml:space="preserve">NOTE: In this document, “S-100” means S-100 Edition </w:t>
      </w:r>
      <w:del w:id="4169" w:author="Raphael Malyankar" w:date="2025-08-04T00:02:00Z" w16du:dateUtc="2025-08-04T07:02:00Z">
        <w:r w:rsidRPr="00616E11" w:rsidDel="00E62AC6">
          <w:rPr>
            <w:rFonts w:eastAsia="MS Mincho" w:cstheme="minorHAnsi"/>
            <w:lang w:eastAsia="ja-JP"/>
            <w:rPrChange w:id="4170" w:author="Raphael Malyankar" w:date="2025-08-13T23:23:00Z" w16du:dateUtc="2025-08-14T06:23:00Z">
              <w:rPr>
                <w:rFonts w:eastAsia="MS Mincho" w:cstheme="minorHAnsi"/>
                <w:lang w:val="en-US" w:eastAsia="ja-JP"/>
              </w:rPr>
            </w:rPrChange>
          </w:rPr>
          <w:delText>4.0</w:delText>
        </w:r>
      </w:del>
      <w:ins w:id="4171" w:author="Raphael Malyankar" w:date="2025-08-04T00:02:00Z" w16du:dateUtc="2025-08-04T07:02:00Z">
        <w:r w:rsidR="00E62AC6" w:rsidRPr="00616E11">
          <w:rPr>
            <w:rFonts w:eastAsia="MS Mincho" w:cstheme="minorHAnsi"/>
            <w:lang w:eastAsia="ja-JP"/>
            <w:rPrChange w:id="4172" w:author="Raphael Malyankar" w:date="2025-08-13T23:23:00Z" w16du:dateUtc="2025-08-14T06:23:00Z">
              <w:rPr>
                <w:rFonts w:eastAsia="MS Mincho" w:cstheme="minorHAnsi"/>
                <w:lang w:val="en-US" w:eastAsia="ja-JP"/>
              </w:rPr>
            </w:rPrChange>
          </w:rPr>
          <w:t>5.2</w:t>
        </w:r>
      </w:ins>
      <w:r w:rsidRPr="00616E11">
        <w:rPr>
          <w:rFonts w:eastAsia="MS Mincho" w:cstheme="minorHAnsi"/>
          <w:lang w:eastAsia="ja-JP"/>
          <w:rPrChange w:id="4173" w:author="Raphael Malyankar" w:date="2025-08-13T23:23:00Z" w16du:dateUtc="2025-08-14T06:23:00Z">
            <w:rPr>
              <w:rFonts w:eastAsia="MS Mincho" w:cstheme="minorHAnsi"/>
              <w:lang w:val="en-US" w:eastAsia="ja-JP"/>
            </w:rPr>
          </w:rPrChange>
        </w:rPr>
        <w:t>.0 unless a different edition is explicitly identified.</w:t>
      </w:r>
    </w:p>
    <w:p w14:paraId="4C4826D7" w14:textId="77777777" w:rsidR="00FA1108" w:rsidRPr="00616E11" w:rsidRDefault="00FA1108">
      <w:pPr>
        <w:spacing w:after="60"/>
        <w:ind w:left="720" w:hanging="720"/>
        <w:rPr>
          <w:rFonts w:eastAsia="MS Mincho" w:cs="Times New Roman"/>
          <w:szCs w:val="20"/>
          <w:lang w:eastAsia="ja-JP"/>
          <w:rPrChange w:id="4174" w:author="Raphael Malyankar" w:date="2025-08-13T23:23:00Z" w16du:dateUtc="2025-08-14T06:23:00Z">
            <w:rPr>
              <w:rFonts w:eastAsia="MS Mincho" w:cs="Times New Roman"/>
              <w:szCs w:val="20"/>
              <w:lang w:val="en-US" w:eastAsia="ja-JP"/>
            </w:rPr>
          </w:rPrChange>
        </w:rPr>
      </w:pPr>
    </w:p>
    <w:p w14:paraId="0706EB30" w14:textId="77777777" w:rsidR="00FA1108" w:rsidRPr="00616E11" w:rsidRDefault="00000000" w:rsidP="00BE38A5">
      <w:pPr>
        <w:pStyle w:val="HeadingC1"/>
      </w:pPr>
      <w:bookmarkStart w:id="4175" w:name="_Toc41652424"/>
      <w:bookmarkStart w:id="4176" w:name="_Toc206156610"/>
      <w:r w:rsidRPr="00616E11">
        <w:t>Terms and abbreviations</w:t>
      </w:r>
      <w:bookmarkEnd w:id="4175"/>
      <w:bookmarkEnd w:id="4176"/>
    </w:p>
    <w:p w14:paraId="2F794530" w14:textId="77777777" w:rsidR="00FA1108" w:rsidRPr="00616E11" w:rsidRDefault="00000000" w:rsidP="00BE38A5">
      <w:pPr>
        <w:pStyle w:val="HeadingC2"/>
      </w:pPr>
      <w:bookmarkStart w:id="4177" w:name="_Toc41652425"/>
      <w:bookmarkStart w:id="4178" w:name="_Toc206156611"/>
      <w:r w:rsidRPr="00616E11">
        <w:t>Terms</w:t>
      </w:r>
      <w:bookmarkEnd w:id="4177"/>
      <w:bookmarkEnd w:id="4178"/>
    </w:p>
    <w:p w14:paraId="5A60177B" w14:textId="77777777" w:rsidR="00FA1108" w:rsidRPr="00682E82" w:rsidRDefault="00000000">
      <w:pPr>
        <w:keepNext/>
        <w:spacing w:after="60"/>
        <w:rPr>
          <w:rFonts w:eastAsia="MS Mincho" w:cstheme="minorHAnsi"/>
          <w:b/>
          <w:lang w:eastAsia="ja-JP"/>
        </w:rPr>
      </w:pPr>
      <w:r w:rsidRPr="00682E82">
        <w:rPr>
          <w:rFonts w:eastAsia="MS Mincho" w:cstheme="minorHAnsi"/>
          <w:b/>
          <w:lang w:eastAsia="ja-JP"/>
        </w:rPr>
        <w:t>data product specification</w:t>
      </w:r>
    </w:p>
    <w:p w14:paraId="3371A9BE" w14:textId="77777777" w:rsidR="00FA1108" w:rsidRPr="00682E82" w:rsidRDefault="00000000">
      <w:pPr>
        <w:ind w:left="403"/>
        <w:rPr>
          <w:rFonts w:eastAsia="MS Mincho" w:cstheme="minorHAnsi"/>
          <w:lang w:eastAsia="ja-JP"/>
        </w:rPr>
      </w:pPr>
      <w:r w:rsidRPr="00682E82">
        <w:rPr>
          <w:rFonts w:eastAsia="MS Mincho" w:cstheme="minorHAnsi"/>
          <w:lang w:eastAsia="ja-JP"/>
        </w:rPr>
        <w:t>a detailed description of a dataset or dataset series together with additional information that will enable it to be created, supplied to, and used by another party. A data product specification provides a description of hydrographic concepts and a specification for mapping the universe of discourse to a dataset. It may be used for production, sales, end-use or other purposes</w:t>
      </w:r>
    </w:p>
    <w:p w14:paraId="2A89B29E" w14:textId="77777777" w:rsidR="00FA1108" w:rsidRPr="00682E82" w:rsidRDefault="00000000">
      <w:pPr>
        <w:keepNext/>
        <w:spacing w:after="60"/>
        <w:rPr>
          <w:rFonts w:eastAsia="MS Mincho" w:cs="Times New Roman"/>
          <w:b/>
          <w:szCs w:val="20"/>
          <w:lang w:eastAsia="ja-JP"/>
        </w:rPr>
      </w:pPr>
      <w:r w:rsidRPr="00682E82">
        <w:rPr>
          <w:rFonts w:eastAsia="MS Mincho" w:cs="Times New Roman"/>
          <w:b/>
          <w:szCs w:val="20"/>
          <w:lang w:eastAsia="ja-JP"/>
        </w:rPr>
        <w:t>data quality element</w:t>
      </w:r>
    </w:p>
    <w:p w14:paraId="7F963402" w14:textId="30A7E8BD" w:rsidR="00FA1108" w:rsidRPr="00682E82" w:rsidRDefault="00000000">
      <w:pPr>
        <w:spacing w:after="60"/>
        <w:ind w:left="403"/>
        <w:rPr>
          <w:rFonts w:eastAsia="MS Mincho" w:cstheme="minorHAnsi"/>
          <w:lang w:eastAsia="ja-JP"/>
        </w:rPr>
      </w:pPr>
      <w:r w:rsidRPr="00682E82">
        <w:rPr>
          <w:rFonts w:eastAsia="MS Mincho" w:cstheme="minorHAnsi"/>
          <w:lang w:eastAsia="ja-JP"/>
        </w:rPr>
        <w:t xml:space="preserve">quantitative component documenting the quality of a dataset [ISO 19101:2002; S-100 </w:t>
      </w:r>
      <w:del w:id="4179" w:author="Raphael Malyankar" w:date="2025-08-04T00:02:00Z" w16du:dateUtc="2025-08-04T07:02:00Z">
        <w:r w:rsidRPr="00682E82" w:rsidDel="00E62AC6">
          <w:rPr>
            <w:rFonts w:eastAsia="MS Mincho" w:cstheme="minorHAnsi"/>
            <w:lang w:eastAsia="ja-JP"/>
          </w:rPr>
          <w:delText>4.0</w:delText>
        </w:r>
      </w:del>
      <w:ins w:id="4180" w:author="Raphael Malyankar" w:date="2025-08-04T00:02:00Z" w16du:dateUtc="2025-08-04T07:02:00Z">
        <w:r w:rsidR="00E62AC6" w:rsidRPr="00682E82">
          <w:rPr>
            <w:rFonts w:eastAsia="MS Mincho" w:cstheme="minorHAnsi"/>
            <w:lang w:eastAsia="ja-JP"/>
          </w:rPr>
          <w:t>5.2</w:t>
        </w:r>
      </w:ins>
      <w:r w:rsidRPr="00682E82">
        <w:rPr>
          <w:rFonts w:eastAsia="MS Mincho" w:cstheme="minorHAnsi"/>
          <w:lang w:eastAsia="ja-JP"/>
        </w:rPr>
        <w:t>.0 Annex A]</w:t>
      </w:r>
    </w:p>
    <w:p w14:paraId="40561E0C" w14:textId="77777777" w:rsidR="00FA1108" w:rsidRPr="00682E82" w:rsidRDefault="00000000">
      <w:pPr>
        <w:ind w:left="403"/>
        <w:rPr>
          <w:rFonts w:eastAsia="MS Mincho" w:cstheme="minorHAnsi"/>
          <w:lang w:eastAsia="ja-JP"/>
        </w:rPr>
      </w:pPr>
      <w:r w:rsidRPr="00682E82">
        <w:rPr>
          <w:rFonts w:eastAsia="MS Mincho" w:cstheme="minorHAnsi"/>
          <w:lang w:eastAsia="ja-JP"/>
        </w:rPr>
        <w:t>NOTE: The applicability of a data quality element to a dataset depends on both the dataset’s content and its product specification, the result being that all data quality elements may not be applicable to all datasets</w:t>
      </w:r>
    </w:p>
    <w:p w14:paraId="42CB8CCC" w14:textId="77777777" w:rsidR="00FA1108" w:rsidRPr="00682E82" w:rsidRDefault="00000000">
      <w:pPr>
        <w:keepNext/>
        <w:spacing w:after="60"/>
        <w:rPr>
          <w:rFonts w:eastAsia="MS Mincho" w:cstheme="minorHAnsi"/>
          <w:b/>
          <w:lang w:eastAsia="ja-JP"/>
        </w:rPr>
      </w:pPr>
      <w:r w:rsidRPr="00682E82">
        <w:rPr>
          <w:rFonts w:eastAsia="MS Mincho" w:cstheme="minorHAnsi"/>
          <w:b/>
          <w:lang w:eastAsia="ja-JP"/>
        </w:rPr>
        <w:t>data quality evaluation procedure</w:t>
      </w:r>
    </w:p>
    <w:p w14:paraId="15E5512B" w14:textId="77777777" w:rsidR="00FA1108" w:rsidRPr="00682E82" w:rsidRDefault="00000000">
      <w:pPr>
        <w:ind w:left="403"/>
        <w:rPr>
          <w:rFonts w:eastAsia="MS Mincho" w:cstheme="minorHAnsi"/>
          <w:lang w:eastAsia="ja-JP"/>
        </w:rPr>
      </w:pPr>
      <w:r w:rsidRPr="00682E82">
        <w:rPr>
          <w:rFonts w:eastAsia="MS Mincho" w:cstheme="minorHAnsi"/>
          <w:lang w:eastAsia="ja-JP"/>
        </w:rPr>
        <w:t>the whole of operations used in applying and reporting quality evaluation methods and their results</w:t>
      </w:r>
    </w:p>
    <w:p w14:paraId="1967970B" w14:textId="77777777" w:rsidR="00FA1108" w:rsidRPr="00682E82" w:rsidRDefault="00000000">
      <w:pPr>
        <w:keepNext/>
        <w:spacing w:after="60"/>
        <w:rPr>
          <w:rFonts w:eastAsia="MS Mincho" w:cstheme="minorHAnsi"/>
          <w:b/>
          <w:lang w:eastAsia="ja-JP"/>
        </w:rPr>
      </w:pPr>
      <w:r w:rsidRPr="00682E82">
        <w:rPr>
          <w:rFonts w:eastAsia="MS Mincho" w:cstheme="minorHAnsi"/>
          <w:b/>
          <w:lang w:eastAsia="ja-JP"/>
        </w:rPr>
        <w:t>data quality measure</w:t>
      </w:r>
    </w:p>
    <w:p w14:paraId="361A5238" w14:textId="77777777" w:rsidR="00FA1108" w:rsidRPr="00682E82" w:rsidRDefault="00000000">
      <w:pPr>
        <w:ind w:left="403"/>
        <w:rPr>
          <w:rFonts w:eastAsia="MS Mincho" w:cstheme="minorHAnsi"/>
          <w:lang w:eastAsia="ja-JP"/>
        </w:rPr>
      </w:pPr>
      <w:r w:rsidRPr="00682E82">
        <w:rPr>
          <w:rFonts w:eastAsia="MS Mincho" w:cstheme="minorHAnsi"/>
          <w:lang w:eastAsia="ja-JP"/>
        </w:rPr>
        <w:t>an evaluation of a data quality sub-element</w:t>
      </w:r>
    </w:p>
    <w:p w14:paraId="2AD1044A" w14:textId="77777777" w:rsidR="00FA1108" w:rsidRPr="00682E82" w:rsidRDefault="00000000">
      <w:pPr>
        <w:keepNext/>
        <w:spacing w:after="60"/>
        <w:rPr>
          <w:rFonts w:eastAsia="MS Mincho" w:cstheme="minorHAnsi"/>
          <w:b/>
          <w:lang w:eastAsia="ja-JP"/>
        </w:rPr>
      </w:pPr>
      <w:r w:rsidRPr="00682E82">
        <w:rPr>
          <w:rFonts w:eastAsia="MS Mincho" w:cstheme="minorHAnsi"/>
          <w:b/>
          <w:lang w:eastAsia="ja-JP"/>
        </w:rPr>
        <w:t>data quality overview element</w:t>
      </w:r>
    </w:p>
    <w:p w14:paraId="2F9E4B79" w14:textId="77777777" w:rsidR="00FA1108" w:rsidRPr="00682E82" w:rsidRDefault="00000000">
      <w:pPr>
        <w:ind w:left="403"/>
        <w:rPr>
          <w:rFonts w:eastAsia="MS Mincho" w:cstheme="minorHAnsi"/>
          <w:lang w:eastAsia="ja-JP"/>
        </w:rPr>
      </w:pPr>
      <w:r w:rsidRPr="00682E82">
        <w:rPr>
          <w:rFonts w:eastAsia="MS Mincho" w:cstheme="minorHAnsi"/>
          <w:lang w:eastAsia="ja-JP"/>
        </w:rPr>
        <w:t>the non-quantitative component documenting the quality of a dataset. Information about the purpose, usage, and lineage of a dataset is non-quantitative quality information</w:t>
      </w:r>
    </w:p>
    <w:p w14:paraId="66C22A76" w14:textId="77777777" w:rsidR="00FA1108" w:rsidRPr="00682E82" w:rsidRDefault="00000000">
      <w:pPr>
        <w:keepNext/>
        <w:spacing w:after="60"/>
        <w:rPr>
          <w:rFonts w:eastAsia="MS Mincho" w:cstheme="minorHAnsi"/>
          <w:b/>
          <w:lang w:eastAsia="ja-JP"/>
        </w:rPr>
      </w:pPr>
      <w:r w:rsidRPr="00682E82">
        <w:rPr>
          <w:rFonts w:eastAsia="MS Mincho" w:cstheme="minorHAnsi"/>
          <w:b/>
          <w:lang w:eastAsia="ja-JP"/>
        </w:rPr>
        <w:t>data quality result</w:t>
      </w:r>
    </w:p>
    <w:p w14:paraId="41E3D1F9" w14:textId="77777777" w:rsidR="00FA1108" w:rsidRPr="00682E82" w:rsidRDefault="00000000">
      <w:pPr>
        <w:ind w:left="403"/>
        <w:rPr>
          <w:rFonts w:eastAsia="MS Mincho" w:cstheme="minorHAnsi"/>
          <w:lang w:eastAsia="ja-JP"/>
        </w:rPr>
      </w:pPr>
      <w:r w:rsidRPr="00682E82">
        <w:rPr>
          <w:rFonts w:eastAsia="MS Mincho" w:cstheme="minorHAnsi"/>
          <w:lang w:eastAsia="ja-JP"/>
        </w:rPr>
        <w:t>a value or set of values resulting from applying a data quality measure or the outcome of evaluating the obtained value or set of values against a specified conformance quality level</w:t>
      </w:r>
    </w:p>
    <w:p w14:paraId="5BFB26E1" w14:textId="77777777" w:rsidR="00FA1108" w:rsidRPr="00682E82" w:rsidRDefault="00000000">
      <w:pPr>
        <w:keepNext/>
        <w:spacing w:after="60"/>
        <w:rPr>
          <w:rFonts w:eastAsia="MS Mincho" w:cstheme="minorHAnsi"/>
          <w:b/>
          <w:lang w:eastAsia="ja-JP"/>
        </w:rPr>
      </w:pPr>
      <w:r w:rsidRPr="00682E82">
        <w:rPr>
          <w:rFonts w:eastAsia="MS Mincho" w:cstheme="minorHAnsi"/>
          <w:b/>
          <w:lang w:eastAsia="ja-JP"/>
        </w:rPr>
        <w:t>data quality scope</w:t>
      </w:r>
    </w:p>
    <w:p w14:paraId="4D0F7562" w14:textId="77777777" w:rsidR="00FA1108" w:rsidRPr="00682E82" w:rsidRDefault="00000000">
      <w:pPr>
        <w:spacing w:after="60"/>
        <w:ind w:left="403"/>
        <w:rPr>
          <w:rFonts w:eastAsia="MS Mincho" w:cstheme="minorHAnsi"/>
          <w:lang w:eastAsia="ja-JP"/>
        </w:rPr>
      </w:pPr>
      <w:r w:rsidRPr="00682E82">
        <w:rPr>
          <w:rFonts w:eastAsia="MS Mincho" w:cstheme="minorHAnsi"/>
          <w:lang w:eastAsia="ja-JP"/>
        </w:rPr>
        <w:t>the extent or characteristic(s) of the data for which quality information is reported</w:t>
      </w:r>
    </w:p>
    <w:p w14:paraId="6516FCCD" w14:textId="77777777" w:rsidR="00FA1108" w:rsidRPr="00682E82" w:rsidRDefault="00000000">
      <w:pPr>
        <w:ind w:left="403"/>
        <w:rPr>
          <w:rFonts w:eastAsia="MS Mincho" w:cstheme="minorHAnsi"/>
          <w:lang w:eastAsia="ja-JP"/>
        </w:rPr>
      </w:pPr>
      <w:r w:rsidRPr="00682E82">
        <w:rPr>
          <w:rFonts w:eastAsia="MS Mincho" w:cstheme="minorHAnsi"/>
          <w:lang w:eastAsia="ja-JP"/>
        </w:rPr>
        <w:t>NOTE: The scope for a dataset can comprise a dataset series to which the dataset belongs, the dataset itself, or a smaller grouping of data located physically within the dataset sharing common characteristics. Common characteristics can be an identified feature type, feature attribute, or feature relationship; data collection criteria; original source; or a specified geographic or temporal extent.</w:t>
      </w:r>
    </w:p>
    <w:p w14:paraId="3DED3A43" w14:textId="77777777" w:rsidR="00FA1108" w:rsidRPr="00682E82" w:rsidRDefault="00000000">
      <w:pPr>
        <w:keepNext/>
        <w:spacing w:after="60"/>
        <w:rPr>
          <w:rFonts w:eastAsia="MS Mincho" w:cstheme="minorHAnsi"/>
          <w:b/>
          <w:lang w:eastAsia="ja-JP"/>
        </w:rPr>
      </w:pPr>
      <w:r w:rsidRPr="00682E82">
        <w:rPr>
          <w:rFonts w:eastAsia="MS Mincho" w:cstheme="minorHAnsi"/>
          <w:b/>
          <w:lang w:eastAsia="ja-JP"/>
        </w:rPr>
        <w:t>data quality sub-element</w:t>
      </w:r>
    </w:p>
    <w:p w14:paraId="50E0E47F" w14:textId="77777777" w:rsidR="00FA1108" w:rsidRPr="00682E82" w:rsidRDefault="00000000">
      <w:pPr>
        <w:ind w:left="403"/>
        <w:rPr>
          <w:rFonts w:eastAsia="MS Mincho" w:cstheme="minorHAnsi"/>
          <w:lang w:eastAsia="ja-JP"/>
        </w:rPr>
      </w:pPr>
      <w:r w:rsidRPr="00682E82">
        <w:rPr>
          <w:rFonts w:eastAsia="MS Mincho" w:cstheme="minorHAnsi"/>
          <w:lang w:eastAsia="ja-JP"/>
        </w:rPr>
        <w:t>a component of a data quality element describing a certain aspect of that data quality element</w:t>
      </w:r>
    </w:p>
    <w:p w14:paraId="5EAAB2E7" w14:textId="77777777" w:rsidR="00FA1108" w:rsidRPr="00682E82" w:rsidRDefault="00000000">
      <w:pPr>
        <w:keepNext/>
        <w:spacing w:after="60"/>
        <w:rPr>
          <w:rFonts w:eastAsia="MS Mincho" w:cs="Times New Roman"/>
          <w:b/>
          <w:szCs w:val="20"/>
          <w:lang w:eastAsia="ja-JP"/>
        </w:rPr>
      </w:pPr>
      <w:r w:rsidRPr="00682E82">
        <w:rPr>
          <w:rFonts w:eastAsia="MS Mincho" w:cs="Times New Roman"/>
          <w:b/>
          <w:szCs w:val="20"/>
          <w:lang w:eastAsia="ja-JP"/>
        </w:rPr>
        <w:t>Metadata ISO19115</w:t>
      </w:r>
    </w:p>
    <w:p w14:paraId="559E2ECB" w14:textId="77777777" w:rsidR="00FA1108" w:rsidRPr="00682E82" w:rsidRDefault="00000000">
      <w:pPr>
        <w:spacing w:after="240"/>
        <w:ind w:left="403"/>
        <w:rPr>
          <w:rFonts w:eastAsia="MS Mincho" w:cs="Times New Roman"/>
          <w:szCs w:val="20"/>
          <w:lang w:eastAsia="ja-JP"/>
        </w:rPr>
      </w:pPr>
      <w:r w:rsidRPr="00682E82">
        <w:rPr>
          <w:rFonts w:eastAsia="MS Mincho" w:cs="Times New Roman"/>
          <w:szCs w:val="20"/>
          <w:lang w:eastAsia="ja-JP"/>
        </w:rPr>
        <w:t>quality report in the format specified in the relevant ISO standards (ISO 19115-1/2/3 and ISO 19157)</w:t>
      </w:r>
    </w:p>
    <w:p w14:paraId="30760AA6" w14:textId="77777777" w:rsidR="00FA1108" w:rsidRPr="00682E82" w:rsidRDefault="00000000">
      <w:pPr>
        <w:keepNext/>
        <w:spacing w:after="60"/>
        <w:rPr>
          <w:rFonts w:eastAsia="MS Mincho" w:cs="Times New Roman"/>
          <w:b/>
          <w:szCs w:val="20"/>
          <w:lang w:eastAsia="ja-JP"/>
        </w:rPr>
      </w:pPr>
      <w:r w:rsidRPr="00682E82">
        <w:rPr>
          <w:rFonts w:eastAsia="MS Mincho" w:cs="Times New Roman"/>
          <w:b/>
          <w:szCs w:val="20"/>
          <w:lang w:eastAsia="ja-JP"/>
        </w:rPr>
        <w:t>metaquality</w:t>
      </w:r>
    </w:p>
    <w:p w14:paraId="3B83412C" w14:textId="77777777" w:rsidR="00FA1108" w:rsidRPr="00682E82" w:rsidRDefault="00000000">
      <w:pPr>
        <w:spacing w:after="240"/>
        <w:ind w:left="403"/>
        <w:rPr>
          <w:rFonts w:eastAsia="MS Mincho" w:cs="Times New Roman"/>
          <w:szCs w:val="20"/>
          <w:lang w:eastAsia="ja-JP"/>
        </w:rPr>
      </w:pPr>
      <w:r w:rsidRPr="00682E82">
        <w:rPr>
          <w:rFonts w:eastAsia="MS Mincho" w:cs="Times New Roman"/>
          <w:szCs w:val="20"/>
          <w:lang w:eastAsia="ja-JP"/>
        </w:rPr>
        <w:t>information about the reliability of data quality results [ISO 19157]</w:t>
      </w:r>
    </w:p>
    <w:p w14:paraId="3567F7AC" w14:textId="77777777" w:rsidR="00FA1108" w:rsidRPr="00682E82" w:rsidRDefault="00000000">
      <w:pPr>
        <w:keepNext/>
        <w:spacing w:after="60"/>
        <w:rPr>
          <w:rFonts w:eastAsia="MS Mincho" w:cs="Times New Roman"/>
          <w:b/>
          <w:szCs w:val="20"/>
          <w:lang w:eastAsia="ja-JP"/>
        </w:rPr>
      </w:pPr>
      <w:r w:rsidRPr="00682E82">
        <w:rPr>
          <w:rFonts w:eastAsia="MS Mincho" w:cs="Times New Roman"/>
          <w:b/>
          <w:szCs w:val="20"/>
          <w:lang w:eastAsia="ja-JP"/>
        </w:rPr>
        <w:t>result scope</w:t>
      </w:r>
    </w:p>
    <w:p w14:paraId="70954E49" w14:textId="77777777" w:rsidR="00FA1108" w:rsidRPr="00682E82" w:rsidRDefault="00000000">
      <w:pPr>
        <w:ind w:left="403"/>
        <w:rPr>
          <w:rFonts w:eastAsia="MS Mincho" w:cstheme="minorHAnsi"/>
          <w:lang w:eastAsia="ja-JP"/>
        </w:rPr>
      </w:pPr>
      <w:r w:rsidRPr="00682E82">
        <w:rPr>
          <w:rFonts w:eastAsia="MS Mincho" w:cstheme="minorHAnsi"/>
          <w:lang w:eastAsia="ja-JP"/>
        </w:rPr>
        <w:t>scope of the (data quality) result [ISO 19157, adapted]</w:t>
      </w:r>
    </w:p>
    <w:p w14:paraId="2AE92754" w14:textId="77777777" w:rsidR="00FA1108" w:rsidRPr="00682E82" w:rsidRDefault="00000000">
      <w:pPr>
        <w:ind w:left="403"/>
        <w:rPr>
          <w:rFonts w:eastAsia="MS Mincho" w:cstheme="minorHAnsi"/>
          <w:lang w:eastAsia="ja-JP"/>
        </w:rPr>
      </w:pPr>
      <w:r w:rsidRPr="00682E82">
        <w:rPr>
          <w:rFonts w:eastAsia="MS Mincho" w:cstheme="minorHAnsi"/>
          <w:lang w:eastAsia="ja-JP"/>
        </w:rPr>
        <w:t>NOTE: Result scope is a subset of the data quality scope.</w:t>
      </w:r>
    </w:p>
    <w:p w14:paraId="4D968F11" w14:textId="77777777" w:rsidR="00FA1108" w:rsidRPr="00682E82" w:rsidRDefault="00000000">
      <w:pPr>
        <w:keepNext/>
        <w:spacing w:after="60"/>
        <w:rPr>
          <w:rFonts w:eastAsia="MS Mincho" w:cs="Times New Roman"/>
          <w:b/>
          <w:szCs w:val="20"/>
          <w:lang w:eastAsia="ja-JP"/>
        </w:rPr>
      </w:pPr>
      <w:r w:rsidRPr="00682E82">
        <w:rPr>
          <w:rFonts w:eastAsia="MS Mincho" w:cs="Times New Roman"/>
          <w:b/>
          <w:szCs w:val="20"/>
          <w:lang w:eastAsia="ja-JP"/>
        </w:rPr>
        <w:lastRenderedPageBreak/>
        <w:t>standalone quality report</w:t>
      </w:r>
    </w:p>
    <w:p w14:paraId="23FB58F1" w14:textId="77777777" w:rsidR="00FA1108" w:rsidRPr="00682E82" w:rsidRDefault="00000000">
      <w:pPr>
        <w:ind w:left="403"/>
        <w:rPr>
          <w:rFonts w:eastAsia="MS Mincho" w:cstheme="minorHAnsi"/>
          <w:lang w:eastAsia="ja-JP"/>
        </w:rPr>
      </w:pPr>
      <w:r w:rsidRPr="00682E82">
        <w:rPr>
          <w:rFonts w:eastAsia="MS Mincho" w:cstheme="minorHAnsi"/>
          <w:lang w:eastAsia="ja-JP"/>
        </w:rPr>
        <w:t>free text document providing fully detailed information about data quality evaluations, results and measures used [ISO 19157:2013]</w:t>
      </w:r>
    </w:p>
    <w:p w14:paraId="7C8FE040" w14:textId="77777777" w:rsidR="00FA1108" w:rsidRPr="00616E11" w:rsidRDefault="00000000" w:rsidP="00BE38A5">
      <w:pPr>
        <w:pStyle w:val="HeadingC2"/>
      </w:pPr>
      <w:bookmarkStart w:id="4181" w:name="_Toc41652426"/>
      <w:bookmarkStart w:id="4182" w:name="_Toc206156612"/>
      <w:r w:rsidRPr="00616E11">
        <w:t>Abbreviations</w:t>
      </w:r>
      <w:bookmarkEnd w:id="4181"/>
      <w:bookmarkEnd w:id="4182"/>
    </w:p>
    <w:p w14:paraId="369AFB20" w14:textId="77777777" w:rsidR="00FA1108" w:rsidRPr="00682E82" w:rsidRDefault="00000000">
      <w:pPr>
        <w:spacing w:after="60"/>
        <w:ind w:left="1077" w:hanging="1077"/>
        <w:rPr>
          <w:rFonts w:eastAsia="MS Mincho" w:cstheme="minorHAnsi"/>
          <w:lang w:eastAsia="ja-JP"/>
        </w:rPr>
      </w:pPr>
      <w:r w:rsidRPr="00682E82">
        <w:rPr>
          <w:rFonts w:eastAsia="MS Mincho" w:cstheme="minorHAnsi"/>
          <w:lang w:eastAsia="ja-JP"/>
        </w:rPr>
        <w:t>DQWG</w:t>
      </w:r>
      <w:r w:rsidRPr="00682E82">
        <w:rPr>
          <w:rFonts w:eastAsia="MS Mincho" w:cstheme="minorHAnsi"/>
          <w:lang w:eastAsia="ja-JP"/>
        </w:rPr>
        <w:tab/>
        <w:t>IHO Data Quality Working Group</w:t>
      </w:r>
    </w:p>
    <w:p w14:paraId="72A0C879" w14:textId="77777777" w:rsidR="00FA1108" w:rsidRPr="00682E82" w:rsidRDefault="00000000">
      <w:pPr>
        <w:spacing w:after="60"/>
        <w:ind w:left="1077" w:hanging="1077"/>
        <w:rPr>
          <w:rFonts w:eastAsia="MS Mincho" w:cstheme="minorHAnsi"/>
          <w:lang w:eastAsia="ja-JP"/>
        </w:rPr>
      </w:pPr>
      <w:r w:rsidRPr="00682E82">
        <w:rPr>
          <w:rFonts w:eastAsia="MS Mincho" w:cstheme="minorHAnsi"/>
          <w:lang w:eastAsia="ja-JP"/>
        </w:rPr>
        <w:t>ECDIS</w:t>
      </w:r>
      <w:r w:rsidRPr="00682E82">
        <w:rPr>
          <w:rFonts w:eastAsia="MS Mincho" w:cstheme="minorHAnsi"/>
          <w:lang w:eastAsia="ja-JP"/>
        </w:rPr>
        <w:tab/>
        <w:t>Electronic Chart Display and Information System</w:t>
      </w:r>
    </w:p>
    <w:p w14:paraId="1D37BF99" w14:textId="77777777" w:rsidR="00FA1108" w:rsidRPr="00682E82" w:rsidRDefault="00000000">
      <w:pPr>
        <w:spacing w:after="60"/>
        <w:ind w:left="1077" w:hanging="1077"/>
        <w:rPr>
          <w:rFonts w:eastAsia="MS Mincho" w:cstheme="minorHAnsi"/>
          <w:lang w:eastAsia="ja-JP"/>
        </w:rPr>
      </w:pPr>
      <w:r w:rsidRPr="00682E82">
        <w:rPr>
          <w:rFonts w:eastAsia="MS Mincho" w:cstheme="minorHAnsi"/>
          <w:lang w:eastAsia="ja-JP"/>
        </w:rPr>
        <w:t>ECS</w:t>
      </w:r>
      <w:r w:rsidRPr="00682E82">
        <w:rPr>
          <w:rFonts w:eastAsia="MS Mincho" w:cstheme="minorHAnsi"/>
          <w:lang w:eastAsia="ja-JP"/>
        </w:rPr>
        <w:tab/>
        <w:t>Electronic Chart System</w:t>
      </w:r>
    </w:p>
    <w:p w14:paraId="7EBE0AF3" w14:textId="77777777" w:rsidR="00FA1108" w:rsidRPr="00682E82" w:rsidRDefault="00000000">
      <w:pPr>
        <w:spacing w:after="60"/>
        <w:ind w:left="1077" w:hanging="1077"/>
        <w:rPr>
          <w:rFonts w:eastAsia="MS Mincho" w:cstheme="minorHAnsi"/>
          <w:lang w:eastAsia="ja-JP"/>
        </w:rPr>
      </w:pPr>
      <w:r w:rsidRPr="00682E82">
        <w:rPr>
          <w:rFonts w:eastAsia="MS Mincho" w:cstheme="minorHAnsi"/>
          <w:lang w:eastAsia="ja-JP"/>
        </w:rPr>
        <w:t>ENC</w:t>
      </w:r>
      <w:r w:rsidRPr="00682E82">
        <w:rPr>
          <w:rFonts w:eastAsia="MS Mincho" w:cstheme="minorHAnsi"/>
          <w:lang w:eastAsia="ja-JP"/>
        </w:rPr>
        <w:tab/>
        <w:t>Electronic Navigational Chart</w:t>
      </w:r>
    </w:p>
    <w:p w14:paraId="5BB6F939" w14:textId="77777777" w:rsidR="00FA1108" w:rsidRPr="00682E82" w:rsidRDefault="00000000">
      <w:pPr>
        <w:spacing w:after="60"/>
        <w:ind w:left="1077" w:hanging="1077"/>
        <w:rPr>
          <w:rFonts w:eastAsia="MS Mincho" w:cstheme="minorHAnsi"/>
          <w:lang w:eastAsia="ja-JP"/>
        </w:rPr>
      </w:pPr>
      <w:r w:rsidRPr="00682E82">
        <w:rPr>
          <w:rFonts w:eastAsia="MS Mincho" w:cstheme="minorHAnsi"/>
          <w:lang w:eastAsia="ja-JP"/>
        </w:rPr>
        <w:t>GI</w:t>
      </w:r>
      <w:r w:rsidRPr="00682E82">
        <w:rPr>
          <w:rFonts w:eastAsia="MS Mincho" w:cstheme="minorHAnsi"/>
          <w:lang w:eastAsia="ja-JP"/>
        </w:rPr>
        <w:tab/>
        <w:t>Geospatial Information (generally followed by “registry” or “register,” meaning either the IHO Geospatial Information Registry or a specific register in it).</w:t>
      </w:r>
    </w:p>
    <w:p w14:paraId="1583DDBF" w14:textId="77777777" w:rsidR="00FA1108" w:rsidRPr="00682E82" w:rsidRDefault="00000000">
      <w:pPr>
        <w:spacing w:after="60"/>
        <w:ind w:left="1077" w:hanging="1077"/>
        <w:rPr>
          <w:rFonts w:eastAsia="MS Mincho" w:cstheme="minorHAnsi"/>
          <w:lang w:eastAsia="ja-JP"/>
        </w:rPr>
      </w:pPr>
      <w:r w:rsidRPr="00682E82">
        <w:rPr>
          <w:rFonts w:eastAsia="MS Mincho" w:cstheme="minorHAnsi"/>
          <w:lang w:eastAsia="ja-JP"/>
        </w:rPr>
        <w:t>GML</w:t>
      </w:r>
      <w:r w:rsidRPr="00682E82">
        <w:rPr>
          <w:rFonts w:eastAsia="MS Mincho" w:cstheme="minorHAnsi"/>
          <w:lang w:eastAsia="ja-JP"/>
        </w:rPr>
        <w:tab/>
        <w:t>Geography Markup Language</w:t>
      </w:r>
    </w:p>
    <w:p w14:paraId="7EDE9A49" w14:textId="77777777" w:rsidR="00FA1108" w:rsidRPr="00682E82" w:rsidRDefault="00000000">
      <w:pPr>
        <w:spacing w:after="60"/>
        <w:ind w:left="1077" w:hanging="1077"/>
        <w:rPr>
          <w:rFonts w:eastAsia="MS Mincho" w:cstheme="minorHAnsi"/>
          <w:lang w:eastAsia="ja-JP"/>
        </w:rPr>
      </w:pPr>
      <w:r w:rsidRPr="00682E82">
        <w:rPr>
          <w:rFonts w:eastAsia="MS Mincho" w:cstheme="minorHAnsi"/>
          <w:lang w:eastAsia="ja-JP"/>
        </w:rPr>
        <w:t>GSD</w:t>
      </w:r>
      <w:r w:rsidRPr="00682E82">
        <w:rPr>
          <w:rFonts w:eastAsia="MS Mincho" w:cstheme="minorHAnsi"/>
          <w:lang w:eastAsia="ja-JP"/>
        </w:rPr>
        <w:tab/>
        <w:t>Ground Sampling Distance</w:t>
      </w:r>
    </w:p>
    <w:p w14:paraId="3CD1E1AC" w14:textId="77777777" w:rsidR="00FA1108" w:rsidRPr="00682E82" w:rsidRDefault="00000000">
      <w:pPr>
        <w:spacing w:after="60"/>
        <w:ind w:left="1077" w:hanging="1077"/>
        <w:rPr>
          <w:rFonts w:eastAsia="MS Mincho" w:cstheme="minorHAnsi"/>
          <w:lang w:eastAsia="ja-JP"/>
        </w:rPr>
      </w:pPr>
      <w:r w:rsidRPr="00682E82">
        <w:rPr>
          <w:rFonts w:eastAsia="MS Mincho" w:cstheme="minorHAnsi"/>
          <w:lang w:eastAsia="ja-JP"/>
        </w:rPr>
        <w:t>HDF-5</w:t>
      </w:r>
      <w:r w:rsidRPr="00682E82">
        <w:rPr>
          <w:rFonts w:eastAsia="MS Mincho" w:cstheme="minorHAnsi"/>
          <w:lang w:eastAsia="ja-JP"/>
        </w:rPr>
        <w:tab/>
        <w:t>Hierarchical Data Format Version 5</w:t>
      </w:r>
    </w:p>
    <w:p w14:paraId="5ACB66C3" w14:textId="77777777" w:rsidR="00FA1108" w:rsidRPr="00682E82" w:rsidRDefault="00000000">
      <w:pPr>
        <w:spacing w:after="60"/>
        <w:ind w:left="1077" w:hanging="1077"/>
        <w:rPr>
          <w:rFonts w:eastAsia="MS Mincho" w:cstheme="minorHAnsi"/>
          <w:lang w:eastAsia="ja-JP"/>
        </w:rPr>
      </w:pPr>
      <w:r w:rsidRPr="00682E82">
        <w:rPr>
          <w:rFonts w:eastAsia="MS Mincho" w:cstheme="minorHAnsi"/>
          <w:lang w:eastAsia="ja-JP"/>
        </w:rPr>
        <w:t>IEC</w:t>
      </w:r>
      <w:r w:rsidRPr="00682E82">
        <w:rPr>
          <w:rFonts w:eastAsia="MS Mincho" w:cstheme="minorHAnsi"/>
          <w:lang w:eastAsia="ja-JP"/>
        </w:rPr>
        <w:tab/>
        <w:t>International Electrotechnical Commission</w:t>
      </w:r>
    </w:p>
    <w:p w14:paraId="48323A87" w14:textId="77777777" w:rsidR="00FA1108" w:rsidRPr="00682E82" w:rsidRDefault="00000000">
      <w:pPr>
        <w:spacing w:after="60"/>
        <w:ind w:left="1077" w:hanging="1077"/>
        <w:rPr>
          <w:rFonts w:eastAsia="MS Mincho" w:cstheme="minorHAnsi"/>
          <w:lang w:eastAsia="ja-JP"/>
        </w:rPr>
      </w:pPr>
      <w:r w:rsidRPr="00682E82">
        <w:rPr>
          <w:rFonts w:eastAsia="MS Mincho" w:cstheme="minorHAnsi"/>
          <w:lang w:eastAsia="ja-JP"/>
        </w:rPr>
        <w:t xml:space="preserve">IHO </w:t>
      </w:r>
      <w:r w:rsidRPr="00682E82">
        <w:rPr>
          <w:rFonts w:eastAsia="MS Mincho" w:cstheme="minorHAnsi"/>
          <w:lang w:eastAsia="ja-JP"/>
        </w:rPr>
        <w:tab/>
        <w:t>International Hydrographic Organization</w:t>
      </w:r>
    </w:p>
    <w:p w14:paraId="49FC3844" w14:textId="77777777" w:rsidR="00FA1108" w:rsidRPr="00682E82" w:rsidRDefault="00000000">
      <w:pPr>
        <w:spacing w:after="60"/>
        <w:ind w:left="1077" w:hanging="1077"/>
        <w:rPr>
          <w:rFonts w:eastAsia="MS Mincho" w:cstheme="minorHAnsi"/>
          <w:lang w:eastAsia="ja-JP"/>
        </w:rPr>
      </w:pPr>
      <w:r w:rsidRPr="00682E82">
        <w:rPr>
          <w:rFonts w:eastAsia="MS Mincho" w:cstheme="minorHAnsi"/>
          <w:lang w:eastAsia="ja-JP"/>
        </w:rPr>
        <w:t>IMO</w:t>
      </w:r>
      <w:r w:rsidRPr="00682E82">
        <w:rPr>
          <w:rFonts w:eastAsia="MS Mincho" w:cstheme="minorHAnsi"/>
          <w:lang w:eastAsia="ja-JP"/>
        </w:rPr>
        <w:tab/>
        <w:t>International Maritime Organization</w:t>
      </w:r>
    </w:p>
    <w:p w14:paraId="6C075FC4" w14:textId="77777777" w:rsidR="00FA1108" w:rsidRPr="00682E82" w:rsidRDefault="00000000">
      <w:pPr>
        <w:spacing w:after="60"/>
        <w:ind w:left="1077" w:hanging="1077"/>
        <w:rPr>
          <w:rFonts w:eastAsia="MS Mincho" w:cstheme="minorHAnsi"/>
          <w:lang w:eastAsia="ja-JP"/>
        </w:rPr>
      </w:pPr>
      <w:r w:rsidRPr="00682E82">
        <w:rPr>
          <w:rFonts w:eastAsia="MS Mincho" w:cstheme="minorHAnsi"/>
          <w:lang w:eastAsia="ja-JP"/>
        </w:rPr>
        <w:t>ISO</w:t>
      </w:r>
      <w:r w:rsidRPr="00682E82">
        <w:rPr>
          <w:rFonts w:eastAsia="MS Mincho" w:cstheme="minorHAnsi"/>
          <w:lang w:eastAsia="ja-JP"/>
        </w:rPr>
        <w:tab/>
        <w:t>International Organization for Standardization</w:t>
      </w:r>
    </w:p>
    <w:p w14:paraId="71F1E4F3" w14:textId="77777777" w:rsidR="00FA1108" w:rsidRPr="00682E82" w:rsidRDefault="00000000">
      <w:pPr>
        <w:spacing w:after="60"/>
        <w:ind w:left="1077" w:hanging="1077"/>
        <w:rPr>
          <w:rFonts w:eastAsia="MS Mincho" w:cstheme="minorHAnsi"/>
          <w:lang w:eastAsia="ja-JP"/>
        </w:rPr>
      </w:pPr>
      <w:r w:rsidRPr="00682E82">
        <w:rPr>
          <w:rFonts w:eastAsia="MS Mincho" w:cstheme="minorHAnsi"/>
          <w:lang w:eastAsia="ja-JP"/>
        </w:rPr>
        <w:t>PS</w:t>
      </w:r>
      <w:r w:rsidRPr="00682E82">
        <w:rPr>
          <w:rFonts w:eastAsia="MS Mincho" w:cstheme="minorHAnsi"/>
          <w:lang w:eastAsia="ja-JP"/>
        </w:rPr>
        <w:tab/>
        <w:t>Product Specification</w:t>
      </w:r>
    </w:p>
    <w:p w14:paraId="67E93D21" w14:textId="77777777" w:rsidR="00FA1108" w:rsidRPr="00682E82" w:rsidRDefault="00000000">
      <w:pPr>
        <w:spacing w:after="60"/>
        <w:ind w:left="1077" w:hanging="1077"/>
        <w:rPr>
          <w:rFonts w:eastAsia="MS Mincho" w:cstheme="minorHAnsi"/>
          <w:lang w:eastAsia="ja-JP"/>
        </w:rPr>
      </w:pPr>
      <w:r w:rsidRPr="00682E82">
        <w:rPr>
          <w:rFonts w:eastAsia="MS Mincho" w:cstheme="minorHAnsi"/>
          <w:lang w:eastAsia="ja-JP"/>
        </w:rPr>
        <w:t>RMSE</w:t>
      </w:r>
      <w:r w:rsidRPr="00682E82">
        <w:rPr>
          <w:rFonts w:eastAsia="MS Mincho" w:cstheme="minorHAnsi"/>
          <w:lang w:eastAsia="ja-JP"/>
        </w:rPr>
        <w:tab/>
        <w:t>Root Mean Square Error</w:t>
      </w:r>
    </w:p>
    <w:p w14:paraId="79DB08C1" w14:textId="77777777" w:rsidR="00FA1108" w:rsidRPr="00682E82" w:rsidRDefault="00000000">
      <w:pPr>
        <w:spacing w:after="60"/>
        <w:ind w:left="1077" w:hanging="1077"/>
        <w:rPr>
          <w:rFonts w:eastAsia="MS Mincho" w:cstheme="minorHAnsi"/>
          <w:lang w:eastAsia="ja-JP"/>
        </w:rPr>
      </w:pPr>
      <w:r w:rsidRPr="00682E82">
        <w:rPr>
          <w:rFonts w:eastAsia="MS Mincho" w:cstheme="minorHAnsi"/>
          <w:lang w:eastAsia="ja-JP"/>
        </w:rPr>
        <w:t>SD</w:t>
      </w:r>
      <w:r w:rsidRPr="00682E82">
        <w:rPr>
          <w:rFonts w:eastAsia="MS Mincho" w:cstheme="minorHAnsi"/>
          <w:lang w:eastAsia="ja-JP"/>
        </w:rPr>
        <w:tab/>
        <w:t>Standard Deviation</w:t>
      </w:r>
    </w:p>
    <w:p w14:paraId="62EBD849" w14:textId="77777777" w:rsidR="00FA1108" w:rsidRPr="00682E82" w:rsidRDefault="00000000">
      <w:pPr>
        <w:ind w:left="1077" w:hanging="1077"/>
        <w:rPr>
          <w:rFonts w:eastAsia="MS Mincho" w:cstheme="minorHAnsi"/>
          <w:lang w:eastAsia="ja-JP"/>
        </w:rPr>
      </w:pPr>
      <w:r w:rsidRPr="00682E82">
        <w:rPr>
          <w:rFonts w:eastAsia="MS Mincho" w:cstheme="minorHAnsi"/>
          <w:lang w:eastAsia="ja-JP"/>
        </w:rPr>
        <w:t xml:space="preserve">XML </w:t>
      </w:r>
      <w:r w:rsidRPr="00682E82">
        <w:rPr>
          <w:rFonts w:eastAsia="MS Mincho" w:cstheme="minorHAnsi"/>
          <w:lang w:eastAsia="ja-JP"/>
        </w:rPr>
        <w:tab/>
        <w:t>eXtensible Markup Language</w:t>
      </w:r>
    </w:p>
    <w:p w14:paraId="0CD5523F" w14:textId="77777777" w:rsidR="00FA1108" w:rsidRPr="00682E82" w:rsidRDefault="00FA1108">
      <w:pPr>
        <w:ind w:left="1077" w:hanging="1077"/>
        <w:rPr>
          <w:rFonts w:eastAsia="MS Mincho" w:cstheme="minorHAnsi"/>
          <w:lang w:eastAsia="ja-JP"/>
        </w:rPr>
      </w:pPr>
    </w:p>
    <w:p w14:paraId="6EC0F9AD" w14:textId="77777777" w:rsidR="00FA1108" w:rsidRPr="00616E11" w:rsidRDefault="00000000" w:rsidP="00BE38A5">
      <w:pPr>
        <w:pStyle w:val="HeadingC1"/>
      </w:pPr>
      <w:bookmarkStart w:id="4183" w:name="_Toc41652427"/>
      <w:bookmarkStart w:id="4184" w:name="_Toc206156613"/>
      <w:r w:rsidRPr="00616E11">
        <w:t>Overview of data quality measures</w:t>
      </w:r>
      <w:bookmarkEnd w:id="4183"/>
      <w:bookmarkEnd w:id="4184"/>
    </w:p>
    <w:p w14:paraId="7C3743ED" w14:textId="77777777" w:rsidR="00FA1108" w:rsidRPr="00616E11" w:rsidRDefault="00000000">
      <w:pPr>
        <w:rPr>
          <w:rFonts w:eastAsia="Arial Unicode MS" w:cstheme="minorHAnsi"/>
          <w:color w:val="000000"/>
          <w:rPrChange w:id="4185" w:author="Raphael Malyankar" w:date="2025-08-13T23:23:00Z" w16du:dateUtc="2025-08-14T06:23:00Z">
            <w:rPr>
              <w:rFonts w:eastAsia="Arial Unicode MS" w:cstheme="minorHAnsi"/>
              <w:color w:val="000000"/>
              <w:lang w:val="en-US"/>
            </w:rPr>
          </w:rPrChange>
        </w:rPr>
      </w:pPr>
      <w:r w:rsidRPr="00616E11">
        <w:rPr>
          <w:rFonts w:eastAsia="Arial Unicode MS" w:cstheme="minorHAnsi"/>
          <w:color w:val="000000"/>
          <w:rPrChange w:id="4186" w:author="Raphael Malyankar" w:date="2025-08-13T23:23:00Z" w16du:dateUtc="2025-08-14T06:23:00Z">
            <w:rPr>
              <w:rFonts w:eastAsia="Arial Unicode MS" w:cstheme="minorHAnsi"/>
              <w:color w:val="000000"/>
              <w:lang w:val="en-US"/>
            </w:rPr>
          </w:rPrChange>
        </w:rPr>
        <w:t>The relations between data quality terms are presented in Figure C-5-1 below. The terms have been defined in clause C-4.1.</w:t>
      </w:r>
    </w:p>
    <w:p w14:paraId="6F35D275" w14:textId="77777777" w:rsidR="00FA1108" w:rsidRPr="00616E11" w:rsidRDefault="00000000">
      <w:pPr>
        <w:keepNext/>
        <w:spacing w:after="0"/>
        <w:jc w:val="center"/>
        <w:rPr>
          <w:rFonts w:ascii="Helvetica" w:eastAsia="Arial Unicode MS" w:hAnsi="Helvetica" w:cs="Arial Unicode MS"/>
          <w:color w:val="000000"/>
        </w:rPr>
      </w:pPr>
      <w:r w:rsidRPr="000353AC">
        <w:rPr>
          <w:noProof/>
        </w:rPr>
        <w:lastRenderedPageBreak/>
        <w:drawing>
          <wp:inline distT="0" distB="0" distL="0" distR="0" wp14:anchorId="3B0E97A7" wp14:editId="39DCA960">
            <wp:extent cx="5542280" cy="3048000"/>
            <wp:effectExtent l="0" t="0" r="0" b="0"/>
            <wp:docPr id="34"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41"/>
                    <pic:cNvPicPr>
                      <a:picLocks noChangeAspect="1" noChangeArrowheads="1"/>
                    </pic:cNvPicPr>
                  </pic:nvPicPr>
                  <pic:blipFill>
                    <a:blip r:embed="rId78"/>
                    <a:stretch>
                      <a:fillRect/>
                    </a:stretch>
                  </pic:blipFill>
                  <pic:spPr bwMode="auto">
                    <a:xfrm>
                      <a:off x="0" y="0"/>
                      <a:ext cx="5542280" cy="3048000"/>
                    </a:xfrm>
                    <a:prstGeom prst="rect">
                      <a:avLst/>
                    </a:prstGeom>
                    <a:noFill/>
                  </pic:spPr>
                </pic:pic>
              </a:graphicData>
            </a:graphic>
          </wp:inline>
        </w:drawing>
      </w:r>
    </w:p>
    <w:p w14:paraId="7ED7B9FA" w14:textId="65EEF509" w:rsidR="00FA1108" w:rsidRPr="00616E11" w:rsidRDefault="00000000">
      <w:pPr>
        <w:spacing w:after="200"/>
        <w:jc w:val="center"/>
        <w:rPr>
          <w:rFonts w:eastAsia="MS Mincho" w:cstheme="minorHAnsi"/>
          <w:i/>
          <w:color w:val="44546A" w:themeColor="text2"/>
          <w:sz w:val="18"/>
          <w:szCs w:val="18"/>
          <w:lang w:eastAsia="ja-JP"/>
        </w:rPr>
      </w:pPr>
      <w:bookmarkStart w:id="4187" w:name="_Ref521948324"/>
      <w:r w:rsidRPr="00616E11">
        <w:rPr>
          <w:rFonts w:eastAsia="MS Mincho" w:cstheme="minorHAnsi"/>
          <w:i/>
          <w:color w:val="44546A" w:themeColor="text2"/>
          <w:sz w:val="18"/>
          <w:szCs w:val="18"/>
          <w:lang w:eastAsia="ja-JP"/>
        </w:rPr>
        <w:t>Figure C-5</w:t>
      </w:r>
      <w:r w:rsidRPr="00616E11">
        <w:rPr>
          <w:rFonts w:eastAsia="MS Mincho" w:cstheme="minorHAnsi"/>
          <w:i/>
          <w:color w:val="44546A" w:themeColor="text2"/>
          <w:sz w:val="18"/>
          <w:szCs w:val="18"/>
          <w:lang w:eastAsia="ja-JP"/>
        </w:rPr>
        <w:noBreakHyphen/>
      </w:r>
      <w:r w:rsidR="00682E82">
        <w:rPr>
          <w:rFonts w:eastAsia="MS Mincho" w:cstheme="minorHAnsi"/>
          <w:i/>
          <w:color w:val="44546A" w:themeColor="text2"/>
          <w:sz w:val="18"/>
          <w:szCs w:val="18"/>
          <w:lang w:eastAsia="ja-JP"/>
        </w:rPr>
        <w:t>1</w:t>
      </w:r>
      <w:r w:rsidR="00682E82" w:rsidRPr="00616E11" w:rsidDel="0040015E">
        <w:rPr>
          <w:rFonts w:eastAsia="MS Mincho" w:cs="Calibri"/>
          <w:i/>
          <w:color w:val="44546A" w:themeColor="text2"/>
          <w:sz w:val="18"/>
          <w:szCs w:val="18"/>
          <w:lang w:eastAsia="ja-JP"/>
        </w:rPr>
        <w:t xml:space="preserve"> </w:t>
      </w:r>
      <w:bookmarkEnd w:id="4187"/>
      <w:r w:rsidRPr="00616E11">
        <w:rPr>
          <w:rFonts w:eastAsia="MS Mincho" w:cstheme="minorHAnsi"/>
          <w:i/>
          <w:color w:val="44546A" w:themeColor="text2"/>
          <w:sz w:val="18"/>
          <w:szCs w:val="18"/>
          <w:lang w:eastAsia="ja-JP"/>
        </w:rPr>
        <w:t xml:space="preserve"> – Conceptual model of quality for geographic data</w:t>
      </w:r>
      <w:r w:rsidRPr="00682E82">
        <w:rPr>
          <w:rStyle w:val="FootnoteReference"/>
          <w:rFonts w:eastAsia="MS Mincho" w:cstheme="minorHAnsi"/>
          <w:i/>
          <w:noProof w:val="0"/>
          <w:color w:val="44546A" w:themeColor="text2"/>
          <w:szCs w:val="16"/>
          <w:lang w:val="en-GB" w:eastAsia="ja-JP"/>
        </w:rPr>
        <w:footnoteReference w:id="9"/>
      </w:r>
    </w:p>
    <w:p w14:paraId="3506A62E" w14:textId="77777777" w:rsidR="00FA1108" w:rsidRPr="00616E11" w:rsidRDefault="00000000">
      <w:pPr>
        <w:spacing w:after="0"/>
        <w:rPr>
          <w:rFonts w:eastAsia="Arial Unicode MS" w:cstheme="minorHAnsi"/>
          <w:color w:val="000000"/>
        </w:rPr>
      </w:pPr>
      <w:r w:rsidRPr="00616E11">
        <w:rPr>
          <w:rFonts w:eastAsia="Arial Unicode MS" w:cstheme="minorHAnsi"/>
          <w:color w:val="000000"/>
        </w:rPr>
        <w:t>The components of Data Quality Measure can be divided into the following elements</w:t>
      </w:r>
      <w:r w:rsidRPr="00682E82">
        <w:rPr>
          <w:rStyle w:val="FootnoteReference"/>
          <w:rFonts w:eastAsia="Arial Unicode MS" w:cstheme="minorHAnsi"/>
          <w:noProof w:val="0"/>
          <w:color w:val="000000"/>
          <w:sz w:val="18"/>
          <w:szCs w:val="18"/>
          <w:lang w:val="en-GB"/>
        </w:rPr>
        <w:footnoteReference w:id="10"/>
      </w:r>
      <w:r w:rsidRPr="00616E11">
        <w:rPr>
          <w:rFonts w:eastAsia="Arial Unicode MS" w:cstheme="minorHAnsi"/>
          <w:color w:val="000000"/>
        </w:rPr>
        <w:t>:</w:t>
      </w:r>
    </w:p>
    <w:p w14:paraId="5B21FE03" w14:textId="77777777" w:rsidR="00FA1108" w:rsidRPr="00616E11" w:rsidRDefault="00000000">
      <w:pPr>
        <w:numPr>
          <w:ilvl w:val="0"/>
          <w:numId w:val="78"/>
        </w:numPr>
        <w:spacing w:after="0"/>
        <w:rPr>
          <w:rFonts w:eastAsia="Arial Unicode MS" w:cstheme="minorHAnsi"/>
          <w:color w:val="000000"/>
        </w:rPr>
      </w:pPr>
      <w:r w:rsidRPr="00616E11">
        <w:rPr>
          <w:rFonts w:eastAsia="Arial Unicode MS" w:cstheme="minorHAnsi"/>
          <w:color w:val="000000"/>
        </w:rPr>
        <w:t>Completeness</w:t>
      </w:r>
    </w:p>
    <w:p w14:paraId="421AA7FC" w14:textId="77777777" w:rsidR="00FA1108" w:rsidRPr="00616E11" w:rsidRDefault="00000000">
      <w:pPr>
        <w:numPr>
          <w:ilvl w:val="0"/>
          <w:numId w:val="79"/>
        </w:numPr>
        <w:spacing w:after="0"/>
        <w:rPr>
          <w:rFonts w:eastAsia="Arial Unicode MS" w:cstheme="minorHAnsi"/>
          <w:color w:val="000000"/>
        </w:rPr>
      </w:pPr>
      <w:r w:rsidRPr="00616E11">
        <w:rPr>
          <w:rFonts w:eastAsia="Arial Unicode MS" w:cstheme="minorHAnsi"/>
          <w:color w:val="000000"/>
        </w:rPr>
        <w:t>Logical Consistency</w:t>
      </w:r>
    </w:p>
    <w:p w14:paraId="13AB41CC" w14:textId="77777777" w:rsidR="00FA1108" w:rsidRPr="00616E11" w:rsidRDefault="00000000">
      <w:pPr>
        <w:numPr>
          <w:ilvl w:val="0"/>
          <w:numId w:val="80"/>
        </w:numPr>
        <w:spacing w:after="0"/>
        <w:rPr>
          <w:rFonts w:eastAsia="Arial Unicode MS" w:cstheme="minorHAnsi"/>
          <w:color w:val="000000"/>
        </w:rPr>
      </w:pPr>
      <w:r w:rsidRPr="00616E11">
        <w:rPr>
          <w:rFonts w:eastAsia="Arial Unicode MS" w:cstheme="minorHAnsi"/>
          <w:color w:val="000000"/>
        </w:rPr>
        <w:t>Positional Accuracy</w:t>
      </w:r>
    </w:p>
    <w:p w14:paraId="2C07DB05" w14:textId="77777777" w:rsidR="00FA1108" w:rsidRPr="00616E11" w:rsidRDefault="00000000">
      <w:pPr>
        <w:numPr>
          <w:ilvl w:val="0"/>
          <w:numId w:val="81"/>
        </w:numPr>
        <w:spacing w:after="0"/>
        <w:rPr>
          <w:rFonts w:eastAsia="Arial Unicode MS" w:cstheme="minorHAnsi"/>
          <w:color w:val="000000"/>
        </w:rPr>
      </w:pPr>
      <w:r w:rsidRPr="00616E11">
        <w:rPr>
          <w:rFonts w:eastAsia="Arial Unicode MS" w:cstheme="minorHAnsi"/>
          <w:color w:val="000000"/>
        </w:rPr>
        <w:t>Thematic Accuracy</w:t>
      </w:r>
    </w:p>
    <w:p w14:paraId="446A133A" w14:textId="77777777" w:rsidR="00FA1108" w:rsidRPr="00616E11" w:rsidRDefault="00000000">
      <w:pPr>
        <w:numPr>
          <w:ilvl w:val="0"/>
          <w:numId w:val="82"/>
        </w:numPr>
        <w:spacing w:after="0"/>
        <w:rPr>
          <w:rFonts w:eastAsia="Arial Unicode MS" w:cstheme="minorHAnsi"/>
          <w:color w:val="000000"/>
        </w:rPr>
      </w:pPr>
      <w:r w:rsidRPr="00616E11">
        <w:rPr>
          <w:rFonts w:eastAsia="Arial Unicode MS" w:cstheme="minorHAnsi"/>
          <w:color w:val="000000"/>
        </w:rPr>
        <w:t>Temporal Quality</w:t>
      </w:r>
    </w:p>
    <w:p w14:paraId="34706BB1" w14:textId="77777777" w:rsidR="00FA1108" w:rsidRPr="00616E11" w:rsidRDefault="00000000">
      <w:pPr>
        <w:numPr>
          <w:ilvl w:val="0"/>
          <w:numId w:val="83"/>
        </w:numPr>
        <w:spacing w:after="0"/>
        <w:rPr>
          <w:rFonts w:eastAsia="Arial Unicode MS" w:cstheme="minorHAnsi"/>
          <w:color w:val="000000"/>
        </w:rPr>
      </w:pPr>
      <w:r w:rsidRPr="00616E11">
        <w:rPr>
          <w:rFonts w:eastAsia="Arial Unicode MS" w:cstheme="minorHAnsi"/>
          <w:color w:val="000000"/>
        </w:rPr>
        <w:t>Aggregation</w:t>
      </w:r>
    </w:p>
    <w:p w14:paraId="57E0340D" w14:textId="77777777" w:rsidR="00FA1108" w:rsidRPr="00616E11" w:rsidRDefault="00000000">
      <w:pPr>
        <w:numPr>
          <w:ilvl w:val="0"/>
          <w:numId w:val="84"/>
        </w:numPr>
        <w:spacing w:after="240"/>
        <w:ind w:left="714" w:hanging="357"/>
        <w:rPr>
          <w:rFonts w:eastAsia="Arial Unicode MS" w:cstheme="minorHAnsi"/>
          <w:color w:val="000000"/>
        </w:rPr>
      </w:pPr>
      <w:r w:rsidRPr="00616E11">
        <w:rPr>
          <w:rFonts w:eastAsia="Arial Unicode MS" w:cstheme="minorHAnsi"/>
          <w:color w:val="000000"/>
        </w:rPr>
        <w:t>Usability</w:t>
      </w:r>
    </w:p>
    <w:p w14:paraId="4F39ACE4" w14:textId="77777777" w:rsidR="00FA1108" w:rsidRPr="00616E11" w:rsidRDefault="00000000">
      <w:pPr>
        <w:spacing w:after="0"/>
        <w:rPr>
          <w:rFonts w:eastAsia="Arial Unicode MS" w:cstheme="minorHAnsi"/>
          <w:color w:val="000000"/>
        </w:rPr>
      </w:pPr>
      <w:r w:rsidRPr="00616E11">
        <w:rPr>
          <w:rFonts w:eastAsia="Arial Unicode MS" w:cstheme="minorHAnsi"/>
          <w:color w:val="000000"/>
        </w:rPr>
        <w:t>Data Quality Evaluation can be divided into the following elements:</w:t>
      </w:r>
    </w:p>
    <w:p w14:paraId="72AA7C52" w14:textId="77777777" w:rsidR="00FA1108" w:rsidRPr="00616E11" w:rsidRDefault="00000000">
      <w:pPr>
        <w:numPr>
          <w:ilvl w:val="0"/>
          <w:numId w:val="85"/>
        </w:numPr>
        <w:spacing w:after="0"/>
        <w:rPr>
          <w:rFonts w:eastAsia="Arial Unicode MS" w:cstheme="minorHAnsi"/>
          <w:color w:val="000000"/>
        </w:rPr>
      </w:pPr>
      <w:r w:rsidRPr="00616E11">
        <w:rPr>
          <w:rFonts w:eastAsia="Arial Unicode MS" w:cstheme="minorHAnsi"/>
          <w:color w:val="000000"/>
        </w:rPr>
        <w:t>Data Quality Full Inspection</w:t>
      </w:r>
    </w:p>
    <w:p w14:paraId="1170394C" w14:textId="77777777" w:rsidR="00FA1108" w:rsidRPr="00616E11" w:rsidRDefault="00000000">
      <w:pPr>
        <w:numPr>
          <w:ilvl w:val="0"/>
          <w:numId w:val="86"/>
        </w:numPr>
        <w:spacing w:after="0"/>
        <w:rPr>
          <w:rFonts w:eastAsia="Arial Unicode MS" w:cstheme="minorHAnsi"/>
          <w:color w:val="000000"/>
        </w:rPr>
      </w:pPr>
      <w:r w:rsidRPr="00616E11">
        <w:rPr>
          <w:rFonts w:eastAsia="Arial Unicode MS" w:cstheme="minorHAnsi"/>
          <w:color w:val="000000"/>
        </w:rPr>
        <w:t>Data Quality Sample Based Inspection</w:t>
      </w:r>
    </w:p>
    <w:p w14:paraId="1952D47B" w14:textId="77777777" w:rsidR="00FA1108" w:rsidRPr="00616E11" w:rsidRDefault="00000000">
      <w:pPr>
        <w:numPr>
          <w:ilvl w:val="0"/>
          <w:numId w:val="87"/>
        </w:numPr>
        <w:spacing w:after="0"/>
        <w:rPr>
          <w:rFonts w:eastAsia="Arial Unicode MS" w:cstheme="minorHAnsi"/>
          <w:color w:val="000000"/>
        </w:rPr>
      </w:pPr>
      <w:r w:rsidRPr="00616E11">
        <w:rPr>
          <w:rFonts w:eastAsia="Arial Unicode MS" w:cstheme="minorHAnsi"/>
          <w:color w:val="000000"/>
        </w:rPr>
        <w:t>Data Quality Indirect Evaluation</w:t>
      </w:r>
    </w:p>
    <w:p w14:paraId="19AE2B2F" w14:textId="77777777" w:rsidR="00FA1108" w:rsidRPr="00616E11" w:rsidRDefault="00000000">
      <w:pPr>
        <w:numPr>
          <w:ilvl w:val="0"/>
          <w:numId w:val="88"/>
        </w:numPr>
        <w:spacing w:after="240"/>
        <w:ind w:left="714" w:hanging="357"/>
        <w:rPr>
          <w:rFonts w:eastAsia="Arial Unicode MS" w:cstheme="minorHAnsi"/>
          <w:color w:val="000000"/>
        </w:rPr>
      </w:pPr>
      <w:r w:rsidRPr="00616E11">
        <w:rPr>
          <w:rFonts w:eastAsia="Arial Unicode MS" w:cstheme="minorHAnsi"/>
          <w:color w:val="000000"/>
        </w:rPr>
        <w:t>Data Quality Aggregation Derivation</w:t>
      </w:r>
    </w:p>
    <w:p w14:paraId="49BB5BE7" w14:textId="77777777" w:rsidR="00FA1108" w:rsidRPr="00616E11" w:rsidRDefault="00000000">
      <w:pPr>
        <w:spacing w:after="0"/>
        <w:rPr>
          <w:rFonts w:eastAsia="Arial Unicode MS" w:cstheme="minorHAnsi"/>
          <w:color w:val="000000"/>
        </w:rPr>
      </w:pPr>
      <w:r w:rsidRPr="00616E11">
        <w:rPr>
          <w:rFonts w:eastAsia="Arial Unicode MS" w:cstheme="minorHAnsi"/>
          <w:color w:val="000000"/>
        </w:rPr>
        <w:t>Data Quality Result can be divided into the following elements:</w:t>
      </w:r>
    </w:p>
    <w:p w14:paraId="33C17EBE" w14:textId="77777777" w:rsidR="00FA1108" w:rsidRPr="00616E11" w:rsidRDefault="00000000">
      <w:pPr>
        <w:numPr>
          <w:ilvl w:val="0"/>
          <w:numId w:val="89"/>
        </w:numPr>
        <w:spacing w:after="0"/>
        <w:rPr>
          <w:rFonts w:eastAsia="Arial Unicode MS" w:cstheme="minorHAnsi"/>
          <w:color w:val="000000"/>
        </w:rPr>
      </w:pPr>
      <w:r w:rsidRPr="00616E11">
        <w:rPr>
          <w:rFonts w:eastAsia="Arial Unicode MS" w:cstheme="minorHAnsi"/>
          <w:color w:val="000000"/>
        </w:rPr>
        <w:t>Data Quality Conformance Result</w:t>
      </w:r>
    </w:p>
    <w:p w14:paraId="2127FFFD" w14:textId="77777777" w:rsidR="00FA1108" w:rsidRPr="00616E11" w:rsidRDefault="00000000">
      <w:pPr>
        <w:numPr>
          <w:ilvl w:val="0"/>
          <w:numId w:val="90"/>
        </w:numPr>
        <w:spacing w:after="0"/>
        <w:rPr>
          <w:rFonts w:eastAsia="Arial Unicode MS" w:cstheme="minorHAnsi"/>
          <w:color w:val="000000"/>
        </w:rPr>
      </w:pPr>
      <w:r w:rsidRPr="00616E11">
        <w:rPr>
          <w:rFonts w:eastAsia="Arial Unicode MS" w:cstheme="minorHAnsi"/>
          <w:color w:val="000000"/>
        </w:rPr>
        <w:t>Data Quality Quantitative Result</w:t>
      </w:r>
    </w:p>
    <w:p w14:paraId="169452E5" w14:textId="77777777" w:rsidR="00FA1108" w:rsidRPr="00616E11" w:rsidRDefault="00000000">
      <w:pPr>
        <w:numPr>
          <w:ilvl w:val="0"/>
          <w:numId w:val="91"/>
        </w:numPr>
        <w:spacing w:after="240"/>
        <w:ind w:left="714" w:hanging="357"/>
        <w:rPr>
          <w:rFonts w:eastAsia="Arial Unicode MS" w:cstheme="minorHAnsi"/>
          <w:color w:val="000000"/>
        </w:rPr>
      </w:pPr>
      <w:r w:rsidRPr="00616E11">
        <w:rPr>
          <w:rFonts w:eastAsia="Arial Unicode MS" w:cstheme="minorHAnsi"/>
          <w:color w:val="000000"/>
        </w:rPr>
        <w:t>Data Quality Descriptive Result</w:t>
      </w:r>
    </w:p>
    <w:p w14:paraId="533CE7B1" w14:textId="77777777" w:rsidR="00FA1108" w:rsidRPr="00616E11" w:rsidRDefault="00000000" w:rsidP="00BE38A5">
      <w:pPr>
        <w:pStyle w:val="HeadingC2"/>
      </w:pPr>
      <w:bookmarkStart w:id="4188" w:name="_Toc41652428"/>
      <w:bookmarkStart w:id="4189" w:name="_Toc206156614"/>
      <w:r w:rsidRPr="00616E11">
        <w:t>Data quality measures</w:t>
      </w:r>
      <w:bookmarkEnd w:id="4188"/>
      <w:bookmarkEnd w:id="4189"/>
    </w:p>
    <w:p w14:paraId="62915C99" w14:textId="77777777" w:rsidR="00FA1108" w:rsidRPr="00616E11" w:rsidRDefault="00000000">
      <w:pPr>
        <w:rPr>
          <w:rFonts w:eastAsia="MS Mincho" w:cstheme="minorHAnsi"/>
          <w:lang w:eastAsia="ja-JP"/>
        </w:rPr>
      </w:pPr>
      <w:r w:rsidRPr="00616E11">
        <w:rPr>
          <w:rFonts w:eastAsia="MS Mincho" w:cstheme="minorHAnsi"/>
          <w:lang w:eastAsia="ja-JP"/>
        </w:rPr>
        <w:t>The description of data quality measures in this section is quoted from ISO 19157.</w:t>
      </w:r>
    </w:p>
    <w:p w14:paraId="7D9A379D" w14:textId="77777777" w:rsidR="00FA1108" w:rsidRPr="00616E11" w:rsidRDefault="00000000">
      <w:pPr>
        <w:spacing w:after="60"/>
        <w:rPr>
          <w:rFonts w:eastAsia="MS Mincho" w:cstheme="minorHAnsi"/>
          <w:lang w:eastAsia="ja-JP"/>
        </w:rPr>
      </w:pPr>
      <w:bookmarkStart w:id="4190" w:name="Completeness"/>
      <w:r w:rsidRPr="00616E11">
        <w:rPr>
          <w:rFonts w:eastAsia="MS Mincho" w:cstheme="minorHAnsi"/>
          <w:b/>
          <w:lang w:eastAsia="ja-JP"/>
        </w:rPr>
        <w:t>Completeness</w:t>
      </w:r>
      <w:bookmarkEnd w:id="4190"/>
      <w:r w:rsidRPr="00616E11">
        <w:rPr>
          <w:rFonts w:eastAsia="MS Mincho" w:cstheme="minorHAnsi"/>
          <w:lang w:eastAsia="ja-JP"/>
        </w:rPr>
        <w:t xml:space="preserve"> is defined as the presence and absence of features, their attributes and relationships. It consists of two Data Quality Elements:</w:t>
      </w:r>
    </w:p>
    <w:p w14:paraId="205480AB" w14:textId="77777777" w:rsidR="00FA1108" w:rsidRPr="00616E11" w:rsidRDefault="00000000">
      <w:pPr>
        <w:numPr>
          <w:ilvl w:val="0"/>
          <w:numId w:val="53"/>
        </w:numPr>
        <w:spacing w:after="60"/>
        <w:rPr>
          <w:rFonts w:eastAsia="Arial Unicode MS" w:cstheme="minorHAnsi"/>
          <w:color w:val="000000"/>
        </w:rPr>
      </w:pPr>
      <w:r w:rsidRPr="00616E11">
        <w:rPr>
          <w:rFonts w:eastAsia="Arial Unicode MS" w:cstheme="minorHAnsi"/>
          <w:color w:val="000000"/>
        </w:rPr>
        <w:t>Commission – excess data present in a dataset;</w:t>
      </w:r>
    </w:p>
    <w:p w14:paraId="64D8D2B2" w14:textId="77777777" w:rsidR="00FA1108" w:rsidRPr="00616E11" w:rsidRDefault="00000000">
      <w:pPr>
        <w:numPr>
          <w:ilvl w:val="0"/>
          <w:numId w:val="53"/>
        </w:numPr>
        <w:spacing w:after="240"/>
        <w:rPr>
          <w:rFonts w:eastAsia="Arial Unicode MS" w:cstheme="minorHAnsi"/>
          <w:color w:val="000000"/>
        </w:rPr>
      </w:pPr>
      <w:r w:rsidRPr="00616E11">
        <w:rPr>
          <w:rFonts w:eastAsia="Arial Unicode MS" w:cstheme="minorHAnsi"/>
          <w:color w:val="000000"/>
        </w:rPr>
        <w:lastRenderedPageBreak/>
        <w:t>Omission – data absent from a dataset.</w:t>
      </w:r>
    </w:p>
    <w:p w14:paraId="6D17E7CE" w14:textId="77777777" w:rsidR="00FA1108" w:rsidRPr="00616E11" w:rsidRDefault="00000000">
      <w:pPr>
        <w:spacing w:after="60"/>
        <w:rPr>
          <w:rFonts w:eastAsia="MS Mincho" w:cstheme="minorHAnsi"/>
          <w:lang w:eastAsia="ja-JP"/>
        </w:rPr>
      </w:pPr>
      <w:r w:rsidRPr="00616E11">
        <w:rPr>
          <w:rFonts w:eastAsia="MS Mincho" w:cstheme="minorHAnsi"/>
          <w:b/>
          <w:lang w:eastAsia="ja-JP"/>
        </w:rPr>
        <w:t>Logical Consistency</w:t>
      </w:r>
      <w:r w:rsidRPr="00616E11">
        <w:rPr>
          <w:rFonts w:eastAsia="MS Mincho" w:cstheme="minorHAnsi"/>
          <w:lang w:eastAsia="ja-JP"/>
        </w:rPr>
        <w:t xml:space="preserve"> is defined as the degree of adherence to logical rules of data structure, attribution and relationships (data structure can be conceptual, logical or physical). If these logical rules are documented elsewhere (for example in a Product Specification) then the source should be referenced (for example in the data quality evaluation). It consists of four Data Quality Elements:</w:t>
      </w:r>
    </w:p>
    <w:p w14:paraId="4924AE51" w14:textId="77777777" w:rsidR="00FA1108" w:rsidRPr="00616E11" w:rsidRDefault="00000000">
      <w:pPr>
        <w:numPr>
          <w:ilvl w:val="0"/>
          <w:numId w:val="54"/>
        </w:numPr>
        <w:spacing w:after="60"/>
        <w:rPr>
          <w:rFonts w:eastAsia="Arial Unicode MS" w:cstheme="minorHAnsi"/>
          <w:color w:val="000000"/>
        </w:rPr>
      </w:pPr>
      <w:r w:rsidRPr="00616E11">
        <w:rPr>
          <w:rFonts w:eastAsia="Arial Unicode MS" w:cstheme="minorHAnsi"/>
          <w:color w:val="000000"/>
        </w:rPr>
        <w:t>Conceptual consistency – adherence to rules of the conceptual schema;</w:t>
      </w:r>
    </w:p>
    <w:p w14:paraId="1F40233C" w14:textId="77777777" w:rsidR="00FA1108" w:rsidRPr="00616E11" w:rsidRDefault="00000000">
      <w:pPr>
        <w:numPr>
          <w:ilvl w:val="0"/>
          <w:numId w:val="54"/>
        </w:numPr>
        <w:spacing w:after="60"/>
        <w:rPr>
          <w:rFonts w:eastAsia="Arial Unicode MS" w:cstheme="minorHAnsi"/>
          <w:color w:val="000000"/>
        </w:rPr>
      </w:pPr>
      <w:r w:rsidRPr="00616E11">
        <w:rPr>
          <w:rFonts w:eastAsia="Arial Unicode MS" w:cstheme="minorHAnsi"/>
          <w:color w:val="000000"/>
        </w:rPr>
        <w:t>Domain consistency – adherence of values to the value domains;</w:t>
      </w:r>
    </w:p>
    <w:p w14:paraId="7A94650C" w14:textId="77777777" w:rsidR="00FA1108" w:rsidRPr="00616E11" w:rsidRDefault="00000000">
      <w:pPr>
        <w:numPr>
          <w:ilvl w:val="0"/>
          <w:numId w:val="54"/>
        </w:numPr>
        <w:spacing w:after="60"/>
        <w:rPr>
          <w:rFonts w:eastAsia="Arial Unicode MS" w:cstheme="minorHAnsi"/>
          <w:color w:val="000000"/>
        </w:rPr>
      </w:pPr>
      <w:r w:rsidRPr="00616E11">
        <w:rPr>
          <w:rFonts w:eastAsia="Arial Unicode MS" w:cstheme="minorHAnsi"/>
          <w:color w:val="000000"/>
        </w:rPr>
        <w:t>Format consistency – degree to which data is stored in accordance with the physical structure of the dataset;</w:t>
      </w:r>
    </w:p>
    <w:p w14:paraId="29F57CAA" w14:textId="77777777" w:rsidR="00FA1108" w:rsidRPr="00616E11" w:rsidRDefault="00000000">
      <w:pPr>
        <w:numPr>
          <w:ilvl w:val="0"/>
          <w:numId w:val="54"/>
        </w:numPr>
        <w:spacing w:after="240"/>
        <w:rPr>
          <w:rFonts w:eastAsia="Arial Unicode MS" w:cstheme="minorHAnsi"/>
          <w:color w:val="000000"/>
        </w:rPr>
      </w:pPr>
      <w:r w:rsidRPr="00616E11">
        <w:rPr>
          <w:rFonts w:eastAsia="Arial Unicode MS" w:cstheme="minorHAnsi"/>
          <w:color w:val="000000"/>
        </w:rPr>
        <w:t>Topological consistency – correctness of the explicitly encoded topological characteristics of a dataset.</w:t>
      </w:r>
    </w:p>
    <w:p w14:paraId="49BC509C" w14:textId="77777777" w:rsidR="00FA1108" w:rsidRPr="00616E11" w:rsidRDefault="00000000">
      <w:pPr>
        <w:spacing w:after="60"/>
        <w:rPr>
          <w:rFonts w:eastAsia="MS Mincho" w:cstheme="minorHAnsi"/>
          <w:lang w:eastAsia="ja-JP"/>
        </w:rPr>
      </w:pPr>
      <w:r w:rsidRPr="00616E11">
        <w:rPr>
          <w:rFonts w:eastAsia="MS Mincho" w:cstheme="minorHAnsi"/>
          <w:b/>
          <w:lang w:eastAsia="ja-JP"/>
        </w:rPr>
        <w:t>Positional Accuracy</w:t>
      </w:r>
      <w:r w:rsidRPr="00616E11">
        <w:rPr>
          <w:rFonts w:eastAsia="MS Mincho" w:cstheme="minorHAnsi"/>
          <w:lang w:eastAsia="ja-JP"/>
        </w:rPr>
        <w:t xml:space="preserve"> is defined as the accuracy of the position of features within a spatial reference system. It consists of three Data Quality Elements:</w:t>
      </w:r>
    </w:p>
    <w:p w14:paraId="586D5C1E" w14:textId="77777777" w:rsidR="00FA1108" w:rsidRPr="00616E11" w:rsidRDefault="00000000">
      <w:pPr>
        <w:numPr>
          <w:ilvl w:val="0"/>
          <w:numId w:val="55"/>
        </w:numPr>
        <w:spacing w:after="60"/>
        <w:rPr>
          <w:rFonts w:eastAsia="Arial Unicode MS" w:cstheme="minorHAnsi"/>
          <w:color w:val="000000"/>
        </w:rPr>
      </w:pPr>
      <w:r w:rsidRPr="00616E11">
        <w:rPr>
          <w:rFonts w:eastAsia="Arial Unicode MS" w:cstheme="minorHAnsi"/>
          <w:color w:val="000000"/>
        </w:rPr>
        <w:t>Absolute or external accuracy – closeness of reported coordinate values to values accepted as or being true;</w:t>
      </w:r>
    </w:p>
    <w:p w14:paraId="7673D6DE" w14:textId="77777777" w:rsidR="00FA1108" w:rsidRPr="00616E11" w:rsidRDefault="00000000">
      <w:pPr>
        <w:numPr>
          <w:ilvl w:val="0"/>
          <w:numId w:val="55"/>
        </w:numPr>
        <w:spacing w:after="60"/>
        <w:rPr>
          <w:rFonts w:eastAsia="Arial Unicode MS" w:cstheme="minorHAnsi"/>
          <w:color w:val="000000"/>
        </w:rPr>
      </w:pPr>
      <w:r w:rsidRPr="00616E11">
        <w:rPr>
          <w:rFonts w:eastAsia="Arial Unicode MS" w:cstheme="minorHAnsi"/>
          <w:color w:val="000000"/>
        </w:rPr>
        <w:t>Relative or internal accuracy – closeness of the relative positions of features in a dataset to their respective relative positions accepted as or being true;</w:t>
      </w:r>
    </w:p>
    <w:p w14:paraId="5506F909" w14:textId="77777777" w:rsidR="00FA1108" w:rsidRPr="00616E11" w:rsidRDefault="00000000">
      <w:pPr>
        <w:numPr>
          <w:ilvl w:val="0"/>
          <w:numId w:val="55"/>
        </w:numPr>
        <w:spacing w:after="240"/>
        <w:rPr>
          <w:rFonts w:eastAsia="Arial Unicode MS" w:cstheme="minorHAnsi"/>
          <w:color w:val="000000"/>
        </w:rPr>
      </w:pPr>
      <w:r w:rsidRPr="00616E11">
        <w:rPr>
          <w:rFonts w:eastAsia="Arial Unicode MS" w:cstheme="minorHAnsi"/>
          <w:color w:val="000000"/>
        </w:rPr>
        <w:t>Gridded data positional accuracy – closeness of gridded data spatial position values to values accepted as or being true.</w:t>
      </w:r>
    </w:p>
    <w:p w14:paraId="078CA7D0" w14:textId="77777777" w:rsidR="00FA1108" w:rsidRPr="00616E11" w:rsidRDefault="00000000">
      <w:pPr>
        <w:spacing w:after="60"/>
        <w:rPr>
          <w:rFonts w:eastAsia="MS Mincho" w:cstheme="minorHAnsi"/>
          <w:lang w:eastAsia="ja-JP"/>
        </w:rPr>
      </w:pPr>
      <w:r w:rsidRPr="00616E11">
        <w:rPr>
          <w:rFonts w:eastAsia="MS Mincho" w:cstheme="minorHAnsi"/>
          <w:b/>
          <w:lang w:eastAsia="ja-JP"/>
        </w:rPr>
        <w:t>Thematic Accuracy</w:t>
      </w:r>
      <w:r w:rsidRPr="00616E11">
        <w:rPr>
          <w:rFonts w:eastAsia="MS Mincho" w:cstheme="minorHAnsi"/>
          <w:lang w:eastAsia="ja-JP"/>
        </w:rPr>
        <w:t xml:space="preserve"> is defined as the accuracy of quantitative attributes and the correctness of non-quantitative attributes and of the classifications of features and their relationships. It consists of three Data Quality Elements:</w:t>
      </w:r>
    </w:p>
    <w:p w14:paraId="3A0E8C5D" w14:textId="77777777" w:rsidR="00FA1108" w:rsidRPr="00616E11" w:rsidRDefault="00000000">
      <w:pPr>
        <w:numPr>
          <w:ilvl w:val="0"/>
          <w:numId w:val="56"/>
        </w:numPr>
        <w:spacing w:after="60"/>
        <w:rPr>
          <w:rFonts w:eastAsia="Arial Unicode MS" w:cstheme="minorHAnsi"/>
          <w:color w:val="000000"/>
        </w:rPr>
      </w:pPr>
      <w:r w:rsidRPr="00616E11">
        <w:rPr>
          <w:rFonts w:eastAsia="Arial Unicode MS" w:cstheme="minorHAnsi"/>
          <w:color w:val="000000"/>
        </w:rPr>
        <w:t>Classification correctness – comparison of the classes assigned to features or their attributes to a Universe of Discourse (for example ground truth or reference data);</w:t>
      </w:r>
    </w:p>
    <w:p w14:paraId="5B2B8F4B" w14:textId="77777777" w:rsidR="00FA1108" w:rsidRPr="00616E11" w:rsidRDefault="00000000">
      <w:pPr>
        <w:numPr>
          <w:ilvl w:val="0"/>
          <w:numId w:val="56"/>
        </w:numPr>
        <w:spacing w:after="60"/>
        <w:rPr>
          <w:rFonts w:eastAsia="Arial Unicode MS" w:cstheme="minorHAnsi"/>
          <w:color w:val="000000"/>
        </w:rPr>
      </w:pPr>
      <w:r w:rsidRPr="00616E11">
        <w:rPr>
          <w:rFonts w:eastAsia="Arial Unicode MS" w:cstheme="minorHAnsi"/>
          <w:color w:val="000000"/>
        </w:rPr>
        <w:t>Non-quantitative attribute correctness – measure of whether a non-quantitative attribute is correct or incorrect;</w:t>
      </w:r>
    </w:p>
    <w:p w14:paraId="31252356" w14:textId="77777777" w:rsidR="00FA1108" w:rsidRPr="00616E11" w:rsidRDefault="00000000">
      <w:pPr>
        <w:numPr>
          <w:ilvl w:val="0"/>
          <w:numId w:val="56"/>
        </w:numPr>
        <w:spacing w:after="240"/>
        <w:rPr>
          <w:rFonts w:eastAsia="Arial Unicode MS" w:cstheme="minorHAnsi"/>
          <w:color w:val="000000"/>
        </w:rPr>
      </w:pPr>
      <w:r w:rsidRPr="00616E11">
        <w:rPr>
          <w:rFonts w:eastAsia="Arial Unicode MS" w:cstheme="minorHAnsi"/>
          <w:color w:val="000000"/>
        </w:rPr>
        <w:t>Quantitative attribute accuracy – closeness of the value of a quantitative attribute to a value accepted as or known to be true.</w:t>
      </w:r>
    </w:p>
    <w:p w14:paraId="78C97414" w14:textId="77777777" w:rsidR="00FA1108" w:rsidRPr="00616E11" w:rsidRDefault="00000000">
      <w:pPr>
        <w:spacing w:after="60"/>
        <w:rPr>
          <w:rFonts w:eastAsia="MS Mincho" w:cstheme="minorHAnsi"/>
          <w:lang w:eastAsia="ja-JP"/>
        </w:rPr>
      </w:pPr>
      <w:r w:rsidRPr="00616E11">
        <w:rPr>
          <w:rFonts w:eastAsia="MS Mincho" w:cstheme="minorHAnsi"/>
          <w:b/>
          <w:lang w:eastAsia="ja-JP"/>
        </w:rPr>
        <w:t>Temporal Quality</w:t>
      </w:r>
      <w:r w:rsidRPr="00616E11">
        <w:rPr>
          <w:rFonts w:eastAsia="MS Mincho" w:cstheme="minorHAnsi"/>
          <w:lang w:eastAsia="ja-JP"/>
        </w:rPr>
        <w:t xml:space="preserve"> is defined as the quality of the temporal attributes and temporal relationships of features. It consists of three Data Quality Elements:</w:t>
      </w:r>
    </w:p>
    <w:p w14:paraId="63771B4D" w14:textId="77777777" w:rsidR="00FA1108" w:rsidRPr="00616E11" w:rsidRDefault="00000000">
      <w:pPr>
        <w:numPr>
          <w:ilvl w:val="0"/>
          <w:numId w:val="57"/>
        </w:numPr>
        <w:spacing w:after="60"/>
        <w:rPr>
          <w:rFonts w:eastAsia="Arial Unicode MS" w:cstheme="minorHAnsi"/>
          <w:color w:val="000000"/>
        </w:rPr>
      </w:pPr>
      <w:r w:rsidRPr="00616E11">
        <w:rPr>
          <w:rFonts w:eastAsia="Arial Unicode MS" w:cstheme="minorHAnsi"/>
          <w:color w:val="000000"/>
        </w:rPr>
        <w:t>Accuracy of a time measurement – closeness of reported time measurements to values accepted as or known to be true;</w:t>
      </w:r>
    </w:p>
    <w:p w14:paraId="6B5F3282" w14:textId="77777777" w:rsidR="00FA1108" w:rsidRPr="00616E11" w:rsidRDefault="00000000">
      <w:pPr>
        <w:numPr>
          <w:ilvl w:val="0"/>
          <w:numId w:val="57"/>
        </w:numPr>
        <w:spacing w:after="60"/>
        <w:rPr>
          <w:rFonts w:eastAsia="Arial Unicode MS" w:cstheme="minorHAnsi"/>
          <w:color w:val="000000"/>
        </w:rPr>
      </w:pPr>
      <w:r w:rsidRPr="00616E11">
        <w:rPr>
          <w:rFonts w:eastAsia="Arial Unicode MS" w:cstheme="minorHAnsi"/>
          <w:color w:val="000000"/>
        </w:rPr>
        <w:t>Temporal consistency – correctness of the order of events;</w:t>
      </w:r>
    </w:p>
    <w:p w14:paraId="3E21A7C1" w14:textId="77777777" w:rsidR="00FA1108" w:rsidRPr="00616E11" w:rsidRDefault="00000000">
      <w:pPr>
        <w:numPr>
          <w:ilvl w:val="0"/>
          <w:numId w:val="57"/>
        </w:numPr>
        <w:spacing w:after="240"/>
        <w:rPr>
          <w:rFonts w:eastAsia="Arial Unicode MS" w:cstheme="minorHAnsi"/>
          <w:color w:val="000000"/>
        </w:rPr>
      </w:pPr>
      <w:r w:rsidRPr="00616E11">
        <w:rPr>
          <w:rFonts w:eastAsia="Arial Unicode MS" w:cstheme="minorHAnsi"/>
          <w:color w:val="000000"/>
        </w:rPr>
        <w:t>Temporal validity – validity of data with respect to time.</w:t>
      </w:r>
    </w:p>
    <w:p w14:paraId="2C2D5AC6" w14:textId="77777777" w:rsidR="00FA1108" w:rsidRPr="00616E11" w:rsidRDefault="00000000">
      <w:pPr>
        <w:rPr>
          <w:rFonts w:eastAsia="MS Mincho" w:cstheme="minorHAnsi"/>
          <w:lang w:eastAsia="ja-JP"/>
        </w:rPr>
      </w:pPr>
      <w:r w:rsidRPr="00616E11">
        <w:rPr>
          <w:rFonts w:eastAsia="MS Mincho" w:cstheme="minorHAnsi"/>
          <w:b/>
          <w:lang w:eastAsia="ja-JP"/>
        </w:rPr>
        <w:t>Usability</w:t>
      </w:r>
      <w:r w:rsidRPr="00616E11">
        <w:rPr>
          <w:rFonts w:eastAsia="MS Mincho" w:cstheme="minorHAnsi"/>
          <w:lang w:eastAsia="ja-JP"/>
        </w:rPr>
        <w:t xml:space="preserve"> is based on user requirements. All quality elements may be used to evaluate usability. Usability evaluation may be based on specific user requirements that cannot be described using the quality elements described above. In this case, the usability element must be used to describe specific quality information about a dataset’s suitability for a particular application or conformance to a set of requirements. </w:t>
      </w:r>
    </w:p>
    <w:p w14:paraId="63003897" w14:textId="77777777" w:rsidR="00FA1108" w:rsidRPr="00616E11" w:rsidRDefault="00FA1108">
      <w:pPr>
        <w:rPr>
          <w:rFonts w:eastAsia="MS Mincho" w:cstheme="minorHAnsi"/>
          <w:lang w:eastAsia="ja-JP"/>
        </w:rPr>
      </w:pPr>
    </w:p>
    <w:p w14:paraId="1A87F0D1" w14:textId="77777777" w:rsidR="00FA1108" w:rsidRPr="00616E11" w:rsidRDefault="00000000" w:rsidP="00BE38A5">
      <w:pPr>
        <w:pStyle w:val="HeadingC1"/>
      </w:pPr>
      <w:bookmarkStart w:id="4191" w:name="_Toc521934749"/>
      <w:bookmarkStart w:id="4192" w:name="_Toc41652429"/>
      <w:bookmarkStart w:id="4193" w:name="_Toc206156615"/>
      <w:bookmarkEnd w:id="4191"/>
      <w:r w:rsidRPr="00616E11">
        <w:t>Recommendations for Product Specification developers</w:t>
      </w:r>
      <w:bookmarkEnd w:id="4192"/>
      <w:bookmarkEnd w:id="4193"/>
    </w:p>
    <w:p w14:paraId="6C2E5458" w14:textId="77777777" w:rsidR="00FA1108" w:rsidRPr="00616E11" w:rsidRDefault="00000000">
      <w:pPr>
        <w:rPr>
          <w:rFonts w:eastAsia="MS Mincho" w:cstheme="minorHAnsi"/>
          <w:lang w:eastAsia="ja-JP"/>
        </w:rPr>
      </w:pPr>
      <w:r w:rsidRPr="00616E11">
        <w:rPr>
          <w:rFonts w:eastAsia="MS Mincho" w:cstheme="minorHAnsi"/>
          <w:lang w:eastAsia="ja-JP"/>
        </w:rPr>
        <w:t>S-97 Part C applies the Data Quality concept from ISO 19157 to the development of S-100 based Product Specifications. It provides ten recommendations which assist in finding and applying applicable Data Quality Measures as described in S-100.</w:t>
      </w:r>
    </w:p>
    <w:p w14:paraId="4866ACAE" w14:textId="77777777" w:rsidR="00FA1108" w:rsidRPr="00616E11" w:rsidRDefault="00000000" w:rsidP="00BE38A5">
      <w:pPr>
        <w:pStyle w:val="HeadingC2"/>
      </w:pPr>
      <w:bookmarkStart w:id="4194" w:name="_Toc41652430"/>
      <w:bookmarkStart w:id="4195" w:name="_Toc206156616"/>
      <w:r w:rsidRPr="00616E11">
        <w:lastRenderedPageBreak/>
        <w:t>Completeness &gt; Commission / Omission</w:t>
      </w:r>
      <w:bookmarkEnd w:id="4194"/>
      <w:bookmarkEnd w:id="4195"/>
    </w:p>
    <w:p w14:paraId="25FB5AAA" w14:textId="77777777" w:rsidR="00FA1108" w:rsidRPr="00616E11" w:rsidRDefault="00000000">
      <w:pPr>
        <w:rPr>
          <w:rFonts w:eastAsia="MS Mincho" w:cstheme="minorHAnsi"/>
          <w:lang w:eastAsia="ja-JP"/>
        </w:rPr>
      </w:pPr>
      <w:r w:rsidRPr="00616E11">
        <w:rPr>
          <w:rFonts w:eastAsia="MS Mincho" w:cstheme="minorHAnsi"/>
          <w:lang w:eastAsia="ja-JP"/>
        </w:rPr>
        <w:t>DQ_CompletenessCommission: Defined in S-100 Appendix 4c-C, Hydrographic Quality Metadata Attribute Definitions.</w:t>
      </w:r>
    </w:p>
    <w:p w14:paraId="36D2023A" w14:textId="77777777" w:rsidR="00FA1108" w:rsidRPr="00616E11" w:rsidRDefault="00000000">
      <w:pPr>
        <w:rPr>
          <w:rFonts w:eastAsia="MS Mincho" w:cstheme="minorHAnsi"/>
          <w:lang w:eastAsia="ja-JP"/>
        </w:rPr>
      </w:pPr>
      <w:r w:rsidRPr="00616E11">
        <w:rPr>
          <w:rFonts w:eastAsia="MS Mincho" w:cstheme="minorHAnsi"/>
          <w:lang w:eastAsia="ja-JP"/>
        </w:rPr>
        <w:t>DQ_CompletenessOmission: Defined in S-100 Appendix 4c-C, Hydrographic Quality Metadata Attribute Definitions.</w:t>
      </w:r>
    </w:p>
    <w:p w14:paraId="31AC3613" w14:textId="77777777" w:rsidR="00FA1108" w:rsidRPr="00616E11" w:rsidRDefault="00000000">
      <w:pPr>
        <w:pBdr>
          <w:top w:val="single" w:sz="4" w:space="6" w:color="000000"/>
          <w:left w:val="single" w:sz="4" w:space="6" w:color="000000"/>
          <w:bottom w:val="single" w:sz="4" w:space="6" w:color="000000"/>
          <w:right w:val="single" w:sz="4" w:space="6" w:color="000000"/>
        </w:pBdr>
        <w:ind w:left="181" w:right="181"/>
        <w:rPr>
          <w:rFonts w:eastAsia="MS Mincho" w:cstheme="minorHAnsi"/>
          <w:lang w:eastAsia="ja-JP"/>
        </w:rPr>
      </w:pPr>
      <w:r w:rsidRPr="00616E11">
        <w:rPr>
          <w:rFonts w:eastAsia="MS Mincho" w:cstheme="minorHAnsi"/>
          <w:b/>
          <w:lang w:eastAsia="ja-JP"/>
        </w:rPr>
        <w:t>Recommendation 1</w:t>
      </w:r>
      <w:r w:rsidRPr="00616E11">
        <w:rPr>
          <w:rFonts w:eastAsia="MS Mincho" w:cstheme="minorHAnsi"/>
          <w:lang w:eastAsia="ja-JP"/>
        </w:rPr>
        <w:t>: Data Quality Measure Completeness (Commission/Omission) to be included in the Product Specification.</w:t>
      </w:r>
    </w:p>
    <w:p w14:paraId="36A349EC" w14:textId="77777777" w:rsidR="00FA1108" w:rsidRPr="00616E11" w:rsidRDefault="00000000" w:rsidP="00BE38A5">
      <w:pPr>
        <w:pStyle w:val="HeadingC2"/>
      </w:pPr>
      <w:bookmarkStart w:id="4196" w:name="_Toc41652431"/>
      <w:bookmarkStart w:id="4197" w:name="_Toc206156617"/>
      <w:r w:rsidRPr="00616E11">
        <w:t>Logical Consistency &gt; Conceptual Consistency</w:t>
      </w:r>
      <w:bookmarkEnd w:id="4196"/>
      <w:bookmarkEnd w:id="4197"/>
    </w:p>
    <w:p w14:paraId="3157C677" w14:textId="77777777" w:rsidR="00FA1108" w:rsidRPr="00616E11" w:rsidRDefault="00000000">
      <w:pPr>
        <w:spacing w:after="60"/>
        <w:rPr>
          <w:rFonts w:eastAsia="MS Mincho" w:cstheme="minorHAnsi"/>
          <w:lang w:eastAsia="ja-JP"/>
        </w:rPr>
      </w:pPr>
      <w:r w:rsidRPr="00616E11">
        <w:rPr>
          <w:rFonts w:eastAsia="MS Mincho" w:cstheme="minorHAnsi"/>
          <w:lang w:eastAsia="ja-JP"/>
        </w:rPr>
        <w:t>The Conceptual Schema Language is described in S-100 Part 1 – Conceptual Schema Language. It provides the description of:</w:t>
      </w:r>
    </w:p>
    <w:p w14:paraId="0F659402" w14:textId="77777777" w:rsidR="00FA1108" w:rsidRPr="00616E11" w:rsidRDefault="00000000">
      <w:pPr>
        <w:numPr>
          <w:ilvl w:val="0"/>
          <w:numId w:val="58"/>
        </w:numPr>
        <w:spacing w:after="0"/>
        <w:rPr>
          <w:rFonts w:eastAsia="Arial Unicode MS" w:cstheme="minorHAnsi"/>
          <w:color w:val="000000"/>
        </w:rPr>
      </w:pPr>
      <w:r w:rsidRPr="00616E11">
        <w:rPr>
          <w:rFonts w:eastAsia="Arial Unicode MS" w:cstheme="minorHAnsi"/>
          <w:color w:val="000000"/>
        </w:rPr>
        <w:t>classes;</w:t>
      </w:r>
    </w:p>
    <w:p w14:paraId="46EBBCDC" w14:textId="77777777" w:rsidR="00FA1108" w:rsidRPr="00616E11" w:rsidRDefault="00000000">
      <w:pPr>
        <w:numPr>
          <w:ilvl w:val="0"/>
          <w:numId w:val="58"/>
        </w:numPr>
        <w:spacing w:after="0"/>
        <w:rPr>
          <w:rFonts w:eastAsia="Arial Unicode MS" w:cstheme="minorHAnsi"/>
          <w:color w:val="000000"/>
        </w:rPr>
      </w:pPr>
      <w:r w:rsidRPr="00616E11">
        <w:rPr>
          <w:rFonts w:eastAsia="Arial Unicode MS" w:cstheme="minorHAnsi"/>
          <w:color w:val="000000"/>
        </w:rPr>
        <w:t>attributes;</w:t>
      </w:r>
    </w:p>
    <w:p w14:paraId="5CB91D3C" w14:textId="77777777" w:rsidR="00FA1108" w:rsidRPr="00616E11" w:rsidRDefault="00000000">
      <w:pPr>
        <w:numPr>
          <w:ilvl w:val="0"/>
          <w:numId w:val="58"/>
        </w:numPr>
        <w:spacing w:after="0"/>
        <w:rPr>
          <w:rFonts w:eastAsia="Arial Unicode MS" w:cstheme="minorHAnsi"/>
          <w:color w:val="000000"/>
        </w:rPr>
      </w:pPr>
      <w:r w:rsidRPr="00616E11">
        <w:rPr>
          <w:rFonts w:eastAsia="Arial Unicode MS" w:cstheme="minorHAnsi"/>
          <w:color w:val="000000"/>
        </w:rPr>
        <w:t>basic data types;</w:t>
      </w:r>
    </w:p>
    <w:p w14:paraId="44A3746B" w14:textId="77777777" w:rsidR="00FA1108" w:rsidRPr="00616E11" w:rsidRDefault="00000000">
      <w:pPr>
        <w:numPr>
          <w:ilvl w:val="0"/>
          <w:numId w:val="58"/>
        </w:numPr>
        <w:spacing w:after="0"/>
        <w:rPr>
          <w:rFonts w:eastAsia="Arial Unicode MS" w:cstheme="minorHAnsi"/>
          <w:color w:val="000000"/>
        </w:rPr>
      </w:pPr>
      <w:r w:rsidRPr="00616E11">
        <w:rPr>
          <w:rFonts w:eastAsia="Arial Unicode MS" w:cstheme="minorHAnsi"/>
          <w:color w:val="000000"/>
        </w:rPr>
        <w:t>primitive types;</w:t>
      </w:r>
    </w:p>
    <w:p w14:paraId="4DB5FCBF" w14:textId="77777777" w:rsidR="00FA1108" w:rsidRPr="00616E11" w:rsidRDefault="00000000">
      <w:pPr>
        <w:numPr>
          <w:ilvl w:val="0"/>
          <w:numId w:val="58"/>
        </w:numPr>
        <w:spacing w:after="0"/>
        <w:rPr>
          <w:rFonts w:eastAsia="Arial Unicode MS" w:cstheme="minorHAnsi"/>
          <w:color w:val="000000"/>
        </w:rPr>
      </w:pPr>
      <w:r w:rsidRPr="00616E11">
        <w:rPr>
          <w:rFonts w:eastAsia="Arial Unicode MS" w:cstheme="minorHAnsi"/>
          <w:color w:val="000000"/>
        </w:rPr>
        <w:t>complex types;</w:t>
      </w:r>
    </w:p>
    <w:p w14:paraId="59ADF6FD" w14:textId="77777777" w:rsidR="00FA1108" w:rsidRPr="00616E11" w:rsidRDefault="00000000">
      <w:pPr>
        <w:numPr>
          <w:ilvl w:val="0"/>
          <w:numId w:val="58"/>
        </w:numPr>
        <w:spacing w:after="0"/>
        <w:rPr>
          <w:rFonts w:eastAsia="Arial Unicode MS" w:cstheme="minorHAnsi"/>
          <w:color w:val="000000"/>
        </w:rPr>
      </w:pPr>
      <w:r w:rsidRPr="00616E11">
        <w:rPr>
          <w:rFonts w:eastAsia="Arial Unicode MS" w:cstheme="minorHAnsi"/>
          <w:color w:val="000000"/>
        </w:rPr>
        <w:t>predefined derived types;</w:t>
      </w:r>
    </w:p>
    <w:p w14:paraId="01E92C51" w14:textId="77777777" w:rsidR="00FA1108" w:rsidRPr="00616E11" w:rsidRDefault="00000000">
      <w:pPr>
        <w:numPr>
          <w:ilvl w:val="0"/>
          <w:numId w:val="58"/>
        </w:numPr>
        <w:spacing w:after="0"/>
        <w:rPr>
          <w:rFonts w:eastAsia="Arial Unicode MS" w:cstheme="minorHAnsi"/>
          <w:color w:val="000000"/>
        </w:rPr>
      </w:pPr>
      <w:r w:rsidRPr="00616E11">
        <w:rPr>
          <w:rFonts w:eastAsia="Arial Unicode MS" w:cstheme="minorHAnsi"/>
          <w:color w:val="000000"/>
        </w:rPr>
        <w:t>enumerated types;</w:t>
      </w:r>
    </w:p>
    <w:p w14:paraId="6955E22F" w14:textId="77777777" w:rsidR="00FA1108" w:rsidRPr="00616E11" w:rsidRDefault="00000000">
      <w:pPr>
        <w:numPr>
          <w:ilvl w:val="0"/>
          <w:numId w:val="58"/>
        </w:numPr>
        <w:spacing w:after="0"/>
        <w:rPr>
          <w:rFonts w:eastAsia="Arial Unicode MS" w:cstheme="minorHAnsi"/>
          <w:color w:val="000000"/>
        </w:rPr>
      </w:pPr>
      <w:r w:rsidRPr="00616E11">
        <w:rPr>
          <w:rFonts w:eastAsia="Arial Unicode MS" w:cstheme="minorHAnsi"/>
          <w:color w:val="000000"/>
        </w:rPr>
        <w:t>codelist types;</w:t>
      </w:r>
    </w:p>
    <w:p w14:paraId="1ED31F36" w14:textId="77777777" w:rsidR="00FA1108" w:rsidRPr="00616E11" w:rsidRDefault="00000000">
      <w:pPr>
        <w:numPr>
          <w:ilvl w:val="0"/>
          <w:numId w:val="58"/>
        </w:numPr>
        <w:spacing w:after="0"/>
        <w:rPr>
          <w:rFonts w:eastAsia="Arial Unicode MS" w:cstheme="minorHAnsi"/>
          <w:color w:val="000000"/>
        </w:rPr>
      </w:pPr>
      <w:r w:rsidRPr="00616E11">
        <w:rPr>
          <w:rFonts w:eastAsia="Arial Unicode MS" w:cstheme="minorHAnsi"/>
          <w:color w:val="000000"/>
        </w:rPr>
        <w:t>relationships and associations;</w:t>
      </w:r>
    </w:p>
    <w:p w14:paraId="246127F2" w14:textId="77777777" w:rsidR="00FA1108" w:rsidRPr="00616E11" w:rsidRDefault="00000000">
      <w:pPr>
        <w:numPr>
          <w:ilvl w:val="0"/>
          <w:numId w:val="58"/>
        </w:numPr>
        <w:spacing w:after="0"/>
        <w:rPr>
          <w:rFonts w:eastAsia="Arial Unicode MS" w:cstheme="minorHAnsi"/>
          <w:color w:val="000000"/>
        </w:rPr>
      </w:pPr>
      <w:r w:rsidRPr="00616E11">
        <w:rPr>
          <w:rFonts w:eastAsia="Arial Unicode MS" w:cstheme="minorHAnsi"/>
          <w:color w:val="000000"/>
        </w:rPr>
        <w:t>composition and aggregation;</w:t>
      </w:r>
    </w:p>
    <w:p w14:paraId="3E4633C6" w14:textId="77777777" w:rsidR="00FA1108" w:rsidRPr="00616E11" w:rsidRDefault="00000000">
      <w:pPr>
        <w:numPr>
          <w:ilvl w:val="0"/>
          <w:numId w:val="58"/>
        </w:numPr>
        <w:spacing w:after="0"/>
        <w:rPr>
          <w:rFonts w:eastAsia="Arial Unicode MS" w:cstheme="minorHAnsi"/>
          <w:color w:val="000000"/>
        </w:rPr>
      </w:pPr>
      <w:r w:rsidRPr="00616E11">
        <w:rPr>
          <w:rFonts w:eastAsia="Arial Unicode MS" w:cstheme="minorHAnsi"/>
          <w:color w:val="000000"/>
        </w:rPr>
        <w:t>stereotypes and optional, conditional, and mandatory attributes and associations;</w:t>
      </w:r>
    </w:p>
    <w:p w14:paraId="263D0A00" w14:textId="77777777" w:rsidR="00FA1108" w:rsidRPr="00616E11" w:rsidRDefault="00000000">
      <w:pPr>
        <w:numPr>
          <w:ilvl w:val="0"/>
          <w:numId w:val="58"/>
        </w:numPr>
        <w:spacing w:after="0"/>
        <w:rPr>
          <w:rFonts w:eastAsia="Arial Unicode MS" w:cstheme="minorHAnsi"/>
          <w:color w:val="000000"/>
        </w:rPr>
      </w:pPr>
      <w:r w:rsidRPr="00616E11">
        <w:rPr>
          <w:rFonts w:eastAsia="Arial Unicode MS" w:cstheme="minorHAnsi"/>
          <w:color w:val="000000"/>
        </w:rPr>
        <w:t>naming and name spaces;</w:t>
      </w:r>
    </w:p>
    <w:p w14:paraId="0EB55807" w14:textId="77777777" w:rsidR="00FA1108" w:rsidRPr="00616E11" w:rsidRDefault="00000000">
      <w:pPr>
        <w:numPr>
          <w:ilvl w:val="0"/>
          <w:numId w:val="58"/>
        </w:numPr>
        <w:spacing w:after="0"/>
        <w:rPr>
          <w:rFonts w:eastAsia="Arial Unicode MS" w:cstheme="minorHAnsi"/>
          <w:color w:val="000000"/>
        </w:rPr>
      </w:pPr>
      <w:r w:rsidRPr="00616E11">
        <w:rPr>
          <w:rFonts w:eastAsia="Arial Unicode MS" w:cstheme="minorHAnsi"/>
          <w:color w:val="000000"/>
        </w:rPr>
        <w:t>notes; and</w:t>
      </w:r>
    </w:p>
    <w:p w14:paraId="5DFEB698" w14:textId="77777777" w:rsidR="00FA1108" w:rsidRPr="00616E11" w:rsidRDefault="00000000">
      <w:pPr>
        <w:numPr>
          <w:ilvl w:val="0"/>
          <w:numId w:val="58"/>
        </w:numPr>
        <w:spacing w:after="240"/>
        <w:ind w:left="714" w:hanging="357"/>
        <w:rPr>
          <w:rFonts w:eastAsia="Arial Unicode MS" w:cstheme="minorHAnsi"/>
          <w:color w:val="000000"/>
        </w:rPr>
      </w:pPr>
      <w:r w:rsidRPr="00616E11">
        <w:rPr>
          <w:rFonts w:eastAsia="Arial Unicode MS" w:cstheme="minorHAnsi"/>
          <w:color w:val="000000"/>
        </w:rPr>
        <w:t>packages.</w:t>
      </w:r>
    </w:p>
    <w:p w14:paraId="0FAFCBF3" w14:textId="77777777" w:rsidR="00FA1108" w:rsidRPr="00616E11" w:rsidRDefault="00000000">
      <w:pPr>
        <w:pBdr>
          <w:top w:val="single" w:sz="4" w:space="6" w:color="000000"/>
          <w:left w:val="single" w:sz="4" w:space="6" w:color="000000"/>
          <w:bottom w:val="single" w:sz="4" w:space="6" w:color="000000"/>
          <w:right w:val="single" w:sz="4" w:space="6" w:color="000000"/>
        </w:pBdr>
        <w:ind w:left="180" w:right="180"/>
        <w:rPr>
          <w:rFonts w:eastAsia="MS Mincho" w:cstheme="minorHAnsi"/>
          <w:lang w:eastAsia="ja-JP"/>
        </w:rPr>
      </w:pPr>
      <w:r w:rsidRPr="00616E11">
        <w:rPr>
          <w:rFonts w:eastAsia="MS Mincho" w:cstheme="minorHAnsi"/>
          <w:b/>
          <w:lang w:eastAsia="ja-JP"/>
        </w:rPr>
        <w:t>Recommendation 2</w:t>
      </w:r>
      <w:r w:rsidRPr="00616E11">
        <w:rPr>
          <w:rFonts w:eastAsia="MS Mincho" w:cstheme="minorHAnsi"/>
          <w:lang w:eastAsia="ja-JP"/>
        </w:rPr>
        <w:t>: Data Quality Measure Conceptual Consistency to follow the guidelines from S-100 Part 1 and to be included in the Product Specification.</w:t>
      </w:r>
    </w:p>
    <w:p w14:paraId="662FDDE0" w14:textId="77777777" w:rsidR="00FA1108" w:rsidRPr="00616E11" w:rsidRDefault="00000000" w:rsidP="00BE38A5">
      <w:pPr>
        <w:pStyle w:val="HeadingC2"/>
      </w:pPr>
      <w:bookmarkStart w:id="4198" w:name="_Toc41652432"/>
      <w:bookmarkStart w:id="4199" w:name="_Toc206156618"/>
      <w:r w:rsidRPr="00616E11">
        <w:t>Logical Consistency &gt; Domain Consistency</w:t>
      </w:r>
      <w:bookmarkEnd w:id="4198"/>
      <w:bookmarkEnd w:id="4199"/>
    </w:p>
    <w:p w14:paraId="555FC7D8" w14:textId="77777777" w:rsidR="00FA1108" w:rsidRPr="00616E11" w:rsidRDefault="00000000">
      <w:pPr>
        <w:rPr>
          <w:rFonts w:eastAsia="MS Mincho" w:cstheme="minorHAnsi"/>
          <w:lang w:eastAsia="ja-JP"/>
        </w:rPr>
      </w:pPr>
      <w:r w:rsidRPr="00616E11">
        <w:rPr>
          <w:rFonts w:eastAsia="MS Mincho" w:cstheme="minorHAnsi"/>
          <w:lang w:eastAsia="ja-JP"/>
        </w:rPr>
        <w:t>This is described in S-100 Part 5 – Feature Catalogue. This Part provides a standard framework for organizing and reporting the classification of real world phenomena in a set of geographic data. It defines the methodology for classification of the feature types and specifies how they are organized in a Feature Catalogue and presented to the users of a set of geographic data. This methodology is applicable to creating catalogues of feature types in previously uncatalogued domains and to revising existing Feature Catalogues to comply with standard practice. It applies to the cataloguing of feature types that are represented in digital form. Its principles can be extended to the cataloguing of other forms of geographic data.</w:t>
      </w:r>
    </w:p>
    <w:p w14:paraId="568291C5" w14:textId="77777777" w:rsidR="00FA1108" w:rsidRPr="00616E11" w:rsidRDefault="00000000">
      <w:pPr>
        <w:pBdr>
          <w:top w:val="single" w:sz="4" w:space="6" w:color="000000"/>
          <w:left w:val="single" w:sz="4" w:space="6" w:color="000000"/>
          <w:bottom w:val="single" w:sz="4" w:space="6" w:color="000000"/>
          <w:right w:val="single" w:sz="4" w:space="6" w:color="000000"/>
        </w:pBdr>
        <w:ind w:left="180" w:right="180"/>
        <w:rPr>
          <w:rFonts w:eastAsia="MS Mincho" w:cstheme="minorHAnsi"/>
          <w:lang w:eastAsia="ja-JP"/>
        </w:rPr>
      </w:pPr>
      <w:r w:rsidRPr="00616E11">
        <w:rPr>
          <w:rFonts w:eastAsia="MS Mincho" w:cstheme="minorHAnsi"/>
          <w:b/>
          <w:lang w:eastAsia="ja-JP"/>
        </w:rPr>
        <w:t>Recommendation 3</w:t>
      </w:r>
      <w:r w:rsidRPr="00616E11">
        <w:rPr>
          <w:rFonts w:eastAsia="MS Mincho" w:cstheme="minorHAnsi"/>
          <w:lang w:eastAsia="ja-JP"/>
        </w:rPr>
        <w:t>: Data Quality Measure Domain Consistency to follow the guidelines from S-100 Part 5 and to be included in the Product Specification.</w:t>
      </w:r>
    </w:p>
    <w:p w14:paraId="6A1F0669" w14:textId="77777777" w:rsidR="00FA1108" w:rsidRPr="00616E11" w:rsidRDefault="00000000" w:rsidP="00BE38A5">
      <w:pPr>
        <w:pStyle w:val="HeadingC2"/>
      </w:pPr>
      <w:bookmarkStart w:id="4200" w:name="_Toc41652433"/>
      <w:bookmarkStart w:id="4201" w:name="_Toc206156619"/>
      <w:r w:rsidRPr="00616E11">
        <w:t>Logical Consistency &gt; Format Consistency</w:t>
      </w:r>
      <w:bookmarkEnd w:id="4200"/>
      <w:bookmarkEnd w:id="4201"/>
    </w:p>
    <w:p w14:paraId="4345CDCD" w14:textId="77777777" w:rsidR="00FA1108" w:rsidRPr="00616E11" w:rsidRDefault="00000000">
      <w:pPr>
        <w:rPr>
          <w:rFonts w:eastAsia="MS Mincho" w:cstheme="minorHAnsi"/>
          <w:lang w:eastAsia="ja-JP"/>
        </w:rPr>
      </w:pPr>
      <w:r w:rsidRPr="00616E11">
        <w:rPr>
          <w:rFonts w:eastAsia="MS Mincho" w:cstheme="minorHAnsi"/>
          <w:lang w:eastAsia="ja-JP"/>
        </w:rPr>
        <w:t>This is described in S-100 Part 10 – Encoding formats. S-100 does not mandate particular encoding formats so it is left to developers of Product Specifications to decide on suitable encoding standards and to document their chosen format. The issue of encoding information is complicated by the range of encoding standards that are available, which include but are not limited to: ISO/IEC8211, GML, XML, GeoTiff, HDF-5, JPEG2000.</w:t>
      </w:r>
    </w:p>
    <w:p w14:paraId="67F4FB46" w14:textId="77777777" w:rsidR="00FA1108" w:rsidRPr="00616E11" w:rsidRDefault="00000000">
      <w:pPr>
        <w:pBdr>
          <w:top w:val="single" w:sz="4" w:space="6" w:color="000000"/>
          <w:left w:val="single" w:sz="4" w:space="6" w:color="000000"/>
          <w:bottom w:val="single" w:sz="4" w:space="6" w:color="000000"/>
          <w:right w:val="single" w:sz="4" w:space="6" w:color="000000"/>
        </w:pBdr>
        <w:ind w:left="180" w:right="180"/>
        <w:rPr>
          <w:rFonts w:eastAsia="MS Mincho" w:cstheme="minorHAnsi"/>
          <w:lang w:eastAsia="ja-JP"/>
        </w:rPr>
      </w:pPr>
      <w:r w:rsidRPr="00616E11">
        <w:rPr>
          <w:rFonts w:eastAsia="MS Mincho" w:cstheme="minorHAnsi"/>
          <w:b/>
          <w:lang w:eastAsia="ja-JP"/>
        </w:rPr>
        <w:lastRenderedPageBreak/>
        <w:t>Recommendation 4</w:t>
      </w:r>
      <w:r w:rsidRPr="00616E11">
        <w:rPr>
          <w:rFonts w:eastAsia="MS Mincho" w:cstheme="minorHAnsi"/>
          <w:lang w:eastAsia="ja-JP"/>
        </w:rPr>
        <w:t>: Data Quality Measure Format Consistency to follow the guidelines from S-100 Part 10 and to be included in the Product Specification.</w:t>
      </w:r>
    </w:p>
    <w:p w14:paraId="3C58A969" w14:textId="77777777" w:rsidR="00FA1108" w:rsidRPr="00616E11" w:rsidRDefault="00000000" w:rsidP="00BE38A5">
      <w:pPr>
        <w:pStyle w:val="HeadingC2"/>
      </w:pPr>
      <w:bookmarkStart w:id="4202" w:name="_Toc41652434"/>
      <w:bookmarkStart w:id="4203" w:name="_Toc206156620"/>
      <w:r w:rsidRPr="00616E11">
        <w:t>Logical Consistency &gt; Topological Consistency</w:t>
      </w:r>
      <w:bookmarkEnd w:id="4202"/>
      <w:bookmarkEnd w:id="4203"/>
    </w:p>
    <w:p w14:paraId="3067FA16" w14:textId="77777777" w:rsidR="00FA1108" w:rsidRPr="00616E11" w:rsidRDefault="00000000">
      <w:pPr>
        <w:rPr>
          <w:rFonts w:eastAsia="MS Mincho" w:cstheme="minorHAnsi"/>
          <w:lang w:eastAsia="ja-JP"/>
        </w:rPr>
      </w:pPr>
      <w:r w:rsidRPr="00616E11">
        <w:rPr>
          <w:rFonts w:eastAsia="MS Mincho" w:cstheme="minorHAnsi"/>
          <w:lang w:eastAsia="ja-JP"/>
        </w:rPr>
        <w:t>This is described in S-100 Part 7 – Spatial Schema. It supports 0, 1, 2, and 2.5 dimensional spatial schemas and two levels of complexity – geometric primitives and geometric complexes.</w:t>
      </w:r>
    </w:p>
    <w:p w14:paraId="1FF1E8C6" w14:textId="77777777" w:rsidR="00FA1108" w:rsidRPr="00616E11" w:rsidRDefault="00000000">
      <w:pPr>
        <w:rPr>
          <w:rFonts w:eastAsia="MS Mincho" w:cstheme="minorHAnsi"/>
          <w:lang w:eastAsia="ja-JP"/>
        </w:rPr>
      </w:pPr>
      <w:r w:rsidRPr="00616E11">
        <w:rPr>
          <w:rFonts w:eastAsia="MS Mincho" w:cstheme="minorHAnsi"/>
          <w:lang w:eastAsia="ja-JP"/>
        </w:rPr>
        <w:t>The conditions for topological consistency are provided in S-100 Part 7 – Spatial Schema, clause 7-4.3 and Appendix 7-A. The Figures in clause 7-4.3 and Appendix 7-A should be referred to for more details.</w:t>
      </w:r>
    </w:p>
    <w:p w14:paraId="1E7BB20C" w14:textId="77777777" w:rsidR="00FA1108" w:rsidRPr="00616E11" w:rsidRDefault="00000000">
      <w:pPr>
        <w:pBdr>
          <w:top w:val="single" w:sz="4" w:space="6" w:color="000000"/>
          <w:left w:val="single" w:sz="4" w:space="6" w:color="000000"/>
          <w:bottom w:val="single" w:sz="4" w:space="6" w:color="000000"/>
          <w:right w:val="single" w:sz="4" w:space="6" w:color="000000"/>
        </w:pBdr>
        <w:ind w:left="180" w:right="180"/>
        <w:rPr>
          <w:rFonts w:eastAsia="MS Mincho" w:cstheme="minorHAnsi"/>
          <w:lang w:eastAsia="ja-JP"/>
        </w:rPr>
      </w:pPr>
      <w:r w:rsidRPr="00616E11">
        <w:rPr>
          <w:rFonts w:eastAsia="MS Mincho" w:cstheme="minorHAnsi"/>
          <w:b/>
          <w:lang w:eastAsia="ja-JP"/>
        </w:rPr>
        <w:t>Recommendation 5</w:t>
      </w:r>
      <w:r w:rsidRPr="00616E11">
        <w:rPr>
          <w:rFonts w:eastAsia="MS Mincho" w:cstheme="minorHAnsi"/>
          <w:lang w:eastAsia="ja-JP"/>
        </w:rPr>
        <w:t>: Data Quality Measure Topological Consistency to follow the guidelines from S-100 Part 7 and to be included in the Product Specification.</w:t>
      </w:r>
    </w:p>
    <w:p w14:paraId="0A6A4018" w14:textId="77777777" w:rsidR="00FA1108" w:rsidRPr="00616E11" w:rsidRDefault="00000000" w:rsidP="00BE38A5">
      <w:pPr>
        <w:pStyle w:val="HeadingC2"/>
      </w:pPr>
      <w:bookmarkStart w:id="4204" w:name="_Toc41652435"/>
      <w:bookmarkStart w:id="4205" w:name="_Toc206156621"/>
      <w:r w:rsidRPr="00616E11">
        <w:t>Positional Accuracy</w:t>
      </w:r>
      <w:bookmarkEnd w:id="4204"/>
      <w:bookmarkEnd w:id="4205"/>
    </w:p>
    <w:p w14:paraId="29298202" w14:textId="77777777" w:rsidR="00FA1108" w:rsidRPr="00616E11" w:rsidRDefault="00000000">
      <w:pPr>
        <w:rPr>
          <w:rFonts w:eastAsia="Arial Unicode MS" w:cstheme="minorHAnsi"/>
          <w:color w:val="000000"/>
        </w:rPr>
      </w:pPr>
      <w:r w:rsidRPr="00616E11">
        <w:rPr>
          <w:rFonts w:eastAsia="Arial Unicode MS" w:cstheme="minorHAnsi"/>
          <w:color w:val="000000"/>
        </w:rPr>
        <w:t>Positional Accuracy</w:t>
      </w:r>
      <w:r w:rsidRPr="00616E11">
        <w:rPr>
          <w:rFonts w:eastAsia="Arial Unicode MS" w:cstheme="minorHAnsi"/>
          <w:b/>
          <w:color w:val="000000"/>
        </w:rPr>
        <w:t xml:space="preserve"> </w:t>
      </w:r>
      <w:r w:rsidRPr="00616E11">
        <w:rPr>
          <w:rFonts w:eastAsia="Arial Unicode MS" w:cstheme="minorHAnsi"/>
          <w:color w:val="000000"/>
        </w:rPr>
        <w:t xml:space="preserve">is described by S-100 Part 4c – Metadata - Data Quality. </w:t>
      </w:r>
    </w:p>
    <w:p w14:paraId="386D3D6D" w14:textId="42EF193E" w:rsidR="00FA1108" w:rsidRPr="00616E11" w:rsidRDefault="00000000">
      <w:pPr>
        <w:rPr>
          <w:rFonts w:eastAsia="MS Mincho" w:cstheme="minorHAnsi"/>
          <w:lang w:eastAsia="ja-JP"/>
        </w:rPr>
      </w:pPr>
      <w:r w:rsidRPr="00616E11">
        <w:rPr>
          <w:rFonts w:eastAsia="MS Mincho" w:cstheme="minorHAnsi"/>
          <w:lang w:eastAsia="ja-JP"/>
        </w:rPr>
        <w:t>This is further subdivided into Absolute or External Accuracy</w:t>
      </w:r>
      <w:ins w:id="4206" w:author="Raphael Malyankar" w:date="2025-08-04T00:04:00Z" w16du:dateUtc="2025-08-04T07:04:00Z">
        <w:r w:rsidR="00E62AC6" w:rsidRPr="00616E11">
          <w:rPr>
            <w:rFonts w:eastAsia="MS Mincho" w:cstheme="minorHAnsi"/>
            <w:lang w:eastAsia="ja-JP"/>
          </w:rPr>
          <w:t xml:space="preserve"> (including Vertical Position Accuracy and Horizontal Positional Accuracy), Relative or internal accuracy</w:t>
        </w:r>
      </w:ins>
      <w:del w:id="4207" w:author="Raphael Malyankar" w:date="2025-08-04T00:04:00Z" w16du:dateUtc="2025-08-04T07:04:00Z">
        <w:r w:rsidRPr="00616E11" w:rsidDel="00E62AC6">
          <w:rPr>
            <w:rFonts w:eastAsia="MS Mincho" w:cstheme="minorHAnsi"/>
            <w:lang w:eastAsia="ja-JP"/>
          </w:rPr>
          <w:delText>, Vertical Position Accuracy, Horizontal Positional Accuracy</w:delText>
        </w:r>
      </w:del>
      <w:ins w:id="4208" w:author="Raphael Malyankar" w:date="2025-08-04T00:05:00Z" w16du:dateUtc="2025-08-04T07:05:00Z">
        <w:r w:rsidR="00E62AC6" w:rsidRPr="00616E11">
          <w:rPr>
            <w:rFonts w:eastAsia="MS Mincho" w:cstheme="minorHAnsi"/>
            <w:lang w:eastAsia="ja-JP"/>
          </w:rPr>
          <w:t xml:space="preserve"> and</w:t>
        </w:r>
      </w:ins>
      <w:del w:id="4209" w:author="Raphael Malyankar" w:date="2025-08-04T00:05:00Z" w16du:dateUtc="2025-08-04T07:05:00Z">
        <w:r w:rsidRPr="00616E11" w:rsidDel="00E62AC6">
          <w:rPr>
            <w:rFonts w:eastAsia="MS Mincho" w:cstheme="minorHAnsi"/>
            <w:lang w:eastAsia="ja-JP"/>
          </w:rPr>
          <w:delText>,</w:delText>
        </w:r>
      </w:del>
      <w:r w:rsidRPr="00616E11">
        <w:rPr>
          <w:rFonts w:eastAsia="MS Mincho" w:cstheme="minorHAnsi"/>
          <w:lang w:eastAsia="ja-JP"/>
        </w:rPr>
        <w:t xml:space="preserve"> Gridded Data Position Accuracy. </w:t>
      </w:r>
    </w:p>
    <w:p w14:paraId="51DA4900" w14:textId="77777777" w:rsidR="00FA1108" w:rsidRPr="00616E11" w:rsidRDefault="00000000">
      <w:pPr>
        <w:rPr>
          <w:rFonts w:eastAsia="MS Mincho" w:cstheme="minorHAnsi"/>
          <w:lang w:eastAsia="ja-JP"/>
        </w:rPr>
      </w:pPr>
      <w:r w:rsidRPr="00616E11">
        <w:rPr>
          <w:rFonts w:eastAsia="MS Mincho" w:cstheme="minorHAnsi"/>
          <w:lang w:eastAsia="ja-JP"/>
        </w:rPr>
        <w:t>One should take notice of the different ways in which spatial data referencing is applied. Point set data includes a coordinate direct position for each point in the point set (points/curves). Gridded data references the grid as a whole. The two spatial properties of gridded data describe how the spatial extent was tessellated into small units and spatial referencing to the earth. The ISO 19123 Standard indicates that a grid may be defined in terms of a coordinate reference system. This requires additional information about the location of the grid’s origin within the coordinate reference system; the orientation of the grid axes; and a measure of the spacing between the grid lines. A grid defined in this way is called a rectified grid. If the coordinate reference system is related to the Earth by a datum, the grid is a georectified grid. The essential point is that the transformation of grid coordinates to coordinates of the external coordinate reference system is an affine transformation.</w:t>
      </w:r>
    </w:p>
    <w:p w14:paraId="3E2F6D00" w14:textId="77777777" w:rsidR="00FA1108" w:rsidRPr="00616E11" w:rsidRDefault="00000000">
      <w:pPr>
        <w:rPr>
          <w:rFonts w:eastAsia="MS Mincho" w:cstheme="minorHAnsi"/>
          <w:lang w:eastAsia="ja-JP"/>
        </w:rPr>
      </w:pPr>
      <w:r w:rsidRPr="00616E11">
        <w:rPr>
          <w:rFonts w:eastAsia="MS Mincho" w:cstheme="minorHAnsi"/>
          <w:lang w:eastAsia="ja-JP"/>
        </w:rPr>
        <w:t>For Positional Accuracy, currently in the hydrographic community the 95% confidence level (Gaussian distribution) is commonly used. The Root Mean Square Error (RMSE) is commonly used in the scientific community. RMSE is the square root of the average of the set of squared differences between dataset coordinate values and coordinate values from an independent source of higher accuracy for identical points.</w:t>
      </w:r>
    </w:p>
    <w:p w14:paraId="3C757756" w14:textId="77777777" w:rsidR="00FA1108" w:rsidRPr="00616E11" w:rsidRDefault="00000000">
      <w:pPr>
        <w:spacing w:after="60"/>
        <w:rPr>
          <w:rFonts w:eastAsia="MS Mincho" w:cstheme="minorHAnsi"/>
          <w:lang w:eastAsia="ja-JP"/>
        </w:rPr>
      </w:pPr>
      <w:r w:rsidRPr="00616E11">
        <w:rPr>
          <w:rFonts w:eastAsia="MS Mincho" w:cstheme="minorHAnsi"/>
          <w:lang w:eastAsia="ja-JP"/>
        </w:rPr>
        <w:t>Other calculation methods are also possible, depending on the specific Product Specification. Comparisons of S-44, S-101, S-102, and S-121 were done. They use various methods of calculating and/or expressing the same concept (uncertainty). Some of the methods in use are:</w:t>
      </w:r>
    </w:p>
    <w:p w14:paraId="016FEC06" w14:textId="77777777" w:rsidR="00FA1108" w:rsidRPr="00616E11" w:rsidRDefault="00000000">
      <w:pPr>
        <w:numPr>
          <w:ilvl w:val="0"/>
          <w:numId w:val="61"/>
        </w:numPr>
        <w:spacing w:after="60"/>
        <w:rPr>
          <w:rFonts w:eastAsia="Arial Unicode MS" w:cstheme="minorHAnsi"/>
          <w:color w:val="000000"/>
        </w:rPr>
      </w:pPr>
      <w:r w:rsidRPr="00616E11">
        <w:rPr>
          <w:rFonts w:eastAsia="Arial Unicode MS" w:cstheme="minorHAnsi"/>
          <w:color w:val="000000"/>
        </w:rPr>
        <w:t>S-44: 95% (2*SD)</w:t>
      </w:r>
    </w:p>
    <w:p w14:paraId="3DBE441F" w14:textId="77777777" w:rsidR="00FA1108" w:rsidRPr="00616E11" w:rsidRDefault="00000000">
      <w:pPr>
        <w:numPr>
          <w:ilvl w:val="0"/>
          <w:numId w:val="61"/>
        </w:numPr>
        <w:spacing w:after="60"/>
        <w:rPr>
          <w:rFonts w:eastAsia="Arial Unicode MS" w:cstheme="minorHAnsi"/>
          <w:color w:val="000000"/>
        </w:rPr>
      </w:pPr>
      <w:r w:rsidRPr="00616E11">
        <w:rPr>
          <w:rFonts w:eastAsia="Arial Unicode MS" w:cstheme="minorHAnsi"/>
          <w:color w:val="000000"/>
        </w:rPr>
        <w:t>S-121: Standard Circular Error (=0.7071*SQRT(SD(X)+SD(Y))), converted to a category attribute.</w:t>
      </w:r>
    </w:p>
    <w:p w14:paraId="47483DF7" w14:textId="77777777" w:rsidR="00FA1108" w:rsidRPr="00616E11" w:rsidRDefault="00000000">
      <w:pPr>
        <w:numPr>
          <w:ilvl w:val="0"/>
          <w:numId w:val="61"/>
        </w:numPr>
        <w:spacing w:after="240"/>
        <w:rPr>
          <w:rFonts w:eastAsia="MS Mincho" w:cstheme="minorHAnsi"/>
          <w:lang w:eastAsia="ja-JP"/>
        </w:rPr>
      </w:pPr>
      <w:r w:rsidRPr="00616E11">
        <w:rPr>
          <w:rFonts w:eastAsia="MS Mincho" w:cstheme="minorHAnsi"/>
          <w:lang w:eastAsia="ja-JP"/>
        </w:rPr>
        <w:t xml:space="preserve">S-101: All horizontal positional (2D), vertical (1D), horizontal distance (1D) and orientation (1D) uncertainty attributes concern the 95% confidence level of the variation associated with all sources of measurement, processing and visualization error. Uncertainty is encoded as: (1) </w:t>
      </w:r>
      <w:r w:rsidRPr="00616E11">
        <w:rPr>
          <w:rFonts w:eastAsia="MS Mincho" w:cstheme="minorHAnsi"/>
          <w:u w:val="single"/>
          <w:lang w:eastAsia="ja-JP"/>
        </w:rPr>
        <w:t>uncertainty fixed</w:t>
      </w:r>
      <w:r w:rsidRPr="00616E11">
        <w:rPr>
          <w:rFonts w:eastAsia="MS Mincho" w:cstheme="minorHAnsi"/>
          <w:lang w:eastAsia="ja-JP"/>
        </w:rPr>
        <w:t xml:space="preserve"> (The maximum absolute value of the one-dimensional error (for vertical) or two-dimensional error (for horizontal). The error is assumed to be positive and negative.) and (2) </w:t>
      </w:r>
      <w:r w:rsidRPr="00616E11">
        <w:rPr>
          <w:rFonts w:eastAsia="MS Mincho" w:cstheme="minorHAnsi"/>
          <w:u w:val="single"/>
          <w:lang w:eastAsia="ja-JP"/>
        </w:rPr>
        <w:t>uncertainty variable factor</w:t>
      </w:r>
      <w:r w:rsidRPr="00616E11">
        <w:rPr>
          <w:rFonts w:eastAsia="MS Mincho" w:cstheme="minorHAnsi"/>
          <w:lang w:eastAsia="ja-JP"/>
        </w:rPr>
        <w:t xml:space="preserve"> (The factor to be applied to a quantity to calculate its uncertainty. The fraction that equates to the factor (or percentage) contributing to the variable uncertainty component is indicated, that is a factor of 5% is encoded as 0.05.)</w:t>
      </w:r>
    </w:p>
    <w:p w14:paraId="397E16D4" w14:textId="77777777" w:rsidR="00FA1108" w:rsidRPr="00616E11" w:rsidRDefault="00000000">
      <w:pPr>
        <w:rPr>
          <w:rFonts w:eastAsia="MS Mincho" w:cstheme="minorHAnsi"/>
          <w:lang w:eastAsia="ja-JP"/>
        </w:rPr>
      </w:pPr>
      <w:r w:rsidRPr="00616E11">
        <w:rPr>
          <w:rFonts w:eastAsia="MS Mincho" w:cstheme="minorHAnsi"/>
          <w:lang w:eastAsia="ja-JP"/>
        </w:rPr>
        <w:t>The situation above is like using nautical miles, imperial miles, and kilometers separately between different Product Specifications – which may work well in isolation, but when combining the different Product Specifications and use computer algorithms to create a “smart” system based on these quality parameters, great care must be taken in developing systems to ensure confusion is not introduced.</w:t>
      </w:r>
    </w:p>
    <w:p w14:paraId="353EA4A6" w14:textId="77777777" w:rsidR="00FA1108" w:rsidRPr="00616E11" w:rsidRDefault="00000000">
      <w:pPr>
        <w:rPr>
          <w:rFonts w:eastAsia="MS Mincho" w:cstheme="minorHAnsi"/>
          <w:lang w:eastAsia="ja-JP"/>
        </w:rPr>
      </w:pPr>
      <w:r w:rsidRPr="00616E11">
        <w:rPr>
          <w:rFonts w:eastAsia="MS Mincho" w:cstheme="minorHAnsi"/>
          <w:lang w:eastAsia="ja-JP"/>
        </w:rPr>
        <w:lastRenderedPageBreak/>
        <w:t>The IHO DQWG is considering different approaches to addressing this situation, and may leave the separate Product Specifications with their own parameters but inform developers and other users of the Specifications how to convert from one accuracy standard to another.</w:t>
      </w:r>
    </w:p>
    <w:p w14:paraId="3F3F41C8" w14:textId="77777777" w:rsidR="00FA1108" w:rsidRPr="00616E11" w:rsidRDefault="00000000">
      <w:pPr>
        <w:pBdr>
          <w:top w:val="single" w:sz="4" w:space="6" w:color="000000"/>
          <w:left w:val="single" w:sz="4" w:space="6" w:color="000000"/>
          <w:bottom w:val="single" w:sz="4" w:space="6" w:color="000000"/>
          <w:right w:val="single" w:sz="4" w:space="6" w:color="000000"/>
        </w:pBdr>
        <w:ind w:left="180" w:right="180"/>
        <w:rPr>
          <w:rFonts w:eastAsia="MS Mincho" w:cstheme="minorHAnsi"/>
          <w:lang w:eastAsia="ja-JP"/>
        </w:rPr>
      </w:pPr>
      <w:r w:rsidRPr="00616E11">
        <w:rPr>
          <w:rFonts w:eastAsia="MS Mincho" w:cstheme="minorHAnsi"/>
          <w:b/>
          <w:lang w:eastAsia="ja-JP"/>
        </w:rPr>
        <w:t>Recommendation 6</w:t>
      </w:r>
      <w:r w:rsidRPr="00616E11">
        <w:rPr>
          <w:rFonts w:eastAsia="MS Mincho" w:cstheme="minorHAnsi"/>
          <w:lang w:eastAsia="ja-JP"/>
        </w:rPr>
        <w:t>: Data Quality Measure Positional Accuracy to follow the guidelines from S-100 Part 4c and to be included in the Product Specification. The calculation of the Positional Accuracy is to be further harmonized where possible with other S-100 based Product Specifications.</w:t>
      </w:r>
    </w:p>
    <w:p w14:paraId="78CB6873" w14:textId="77777777" w:rsidR="00FA1108" w:rsidRPr="00616E11" w:rsidRDefault="00000000" w:rsidP="00BE38A5">
      <w:pPr>
        <w:pStyle w:val="HeadingC2"/>
      </w:pPr>
      <w:bookmarkStart w:id="4210" w:name="_Toc41652436"/>
      <w:bookmarkStart w:id="4211" w:name="_Toc206156622"/>
      <w:r w:rsidRPr="00616E11">
        <w:t>Thematic Accuracy</w:t>
      </w:r>
      <w:bookmarkEnd w:id="4210"/>
      <w:bookmarkEnd w:id="4211"/>
    </w:p>
    <w:p w14:paraId="2E72F8F7" w14:textId="77777777" w:rsidR="00FA1108" w:rsidRPr="00616E11" w:rsidRDefault="00000000">
      <w:pPr>
        <w:rPr>
          <w:rFonts w:eastAsia="MS Mincho" w:cstheme="minorHAnsi"/>
          <w:lang w:eastAsia="ja-JP"/>
        </w:rPr>
      </w:pPr>
      <w:r w:rsidRPr="00616E11">
        <w:rPr>
          <w:rFonts w:eastAsia="MS Mincho" w:cstheme="minorHAnsi"/>
          <w:lang w:eastAsia="ja-JP"/>
        </w:rPr>
        <w:t>Thematic Accuracy</w:t>
      </w:r>
      <w:r w:rsidRPr="00616E11">
        <w:rPr>
          <w:rFonts w:eastAsia="MS Mincho" w:cstheme="minorHAnsi"/>
          <w:b/>
          <w:lang w:eastAsia="ja-JP"/>
        </w:rPr>
        <w:t xml:space="preserve"> </w:t>
      </w:r>
      <w:r w:rsidRPr="00616E11">
        <w:rPr>
          <w:rFonts w:eastAsia="MS Mincho" w:cstheme="minorHAnsi"/>
          <w:lang w:eastAsia="ja-JP"/>
        </w:rPr>
        <w:t>is described in ISO 19157.</w:t>
      </w:r>
    </w:p>
    <w:p w14:paraId="0BC5F8DF" w14:textId="77777777" w:rsidR="00FA1108" w:rsidRPr="00616E11" w:rsidRDefault="00000000">
      <w:pPr>
        <w:rPr>
          <w:rFonts w:eastAsia="MS Mincho" w:cstheme="minorHAnsi"/>
          <w:lang w:eastAsia="ja-JP"/>
        </w:rPr>
      </w:pPr>
      <w:r w:rsidRPr="00616E11">
        <w:rPr>
          <w:rFonts w:eastAsia="MS Mincho" w:cstheme="minorHAnsi"/>
          <w:lang w:eastAsia="ja-JP"/>
        </w:rPr>
        <w:t>This is further subdivided into: Quantitative Attribute Accuracy; Non-quantitative Attribute Accuracy; and Thematic Classification Correctness.</w:t>
      </w:r>
    </w:p>
    <w:p w14:paraId="44E92E05" w14:textId="77777777" w:rsidR="00FA1108" w:rsidRPr="00616E11" w:rsidRDefault="00000000">
      <w:pPr>
        <w:spacing w:after="60"/>
        <w:rPr>
          <w:rFonts w:eastAsia="MS Mincho" w:cstheme="minorHAnsi"/>
          <w:lang w:eastAsia="ja-JP"/>
        </w:rPr>
      </w:pPr>
      <w:r w:rsidRPr="00616E11">
        <w:rPr>
          <w:rFonts w:eastAsia="MS Mincho" w:cstheme="minorHAnsi"/>
          <w:lang w:eastAsia="ja-JP"/>
        </w:rPr>
        <w:t>The data content of a geographic application is defined in accordance with a view of real world features and in the context of the requirements of a particular application. The content is structured in terms of objects. This document considers two types of object:</w:t>
      </w:r>
    </w:p>
    <w:p w14:paraId="409759B2" w14:textId="77777777" w:rsidR="00FA1108" w:rsidRPr="00616E11" w:rsidRDefault="00000000">
      <w:pPr>
        <w:numPr>
          <w:ilvl w:val="0"/>
          <w:numId w:val="59"/>
        </w:numPr>
        <w:spacing w:after="60"/>
        <w:rPr>
          <w:rFonts w:eastAsia="Arial Unicode MS" w:cstheme="minorHAnsi"/>
          <w:color w:val="000000"/>
        </w:rPr>
      </w:pPr>
      <w:r w:rsidRPr="00616E11">
        <w:rPr>
          <w:rFonts w:eastAsia="Arial Unicode MS" w:cstheme="minorHAnsi"/>
          <w:color w:val="000000"/>
        </w:rPr>
        <w:t xml:space="preserve">Features – features are defined together with their properties. </w:t>
      </w:r>
    </w:p>
    <w:p w14:paraId="0958E061" w14:textId="77777777" w:rsidR="00FA1108" w:rsidRPr="00616E11" w:rsidRDefault="00000000">
      <w:pPr>
        <w:numPr>
          <w:ilvl w:val="0"/>
          <w:numId w:val="59"/>
        </w:numPr>
        <w:spacing w:after="240"/>
        <w:rPr>
          <w:rFonts w:eastAsia="Arial Unicode MS" w:cstheme="minorHAnsi"/>
          <w:color w:val="000000"/>
        </w:rPr>
      </w:pPr>
      <w:r w:rsidRPr="00616E11">
        <w:rPr>
          <w:rFonts w:eastAsia="Arial Unicode MS" w:cstheme="minorHAnsi"/>
          <w:color w:val="000000"/>
        </w:rPr>
        <w:t>Information Types – information types are used to share information among features and other information types. Information types have only thematic attribute properties.</w:t>
      </w:r>
    </w:p>
    <w:p w14:paraId="31A48D21" w14:textId="77777777" w:rsidR="00FA1108" w:rsidRPr="00616E11" w:rsidRDefault="00000000">
      <w:pPr>
        <w:rPr>
          <w:rFonts w:eastAsia="Arial Unicode MS" w:cstheme="minorHAnsi"/>
          <w:color w:val="000000"/>
        </w:rPr>
      </w:pPr>
      <w:r w:rsidRPr="00616E11">
        <w:rPr>
          <w:rFonts w:eastAsia="Arial Unicode MS" w:cstheme="minorHAnsi"/>
          <w:color w:val="000000"/>
        </w:rPr>
        <w:t xml:space="preserve">For Thematic Classification Correctness, the assignment of an item to a certain class can either be correct or incorrect. </w:t>
      </w:r>
    </w:p>
    <w:p w14:paraId="10C7050E" w14:textId="77777777" w:rsidR="00FA1108" w:rsidRPr="00616E11" w:rsidRDefault="00000000">
      <w:pPr>
        <w:rPr>
          <w:rFonts w:eastAsia="Arial Unicode MS" w:cstheme="minorHAnsi"/>
          <w:color w:val="000000"/>
        </w:rPr>
      </w:pPr>
      <w:r w:rsidRPr="00616E11">
        <w:rPr>
          <w:rFonts w:eastAsia="Arial Unicode MS" w:cstheme="minorHAnsi"/>
          <w:color w:val="000000"/>
        </w:rPr>
        <w:t>For Quantitative Attribute Accuracy, the accuracy of quantitative attributes can be measured in terms of uncertainty intervals.</w:t>
      </w:r>
    </w:p>
    <w:p w14:paraId="3E19AA4D" w14:textId="77777777" w:rsidR="00FA1108" w:rsidRPr="00616E11" w:rsidRDefault="00000000">
      <w:pPr>
        <w:rPr>
          <w:rFonts w:eastAsia="Arial Unicode MS" w:cstheme="minorHAnsi"/>
          <w:color w:val="000000"/>
        </w:rPr>
      </w:pPr>
      <w:r w:rsidRPr="00616E11">
        <w:rPr>
          <w:rFonts w:eastAsia="Arial Unicode MS" w:cstheme="minorHAnsi"/>
          <w:color w:val="000000"/>
        </w:rPr>
        <w:t>For Non-quantitative Attribute Accuracy, the attribute values of non-quantitative attributes can be correct or incorrect.</w:t>
      </w:r>
    </w:p>
    <w:p w14:paraId="79A718FF" w14:textId="77777777" w:rsidR="00FA1108" w:rsidRPr="00616E11" w:rsidRDefault="00000000">
      <w:pPr>
        <w:pBdr>
          <w:top w:val="single" w:sz="4" w:space="6" w:color="000000"/>
          <w:left w:val="single" w:sz="4" w:space="6" w:color="000000"/>
          <w:bottom w:val="single" w:sz="4" w:space="6" w:color="000000"/>
          <w:right w:val="single" w:sz="4" w:space="6" w:color="000000"/>
        </w:pBdr>
        <w:ind w:left="180" w:right="180"/>
        <w:rPr>
          <w:rFonts w:eastAsia="MS Mincho" w:cstheme="minorHAnsi"/>
          <w:lang w:eastAsia="ja-JP"/>
        </w:rPr>
      </w:pPr>
      <w:r w:rsidRPr="00616E11">
        <w:rPr>
          <w:rFonts w:eastAsia="MS Mincho" w:cstheme="minorHAnsi"/>
          <w:b/>
          <w:lang w:eastAsia="ja-JP"/>
        </w:rPr>
        <w:t>Recommendation 7</w:t>
      </w:r>
      <w:r w:rsidRPr="00616E11">
        <w:rPr>
          <w:rFonts w:eastAsia="MS Mincho" w:cstheme="minorHAnsi"/>
          <w:lang w:eastAsia="ja-JP"/>
        </w:rPr>
        <w:t>: Data Quality Measure Thematic Accuracy to follow the guidelines from S-100 Part 4c and to be included in the Product Specification.</w:t>
      </w:r>
    </w:p>
    <w:p w14:paraId="1A76E45A" w14:textId="77777777" w:rsidR="00FA1108" w:rsidRPr="00616E11" w:rsidRDefault="00000000" w:rsidP="00BE38A5">
      <w:pPr>
        <w:pStyle w:val="HeadingC2"/>
      </w:pPr>
      <w:bookmarkStart w:id="4212" w:name="_Toc41652437"/>
      <w:bookmarkStart w:id="4213" w:name="_Toc206156623"/>
      <w:r w:rsidRPr="00616E11">
        <w:t>Temporal Quality</w:t>
      </w:r>
      <w:bookmarkEnd w:id="4212"/>
      <w:bookmarkEnd w:id="4213"/>
    </w:p>
    <w:p w14:paraId="5E2311F5" w14:textId="77777777" w:rsidR="00FA1108" w:rsidRPr="00616E11" w:rsidRDefault="00000000">
      <w:pPr>
        <w:rPr>
          <w:rFonts w:eastAsia="MS Mincho" w:cstheme="minorHAnsi"/>
          <w:lang w:eastAsia="ja-JP"/>
        </w:rPr>
      </w:pPr>
      <w:r w:rsidRPr="00616E11">
        <w:rPr>
          <w:rFonts w:eastAsia="MS Mincho" w:cstheme="minorHAnsi"/>
          <w:lang w:eastAsia="ja-JP"/>
        </w:rPr>
        <w:t>Temporal Quality is described by Part 4c – Metadata - Data Quality.</w:t>
      </w:r>
    </w:p>
    <w:p w14:paraId="0274C5DD" w14:textId="77777777" w:rsidR="00FA1108" w:rsidRPr="00616E11" w:rsidRDefault="00000000">
      <w:pPr>
        <w:rPr>
          <w:rFonts w:eastAsia="MS Mincho" w:cstheme="minorHAnsi"/>
          <w:lang w:eastAsia="ja-JP"/>
        </w:rPr>
      </w:pPr>
      <w:r w:rsidRPr="00616E11">
        <w:rPr>
          <w:rFonts w:eastAsia="MS Mincho" w:cstheme="minorHAnsi"/>
          <w:lang w:eastAsia="ja-JP"/>
        </w:rPr>
        <w:t>Temporal Consistency and Temporal Validity are recommended to be included as this provides the user with the guarantee that any information in the temporal-spatial domain is registered correctly. For data elements with a very precise temporal attribute (for example remote sensing), the temporal accuracy may also be provided.</w:t>
      </w:r>
    </w:p>
    <w:p w14:paraId="54D76B4D" w14:textId="77777777" w:rsidR="00FA1108" w:rsidRPr="00616E11" w:rsidRDefault="00000000">
      <w:pPr>
        <w:pBdr>
          <w:top w:val="single" w:sz="4" w:space="6" w:color="000000"/>
          <w:left w:val="single" w:sz="4" w:space="6" w:color="000000"/>
          <w:bottom w:val="single" w:sz="4" w:space="6" w:color="000000"/>
          <w:right w:val="single" w:sz="4" w:space="6" w:color="000000"/>
        </w:pBdr>
        <w:ind w:left="180" w:right="180"/>
        <w:rPr>
          <w:rFonts w:eastAsia="MS Mincho" w:cstheme="minorHAnsi"/>
          <w:lang w:eastAsia="ja-JP"/>
        </w:rPr>
      </w:pPr>
      <w:r w:rsidRPr="00616E11">
        <w:rPr>
          <w:rFonts w:eastAsia="MS Mincho" w:cstheme="minorHAnsi"/>
          <w:b/>
          <w:lang w:eastAsia="ja-JP"/>
        </w:rPr>
        <w:t>Recommendation 8</w:t>
      </w:r>
      <w:r w:rsidRPr="00616E11">
        <w:rPr>
          <w:rFonts w:eastAsia="MS Mincho" w:cstheme="minorHAnsi"/>
          <w:lang w:eastAsia="ja-JP"/>
        </w:rPr>
        <w:t>: Data Quality Measure Temporal Quality to follow the guidelines from S-100 Part 4c and to be included in the Product Specification. Temporal Consistency and Temporal Validity should be included.</w:t>
      </w:r>
    </w:p>
    <w:p w14:paraId="673C55C5" w14:textId="77777777" w:rsidR="00FA1108" w:rsidRPr="00616E11" w:rsidRDefault="00000000" w:rsidP="00BE38A5">
      <w:pPr>
        <w:pStyle w:val="HeadingC2"/>
      </w:pPr>
      <w:bookmarkStart w:id="4214" w:name="_Toc41652438"/>
      <w:bookmarkStart w:id="4215" w:name="_Toc206156624"/>
      <w:r w:rsidRPr="00616E11">
        <w:t>Aggregation</w:t>
      </w:r>
      <w:bookmarkEnd w:id="4214"/>
      <w:bookmarkEnd w:id="4215"/>
    </w:p>
    <w:p w14:paraId="10B34D85" w14:textId="77777777" w:rsidR="00FA1108" w:rsidRPr="00616E11" w:rsidRDefault="00000000">
      <w:pPr>
        <w:spacing w:after="0"/>
        <w:rPr>
          <w:rFonts w:eastAsia="Arial Unicode MS" w:cstheme="minorHAnsi"/>
          <w:color w:val="000000"/>
        </w:rPr>
      </w:pPr>
      <w:r w:rsidRPr="00616E11">
        <w:rPr>
          <w:rFonts w:eastAsia="Arial Unicode MS" w:cstheme="minorHAnsi"/>
          <w:color w:val="000000"/>
        </w:rPr>
        <w:t>Data Quality specified at upper level (for example series) is applicable at lower level (for example dataset), see Table C-6-1 (quoted from ISO 19157) below. If the Data Quality differs between the upper and lower level, then supplemental information should be provided at the lower level.</w:t>
      </w:r>
    </w:p>
    <w:p w14:paraId="49B1B0D2" w14:textId="77777777" w:rsidR="00FA1108" w:rsidRPr="00616E11" w:rsidRDefault="00000000">
      <w:pPr>
        <w:spacing w:after="0"/>
        <w:rPr>
          <w:rFonts w:eastAsia="Arial Unicode MS" w:cs="Arial"/>
          <w:color w:val="000000"/>
          <w:szCs w:val="20"/>
        </w:rPr>
      </w:pPr>
      <w:r w:rsidRPr="000353AC">
        <w:rPr>
          <w:noProof/>
        </w:rPr>
        <w:lastRenderedPageBreak/>
        <w:drawing>
          <wp:inline distT="0" distB="0" distL="0" distR="0" wp14:anchorId="615A9B32" wp14:editId="6C00A667">
            <wp:extent cx="5928360" cy="1548765"/>
            <wp:effectExtent l="0" t="0" r="0" b="0"/>
            <wp:docPr id="35"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43"/>
                    <pic:cNvPicPr>
                      <a:picLocks noChangeAspect="1" noChangeArrowheads="1"/>
                    </pic:cNvPicPr>
                  </pic:nvPicPr>
                  <pic:blipFill>
                    <a:blip r:embed="rId79"/>
                    <a:srcRect t="13332"/>
                    <a:stretch>
                      <a:fillRect/>
                    </a:stretch>
                  </pic:blipFill>
                  <pic:spPr bwMode="auto">
                    <a:xfrm>
                      <a:off x="0" y="0"/>
                      <a:ext cx="5928360" cy="1548765"/>
                    </a:xfrm>
                    <a:prstGeom prst="rect">
                      <a:avLst/>
                    </a:prstGeom>
                    <a:noFill/>
                  </pic:spPr>
                </pic:pic>
              </a:graphicData>
            </a:graphic>
          </wp:inline>
        </w:drawing>
      </w:r>
    </w:p>
    <w:p w14:paraId="40D94965" w14:textId="147EA900" w:rsidR="00FA1108" w:rsidRPr="00616E11" w:rsidRDefault="00000000">
      <w:pPr>
        <w:spacing w:after="200"/>
        <w:jc w:val="center"/>
        <w:rPr>
          <w:rFonts w:eastAsia="MS Mincho" w:cstheme="minorHAnsi"/>
          <w:i/>
          <w:color w:val="44546A" w:themeColor="text2"/>
          <w:sz w:val="18"/>
          <w:szCs w:val="18"/>
          <w:lang w:eastAsia="ja-JP"/>
        </w:rPr>
      </w:pPr>
      <w:r w:rsidRPr="00616E11">
        <w:rPr>
          <w:rFonts w:eastAsia="MS Mincho" w:cstheme="minorHAnsi"/>
          <w:i/>
          <w:color w:val="44546A" w:themeColor="text2"/>
          <w:sz w:val="18"/>
          <w:szCs w:val="18"/>
          <w:lang w:eastAsia="ja-JP"/>
        </w:rPr>
        <w:t>Table C-6</w:t>
      </w:r>
      <w:r w:rsidRPr="00616E11">
        <w:rPr>
          <w:rFonts w:eastAsia="MS Mincho" w:cstheme="minorHAnsi"/>
          <w:i/>
          <w:color w:val="44546A" w:themeColor="text2"/>
          <w:sz w:val="18"/>
          <w:szCs w:val="18"/>
          <w:lang w:eastAsia="ja-JP"/>
        </w:rPr>
        <w:noBreakHyphen/>
      </w:r>
      <w:ins w:id="4216" w:author="Raphael Malyankar" w:date="2025-08-14T14:07:00Z" w16du:dateUtc="2025-08-14T21:07:00Z">
        <w:r w:rsidR="00E300DD">
          <w:rPr>
            <w:rFonts w:eastAsia="MS Mincho" w:cstheme="minorHAnsi"/>
            <w:i/>
            <w:color w:val="44546A" w:themeColor="text2"/>
            <w:sz w:val="18"/>
            <w:szCs w:val="18"/>
            <w:lang w:eastAsia="ja-JP"/>
          </w:rPr>
          <w:fldChar w:fldCharType="begin"/>
        </w:r>
        <w:r w:rsidR="00E300DD">
          <w:rPr>
            <w:rFonts w:eastAsia="MS Mincho" w:cstheme="minorHAnsi"/>
            <w:i/>
            <w:color w:val="44546A" w:themeColor="text2"/>
            <w:sz w:val="18"/>
            <w:szCs w:val="18"/>
            <w:lang w:eastAsia="ja-JP"/>
          </w:rPr>
          <w:instrText xml:space="preserve"> STYLEREF 0 \s </w:instrText>
        </w:r>
      </w:ins>
      <w:r w:rsidR="00E300DD">
        <w:rPr>
          <w:rFonts w:eastAsia="MS Mincho" w:cstheme="minorHAnsi"/>
          <w:i/>
          <w:color w:val="44546A" w:themeColor="text2"/>
          <w:sz w:val="18"/>
          <w:szCs w:val="18"/>
          <w:lang w:eastAsia="ja-JP"/>
        </w:rPr>
        <w:fldChar w:fldCharType="separate"/>
      </w:r>
      <w:r w:rsidR="00E300DD">
        <w:rPr>
          <w:rFonts w:eastAsia="MS Mincho" w:cstheme="minorHAnsi"/>
          <w:b/>
          <w:bCs/>
          <w:i/>
          <w:noProof/>
          <w:color w:val="44546A" w:themeColor="text2"/>
          <w:sz w:val="18"/>
          <w:szCs w:val="18"/>
          <w:lang w:val="en-US" w:eastAsia="ja-JP"/>
        </w:rPr>
        <w:t>Error! Use the Home tab to apply 0 to the text that you want to appear here.</w:t>
      </w:r>
      <w:ins w:id="4217" w:author="Raphael Malyankar" w:date="2025-08-14T14:07:00Z" w16du:dateUtc="2025-08-14T21:07:00Z">
        <w:r w:rsidR="00E300DD">
          <w:rPr>
            <w:rFonts w:eastAsia="MS Mincho" w:cstheme="minorHAnsi"/>
            <w:i/>
            <w:color w:val="44546A" w:themeColor="text2"/>
            <w:sz w:val="18"/>
            <w:szCs w:val="18"/>
            <w:lang w:eastAsia="ja-JP"/>
          </w:rPr>
          <w:fldChar w:fldCharType="end"/>
        </w:r>
        <w:r w:rsidR="00E300DD">
          <w:rPr>
            <w:rFonts w:eastAsia="MS Mincho" w:cstheme="minorHAnsi"/>
            <w:i/>
            <w:color w:val="44546A" w:themeColor="text2"/>
            <w:sz w:val="18"/>
            <w:szCs w:val="18"/>
            <w:lang w:eastAsia="ja-JP"/>
          </w:rPr>
          <w:noBreakHyphen/>
        </w:r>
        <w:r w:rsidR="00E300DD">
          <w:rPr>
            <w:rFonts w:eastAsia="MS Mincho" w:cstheme="minorHAnsi"/>
            <w:i/>
            <w:color w:val="44546A" w:themeColor="text2"/>
            <w:sz w:val="18"/>
            <w:szCs w:val="18"/>
            <w:lang w:eastAsia="ja-JP"/>
          </w:rPr>
          <w:fldChar w:fldCharType="begin"/>
        </w:r>
        <w:r w:rsidR="00E300DD">
          <w:rPr>
            <w:rFonts w:eastAsia="MS Mincho" w:cstheme="minorHAnsi"/>
            <w:i/>
            <w:color w:val="44546A" w:themeColor="text2"/>
            <w:sz w:val="18"/>
            <w:szCs w:val="18"/>
            <w:lang w:eastAsia="ja-JP"/>
          </w:rPr>
          <w:instrText xml:space="preserve"> SEQ Figure \* ARABIC \s 0 </w:instrText>
        </w:r>
      </w:ins>
      <w:r w:rsidR="00E300DD">
        <w:rPr>
          <w:rFonts w:eastAsia="MS Mincho" w:cstheme="minorHAnsi"/>
          <w:i/>
          <w:color w:val="44546A" w:themeColor="text2"/>
          <w:sz w:val="18"/>
          <w:szCs w:val="18"/>
          <w:lang w:eastAsia="ja-JP"/>
        </w:rPr>
        <w:fldChar w:fldCharType="separate"/>
      </w:r>
      <w:ins w:id="4218" w:author="Raphael Malyankar" w:date="2025-08-15T13:23:00Z" w16du:dateUtc="2025-08-15T20:23:00Z">
        <w:r w:rsidR="00125A2C">
          <w:rPr>
            <w:rFonts w:eastAsia="MS Mincho" w:cstheme="minorHAnsi"/>
            <w:i/>
            <w:noProof/>
            <w:color w:val="44546A" w:themeColor="text2"/>
            <w:sz w:val="18"/>
            <w:szCs w:val="18"/>
            <w:lang w:eastAsia="ja-JP"/>
          </w:rPr>
          <w:t>1</w:t>
        </w:r>
      </w:ins>
      <w:ins w:id="4219" w:author="Raphael Malyankar" w:date="2025-08-14T14:07:00Z" w16du:dateUtc="2025-08-14T21:07:00Z">
        <w:r w:rsidR="00E300DD">
          <w:rPr>
            <w:rFonts w:eastAsia="MS Mincho" w:cstheme="minorHAnsi"/>
            <w:i/>
            <w:color w:val="44546A" w:themeColor="text2"/>
            <w:sz w:val="18"/>
            <w:szCs w:val="18"/>
            <w:lang w:eastAsia="ja-JP"/>
          </w:rPr>
          <w:fldChar w:fldCharType="end"/>
        </w:r>
      </w:ins>
      <w:del w:id="4220" w:author="Raphael Malyankar" w:date="2025-08-13T17:46:00Z" w16du:dateUtc="2025-08-14T00:46:00Z">
        <w:r w:rsidRPr="00616E11" w:rsidDel="0040015E">
          <w:rPr>
            <w:rFonts w:eastAsia="MS Mincho" w:cs="Calibri"/>
            <w:i/>
            <w:color w:val="44546A" w:themeColor="text2"/>
            <w:sz w:val="18"/>
            <w:szCs w:val="18"/>
            <w:lang w:eastAsia="ja-JP"/>
          </w:rPr>
          <w:fldChar w:fldCharType="begin"/>
        </w:r>
        <w:r w:rsidRPr="00616E11" w:rsidDel="0040015E">
          <w:rPr>
            <w:rFonts w:eastAsia="MS Mincho" w:cs="Calibri"/>
            <w:i/>
            <w:color w:val="44546A" w:themeColor="text2"/>
            <w:sz w:val="18"/>
            <w:szCs w:val="18"/>
            <w:lang w:eastAsia="ja-JP"/>
          </w:rPr>
          <w:delInstrText xml:space="preserve"> SEQ Figure \* ARABIC </w:delInstrText>
        </w:r>
        <w:r w:rsidRPr="00616E11" w:rsidDel="0040015E">
          <w:rPr>
            <w:rFonts w:eastAsia="MS Mincho" w:cs="Calibri"/>
            <w:i/>
            <w:color w:val="44546A" w:themeColor="text2"/>
            <w:sz w:val="18"/>
            <w:szCs w:val="18"/>
            <w:lang w:eastAsia="ja-JP"/>
          </w:rPr>
          <w:fldChar w:fldCharType="separate"/>
        </w:r>
        <w:r w:rsidRPr="00616E11" w:rsidDel="0040015E">
          <w:rPr>
            <w:rFonts w:eastAsia="MS Mincho" w:cs="Calibri"/>
            <w:i/>
            <w:color w:val="44546A" w:themeColor="text2"/>
            <w:sz w:val="18"/>
            <w:szCs w:val="18"/>
            <w:lang w:eastAsia="ja-JP"/>
          </w:rPr>
          <w:delText>5</w:delText>
        </w:r>
        <w:r w:rsidRPr="00616E11" w:rsidDel="0040015E">
          <w:rPr>
            <w:rFonts w:eastAsia="MS Mincho" w:cs="Calibri"/>
            <w:i/>
            <w:color w:val="44546A" w:themeColor="text2"/>
            <w:sz w:val="18"/>
            <w:szCs w:val="18"/>
            <w:lang w:eastAsia="ja-JP"/>
          </w:rPr>
          <w:fldChar w:fldCharType="end"/>
        </w:r>
      </w:del>
      <w:r w:rsidRPr="00616E11">
        <w:rPr>
          <w:rFonts w:eastAsia="MS Mincho" w:cstheme="minorHAnsi"/>
          <w:i/>
          <w:color w:val="44546A" w:themeColor="text2"/>
          <w:sz w:val="18"/>
          <w:szCs w:val="18"/>
          <w:lang w:eastAsia="ja-JP"/>
        </w:rPr>
        <w:t xml:space="preserve"> - Hierarchical levels</w:t>
      </w:r>
    </w:p>
    <w:p w14:paraId="6AE1911D" w14:textId="77777777" w:rsidR="00FA1108" w:rsidRPr="00616E11" w:rsidRDefault="00000000">
      <w:pPr>
        <w:rPr>
          <w:rFonts w:eastAsia="MS Mincho" w:cstheme="minorHAnsi"/>
          <w:lang w:eastAsia="ja-JP"/>
        </w:rPr>
      </w:pPr>
      <w:r w:rsidRPr="00616E11">
        <w:rPr>
          <w:rFonts w:eastAsia="MS Mincho" w:cstheme="minorHAnsi"/>
          <w:lang w:eastAsia="ja-JP"/>
        </w:rPr>
        <w:t>In the case of aggregation of different quality results, the standalone quality report should provide full information on the original results (with evaluation procedures and measures applied); the aggregated result; and the aggregation method, whereas the metadata may describe only the aggregated result with a reference to the original results described in the standalone quality report.</w:t>
      </w:r>
    </w:p>
    <w:p w14:paraId="6A88F52D" w14:textId="77777777" w:rsidR="00FA1108" w:rsidRPr="00616E11" w:rsidRDefault="00000000">
      <w:pPr>
        <w:rPr>
          <w:rFonts w:eastAsia="MS Mincho" w:cstheme="minorHAnsi"/>
          <w:lang w:eastAsia="ja-JP"/>
        </w:rPr>
      </w:pPr>
      <w:r w:rsidRPr="00616E11">
        <w:rPr>
          <w:rFonts w:eastAsia="MS Mincho" w:cstheme="minorHAnsi"/>
          <w:lang w:eastAsia="ja-JP"/>
        </w:rPr>
        <w:t>The aggregated Data Quality result provides a result if the dataset has passed conformance to the Data Product Specification.</w:t>
      </w:r>
    </w:p>
    <w:p w14:paraId="2332B211" w14:textId="77777777" w:rsidR="00FA1108" w:rsidRPr="00616E11" w:rsidRDefault="00000000">
      <w:pPr>
        <w:pBdr>
          <w:top w:val="single" w:sz="4" w:space="6" w:color="000000"/>
          <w:left w:val="single" w:sz="4" w:space="6" w:color="000000"/>
          <w:bottom w:val="single" w:sz="4" w:space="6" w:color="000000"/>
          <w:right w:val="single" w:sz="4" w:space="6" w:color="000000"/>
        </w:pBdr>
        <w:ind w:left="180" w:right="180"/>
        <w:rPr>
          <w:rFonts w:eastAsia="MS Mincho" w:cstheme="minorHAnsi"/>
          <w:lang w:eastAsia="ja-JP"/>
        </w:rPr>
      </w:pPr>
      <w:r w:rsidRPr="00616E11">
        <w:rPr>
          <w:rFonts w:eastAsia="MS Mincho" w:cstheme="minorHAnsi"/>
          <w:b/>
          <w:lang w:eastAsia="ja-JP"/>
        </w:rPr>
        <w:t>Recommendation 9</w:t>
      </w:r>
      <w:r w:rsidRPr="00616E11">
        <w:rPr>
          <w:rFonts w:eastAsia="MS Mincho" w:cstheme="minorHAnsi"/>
          <w:lang w:eastAsia="ja-JP"/>
        </w:rPr>
        <w:t>: Data Quality Measure Aggregation results should be included to indicate if the dataset/dataset series have passed the Product Specifications.</w:t>
      </w:r>
    </w:p>
    <w:p w14:paraId="6AE5ED2C" w14:textId="77777777" w:rsidR="00FA1108" w:rsidRPr="00616E11" w:rsidRDefault="00000000" w:rsidP="00BE38A5">
      <w:pPr>
        <w:pStyle w:val="HeadingC2"/>
      </w:pPr>
      <w:bookmarkStart w:id="4221" w:name="_Toc41652439"/>
      <w:bookmarkStart w:id="4222" w:name="_Toc206156625"/>
      <w:r w:rsidRPr="00616E11">
        <w:t>Usability</w:t>
      </w:r>
      <w:bookmarkEnd w:id="4221"/>
      <w:bookmarkEnd w:id="4222"/>
    </w:p>
    <w:p w14:paraId="11C89744" w14:textId="77777777" w:rsidR="00FA1108" w:rsidRPr="00616E11" w:rsidRDefault="00000000">
      <w:pPr>
        <w:rPr>
          <w:ins w:id="4223" w:author="Raphael Malyankar" w:date="2025-08-06T19:53:00Z" w16du:dateUtc="2025-08-07T02:53:00Z"/>
          <w:rFonts w:eastAsia="MS Mincho" w:cstheme="minorHAnsi"/>
          <w:lang w:eastAsia="ja-JP"/>
        </w:rPr>
      </w:pPr>
      <w:r w:rsidRPr="00616E11">
        <w:rPr>
          <w:rFonts w:eastAsia="MS Mincho" w:cstheme="minorHAnsi"/>
          <w:lang w:eastAsia="ja-JP"/>
        </w:rPr>
        <w:t>Usability is based on user requirements. All quality elements may be used to evaluate usability. Usability evaluation may be based on specific user requirements that cannot be described using the quality elements described above. In this case, the usability element shall be used to describe specific quality information about a dataset’s suitability for a particular application or conformance to a set of requirements.</w:t>
      </w:r>
    </w:p>
    <w:p w14:paraId="5F706AE7" w14:textId="211ACB7F" w:rsidR="00596238" w:rsidRPr="00616E11" w:rsidRDefault="00596238" w:rsidP="00DE53D5">
      <w:pPr>
        <w:pStyle w:val="HeadingC2"/>
        <w:rPr>
          <w:lang w:eastAsia="ja-JP"/>
        </w:rPr>
      </w:pPr>
      <w:bookmarkStart w:id="4224" w:name="_Toc206156626"/>
      <w:ins w:id="4225" w:author="Raphael Malyankar" w:date="2025-08-06T19:54:00Z" w16du:dateUtc="2025-08-07T02:54:00Z">
        <w:r w:rsidRPr="00616E11">
          <w:rPr>
            <w:lang w:eastAsia="ja-JP"/>
          </w:rPr>
          <w:t>I</w:t>
        </w:r>
      </w:ins>
      <w:ins w:id="4226" w:author="Raphael Malyankar" w:date="2025-08-06T19:55:00Z" w16du:dateUtc="2025-08-07T02:55:00Z">
        <w:r w:rsidRPr="00616E11">
          <w:rPr>
            <w:lang w:eastAsia="ja-JP"/>
          </w:rPr>
          <w:t>ntroduction</w:t>
        </w:r>
      </w:ins>
      <w:ins w:id="4227" w:author="Raphael Malyankar" w:date="2025-08-06T19:53:00Z" w16du:dateUtc="2025-08-07T02:53:00Z">
        <w:r w:rsidRPr="00616E11">
          <w:rPr>
            <w:lang w:eastAsia="ja-JP"/>
          </w:rPr>
          <w:t xml:space="preserve"> </w:t>
        </w:r>
      </w:ins>
      <w:ins w:id="4228" w:author="Raphael Malyankar" w:date="2025-08-06T19:55:00Z" w16du:dateUtc="2025-08-07T02:55:00Z">
        <w:r w:rsidRPr="00616E11">
          <w:rPr>
            <w:lang w:eastAsia="ja-JP"/>
          </w:rPr>
          <w:t>to</w:t>
        </w:r>
      </w:ins>
      <w:ins w:id="4229" w:author="Raphael Malyankar" w:date="2025-08-06T19:53:00Z" w16du:dateUtc="2025-08-07T02:53:00Z">
        <w:r w:rsidRPr="00616E11">
          <w:rPr>
            <w:lang w:eastAsia="ja-JP"/>
          </w:rPr>
          <w:t xml:space="preserve"> data quality</w:t>
        </w:r>
      </w:ins>
      <w:bookmarkEnd w:id="4224"/>
    </w:p>
    <w:p w14:paraId="575FBCEE" w14:textId="76EE6BDB" w:rsidR="00FA1108" w:rsidRPr="00616E11" w:rsidRDefault="00000000">
      <w:pPr>
        <w:rPr>
          <w:rFonts w:eastAsia="MS Mincho" w:cstheme="minorHAnsi"/>
          <w:lang w:eastAsia="ja-JP"/>
        </w:rPr>
      </w:pPr>
      <w:r w:rsidRPr="00616E11">
        <w:rPr>
          <w:rFonts w:eastAsia="MS Mincho" w:cstheme="minorHAnsi"/>
          <w:lang w:eastAsia="ja-JP"/>
        </w:rPr>
        <w:t xml:space="preserve">All Product Specifications should have a paragraph describing Data Quality. To ensure harmonization across different Product Specifications, DQWG recommends that all Product Specifications share a common text explaining the concept of Data Quality -&gt; Introduction to Data Quality. </w:t>
      </w:r>
      <w:del w:id="4230" w:author="Raphael Malyankar" w:date="2025-08-06T19:57:00Z" w16du:dateUtc="2025-08-07T02:57:00Z">
        <w:r w:rsidRPr="00616E11" w:rsidDel="00596238">
          <w:rPr>
            <w:rFonts w:eastAsia="MS Mincho" w:cstheme="minorHAnsi"/>
            <w:lang w:eastAsia="ja-JP"/>
          </w:rPr>
          <w:delText>The text below is a proposal for this common introduction:</w:delText>
        </w:r>
      </w:del>
      <w:ins w:id="4231" w:author="Raphael Malyankar" w:date="2025-08-06T19:57:00Z" w16du:dateUtc="2025-08-07T02:57:00Z">
        <w:r w:rsidR="00596238" w:rsidRPr="00616E11">
          <w:rPr>
            <w:rFonts w:eastAsia="MS Mincho" w:cstheme="minorHAnsi"/>
            <w:lang w:eastAsia="ja-JP"/>
          </w:rPr>
          <w:t xml:space="preserve">The recommended text for the </w:t>
        </w:r>
      </w:ins>
      <w:ins w:id="4232" w:author="Raphael Malyankar" w:date="2025-08-06T19:58:00Z" w16du:dateUtc="2025-08-07T02:58:00Z">
        <w:r w:rsidR="00596238" w:rsidRPr="00616E11">
          <w:rPr>
            <w:rFonts w:eastAsia="MS Mincho" w:cstheme="minorHAnsi"/>
            <w:lang w:eastAsia="ja-JP"/>
          </w:rPr>
          <w:t>introduction is contained in clause C-8.1.</w:t>
        </w:r>
      </w:ins>
    </w:p>
    <w:p w14:paraId="0EDFDD44" w14:textId="5D985BBE" w:rsidR="00FA1108" w:rsidRPr="00616E11" w:rsidDel="00596238" w:rsidRDefault="00000000">
      <w:pPr>
        <w:ind w:left="357" w:right="357"/>
        <w:rPr>
          <w:del w:id="4233" w:author="Raphael Malyankar" w:date="2025-08-06T19:58:00Z" w16du:dateUtc="2025-08-07T02:58:00Z"/>
          <w:rFonts w:eastAsia="MS Mincho" w:cs="Arial"/>
          <w:szCs w:val="20"/>
          <w:lang w:eastAsia="ja-JP"/>
        </w:rPr>
      </w:pPr>
      <w:del w:id="4234" w:author="Raphael Malyankar" w:date="2025-08-06T19:58:00Z" w16du:dateUtc="2025-08-07T02:58:00Z">
        <w:r w:rsidRPr="00616E11" w:rsidDel="00596238">
          <w:rPr>
            <w:rFonts w:eastAsia="MS Mincho" w:cs="Arial"/>
            <w:b/>
            <w:szCs w:val="20"/>
            <w:lang w:eastAsia="ja-JP"/>
          </w:rPr>
          <w:delText>Introduction to data quality</w:delText>
        </w:r>
      </w:del>
    </w:p>
    <w:p w14:paraId="3D383546" w14:textId="42B7B196" w:rsidR="00FA1108" w:rsidRPr="00616E11" w:rsidDel="00596238" w:rsidRDefault="00000000">
      <w:pPr>
        <w:ind w:left="357" w:right="357"/>
        <w:rPr>
          <w:del w:id="4235" w:author="Raphael Malyankar" w:date="2025-08-06T19:58:00Z" w16du:dateUtc="2025-08-07T02:58:00Z"/>
          <w:rFonts w:eastAsia="Arial Unicode MS" w:cs="Arial"/>
          <w:color w:val="000000"/>
          <w:szCs w:val="20"/>
          <w:rPrChange w:id="4236" w:author="Raphael Malyankar" w:date="2025-08-13T23:23:00Z" w16du:dateUtc="2025-08-14T06:23:00Z">
            <w:rPr>
              <w:del w:id="4237" w:author="Raphael Malyankar" w:date="2025-08-06T19:58:00Z" w16du:dateUtc="2025-08-07T02:58:00Z"/>
              <w:rFonts w:eastAsia="Arial Unicode MS" w:cs="Arial"/>
              <w:color w:val="000000"/>
              <w:szCs w:val="20"/>
              <w:lang w:val="en-US"/>
            </w:rPr>
          </w:rPrChange>
        </w:rPr>
      </w:pPr>
      <w:del w:id="4238" w:author="Raphael Malyankar" w:date="2025-08-06T19:58:00Z" w16du:dateUtc="2025-08-07T02:58:00Z">
        <w:r w:rsidRPr="00616E11" w:rsidDel="00596238">
          <w:rPr>
            <w:rFonts w:eastAsia="Arial Unicode MS" w:cs="Arial"/>
            <w:color w:val="000000"/>
            <w:szCs w:val="20"/>
            <w:rPrChange w:id="4239" w:author="Raphael Malyankar" w:date="2025-08-13T23:23:00Z" w16du:dateUtc="2025-08-14T06:23:00Z">
              <w:rPr>
                <w:rFonts w:eastAsia="Arial Unicode MS" w:cs="Arial"/>
                <w:color w:val="000000"/>
                <w:szCs w:val="20"/>
                <w:lang w:val="en-US"/>
              </w:rPr>
            </w:rPrChange>
          </w:rPr>
          <w:delText xml:space="preserve">Data quality allows users and user systems to assess fitness for use of the provided data. Data quality measures and the associated evaluation are reported as metadata of a data product. This metadata improves interoperability with other data products and provides usage </w:delText>
        </w:r>
        <w:r w:rsidRPr="00616E11" w:rsidDel="00596238">
          <w:rPr>
            <w:rFonts w:eastAsia="Arial Unicode MS" w:cs="Arial"/>
            <w:color w:val="000000"/>
            <w:szCs w:val="20"/>
          </w:rPr>
          <w:delText>by user groups that the data product was not originally intended for. The secondary users can make assessments of the data product usefulness in their application based on the reported data quality measures.</w:delText>
        </w:r>
      </w:del>
    </w:p>
    <w:p w14:paraId="3060816B" w14:textId="2A286DAE" w:rsidR="00FA1108" w:rsidRPr="00616E11" w:rsidDel="00596238" w:rsidRDefault="00000000">
      <w:pPr>
        <w:spacing w:after="0"/>
        <w:ind w:left="360" w:right="360"/>
        <w:rPr>
          <w:del w:id="4240" w:author="Raphael Malyankar" w:date="2025-08-06T19:58:00Z" w16du:dateUtc="2025-08-07T02:58:00Z"/>
          <w:rFonts w:eastAsia="Arial Unicode MS" w:cs="Arial"/>
          <w:color w:val="000000"/>
          <w:szCs w:val="20"/>
          <w:rPrChange w:id="4241" w:author="Raphael Malyankar" w:date="2025-08-13T23:23:00Z" w16du:dateUtc="2025-08-14T06:23:00Z">
            <w:rPr>
              <w:del w:id="4242" w:author="Raphael Malyankar" w:date="2025-08-06T19:58:00Z" w16du:dateUtc="2025-08-07T02:58:00Z"/>
              <w:rFonts w:eastAsia="Arial Unicode MS" w:cs="Arial"/>
              <w:color w:val="000000"/>
              <w:szCs w:val="20"/>
              <w:lang w:val="en-US"/>
            </w:rPr>
          </w:rPrChange>
        </w:rPr>
      </w:pPr>
      <w:del w:id="4243" w:author="Raphael Malyankar" w:date="2025-08-06T19:58:00Z" w16du:dateUtc="2025-08-07T02:58:00Z">
        <w:r w:rsidRPr="00616E11" w:rsidDel="00596238">
          <w:rPr>
            <w:rFonts w:eastAsia="Arial Unicode MS" w:cs="Arial"/>
            <w:color w:val="000000"/>
            <w:szCs w:val="20"/>
            <w:rPrChange w:id="4244" w:author="Raphael Malyankar" w:date="2025-08-13T23:23:00Z" w16du:dateUtc="2025-08-14T06:23:00Z">
              <w:rPr>
                <w:rFonts w:eastAsia="Arial Unicode MS" w:cs="Arial"/>
                <w:color w:val="000000"/>
                <w:szCs w:val="20"/>
                <w:lang w:val="en-US"/>
              </w:rPr>
            </w:rPrChange>
          </w:rPr>
          <w:delText xml:space="preserve">For </w:delText>
        </w:r>
      </w:del>
      <w:del w:id="4245" w:author="Raphael Malyankar" w:date="2025-08-06T19:55:00Z" w16du:dateUtc="2025-08-07T02:55:00Z">
        <w:r w:rsidRPr="00616E11" w:rsidDel="00596238">
          <w:rPr>
            <w:rFonts w:eastAsia="Arial Unicode MS" w:cs="Arial"/>
            <w:color w:val="000000"/>
            <w:szCs w:val="20"/>
            <w:rPrChange w:id="4246" w:author="Raphael Malyankar" w:date="2025-08-13T23:23:00Z" w16du:dateUtc="2025-08-14T06:23:00Z">
              <w:rPr>
                <w:rFonts w:eastAsia="Arial Unicode MS" w:cs="Arial"/>
                <w:color w:val="000000"/>
                <w:szCs w:val="20"/>
                <w:lang w:val="en-US"/>
              </w:rPr>
            </w:rPrChange>
          </w:rPr>
          <w:delText>&lt;</w:delText>
        </w:r>
        <w:r w:rsidRPr="00616E11" w:rsidDel="00596238">
          <w:rPr>
            <w:rFonts w:eastAsia="Arial Unicode MS" w:cs="Arial"/>
            <w:i/>
            <w:color w:val="000000"/>
            <w:szCs w:val="20"/>
            <w:rPrChange w:id="4247" w:author="Raphael Malyankar" w:date="2025-08-13T23:23:00Z" w16du:dateUtc="2025-08-14T06:23:00Z">
              <w:rPr>
                <w:rFonts w:eastAsia="Arial Unicode MS" w:cs="Arial"/>
                <w:i/>
                <w:color w:val="000000"/>
                <w:szCs w:val="20"/>
                <w:lang w:val="en-US"/>
              </w:rPr>
            </w:rPrChange>
          </w:rPr>
          <w:delText>this Product Specification</w:delText>
        </w:r>
        <w:r w:rsidRPr="00616E11" w:rsidDel="00596238">
          <w:rPr>
            <w:rFonts w:eastAsia="Arial Unicode MS" w:cs="Arial"/>
            <w:color w:val="000000"/>
            <w:szCs w:val="20"/>
            <w:rPrChange w:id="4248" w:author="Raphael Malyankar" w:date="2025-08-13T23:23:00Z" w16du:dateUtc="2025-08-14T06:23:00Z">
              <w:rPr>
                <w:rFonts w:eastAsia="Arial Unicode MS" w:cs="Arial"/>
                <w:color w:val="000000"/>
                <w:szCs w:val="20"/>
                <w:lang w:val="en-US"/>
              </w:rPr>
            </w:rPrChange>
          </w:rPr>
          <w:delText>&gt;</w:delText>
        </w:r>
      </w:del>
      <w:del w:id="4249" w:author="Raphael Malyankar" w:date="2025-08-06T19:58:00Z" w16du:dateUtc="2025-08-07T02:58:00Z">
        <w:r w:rsidRPr="00616E11" w:rsidDel="00596238">
          <w:rPr>
            <w:rFonts w:eastAsia="Arial Unicode MS" w:cs="Arial"/>
            <w:color w:val="000000"/>
            <w:szCs w:val="20"/>
            <w:rPrChange w:id="4250" w:author="Raphael Malyankar" w:date="2025-08-13T23:23:00Z" w16du:dateUtc="2025-08-14T06:23:00Z">
              <w:rPr>
                <w:rFonts w:eastAsia="Arial Unicode MS" w:cs="Arial"/>
                <w:color w:val="000000"/>
                <w:szCs w:val="20"/>
                <w:lang w:val="en-US"/>
              </w:rPr>
            </w:rPrChange>
          </w:rPr>
          <w:delText xml:space="preserve"> the following Data Quality Elements have been included</w:delText>
        </w:r>
        <w:r w:rsidRPr="00616E11" w:rsidDel="00596238">
          <w:rPr>
            <w:rStyle w:val="FootnoteReference"/>
            <w:rFonts w:eastAsia="Arial Unicode MS" w:cs="Arial"/>
            <w:noProof w:val="0"/>
            <w:color w:val="000000"/>
            <w:szCs w:val="16"/>
            <w:lang w:val="en-GB"/>
            <w:rPrChange w:id="4251" w:author="Raphael Malyankar" w:date="2025-08-13T23:23:00Z" w16du:dateUtc="2025-08-14T06:23:00Z">
              <w:rPr>
                <w:rStyle w:val="FootnoteReference"/>
                <w:rFonts w:eastAsia="Arial Unicode MS" w:cs="Arial"/>
                <w:color w:val="000000"/>
                <w:szCs w:val="16"/>
              </w:rPr>
            </w:rPrChange>
          </w:rPr>
          <w:footnoteReference w:id="11"/>
        </w:r>
        <w:r w:rsidRPr="00616E11" w:rsidDel="00596238">
          <w:rPr>
            <w:rFonts w:eastAsia="Arial Unicode MS" w:cs="Arial"/>
            <w:color w:val="000000"/>
            <w:szCs w:val="20"/>
            <w:rPrChange w:id="4259" w:author="Raphael Malyankar" w:date="2025-08-13T23:23:00Z" w16du:dateUtc="2025-08-14T06:23:00Z">
              <w:rPr>
                <w:rFonts w:eastAsia="Arial Unicode MS" w:cs="Arial"/>
                <w:color w:val="000000"/>
                <w:szCs w:val="20"/>
                <w:lang w:val="en-US"/>
              </w:rPr>
            </w:rPrChange>
          </w:rPr>
          <w:delText>:</w:delText>
        </w:r>
      </w:del>
    </w:p>
    <w:p w14:paraId="0151A830" w14:textId="01615763" w:rsidR="00FA1108" w:rsidRPr="00616E11" w:rsidDel="00596238" w:rsidRDefault="00000000">
      <w:pPr>
        <w:numPr>
          <w:ilvl w:val="0"/>
          <w:numId w:val="60"/>
        </w:numPr>
        <w:spacing w:after="0"/>
        <w:ind w:left="993" w:right="360" w:hanging="284"/>
        <w:rPr>
          <w:del w:id="4260" w:author="Raphael Malyankar" w:date="2025-08-06T19:58:00Z" w16du:dateUtc="2025-08-07T02:58:00Z"/>
          <w:rFonts w:eastAsia="Arial Unicode MS" w:cs="Arial"/>
          <w:color w:val="000000"/>
          <w:szCs w:val="20"/>
          <w:rPrChange w:id="4261" w:author="Raphael Malyankar" w:date="2025-08-13T23:23:00Z" w16du:dateUtc="2025-08-14T06:23:00Z">
            <w:rPr>
              <w:del w:id="4262" w:author="Raphael Malyankar" w:date="2025-08-06T19:58:00Z" w16du:dateUtc="2025-08-07T02:58:00Z"/>
              <w:rFonts w:eastAsia="Arial Unicode MS" w:cs="Arial"/>
              <w:color w:val="000000"/>
              <w:szCs w:val="20"/>
              <w:lang w:val="en-US"/>
            </w:rPr>
          </w:rPrChange>
        </w:rPr>
      </w:pPr>
      <w:del w:id="4263" w:author="Raphael Malyankar" w:date="2025-08-06T19:58:00Z" w16du:dateUtc="2025-08-07T02:58:00Z">
        <w:r w:rsidRPr="00616E11" w:rsidDel="00596238">
          <w:rPr>
            <w:rFonts w:eastAsia="Arial Unicode MS" w:cs="Arial"/>
            <w:color w:val="000000"/>
            <w:szCs w:val="20"/>
            <w:rPrChange w:id="4264" w:author="Raphael Malyankar" w:date="2025-08-13T23:23:00Z" w16du:dateUtc="2025-08-14T06:23:00Z">
              <w:rPr>
                <w:rFonts w:eastAsia="Arial Unicode MS" w:cs="Arial"/>
                <w:color w:val="000000"/>
                <w:szCs w:val="20"/>
                <w:lang w:val="en-US"/>
              </w:rPr>
            </w:rPrChange>
          </w:rPr>
          <w:delText>Conformance to this Product Specification;</w:delText>
        </w:r>
      </w:del>
    </w:p>
    <w:p w14:paraId="34ADE366" w14:textId="647367DD" w:rsidR="00FA1108" w:rsidRPr="00616E11" w:rsidDel="00596238" w:rsidRDefault="00000000">
      <w:pPr>
        <w:numPr>
          <w:ilvl w:val="0"/>
          <w:numId w:val="60"/>
        </w:numPr>
        <w:spacing w:after="0"/>
        <w:ind w:left="993" w:right="360" w:hanging="284"/>
        <w:rPr>
          <w:del w:id="4265" w:author="Raphael Malyankar" w:date="2025-08-06T19:58:00Z" w16du:dateUtc="2025-08-07T02:58:00Z"/>
          <w:rFonts w:eastAsia="Arial Unicode MS" w:cs="Arial"/>
          <w:color w:val="000000"/>
          <w:szCs w:val="20"/>
          <w:rPrChange w:id="4266" w:author="Raphael Malyankar" w:date="2025-08-13T23:23:00Z" w16du:dateUtc="2025-08-14T06:23:00Z">
            <w:rPr>
              <w:del w:id="4267" w:author="Raphael Malyankar" w:date="2025-08-06T19:58:00Z" w16du:dateUtc="2025-08-07T02:58:00Z"/>
              <w:rFonts w:eastAsia="Arial Unicode MS" w:cs="Arial"/>
              <w:color w:val="000000"/>
              <w:szCs w:val="20"/>
              <w:lang w:val="en-US"/>
            </w:rPr>
          </w:rPrChange>
        </w:rPr>
      </w:pPr>
      <w:del w:id="4268" w:author="Raphael Malyankar" w:date="2025-08-06T19:58:00Z" w16du:dateUtc="2025-08-07T02:58:00Z">
        <w:r w:rsidRPr="00616E11" w:rsidDel="00596238">
          <w:rPr>
            <w:rFonts w:eastAsia="Arial Unicode MS" w:cs="Arial"/>
            <w:color w:val="000000"/>
            <w:szCs w:val="20"/>
            <w:rPrChange w:id="4269" w:author="Raphael Malyankar" w:date="2025-08-13T23:23:00Z" w16du:dateUtc="2025-08-14T06:23:00Z">
              <w:rPr>
                <w:rFonts w:eastAsia="Arial Unicode MS" w:cs="Arial"/>
                <w:color w:val="000000"/>
                <w:szCs w:val="20"/>
                <w:lang w:val="en-US"/>
              </w:rPr>
            </w:rPrChange>
          </w:rPr>
          <w:delText>Intended purpose of the data product;</w:delText>
        </w:r>
      </w:del>
    </w:p>
    <w:p w14:paraId="0DF98F1C" w14:textId="394E17FC" w:rsidR="00FA1108" w:rsidRPr="00616E11" w:rsidDel="00596238" w:rsidRDefault="00000000">
      <w:pPr>
        <w:numPr>
          <w:ilvl w:val="0"/>
          <w:numId w:val="60"/>
        </w:numPr>
        <w:spacing w:after="0"/>
        <w:ind w:left="993" w:right="360" w:hanging="284"/>
        <w:rPr>
          <w:del w:id="4270" w:author="Raphael Malyankar" w:date="2025-08-06T19:58:00Z" w16du:dateUtc="2025-08-07T02:58:00Z"/>
          <w:rFonts w:eastAsia="Arial Unicode MS" w:cs="Arial"/>
          <w:color w:val="000000"/>
          <w:szCs w:val="20"/>
          <w:rPrChange w:id="4271" w:author="Raphael Malyankar" w:date="2025-08-13T23:23:00Z" w16du:dateUtc="2025-08-14T06:23:00Z">
            <w:rPr>
              <w:del w:id="4272" w:author="Raphael Malyankar" w:date="2025-08-06T19:58:00Z" w16du:dateUtc="2025-08-07T02:58:00Z"/>
              <w:rFonts w:eastAsia="Arial Unicode MS" w:cs="Arial"/>
              <w:color w:val="000000"/>
              <w:szCs w:val="20"/>
              <w:lang w:val="en-US"/>
            </w:rPr>
          </w:rPrChange>
        </w:rPr>
      </w:pPr>
      <w:del w:id="4273" w:author="Raphael Malyankar" w:date="2025-08-06T19:58:00Z" w16du:dateUtc="2025-08-07T02:58:00Z">
        <w:r w:rsidRPr="00616E11" w:rsidDel="00596238">
          <w:rPr>
            <w:rFonts w:eastAsia="Arial Unicode MS" w:cs="Arial"/>
            <w:color w:val="000000"/>
            <w:szCs w:val="20"/>
            <w:rPrChange w:id="4274" w:author="Raphael Malyankar" w:date="2025-08-13T23:23:00Z" w16du:dateUtc="2025-08-14T06:23:00Z">
              <w:rPr>
                <w:rFonts w:eastAsia="Arial Unicode MS" w:cs="Arial"/>
                <w:color w:val="000000"/>
                <w:szCs w:val="20"/>
                <w:lang w:val="en-US"/>
              </w:rPr>
            </w:rPrChange>
          </w:rPr>
          <w:delText>Completeness of the data product in terms of coverage;</w:delText>
        </w:r>
      </w:del>
    </w:p>
    <w:p w14:paraId="39F3D5FD" w14:textId="4D0F4B89" w:rsidR="00FA1108" w:rsidRPr="00616E11" w:rsidDel="00596238" w:rsidRDefault="00000000">
      <w:pPr>
        <w:numPr>
          <w:ilvl w:val="0"/>
          <w:numId w:val="60"/>
        </w:numPr>
        <w:spacing w:after="0"/>
        <w:ind w:left="993" w:right="360" w:hanging="284"/>
        <w:rPr>
          <w:del w:id="4275" w:author="Raphael Malyankar" w:date="2025-08-06T19:58:00Z" w16du:dateUtc="2025-08-07T02:58:00Z"/>
          <w:rFonts w:eastAsia="Arial Unicode MS" w:cs="Arial"/>
          <w:color w:val="000000"/>
          <w:szCs w:val="20"/>
          <w:rPrChange w:id="4276" w:author="Raphael Malyankar" w:date="2025-08-13T23:23:00Z" w16du:dateUtc="2025-08-14T06:23:00Z">
            <w:rPr>
              <w:del w:id="4277" w:author="Raphael Malyankar" w:date="2025-08-06T19:58:00Z" w16du:dateUtc="2025-08-07T02:58:00Z"/>
              <w:rFonts w:eastAsia="Arial Unicode MS" w:cs="Arial"/>
              <w:color w:val="000000"/>
              <w:szCs w:val="20"/>
              <w:lang w:val="en-US"/>
            </w:rPr>
          </w:rPrChange>
        </w:rPr>
      </w:pPr>
      <w:del w:id="4278" w:author="Raphael Malyankar" w:date="2025-08-06T19:58:00Z" w16du:dateUtc="2025-08-07T02:58:00Z">
        <w:r w:rsidRPr="00616E11" w:rsidDel="00596238">
          <w:rPr>
            <w:rFonts w:eastAsia="Arial Unicode MS" w:cs="Arial"/>
            <w:color w:val="000000"/>
            <w:szCs w:val="20"/>
            <w:rPrChange w:id="4279" w:author="Raphael Malyankar" w:date="2025-08-13T23:23:00Z" w16du:dateUtc="2025-08-14T06:23:00Z">
              <w:rPr>
                <w:rFonts w:eastAsia="Arial Unicode MS" w:cs="Arial"/>
                <w:color w:val="000000"/>
                <w:szCs w:val="20"/>
                <w:lang w:val="en-US"/>
              </w:rPr>
            </w:rPrChange>
          </w:rPr>
          <w:delText>Logical Consistency;</w:delText>
        </w:r>
      </w:del>
    </w:p>
    <w:p w14:paraId="5A651E91" w14:textId="2A4D9AE2" w:rsidR="00FA1108" w:rsidRPr="00616E11" w:rsidDel="00596238" w:rsidRDefault="00000000">
      <w:pPr>
        <w:numPr>
          <w:ilvl w:val="0"/>
          <w:numId w:val="60"/>
        </w:numPr>
        <w:spacing w:after="0"/>
        <w:ind w:left="993" w:right="360" w:hanging="284"/>
        <w:rPr>
          <w:del w:id="4280" w:author="Raphael Malyankar" w:date="2025-08-06T19:58:00Z" w16du:dateUtc="2025-08-07T02:58:00Z"/>
          <w:rFonts w:eastAsia="Arial Unicode MS" w:cs="Arial"/>
          <w:color w:val="000000"/>
          <w:szCs w:val="20"/>
          <w:rPrChange w:id="4281" w:author="Raphael Malyankar" w:date="2025-08-13T23:23:00Z" w16du:dateUtc="2025-08-14T06:23:00Z">
            <w:rPr>
              <w:del w:id="4282" w:author="Raphael Malyankar" w:date="2025-08-06T19:58:00Z" w16du:dateUtc="2025-08-07T02:58:00Z"/>
              <w:rFonts w:eastAsia="Arial Unicode MS" w:cs="Arial"/>
              <w:color w:val="000000"/>
              <w:szCs w:val="20"/>
              <w:lang w:val="en-US"/>
            </w:rPr>
          </w:rPrChange>
        </w:rPr>
      </w:pPr>
      <w:del w:id="4283" w:author="Raphael Malyankar" w:date="2025-08-06T19:58:00Z" w16du:dateUtc="2025-08-07T02:58:00Z">
        <w:r w:rsidRPr="00616E11" w:rsidDel="00596238">
          <w:rPr>
            <w:rFonts w:eastAsia="Arial Unicode MS" w:cs="Arial"/>
            <w:color w:val="000000"/>
            <w:szCs w:val="20"/>
            <w:rPrChange w:id="4284" w:author="Raphael Malyankar" w:date="2025-08-13T23:23:00Z" w16du:dateUtc="2025-08-14T06:23:00Z">
              <w:rPr>
                <w:rFonts w:eastAsia="Arial Unicode MS" w:cs="Arial"/>
                <w:color w:val="000000"/>
                <w:szCs w:val="20"/>
                <w:lang w:val="en-US"/>
              </w:rPr>
            </w:rPrChange>
          </w:rPr>
          <w:delText>Positional Uncertainty and Accuracy;</w:delText>
        </w:r>
      </w:del>
    </w:p>
    <w:p w14:paraId="74528620" w14:textId="4CA69144" w:rsidR="00FA1108" w:rsidRPr="00616E11" w:rsidDel="00596238" w:rsidRDefault="00000000">
      <w:pPr>
        <w:numPr>
          <w:ilvl w:val="0"/>
          <w:numId w:val="60"/>
        </w:numPr>
        <w:spacing w:after="0"/>
        <w:ind w:left="993" w:right="360" w:hanging="284"/>
        <w:rPr>
          <w:del w:id="4285" w:author="Raphael Malyankar" w:date="2025-08-06T19:58:00Z" w16du:dateUtc="2025-08-07T02:58:00Z"/>
          <w:rFonts w:eastAsia="Arial Unicode MS" w:cs="Arial"/>
          <w:color w:val="000000"/>
          <w:szCs w:val="20"/>
          <w:rPrChange w:id="4286" w:author="Raphael Malyankar" w:date="2025-08-13T23:23:00Z" w16du:dateUtc="2025-08-14T06:23:00Z">
            <w:rPr>
              <w:del w:id="4287" w:author="Raphael Malyankar" w:date="2025-08-06T19:58:00Z" w16du:dateUtc="2025-08-07T02:58:00Z"/>
              <w:rFonts w:eastAsia="Arial Unicode MS" w:cs="Arial"/>
              <w:color w:val="000000"/>
              <w:szCs w:val="20"/>
              <w:lang w:val="en-US"/>
            </w:rPr>
          </w:rPrChange>
        </w:rPr>
      </w:pPr>
      <w:del w:id="4288" w:author="Raphael Malyankar" w:date="2025-08-06T19:58:00Z" w16du:dateUtc="2025-08-07T02:58:00Z">
        <w:r w:rsidRPr="00616E11" w:rsidDel="00596238">
          <w:rPr>
            <w:rFonts w:eastAsia="Arial Unicode MS" w:cs="Arial"/>
            <w:color w:val="000000"/>
            <w:szCs w:val="20"/>
            <w:rPrChange w:id="4289" w:author="Raphael Malyankar" w:date="2025-08-13T23:23:00Z" w16du:dateUtc="2025-08-14T06:23:00Z">
              <w:rPr>
                <w:rFonts w:eastAsia="Arial Unicode MS" w:cs="Arial"/>
                <w:color w:val="000000"/>
                <w:szCs w:val="20"/>
                <w:lang w:val="en-US"/>
              </w:rPr>
            </w:rPrChange>
          </w:rPr>
          <w:delText>Thematic Accuracy;</w:delText>
        </w:r>
      </w:del>
    </w:p>
    <w:p w14:paraId="1CF07795" w14:textId="3310B558" w:rsidR="00FA1108" w:rsidRPr="00616E11" w:rsidDel="00596238" w:rsidRDefault="00000000">
      <w:pPr>
        <w:numPr>
          <w:ilvl w:val="0"/>
          <w:numId w:val="60"/>
        </w:numPr>
        <w:spacing w:after="0"/>
        <w:ind w:left="993" w:right="360" w:hanging="284"/>
        <w:rPr>
          <w:del w:id="4290" w:author="Raphael Malyankar" w:date="2025-08-06T19:58:00Z" w16du:dateUtc="2025-08-07T02:58:00Z"/>
          <w:rFonts w:eastAsia="Arial Unicode MS" w:cs="Arial"/>
          <w:color w:val="000000"/>
          <w:szCs w:val="20"/>
          <w:rPrChange w:id="4291" w:author="Raphael Malyankar" w:date="2025-08-13T23:23:00Z" w16du:dateUtc="2025-08-14T06:23:00Z">
            <w:rPr>
              <w:del w:id="4292" w:author="Raphael Malyankar" w:date="2025-08-06T19:58:00Z" w16du:dateUtc="2025-08-07T02:58:00Z"/>
              <w:rFonts w:eastAsia="Arial Unicode MS" w:cs="Arial"/>
              <w:color w:val="000000"/>
              <w:szCs w:val="20"/>
              <w:lang w:val="en-US"/>
            </w:rPr>
          </w:rPrChange>
        </w:rPr>
      </w:pPr>
      <w:del w:id="4293" w:author="Raphael Malyankar" w:date="2025-08-06T19:58:00Z" w16du:dateUtc="2025-08-07T02:58:00Z">
        <w:r w:rsidRPr="00616E11" w:rsidDel="00596238">
          <w:rPr>
            <w:rFonts w:eastAsia="Arial Unicode MS" w:cs="Arial"/>
            <w:color w:val="000000"/>
            <w:szCs w:val="20"/>
            <w:rPrChange w:id="4294" w:author="Raphael Malyankar" w:date="2025-08-13T23:23:00Z" w16du:dateUtc="2025-08-14T06:23:00Z">
              <w:rPr>
                <w:rFonts w:eastAsia="Arial Unicode MS" w:cs="Arial"/>
                <w:color w:val="000000"/>
                <w:szCs w:val="20"/>
                <w:lang w:val="en-US"/>
              </w:rPr>
            </w:rPrChange>
          </w:rPr>
          <w:delText>Temporal Quality;</w:delText>
        </w:r>
      </w:del>
    </w:p>
    <w:p w14:paraId="50284FA4" w14:textId="484089AF" w:rsidR="00FA1108" w:rsidRPr="00616E11" w:rsidDel="00596238" w:rsidRDefault="00000000">
      <w:pPr>
        <w:numPr>
          <w:ilvl w:val="0"/>
          <w:numId w:val="60"/>
        </w:numPr>
        <w:spacing w:after="0"/>
        <w:ind w:left="993" w:right="360" w:hanging="284"/>
        <w:rPr>
          <w:del w:id="4295" w:author="Raphael Malyankar" w:date="2025-08-06T19:58:00Z" w16du:dateUtc="2025-08-07T02:58:00Z"/>
          <w:rFonts w:eastAsia="Arial Unicode MS" w:cs="Arial"/>
          <w:color w:val="000000"/>
          <w:szCs w:val="20"/>
          <w:rPrChange w:id="4296" w:author="Raphael Malyankar" w:date="2025-08-13T23:23:00Z" w16du:dateUtc="2025-08-14T06:23:00Z">
            <w:rPr>
              <w:del w:id="4297" w:author="Raphael Malyankar" w:date="2025-08-06T19:58:00Z" w16du:dateUtc="2025-08-07T02:58:00Z"/>
              <w:rFonts w:eastAsia="Arial Unicode MS" w:cs="Arial"/>
              <w:color w:val="000000"/>
              <w:szCs w:val="20"/>
              <w:lang w:val="en-US"/>
            </w:rPr>
          </w:rPrChange>
        </w:rPr>
      </w:pPr>
      <w:del w:id="4298" w:author="Raphael Malyankar" w:date="2025-08-06T19:58:00Z" w16du:dateUtc="2025-08-07T02:58:00Z">
        <w:r w:rsidRPr="00616E11" w:rsidDel="00596238">
          <w:rPr>
            <w:rFonts w:eastAsia="Arial Unicode MS" w:cs="Arial"/>
            <w:color w:val="000000"/>
            <w:szCs w:val="20"/>
            <w:rPrChange w:id="4299" w:author="Raphael Malyankar" w:date="2025-08-13T23:23:00Z" w16du:dateUtc="2025-08-14T06:23:00Z">
              <w:rPr>
                <w:rFonts w:eastAsia="Arial Unicode MS" w:cs="Arial"/>
                <w:color w:val="000000"/>
                <w:szCs w:val="20"/>
                <w:lang w:val="en-US"/>
              </w:rPr>
            </w:rPrChange>
          </w:rPr>
          <w:delText>Aggregation measures;</w:delText>
        </w:r>
      </w:del>
    </w:p>
    <w:p w14:paraId="35842F7B" w14:textId="5BAC2F48" w:rsidR="00FA1108" w:rsidRPr="00616E11" w:rsidDel="00596238" w:rsidRDefault="00000000">
      <w:pPr>
        <w:numPr>
          <w:ilvl w:val="0"/>
          <w:numId w:val="60"/>
        </w:numPr>
        <w:spacing w:after="0"/>
        <w:ind w:left="993" w:right="360" w:hanging="284"/>
        <w:rPr>
          <w:del w:id="4300" w:author="Raphael Malyankar" w:date="2025-08-06T19:58:00Z" w16du:dateUtc="2025-08-07T02:58:00Z"/>
          <w:rFonts w:eastAsia="Arial Unicode MS" w:cs="Arial"/>
          <w:color w:val="000000"/>
          <w:szCs w:val="20"/>
          <w:rPrChange w:id="4301" w:author="Raphael Malyankar" w:date="2025-08-13T23:23:00Z" w16du:dateUtc="2025-08-14T06:23:00Z">
            <w:rPr>
              <w:del w:id="4302" w:author="Raphael Malyankar" w:date="2025-08-06T19:58:00Z" w16du:dateUtc="2025-08-07T02:58:00Z"/>
              <w:rFonts w:eastAsia="Arial Unicode MS" w:cs="Arial"/>
              <w:color w:val="000000"/>
              <w:szCs w:val="20"/>
              <w:lang w:val="en-US"/>
            </w:rPr>
          </w:rPrChange>
        </w:rPr>
      </w:pPr>
      <w:del w:id="4303" w:author="Raphael Malyankar" w:date="2025-08-06T19:58:00Z" w16du:dateUtc="2025-08-07T02:58:00Z">
        <w:r w:rsidRPr="00616E11" w:rsidDel="00596238">
          <w:rPr>
            <w:rFonts w:eastAsia="Arial Unicode MS" w:cs="Arial"/>
            <w:color w:val="000000"/>
            <w:szCs w:val="20"/>
            <w:rPrChange w:id="4304" w:author="Raphael Malyankar" w:date="2025-08-13T23:23:00Z" w16du:dateUtc="2025-08-14T06:23:00Z">
              <w:rPr>
                <w:rFonts w:eastAsia="Arial Unicode MS" w:cs="Arial"/>
                <w:color w:val="000000"/>
                <w:szCs w:val="20"/>
                <w:lang w:val="en-US"/>
              </w:rPr>
            </w:rPrChange>
          </w:rPr>
          <w:delText>Validation checks or conformance checks including:</w:delText>
        </w:r>
      </w:del>
    </w:p>
    <w:p w14:paraId="2B1E408D" w14:textId="2226808C" w:rsidR="00FA1108" w:rsidRPr="00616E11" w:rsidDel="00596238" w:rsidRDefault="00000000">
      <w:pPr>
        <w:numPr>
          <w:ilvl w:val="1"/>
          <w:numId w:val="60"/>
        </w:numPr>
        <w:spacing w:after="0"/>
        <w:ind w:left="1276" w:right="360" w:hanging="283"/>
        <w:rPr>
          <w:del w:id="4305" w:author="Raphael Malyankar" w:date="2025-08-06T19:58:00Z" w16du:dateUtc="2025-08-07T02:58:00Z"/>
          <w:rFonts w:eastAsia="Arial Unicode MS" w:cs="Arial"/>
          <w:color w:val="000000"/>
          <w:szCs w:val="20"/>
          <w:rPrChange w:id="4306" w:author="Raphael Malyankar" w:date="2025-08-13T23:23:00Z" w16du:dateUtc="2025-08-14T06:23:00Z">
            <w:rPr>
              <w:del w:id="4307" w:author="Raphael Malyankar" w:date="2025-08-06T19:58:00Z" w16du:dateUtc="2025-08-07T02:58:00Z"/>
              <w:rFonts w:eastAsia="Arial Unicode MS" w:cs="Arial"/>
              <w:color w:val="000000"/>
              <w:szCs w:val="20"/>
              <w:lang w:val="en-US"/>
            </w:rPr>
          </w:rPrChange>
        </w:rPr>
      </w:pPr>
      <w:del w:id="4308" w:author="Raphael Malyankar" w:date="2025-08-06T19:58:00Z" w16du:dateUtc="2025-08-07T02:58:00Z">
        <w:r w:rsidRPr="00616E11" w:rsidDel="00596238">
          <w:rPr>
            <w:rFonts w:eastAsia="Arial Unicode MS" w:cs="Arial"/>
            <w:color w:val="000000"/>
            <w:szCs w:val="20"/>
            <w:rPrChange w:id="4309" w:author="Raphael Malyankar" w:date="2025-08-13T23:23:00Z" w16du:dateUtc="2025-08-14T06:23:00Z">
              <w:rPr>
                <w:rFonts w:eastAsia="Arial Unicode MS" w:cs="Arial"/>
                <w:color w:val="000000"/>
                <w:szCs w:val="20"/>
                <w:lang w:val="en-US"/>
              </w:rPr>
            </w:rPrChange>
          </w:rPr>
          <w:delText>General tests for dataset integrity;</w:delText>
        </w:r>
      </w:del>
    </w:p>
    <w:p w14:paraId="429F23E9" w14:textId="367C4188" w:rsidR="00FA1108" w:rsidRPr="00616E11" w:rsidDel="00596238" w:rsidRDefault="00000000">
      <w:pPr>
        <w:numPr>
          <w:ilvl w:val="1"/>
          <w:numId w:val="60"/>
        </w:numPr>
        <w:spacing w:after="240"/>
        <w:ind w:left="1276" w:right="357" w:hanging="284"/>
        <w:rPr>
          <w:del w:id="4310" w:author="Raphael Malyankar" w:date="2025-08-06T19:58:00Z" w16du:dateUtc="2025-08-07T02:58:00Z"/>
          <w:rFonts w:eastAsia="Arial Unicode MS" w:cs="Arial"/>
          <w:color w:val="000000"/>
          <w:szCs w:val="20"/>
          <w:rPrChange w:id="4311" w:author="Raphael Malyankar" w:date="2025-08-13T23:23:00Z" w16du:dateUtc="2025-08-14T06:23:00Z">
            <w:rPr>
              <w:del w:id="4312" w:author="Raphael Malyankar" w:date="2025-08-06T19:58:00Z" w16du:dateUtc="2025-08-07T02:58:00Z"/>
              <w:rFonts w:eastAsia="Arial Unicode MS" w:cs="Arial"/>
              <w:color w:val="000000"/>
              <w:szCs w:val="20"/>
              <w:lang w:val="en-US"/>
            </w:rPr>
          </w:rPrChange>
        </w:rPr>
      </w:pPr>
      <w:del w:id="4313" w:author="Raphael Malyankar" w:date="2025-08-06T19:58:00Z" w16du:dateUtc="2025-08-07T02:58:00Z">
        <w:r w:rsidRPr="00616E11" w:rsidDel="00596238">
          <w:rPr>
            <w:rFonts w:eastAsia="Arial Unicode MS" w:cs="Arial"/>
            <w:color w:val="000000"/>
            <w:szCs w:val="20"/>
            <w:rPrChange w:id="4314" w:author="Raphael Malyankar" w:date="2025-08-13T23:23:00Z" w16du:dateUtc="2025-08-14T06:23:00Z">
              <w:rPr>
                <w:rFonts w:eastAsia="Arial Unicode MS" w:cs="Arial"/>
                <w:color w:val="000000"/>
                <w:szCs w:val="20"/>
                <w:lang w:val="en-US"/>
              </w:rPr>
            </w:rPrChange>
          </w:rPr>
          <w:delText>Specific tests for a specific data model.</w:delText>
        </w:r>
      </w:del>
    </w:p>
    <w:p w14:paraId="6E316E72" w14:textId="3C7E56D4" w:rsidR="00FA1108" w:rsidRPr="00616E11" w:rsidRDefault="00000000">
      <w:pPr>
        <w:pBdr>
          <w:top w:val="single" w:sz="4" w:space="6" w:color="000000"/>
          <w:left w:val="single" w:sz="4" w:space="6" w:color="000000"/>
          <w:bottom w:val="single" w:sz="4" w:space="6" w:color="000000"/>
          <w:right w:val="single" w:sz="4" w:space="6" w:color="000000"/>
        </w:pBdr>
        <w:ind w:left="180" w:right="180"/>
        <w:rPr>
          <w:rFonts w:eastAsia="MS Mincho" w:cstheme="minorHAnsi"/>
          <w:lang w:eastAsia="ja-JP"/>
          <w:rPrChange w:id="4315" w:author="Raphael Malyankar" w:date="2025-08-13T23:23:00Z" w16du:dateUtc="2025-08-14T06:23:00Z">
            <w:rPr>
              <w:rFonts w:eastAsia="MS Mincho" w:cstheme="minorHAnsi"/>
              <w:lang w:val="en-US" w:eastAsia="ja-JP"/>
            </w:rPr>
          </w:rPrChange>
        </w:rPr>
      </w:pPr>
      <w:r w:rsidRPr="00616E11">
        <w:rPr>
          <w:rFonts w:eastAsia="MS Mincho" w:cstheme="minorHAnsi"/>
          <w:b/>
          <w:lang w:eastAsia="ja-JP"/>
          <w:rPrChange w:id="4316" w:author="Raphael Malyankar" w:date="2025-08-13T23:23:00Z" w16du:dateUtc="2025-08-14T06:23:00Z">
            <w:rPr>
              <w:rFonts w:eastAsia="MS Mincho" w:cstheme="minorHAnsi"/>
              <w:b/>
              <w:lang w:val="en-US" w:eastAsia="ja-JP"/>
            </w:rPr>
          </w:rPrChange>
        </w:rPr>
        <w:t>Recommendation 10</w:t>
      </w:r>
      <w:r w:rsidRPr="00616E11">
        <w:rPr>
          <w:rFonts w:eastAsia="MS Mincho" w:cstheme="minorHAnsi"/>
          <w:lang w:eastAsia="ja-JP"/>
          <w:rPrChange w:id="4317" w:author="Raphael Malyankar" w:date="2025-08-13T23:23:00Z" w16du:dateUtc="2025-08-14T06:23:00Z">
            <w:rPr>
              <w:rFonts w:eastAsia="MS Mincho" w:cstheme="minorHAnsi"/>
              <w:lang w:val="en-US" w:eastAsia="ja-JP"/>
            </w:rPr>
          </w:rPrChange>
        </w:rPr>
        <w:t xml:space="preserve">: Paragraph “Introduction to data quality” </w:t>
      </w:r>
      <w:ins w:id="4318" w:author="Raphael Malyankar" w:date="2025-08-06T19:58:00Z" w16du:dateUtc="2025-08-07T02:58:00Z">
        <w:r w:rsidR="00596238" w:rsidRPr="00616E11">
          <w:rPr>
            <w:rFonts w:eastAsia="MS Mincho" w:cstheme="minorHAnsi"/>
            <w:lang w:eastAsia="ja-JP"/>
            <w:rPrChange w:id="4319" w:author="Raphael Malyankar" w:date="2025-08-13T23:23:00Z" w16du:dateUtc="2025-08-14T06:23:00Z">
              <w:rPr>
                <w:rFonts w:eastAsia="MS Mincho" w:cstheme="minorHAnsi"/>
                <w:lang w:val="en-US" w:eastAsia="ja-JP"/>
              </w:rPr>
            </w:rPrChange>
          </w:rPr>
          <w:t xml:space="preserve">from clause C-8.1 </w:t>
        </w:r>
      </w:ins>
      <w:r w:rsidRPr="00616E11">
        <w:rPr>
          <w:rFonts w:eastAsia="MS Mincho" w:cstheme="minorHAnsi"/>
          <w:lang w:eastAsia="ja-JP"/>
          <w:rPrChange w:id="4320" w:author="Raphael Malyankar" w:date="2025-08-13T23:23:00Z" w16du:dateUtc="2025-08-14T06:23:00Z">
            <w:rPr>
              <w:rFonts w:eastAsia="MS Mincho" w:cstheme="minorHAnsi"/>
              <w:lang w:val="en-US" w:eastAsia="ja-JP"/>
            </w:rPr>
          </w:rPrChange>
        </w:rPr>
        <w:t>to be used as a template by all S-100 based Product Specifications.</w:t>
      </w:r>
    </w:p>
    <w:p w14:paraId="7966EC38" w14:textId="77777777" w:rsidR="00FA1108" w:rsidRPr="00616E11" w:rsidRDefault="00FA1108">
      <w:pPr>
        <w:rPr>
          <w:rFonts w:eastAsia="MS Mincho" w:cstheme="minorHAnsi"/>
          <w:lang w:eastAsia="ja-JP"/>
          <w:rPrChange w:id="4321" w:author="Raphael Malyankar" w:date="2025-08-13T23:23:00Z" w16du:dateUtc="2025-08-14T06:23:00Z">
            <w:rPr>
              <w:rFonts w:eastAsia="MS Mincho" w:cstheme="minorHAnsi"/>
              <w:lang w:val="en-US" w:eastAsia="ja-JP"/>
            </w:rPr>
          </w:rPrChange>
        </w:rPr>
      </w:pPr>
    </w:p>
    <w:p w14:paraId="7C811441" w14:textId="77777777" w:rsidR="00FA1108" w:rsidRPr="00616E11" w:rsidRDefault="00000000" w:rsidP="007B6C5C">
      <w:pPr>
        <w:pStyle w:val="HeadingC1"/>
      </w:pPr>
      <w:bookmarkStart w:id="4322" w:name="_Toc41652440"/>
      <w:bookmarkStart w:id="4323" w:name="_Toc206156627"/>
      <w:r w:rsidRPr="00616E11">
        <w:t>Data quality measures</w:t>
      </w:r>
      <w:bookmarkEnd w:id="4322"/>
      <w:bookmarkEnd w:id="4323"/>
    </w:p>
    <w:p w14:paraId="7EF301D0" w14:textId="77777777" w:rsidR="00FA1108" w:rsidRPr="009844AB" w:rsidRDefault="00000000">
      <w:pPr>
        <w:keepNext/>
        <w:keepLines/>
        <w:rPr>
          <w:rFonts w:eastAsia="MS Mincho" w:cstheme="minorHAnsi"/>
          <w:lang w:eastAsia="ja-JP"/>
        </w:rPr>
      </w:pPr>
      <w:r w:rsidRPr="009844AB">
        <w:rPr>
          <w:rFonts w:eastAsia="MS Mincho" w:cstheme="minorHAnsi"/>
          <w:lang w:eastAsia="ja-JP"/>
        </w:rPr>
        <w:t xml:space="preserve">This list is derived from ISO 19157. </w:t>
      </w:r>
    </w:p>
    <w:p w14:paraId="4B9980AC" w14:textId="6EC9EDF7" w:rsidR="00FA1108" w:rsidRPr="009844AB" w:rsidRDefault="00000000">
      <w:pPr>
        <w:keepNext/>
        <w:keepLines/>
        <w:rPr>
          <w:rFonts w:eastAsia="MS Mincho" w:cstheme="minorHAnsi"/>
          <w:lang w:eastAsia="ja-JP"/>
        </w:rPr>
      </w:pPr>
      <w:r w:rsidRPr="009844AB">
        <w:rPr>
          <w:rFonts w:eastAsia="MS Mincho" w:cstheme="minorHAnsi"/>
          <w:lang w:eastAsia="ja-JP"/>
        </w:rPr>
        <w:t>There are twenty</w:t>
      </w:r>
      <w:ins w:id="4324" w:author="Raphael Malyankar" w:date="2025-08-04T12:58:00Z" w16du:dateUtc="2025-08-04T19:58:00Z">
        <w:r w:rsidR="00641EA2" w:rsidRPr="009844AB">
          <w:rPr>
            <w:rFonts w:eastAsia="MS Mincho" w:cstheme="minorHAnsi"/>
            <w:lang w:eastAsia="ja-JP"/>
          </w:rPr>
          <w:t>-six</w:t>
        </w:r>
      </w:ins>
      <w:r w:rsidRPr="009844AB">
        <w:rPr>
          <w:rFonts w:eastAsia="MS Mincho" w:cstheme="minorHAnsi"/>
          <w:lang w:eastAsia="ja-JP"/>
        </w:rPr>
        <w:t xml:space="preserve"> different data quality measures defined that can be used for validation of S-100 based Product Specifications. These are shown in Table C-7-1 below. There is a recommendation following the table for the target result of Positional Accuracy for depth contour lines and gridded bathymetry.</w:t>
      </w:r>
    </w:p>
    <w:p w14:paraId="5AEA26EA" w14:textId="77777777" w:rsidR="00FA1108" w:rsidRPr="009844AB" w:rsidRDefault="00000000">
      <w:pPr>
        <w:rPr>
          <w:ins w:id="4325" w:author="Raphael Malyankar" w:date="2025-08-04T00:10:00Z" w16du:dateUtc="2025-08-04T07:10:00Z"/>
          <w:rFonts w:eastAsia="MS Mincho" w:cstheme="minorHAnsi"/>
          <w:lang w:eastAsia="ja-JP"/>
        </w:rPr>
      </w:pPr>
      <w:r w:rsidRPr="009844AB">
        <w:rPr>
          <w:rFonts w:eastAsia="MS Mincho" w:cstheme="minorHAnsi"/>
          <w:lang w:eastAsia="ja-JP"/>
        </w:rPr>
        <w:t>The full list of ISO 19157 measures applicable to S-100-based Product Specifications is available in S-100 Appendix 4c-C – Hydrographic Quality Metadata Attribute Definitions.</w:t>
      </w:r>
    </w:p>
    <w:p w14:paraId="746510B5" w14:textId="77777777" w:rsidR="00E94308" w:rsidRPr="009844AB" w:rsidRDefault="00E94308">
      <w:pPr>
        <w:rPr>
          <w:ins w:id="4326" w:author="Raphael Malyankar" w:date="2025-08-04T00:13:00Z" w16du:dateUtc="2025-08-04T07:13:00Z"/>
          <w:rFonts w:eastAsia="MS Mincho" w:cstheme="minorHAnsi"/>
          <w:lang w:eastAsia="ja-JP"/>
        </w:rPr>
        <w:sectPr w:rsidR="00E94308" w:rsidRPr="009844AB">
          <w:headerReference w:type="even" r:id="rId80"/>
          <w:headerReference w:type="default" r:id="rId81"/>
          <w:footerReference w:type="even" r:id="rId82"/>
          <w:footerReference w:type="default" r:id="rId83"/>
          <w:headerReference w:type="first" r:id="rId84"/>
          <w:footerReference w:type="first" r:id="rId85"/>
          <w:pgSz w:w="12240" w:h="15840"/>
          <w:pgMar w:top="1440" w:right="1400" w:bottom="1440" w:left="1400" w:header="708" w:footer="708" w:gutter="0"/>
          <w:cols w:space="720"/>
          <w:formProt w:val="0"/>
          <w:docGrid w:linePitch="360"/>
        </w:sectPr>
      </w:pPr>
    </w:p>
    <w:tbl>
      <w:tblPr>
        <w:tblStyle w:val="TableGrid"/>
        <w:tblW w:w="0" w:type="auto"/>
        <w:tblLook w:val="04A0" w:firstRow="1" w:lastRow="0" w:firstColumn="1" w:lastColumn="0" w:noHBand="0" w:noVBand="1"/>
      </w:tblPr>
      <w:tblGrid>
        <w:gridCol w:w="510"/>
        <w:gridCol w:w="2813"/>
        <w:gridCol w:w="2306"/>
        <w:gridCol w:w="4076"/>
        <w:gridCol w:w="1640"/>
        <w:gridCol w:w="1605"/>
      </w:tblGrid>
      <w:tr w:rsidR="00B9449E" w:rsidRPr="00616E11" w14:paraId="457E54A1" w14:textId="77777777" w:rsidTr="005D1264">
        <w:trPr>
          <w:tblHeader/>
        </w:trPr>
        <w:tc>
          <w:tcPr>
            <w:tcW w:w="510" w:type="dxa"/>
            <w:shd w:val="clear" w:color="auto" w:fill="BFBFBF" w:themeFill="background1" w:themeFillShade="BF"/>
          </w:tcPr>
          <w:p w14:paraId="04A2214B" w14:textId="537E22BB" w:rsidR="00BC145E" w:rsidRPr="009844AB" w:rsidRDefault="00BC145E" w:rsidP="00BC145E">
            <w:pPr>
              <w:rPr>
                <w:rFonts w:eastAsia="MS Mincho" w:cstheme="minorHAnsi"/>
                <w:lang w:eastAsia="ja-JP"/>
              </w:rPr>
            </w:pPr>
            <w:r w:rsidRPr="009844AB">
              <w:rPr>
                <w:rFonts w:eastAsia="Arial Unicode MS" w:cs="Arial"/>
                <w:b/>
                <w:bCs/>
                <w:color w:val="000000"/>
                <w:sz w:val="16"/>
                <w:szCs w:val="16"/>
              </w:rPr>
              <w:lastRenderedPageBreak/>
              <w:t>No.</w:t>
            </w:r>
          </w:p>
        </w:tc>
        <w:tc>
          <w:tcPr>
            <w:tcW w:w="2813" w:type="dxa"/>
            <w:shd w:val="clear" w:color="auto" w:fill="BFBFBF" w:themeFill="background1" w:themeFillShade="BF"/>
          </w:tcPr>
          <w:p w14:paraId="5AE3F7C3" w14:textId="290752A7" w:rsidR="00BC145E" w:rsidRPr="009844AB" w:rsidRDefault="00BC145E" w:rsidP="00BC145E">
            <w:pPr>
              <w:rPr>
                <w:rFonts w:eastAsia="MS Mincho" w:cstheme="minorHAnsi"/>
                <w:lang w:eastAsia="ja-JP"/>
              </w:rPr>
            </w:pPr>
            <w:r w:rsidRPr="009844AB">
              <w:rPr>
                <w:rFonts w:eastAsia="Arial Unicode MS" w:cs="Arial"/>
                <w:b/>
                <w:bCs/>
                <w:color w:val="000000"/>
                <w:sz w:val="16"/>
                <w:szCs w:val="16"/>
              </w:rPr>
              <w:t>Data Quality Measure</w:t>
            </w:r>
          </w:p>
        </w:tc>
        <w:tc>
          <w:tcPr>
            <w:tcW w:w="2306" w:type="dxa"/>
            <w:shd w:val="clear" w:color="auto" w:fill="BFBFBF" w:themeFill="background1" w:themeFillShade="BF"/>
          </w:tcPr>
          <w:p w14:paraId="76A4D28C" w14:textId="18FA87AB" w:rsidR="00BC145E" w:rsidRPr="009844AB" w:rsidRDefault="00BC145E" w:rsidP="00BC145E">
            <w:pPr>
              <w:rPr>
                <w:rFonts w:eastAsia="MS Mincho" w:cstheme="minorHAnsi"/>
                <w:lang w:eastAsia="ja-JP"/>
              </w:rPr>
            </w:pPr>
            <w:r w:rsidRPr="009844AB">
              <w:rPr>
                <w:rFonts w:eastAsia="Arial Unicode MS" w:cs="Arial"/>
                <w:b/>
                <w:bCs/>
                <w:color w:val="000000"/>
                <w:sz w:val="16"/>
                <w:szCs w:val="16"/>
              </w:rPr>
              <w:t>Definition</w:t>
            </w:r>
          </w:p>
        </w:tc>
        <w:tc>
          <w:tcPr>
            <w:tcW w:w="4076" w:type="dxa"/>
            <w:shd w:val="clear" w:color="auto" w:fill="BFBFBF" w:themeFill="background1" w:themeFillShade="BF"/>
          </w:tcPr>
          <w:p w14:paraId="2C2E357A" w14:textId="5E336B09" w:rsidR="00BC145E" w:rsidRPr="009844AB" w:rsidRDefault="00BC145E" w:rsidP="00BC145E">
            <w:pPr>
              <w:rPr>
                <w:rFonts w:eastAsia="MS Mincho" w:cstheme="minorHAnsi"/>
                <w:lang w:eastAsia="ja-JP"/>
              </w:rPr>
            </w:pPr>
            <w:r w:rsidRPr="009844AB">
              <w:rPr>
                <w:rFonts w:eastAsia="Arial Unicode MS" w:cs="Arial"/>
                <w:b/>
                <w:bCs/>
                <w:color w:val="000000"/>
                <w:sz w:val="16"/>
                <w:szCs w:val="16"/>
              </w:rPr>
              <w:t>DQ measure / description</w:t>
            </w:r>
          </w:p>
        </w:tc>
        <w:tc>
          <w:tcPr>
            <w:tcW w:w="1640" w:type="dxa"/>
            <w:shd w:val="clear" w:color="auto" w:fill="BFBFBF" w:themeFill="background1" w:themeFillShade="BF"/>
          </w:tcPr>
          <w:p w14:paraId="03C66377" w14:textId="759E0FC8" w:rsidR="00BC145E" w:rsidRPr="009844AB" w:rsidRDefault="00BC145E" w:rsidP="00BC145E">
            <w:pPr>
              <w:rPr>
                <w:rFonts w:eastAsia="MS Mincho" w:cstheme="minorHAnsi"/>
                <w:lang w:eastAsia="ja-JP"/>
              </w:rPr>
            </w:pPr>
            <w:r w:rsidRPr="009844AB">
              <w:rPr>
                <w:rFonts w:eastAsia="Arial Unicode MS" w:cs="Arial"/>
                <w:b/>
                <w:bCs/>
                <w:color w:val="000000"/>
                <w:sz w:val="16"/>
                <w:szCs w:val="16"/>
              </w:rPr>
              <w:t>Evaluation scope</w:t>
            </w:r>
          </w:p>
        </w:tc>
        <w:tc>
          <w:tcPr>
            <w:tcW w:w="1605" w:type="dxa"/>
            <w:shd w:val="clear" w:color="auto" w:fill="BFBFBF" w:themeFill="background1" w:themeFillShade="BF"/>
          </w:tcPr>
          <w:p w14:paraId="6CE26D0C" w14:textId="4BD071DA" w:rsidR="00BC145E" w:rsidRPr="009844AB" w:rsidRDefault="00BC145E" w:rsidP="00B9449E">
            <w:pPr>
              <w:rPr>
                <w:rFonts w:eastAsia="MS Mincho" w:cstheme="minorHAnsi"/>
                <w:lang w:eastAsia="ja-JP"/>
              </w:rPr>
            </w:pPr>
            <w:r w:rsidRPr="009844AB">
              <w:rPr>
                <w:rFonts w:eastAsia="Arial Unicode MS" w:cs="Arial"/>
                <w:b/>
                <w:bCs/>
                <w:color w:val="000000"/>
                <w:sz w:val="16"/>
                <w:szCs w:val="16"/>
              </w:rPr>
              <w:t>Applicable to spatial representation types</w:t>
            </w:r>
          </w:p>
        </w:tc>
      </w:tr>
      <w:tr w:rsidR="00B9449E" w:rsidRPr="00616E11" w14:paraId="0F76C3D9" w14:textId="77777777" w:rsidTr="005D1264">
        <w:tc>
          <w:tcPr>
            <w:tcW w:w="510" w:type="dxa"/>
          </w:tcPr>
          <w:p w14:paraId="1A81744A" w14:textId="16AC9E53" w:rsidR="00BC145E" w:rsidRPr="009844AB" w:rsidRDefault="00BC145E" w:rsidP="00BC145E">
            <w:pPr>
              <w:rPr>
                <w:rFonts w:eastAsia="MS Mincho" w:cstheme="minorHAnsi"/>
                <w:lang w:eastAsia="ja-JP"/>
              </w:rPr>
            </w:pPr>
            <w:r w:rsidRPr="009844AB">
              <w:rPr>
                <w:rFonts w:eastAsia="Arial Unicode MS" w:cs="Arial"/>
                <w:color w:val="000000"/>
                <w:sz w:val="16"/>
                <w:szCs w:val="16"/>
              </w:rPr>
              <w:t>1</w:t>
            </w:r>
          </w:p>
        </w:tc>
        <w:tc>
          <w:tcPr>
            <w:tcW w:w="2813" w:type="dxa"/>
          </w:tcPr>
          <w:p w14:paraId="7356FF84" w14:textId="77429FBB" w:rsidR="00BC145E" w:rsidRPr="009844AB" w:rsidRDefault="00BC145E" w:rsidP="00B9449E">
            <w:pPr>
              <w:rPr>
                <w:rFonts w:eastAsia="MS Mincho" w:cstheme="minorHAnsi"/>
                <w:lang w:eastAsia="ja-JP"/>
              </w:rPr>
            </w:pPr>
            <w:r w:rsidRPr="009844AB">
              <w:rPr>
                <w:rFonts w:eastAsia="Arial Unicode MS" w:cs="Arial"/>
                <w:color w:val="000000"/>
                <w:sz w:val="16"/>
                <w:szCs w:val="16"/>
              </w:rPr>
              <w:t>Completeness / Commission</w:t>
            </w:r>
          </w:p>
        </w:tc>
        <w:tc>
          <w:tcPr>
            <w:tcW w:w="2306" w:type="dxa"/>
          </w:tcPr>
          <w:p w14:paraId="6B95537A" w14:textId="51F6B102" w:rsidR="00BC145E" w:rsidRPr="009844AB" w:rsidRDefault="00BC145E" w:rsidP="00B9449E">
            <w:pPr>
              <w:rPr>
                <w:rFonts w:eastAsia="MS Mincho" w:cstheme="minorHAnsi"/>
                <w:lang w:eastAsia="ja-JP"/>
              </w:rPr>
            </w:pPr>
            <w:r w:rsidRPr="009844AB">
              <w:rPr>
                <w:rFonts w:eastAsia="Arial Unicode MS" w:cs="Arial"/>
                <w:color w:val="000000"/>
                <w:sz w:val="16"/>
                <w:szCs w:val="16"/>
              </w:rPr>
              <w:t>Excess data present in a dataset, as described by the scope.</w:t>
            </w:r>
          </w:p>
        </w:tc>
        <w:tc>
          <w:tcPr>
            <w:tcW w:w="4076" w:type="dxa"/>
          </w:tcPr>
          <w:p w14:paraId="5AB05825" w14:textId="7FF17F1A" w:rsidR="00BC145E" w:rsidRPr="009844AB" w:rsidRDefault="00BC145E" w:rsidP="00B9449E">
            <w:pPr>
              <w:rPr>
                <w:rFonts w:eastAsia="MS Mincho" w:cstheme="minorHAnsi"/>
                <w:lang w:eastAsia="ja-JP"/>
              </w:rPr>
            </w:pPr>
            <w:r w:rsidRPr="009844AB">
              <w:rPr>
                <w:rFonts w:eastAsia="Arial Unicode MS" w:cs="Arial"/>
                <w:color w:val="000000"/>
                <w:sz w:val="16"/>
                <w:szCs w:val="16"/>
              </w:rPr>
              <w:t>numberOfExcessItems / This data quality measure indicates the number of items in the dataset, that should not have been present in the dataset.</w:t>
            </w:r>
          </w:p>
        </w:tc>
        <w:tc>
          <w:tcPr>
            <w:tcW w:w="1640" w:type="dxa"/>
          </w:tcPr>
          <w:p w14:paraId="3A3261C7" w14:textId="6EA5FF6E" w:rsidR="00BC145E" w:rsidRPr="009844AB" w:rsidRDefault="00BC145E" w:rsidP="00B9449E">
            <w:pPr>
              <w:rPr>
                <w:rFonts w:eastAsia="MS Mincho" w:cstheme="minorHAnsi"/>
                <w:lang w:eastAsia="ja-JP"/>
              </w:rPr>
            </w:pPr>
            <w:r w:rsidRPr="009844AB">
              <w:rPr>
                <w:rFonts w:eastAsia="Arial Unicode MS" w:cs="Arial"/>
                <w:color w:val="000000"/>
                <w:sz w:val="16"/>
                <w:szCs w:val="16"/>
              </w:rPr>
              <w:t>dataset/dataset series</w:t>
            </w:r>
          </w:p>
        </w:tc>
        <w:tc>
          <w:tcPr>
            <w:tcW w:w="1605" w:type="dxa"/>
          </w:tcPr>
          <w:p w14:paraId="39DDDD12" w14:textId="714509E2" w:rsidR="00BC145E" w:rsidRPr="009844AB" w:rsidRDefault="00BC145E" w:rsidP="00B9449E">
            <w:pPr>
              <w:rPr>
                <w:rFonts w:eastAsia="MS Mincho" w:cstheme="minorHAnsi"/>
                <w:lang w:eastAsia="ja-JP"/>
              </w:rPr>
            </w:pPr>
            <w:r w:rsidRPr="009844AB">
              <w:rPr>
                <w:rFonts w:eastAsia="Arial Unicode MS" w:cs="Arial"/>
                <w:color w:val="000000"/>
                <w:sz w:val="16"/>
                <w:szCs w:val="16"/>
              </w:rPr>
              <w:t>All S-100 based PS</w:t>
            </w:r>
          </w:p>
        </w:tc>
      </w:tr>
      <w:tr w:rsidR="00B9449E" w:rsidRPr="00616E11" w14:paraId="262869BD" w14:textId="77777777" w:rsidTr="005D1264">
        <w:tc>
          <w:tcPr>
            <w:tcW w:w="510" w:type="dxa"/>
            <w:shd w:val="clear" w:color="auto" w:fill="F2F2F2" w:themeFill="background1" w:themeFillShade="F2"/>
          </w:tcPr>
          <w:p w14:paraId="5A441A2C" w14:textId="009904BD" w:rsidR="00BC145E" w:rsidRPr="009844AB" w:rsidRDefault="00BC145E" w:rsidP="00BC145E">
            <w:pPr>
              <w:rPr>
                <w:rFonts w:eastAsia="MS Mincho" w:cstheme="minorHAnsi"/>
                <w:lang w:eastAsia="ja-JP"/>
              </w:rPr>
            </w:pPr>
            <w:r w:rsidRPr="009844AB">
              <w:rPr>
                <w:rFonts w:eastAsia="Arial Unicode MS" w:cs="Arial"/>
                <w:color w:val="000000"/>
                <w:sz w:val="16"/>
                <w:szCs w:val="16"/>
              </w:rPr>
              <w:t>2</w:t>
            </w:r>
          </w:p>
        </w:tc>
        <w:tc>
          <w:tcPr>
            <w:tcW w:w="2813" w:type="dxa"/>
            <w:shd w:val="clear" w:color="auto" w:fill="F2F2F2" w:themeFill="background1" w:themeFillShade="F2"/>
          </w:tcPr>
          <w:p w14:paraId="01ACE89F" w14:textId="09576DDA" w:rsidR="00BC145E" w:rsidRPr="009844AB" w:rsidRDefault="00BC145E" w:rsidP="00B9449E">
            <w:pPr>
              <w:rPr>
                <w:rFonts w:eastAsia="MS Mincho" w:cstheme="minorHAnsi"/>
                <w:lang w:eastAsia="ja-JP"/>
              </w:rPr>
            </w:pPr>
            <w:r w:rsidRPr="009844AB">
              <w:rPr>
                <w:rFonts w:eastAsia="Arial Unicode MS" w:cs="Arial"/>
                <w:color w:val="000000"/>
                <w:sz w:val="16"/>
                <w:szCs w:val="16"/>
              </w:rPr>
              <w:t>Completeness / Commission</w:t>
            </w:r>
          </w:p>
        </w:tc>
        <w:tc>
          <w:tcPr>
            <w:tcW w:w="2306" w:type="dxa"/>
            <w:shd w:val="clear" w:color="auto" w:fill="F2F2F2" w:themeFill="background1" w:themeFillShade="F2"/>
          </w:tcPr>
          <w:p w14:paraId="6164DF0C" w14:textId="7A1DF798" w:rsidR="00BC145E" w:rsidRPr="009844AB" w:rsidRDefault="00BC145E" w:rsidP="00B9449E">
            <w:pPr>
              <w:rPr>
                <w:rFonts w:eastAsia="MS Mincho" w:cstheme="minorHAnsi"/>
                <w:lang w:eastAsia="ja-JP"/>
              </w:rPr>
            </w:pPr>
            <w:r w:rsidRPr="009844AB">
              <w:rPr>
                <w:rFonts w:eastAsia="Arial Unicode MS" w:cs="Arial"/>
                <w:color w:val="000000"/>
                <w:sz w:val="16"/>
                <w:szCs w:val="16"/>
              </w:rPr>
              <w:t>Excess data present in a dataset, as described by the scope.</w:t>
            </w:r>
          </w:p>
        </w:tc>
        <w:tc>
          <w:tcPr>
            <w:tcW w:w="4076" w:type="dxa"/>
            <w:shd w:val="clear" w:color="auto" w:fill="F2F2F2" w:themeFill="background1" w:themeFillShade="F2"/>
          </w:tcPr>
          <w:p w14:paraId="75CDAD8B" w14:textId="6AB07EC9" w:rsidR="00BC145E" w:rsidRPr="009844AB" w:rsidRDefault="00BC145E" w:rsidP="00B9449E">
            <w:pPr>
              <w:rPr>
                <w:rFonts w:eastAsia="MS Mincho" w:cstheme="minorHAnsi"/>
                <w:lang w:eastAsia="ja-JP"/>
              </w:rPr>
            </w:pPr>
            <w:r w:rsidRPr="009844AB">
              <w:rPr>
                <w:rFonts w:eastAsia="Arial Unicode MS" w:cs="Arial"/>
                <w:color w:val="000000"/>
                <w:sz w:val="16"/>
                <w:szCs w:val="16"/>
              </w:rPr>
              <w:t>numberOfDuplicateFeatureInstances / This data quality measure indicates the total number of exact duplications of feature instances within the data.</w:t>
            </w:r>
          </w:p>
        </w:tc>
        <w:tc>
          <w:tcPr>
            <w:tcW w:w="1640" w:type="dxa"/>
            <w:shd w:val="clear" w:color="auto" w:fill="F2F2F2" w:themeFill="background1" w:themeFillShade="F2"/>
          </w:tcPr>
          <w:p w14:paraId="6E87AAB3" w14:textId="0FFCD14B" w:rsidR="00BC145E" w:rsidRPr="009844AB" w:rsidRDefault="00BC145E" w:rsidP="00B9449E">
            <w:pPr>
              <w:rPr>
                <w:rFonts w:eastAsia="MS Mincho" w:cstheme="minorHAnsi"/>
                <w:lang w:eastAsia="ja-JP"/>
              </w:rPr>
            </w:pPr>
            <w:r w:rsidRPr="009844AB">
              <w:rPr>
                <w:rFonts w:eastAsia="Arial Unicode MS" w:cs="Arial"/>
                <w:color w:val="000000"/>
                <w:sz w:val="16"/>
                <w:szCs w:val="16"/>
              </w:rPr>
              <w:t>dataset/dataset series</w:t>
            </w:r>
          </w:p>
        </w:tc>
        <w:tc>
          <w:tcPr>
            <w:tcW w:w="1605" w:type="dxa"/>
            <w:shd w:val="clear" w:color="auto" w:fill="F2F2F2" w:themeFill="background1" w:themeFillShade="F2"/>
          </w:tcPr>
          <w:p w14:paraId="65AC82F2" w14:textId="70F5EFC7" w:rsidR="00BC145E" w:rsidRPr="009844AB" w:rsidRDefault="00BC145E" w:rsidP="00B9449E">
            <w:pPr>
              <w:rPr>
                <w:rFonts w:eastAsia="MS Mincho" w:cstheme="minorHAnsi"/>
                <w:lang w:eastAsia="ja-JP"/>
              </w:rPr>
            </w:pPr>
            <w:r w:rsidRPr="009844AB">
              <w:rPr>
                <w:rFonts w:eastAsia="Arial Unicode MS" w:cs="Arial"/>
                <w:color w:val="000000"/>
                <w:sz w:val="16"/>
                <w:szCs w:val="16"/>
              </w:rPr>
              <w:t>All S-100 based PS</w:t>
            </w:r>
          </w:p>
        </w:tc>
      </w:tr>
      <w:tr w:rsidR="00B9449E" w:rsidRPr="00616E11" w14:paraId="1D26E427" w14:textId="77777777" w:rsidTr="005D1264">
        <w:tc>
          <w:tcPr>
            <w:tcW w:w="510" w:type="dxa"/>
          </w:tcPr>
          <w:p w14:paraId="776D39BE" w14:textId="25FC94B7" w:rsidR="00BC145E" w:rsidRPr="009844AB" w:rsidRDefault="00BC145E" w:rsidP="00BC145E">
            <w:pPr>
              <w:rPr>
                <w:rFonts w:eastAsia="MS Mincho" w:cstheme="minorHAnsi"/>
                <w:lang w:eastAsia="ja-JP"/>
              </w:rPr>
            </w:pPr>
            <w:r w:rsidRPr="009844AB">
              <w:rPr>
                <w:rFonts w:eastAsia="Arial Unicode MS" w:cs="Arial"/>
                <w:color w:val="000000"/>
                <w:sz w:val="16"/>
                <w:szCs w:val="16"/>
              </w:rPr>
              <w:t>3</w:t>
            </w:r>
          </w:p>
        </w:tc>
        <w:tc>
          <w:tcPr>
            <w:tcW w:w="2813" w:type="dxa"/>
          </w:tcPr>
          <w:p w14:paraId="344D362B" w14:textId="65E1E7DA" w:rsidR="00BC145E" w:rsidRPr="009844AB" w:rsidRDefault="00BC145E" w:rsidP="00B9449E">
            <w:pPr>
              <w:rPr>
                <w:rFonts w:eastAsia="MS Mincho" w:cstheme="minorHAnsi"/>
                <w:lang w:eastAsia="ja-JP"/>
              </w:rPr>
            </w:pPr>
            <w:r w:rsidRPr="009844AB">
              <w:rPr>
                <w:rFonts w:eastAsia="Arial Unicode MS" w:cs="Arial"/>
                <w:color w:val="000000"/>
                <w:sz w:val="16"/>
                <w:szCs w:val="16"/>
              </w:rPr>
              <w:t>Completeness / Omission</w:t>
            </w:r>
          </w:p>
        </w:tc>
        <w:tc>
          <w:tcPr>
            <w:tcW w:w="2306" w:type="dxa"/>
          </w:tcPr>
          <w:p w14:paraId="1123EB1D" w14:textId="268878F4" w:rsidR="00BC145E" w:rsidRPr="009844AB" w:rsidRDefault="00BC145E" w:rsidP="00B9449E">
            <w:pPr>
              <w:rPr>
                <w:rFonts w:eastAsia="MS Mincho" w:cstheme="minorHAnsi"/>
                <w:lang w:eastAsia="ja-JP"/>
              </w:rPr>
            </w:pPr>
            <w:r w:rsidRPr="009844AB">
              <w:rPr>
                <w:rFonts w:eastAsia="Arial Unicode MS" w:cs="Arial"/>
                <w:color w:val="000000"/>
                <w:sz w:val="16"/>
                <w:szCs w:val="16"/>
              </w:rPr>
              <w:t>Data absent from the dataset, as described by the scope.</w:t>
            </w:r>
          </w:p>
        </w:tc>
        <w:tc>
          <w:tcPr>
            <w:tcW w:w="4076" w:type="dxa"/>
          </w:tcPr>
          <w:p w14:paraId="29FF62B2" w14:textId="5C94EB8D" w:rsidR="00BC145E" w:rsidRPr="009844AB" w:rsidRDefault="00BC145E" w:rsidP="00B9449E">
            <w:pPr>
              <w:rPr>
                <w:rFonts w:eastAsia="MS Mincho" w:cstheme="minorHAnsi"/>
                <w:lang w:eastAsia="ja-JP"/>
              </w:rPr>
            </w:pPr>
            <w:r w:rsidRPr="009844AB">
              <w:rPr>
                <w:rFonts w:eastAsia="Arial Unicode MS" w:cs="Arial"/>
                <w:color w:val="000000"/>
                <w:sz w:val="16"/>
                <w:szCs w:val="16"/>
              </w:rPr>
              <w:t>numberOfMissingItems / This data quality measure is an indicator that shows that a specific item is missing in the data.</w:t>
            </w:r>
          </w:p>
        </w:tc>
        <w:tc>
          <w:tcPr>
            <w:tcW w:w="1640" w:type="dxa"/>
          </w:tcPr>
          <w:p w14:paraId="457A121E" w14:textId="581D61EE" w:rsidR="00BC145E" w:rsidRPr="009844AB" w:rsidRDefault="00BC145E" w:rsidP="00B9449E">
            <w:pPr>
              <w:rPr>
                <w:rFonts w:eastAsia="MS Mincho" w:cstheme="minorHAnsi"/>
                <w:lang w:eastAsia="ja-JP"/>
              </w:rPr>
            </w:pPr>
            <w:r w:rsidRPr="009844AB">
              <w:rPr>
                <w:rFonts w:eastAsia="Arial Unicode MS" w:cs="Arial"/>
                <w:color w:val="000000"/>
                <w:sz w:val="16"/>
                <w:szCs w:val="16"/>
              </w:rPr>
              <w:t>dataset/dataset series/spatial object type</w:t>
            </w:r>
          </w:p>
        </w:tc>
        <w:tc>
          <w:tcPr>
            <w:tcW w:w="1605" w:type="dxa"/>
          </w:tcPr>
          <w:p w14:paraId="7715DF5D" w14:textId="7A42BBE7" w:rsidR="00BC145E" w:rsidRPr="009844AB" w:rsidRDefault="00BC145E" w:rsidP="00B9449E">
            <w:pPr>
              <w:rPr>
                <w:rFonts w:eastAsia="MS Mincho" w:cstheme="minorHAnsi"/>
                <w:lang w:eastAsia="ja-JP"/>
              </w:rPr>
            </w:pPr>
            <w:r w:rsidRPr="009844AB">
              <w:rPr>
                <w:rFonts w:eastAsia="Arial Unicode MS" w:cs="Arial"/>
                <w:color w:val="000000"/>
                <w:sz w:val="16"/>
                <w:szCs w:val="16"/>
              </w:rPr>
              <w:t>All S-100 based PS</w:t>
            </w:r>
          </w:p>
        </w:tc>
      </w:tr>
      <w:tr w:rsidR="00CC6EA8" w:rsidRPr="00616E11" w14:paraId="36DF80BE" w14:textId="77777777" w:rsidTr="005D1264">
        <w:tc>
          <w:tcPr>
            <w:tcW w:w="510" w:type="dxa"/>
            <w:shd w:val="clear" w:color="auto" w:fill="F2F2F2" w:themeFill="background1" w:themeFillShade="F2"/>
          </w:tcPr>
          <w:p w14:paraId="780B7F43" w14:textId="44DB30F1" w:rsidR="00CC6EA8" w:rsidRPr="009844AB" w:rsidRDefault="00CC6EA8" w:rsidP="00CC6EA8">
            <w:pPr>
              <w:rPr>
                <w:rFonts w:eastAsia="MS Mincho" w:cstheme="minorHAnsi"/>
                <w:lang w:eastAsia="ja-JP"/>
              </w:rPr>
            </w:pPr>
            <w:ins w:id="4333" w:author="Raphael Malyankar" w:date="2025-08-07T01:19:00Z" w16du:dateUtc="2025-08-07T08:19:00Z">
              <w:r w:rsidRPr="009844AB">
                <w:rPr>
                  <w:rFonts w:eastAsia="Arial Unicode MS" w:cs="Arial"/>
                  <w:color w:val="000000"/>
                  <w:sz w:val="16"/>
                  <w:szCs w:val="16"/>
                </w:rPr>
                <w:t>4</w:t>
              </w:r>
            </w:ins>
          </w:p>
        </w:tc>
        <w:tc>
          <w:tcPr>
            <w:tcW w:w="2813" w:type="dxa"/>
            <w:shd w:val="clear" w:color="auto" w:fill="F2F2F2" w:themeFill="background1" w:themeFillShade="F2"/>
          </w:tcPr>
          <w:p w14:paraId="6C1E1809" w14:textId="4DD7F9F7" w:rsidR="00CC6EA8" w:rsidRPr="009844AB" w:rsidRDefault="00CC6EA8" w:rsidP="00CC6EA8">
            <w:pPr>
              <w:rPr>
                <w:rFonts w:eastAsia="MS Mincho" w:cstheme="minorHAnsi"/>
                <w:lang w:eastAsia="ja-JP"/>
              </w:rPr>
            </w:pPr>
            <w:ins w:id="4334" w:author="Raphael Malyankar" w:date="2025-08-07T01:19:00Z" w16du:dateUtc="2025-08-07T08:19:00Z">
              <w:r w:rsidRPr="009844AB">
                <w:rPr>
                  <w:rFonts w:eastAsia="Arial Unicode MS" w:cs="Arial"/>
                  <w:color w:val="000000"/>
                  <w:sz w:val="16"/>
                  <w:szCs w:val="16"/>
                </w:rPr>
                <w:t>Logical Consistency / Conceptual Consistency</w:t>
              </w:r>
            </w:ins>
          </w:p>
        </w:tc>
        <w:tc>
          <w:tcPr>
            <w:tcW w:w="2306" w:type="dxa"/>
            <w:shd w:val="clear" w:color="auto" w:fill="F2F2F2" w:themeFill="background1" w:themeFillShade="F2"/>
          </w:tcPr>
          <w:p w14:paraId="598D0449" w14:textId="6E16A11C" w:rsidR="00CC6EA8" w:rsidRPr="009844AB" w:rsidRDefault="00CC6EA8" w:rsidP="00CC6EA8">
            <w:pPr>
              <w:rPr>
                <w:rFonts w:eastAsia="MS Mincho" w:cstheme="minorHAnsi"/>
                <w:lang w:eastAsia="ja-JP"/>
              </w:rPr>
            </w:pPr>
            <w:ins w:id="4335" w:author="Raphael Malyankar" w:date="2025-08-07T01:19:00Z" w16du:dateUtc="2025-08-07T08:19:00Z">
              <w:r w:rsidRPr="009844AB">
                <w:rPr>
                  <w:rFonts w:eastAsia="Arial Unicode MS" w:cs="Arial"/>
                  <w:color w:val="000000"/>
                  <w:sz w:val="16"/>
                  <w:szCs w:val="16"/>
                </w:rPr>
                <w:t>Adherence to the rules of a conceptual schema.</w:t>
              </w:r>
            </w:ins>
          </w:p>
        </w:tc>
        <w:tc>
          <w:tcPr>
            <w:tcW w:w="4076" w:type="dxa"/>
            <w:shd w:val="clear" w:color="auto" w:fill="F2F2F2" w:themeFill="background1" w:themeFillShade="F2"/>
          </w:tcPr>
          <w:p w14:paraId="11EA3778" w14:textId="2636D0E6" w:rsidR="00CC6EA8" w:rsidRPr="009844AB" w:rsidRDefault="00CC6EA8" w:rsidP="00CC6EA8">
            <w:pPr>
              <w:rPr>
                <w:rFonts w:eastAsia="MS Mincho" w:cstheme="minorHAnsi"/>
                <w:lang w:eastAsia="ja-JP"/>
              </w:rPr>
            </w:pPr>
            <w:ins w:id="4336" w:author="Raphael Malyankar" w:date="2025-08-07T01:19:00Z" w16du:dateUtc="2025-08-07T08:19:00Z">
              <w:r w:rsidRPr="009844AB">
                <w:rPr>
                  <w:rFonts w:eastAsia="Arial Unicode MS" w:cs="Arial"/>
                  <w:color w:val="000000"/>
                  <w:sz w:val="16"/>
                  <w:szCs w:val="16"/>
                </w:rPr>
                <w:t>numberOfNonCompliantItems / This data quality measure is a count of all items in the dataset that are noncompliant to the rules of the Conceptual Schema.</w:t>
              </w:r>
            </w:ins>
          </w:p>
        </w:tc>
        <w:tc>
          <w:tcPr>
            <w:tcW w:w="1640" w:type="dxa"/>
            <w:shd w:val="clear" w:color="auto" w:fill="F2F2F2" w:themeFill="background1" w:themeFillShade="F2"/>
          </w:tcPr>
          <w:p w14:paraId="615EACFD" w14:textId="0FB8F136" w:rsidR="00CC6EA8" w:rsidRPr="009844AB" w:rsidRDefault="00CC6EA8" w:rsidP="00CC6EA8">
            <w:pPr>
              <w:rPr>
                <w:rFonts w:eastAsia="MS Mincho" w:cstheme="minorHAnsi"/>
                <w:lang w:eastAsia="ja-JP"/>
              </w:rPr>
            </w:pPr>
            <w:ins w:id="4337" w:author="Raphael Malyankar" w:date="2025-08-07T01:19:00Z" w16du:dateUtc="2025-08-07T08:19:00Z">
              <w:r w:rsidRPr="009844AB">
                <w:rPr>
                  <w:rFonts w:eastAsia="Arial Unicode MS" w:cs="Arial"/>
                  <w:color w:val="000000"/>
                  <w:sz w:val="16"/>
                  <w:szCs w:val="16"/>
                </w:rPr>
                <w:t>spatial object / spatial object type</w:t>
              </w:r>
            </w:ins>
          </w:p>
        </w:tc>
        <w:tc>
          <w:tcPr>
            <w:tcW w:w="1605" w:type="dxa"/>
            <w:shd w:val="clear" w:color="auto" w:fill="F2F2F2" w:themeFill="background1" w:themeFillShade="F2"/>
          </w:tcPr>
          <w:p w14:paraId="081F612C" w14:textId="0498713F" w:rsidR="00CC6EA8" w:rsidRPr="009844AB" w:rsidRDefault="00CC6EA8" w:rsidP="00CC6EA8">
            <w:pPr>
              <w:rPr>
                <w:rFonts w:eastAsia="MS Mincho" w:cstheme="minorHAnsi"/>
                <w:lang w:eastAsia="ja-JP"/>
              </w:rPr>
            </w:pPr>
            <w:ins w:id="4338" w:author="Raphael Malyankar" w:date="2025-08-07T01:19:00Z" w16du:dateUtc="2025-08-07T08:19:00Z">
              <w:r w:rsidRPr="009844AB">
                <w:rPr>
                  <w:rFonts w:eastAsia="Arial Unicode MS" w:cs="Arial"/>
                  <w:color w:val="000000"/>
                  <w:sz w:val="16"/>
                  <w:szCs w:val="16"/>
                </w:rPr>
                <w:t>All S-100 based PS</w:t>
              </w:r>
            </w:ins>
          </w:p>
        </w:tc>
      </w:tr>
      <w:tr w:rsidR="00B9449E" w:rsidRPr="00616E11" w14:paraId="43143602" w14:textId="77777777" w:rsidTr="005D1264">
        <w:tc>
          <w:tcPr>
            <w:tcW w:w="510" w:type="dxa"/>
          </w:tcPr>
          <w:p w14:paraId="375AD5DC" w14:textId="71958670" w:rsidR="00BC145E" w:rsidRPr="009844AB" w:rsidRDefault="00BC145E" w:rsidP="00BC145E">
            <w:pPr>
              <w:rPr>
                <w:rFonts w:eastAsia="MS Mincho" w:cstheme="minorHAnsi"/>
                <w:lang w:eastAsia="ja-JP"/>
              </w:rPr>
            </w:pPr>
            <w:r w:rsidRPr="009844AB">
              <w:rPr>
                <w:rFonts w:eastAsia="Arial Unicode MS" w:cs="Arial"/>
                <w:color w:val="000000"/>
                <w:sz w:val="16"/>
                <w:szCs w:val="16"/>
              </w:rPr>
              <w:t>5</w:t>
            </w:r>
          </w:p>
        </w:tc>
        <w:tc>
          <w:tcPr>
            <w:tcW w:w="2813" w:type="dxa"/>
          </w:tcPr>
          <w:p w14:paraId="32CB34C9" w14:textId="10536FA0" w:rsidR="00BC145E" w:rsidRPr="009844AB" w:rsidRDefault="00BC145E" w:rsidP="00B9449E">
            <w:pPr>
              <w:rPr>
                <w:rFonts w:eastAsia="MS Mincho" w:cstheme="minorHAnsi"/>
                <w:lang w:eastAsia="ja-JP"/>
              </w:rPr>
            </w:pPr>
            <w:r w:rsidRPr="009844AB">
              <w:rPr>
                <w:rFonts w:eastAsia="Arial Unicode MS" w:cs="Arial"/>
                <w:color w:val="000000"/>
                <w:sz w:val="16"/>
                <w:szCs w:val="16"/>
              </w:rPr>
              <w:t>Logical Consistency / Conceptual Consistency</w:t>
            </w:r>
          </w:p>
        </w:tc>
        <w:tc>
          <w:tcPr>
            <w:tcW w:w="2306" w:type="dxa"/>
          </w:tcPr>
          <w:p w14:paraId="38B4D105" w14:textId="6BEE0731" w:rsidR="00BC145E" w:rsidRPr="009844AB" w:rsidRDefault="00BC145E" w:rsidP="00B9449E">
            <w:pPr>
              <w:rPr>
                <w:rFonts w:eastAsia="MS Mincho" w:cstheme="minorHAnsi"/>
                <w:lang w:eastAsia="ja-JP"/>
              </w:rPr>
            </w:pPr>
            <w:r w:rsidRPr="009844AB">
              <w:rPr>
                <w:rFonts w:eastAsia="Arial Unicode MS" w:cs="Arial"/>
                <w:color w:val="000000"/>
                <w:sz w:val="16"/>
                <w:szCs w:val="16"/>
              </w:rPr>
              <w:t>Adherence to the rules of a conceptual schema</w:t>
            </w:r>
          </w:p>
        </w:tc>
        <w:tc>
          <w:tcPr>
            <w:tcW w:w="4076" w:type="dxa"/>
          </w:tcPr>
          <w:p w14:paraId="0BC38A08" w14:textId="2596DA3D" w:rsidR="00BC145E" w:rsidRPr="009844AB" w:rsidRDefault="00BC145E" w:rsidP="00B9449E">
            <w:pPr>
              <w:rPr>
                <w:rFonts w:eastAsia="MS Mincho" w:cstheme="minorHAnsi"/>
                <w:lang w:eastAsia="ja-JP"/>
              </w:rPr>
            </w:pPr>
            <w:r w:rsidRPr="009844AB">
              <w:rPr>
                <w:rFonts w:eastAsia="Arial Unicode MS" w:cs="Arial"/>
                <w:color w:val="000000"/>
                <w:sz w:val="16"/>
                <w:szCs w:val="16"/>
              </w:rPr>
              <w:t>numberOfInvalidSurfaceOverlaps / This data quality measure is a count of the total number of erroneous overlaps within the data. Which surfaces may overlap and which must not is application dependent. Not all overlapping surfaces are necessarily erroneous.</w:t>
            </w:r>
          </w:p>
        </w:tc>
        <w:tc>
          <w:tcPr>
            <w:tcW w:w="1640" w:type="dxa"/>
          </w:tcPr>
          <w:p w14:paraId="679306E2" w14:textId="273F1E51" w:rsidR="00BC145E" w:rsidRPr="009844AB" w:rsidRDefault="00BC145E" w:rsidP="00B9449E">
            <w:pPr>
              <w:rPr>
                <w:rFonts w:eastAsia="MS Mincho" w:cstheme="minorHAnsi"/>
                <w:lang w:eastAsia="ja-JP"/>
              </w:rPr>
            </w:pPr>
            <w:r w:rsidRPr="009844AB">
              <w:rPr>
                <w:rFonts w:eastAsia="Arial Unicode MS" w:cs="Arial"/>
                <w:color w:val="000000"/>
                <w:sz w:val="16"/>
                <w:szCs w:val="16"/>
              </w:rPr>
              <w:t>spatial object / spatial object type</w:t>
            </w:r>
          </w:p>
        </w:tc>
        <w:tc>
          <w:tcPr>
            <w:tcW w:w="1605" w:type="dxa"/>
          </w:tcPr>
          <w:p w14:paraId="0E7BEBDD" w14:textId="3B7AE031" w:rsidR="00BC145E" w:rsidRPr="009844AB" w:rsidRDefault="00BC145E" w:rsidP="00B9449E">
            <w:pPr>
              <w:rPr>
                <w:rFonts w:eastAsia="MS Mincho" w:cstheme="minorHAnsi"/>
                <w:lang w:eastAsia="ja-JP"/>
              </w:rPr>
            </w:pPr>
            <w:r w:rsidRPr="009844AB">
              <w:rPr>
                <w:rFonts w:eastAsia="Helvetica" w:cs="Arial"/>
                <w:color w:val="000000"/>
                <w:sz w:val="16"/>
                <w:szCs w:val="16"/>
              </w:rPr>
              <w:t>PS with geometric surfaces.</w:t>
            </w:r>
          </w:p>
        </w:tc>
      </w:tr>
      <w:tr w:rsidR="00B9449E" w:rsidRPr="00616E11" w14:paraId="3F0E7A63" w14:textId="77777777" w:rsidTr="005D1264">
        <w:tc>
          <w:tcPr>
            <w:tcW w:w="510" w:type="dxa"/>
            <w:shd w:val="clear" w:color="auto" w:fill="F2F2F2" w:themeFill="background1" w:themeFillShade="F2"/>
          </w:tcPr>
          <w:p w14:paraId="7968B175" w14:textId="73F79EAD" w:rsidR="00BC145E" w:rsidRPr="009844AB" w:rsidRDefault="00BC145E" w:rsidP="00BC145E">
            <w:pPr>
              <w:rPr>
                <w:rFonts w:eastAsia="MS Mincho" w:cstheme="minorHAnsi"/>
                <w:lang w:eastAsia="ja-JP"/>
              </w:rPr>
            </w:pPr>
            <w:r w:rsidRPr="009844AB">
              <w:rPr>
                <w:rFonts w:eastAsia="Arial Unicode MS" w:cs="Arial"/>
                <w:color w:val="000000"/>
                <w:sz w:val="16"/>
                <w:szCs w:val="16"/>
              </w:rPr>
              <w:t>6</w:t>
            </w:r>
          </w:p>
        </w:tc>
        <w:tc>
          <w:tcPr>
            <w:tcW w:w="2813" w:type="dxa"/>
            <w:shd w:val="clear" w:color="auto" w:fill="F2F2F2" w:themeFill="background1" w:themeFillShade="F2"/>
          </w:tcPr>
          <w:p w14:paraId="406CC153" w14:textId="7D8F3BBE" w:rsidR="00BC145E" w:rsidRPr="009844AB" w:rsidRDefault="00BC145E" w:rsidP="00B9449E">
            <w:pPr>
              <w:rPr>
                <w:rFonts w:eastAsia="MS Mincho" w:cstheme="minorHAnsi"/>
                <w:lang w:eastAsia="ja-JP"/>
              </w:rPr>
            </w:pPr>
            <w:r w:rsidRPr="009844AB">
              <w:rPr>
                <w:rFonts w:eastAsia="Arial Unicode MS" w:cs="Arial"/>
                <w:color w:val="000000"/>
                <w:sz w:val="16"/>
                <w:szCs w:val="16"/>
              </w:rPr>
              <w:t>Logical Consistency / Domain Consistency</w:t>
            </w:r>
          </w:p>
        </w:tc>
        <w:tc>
          <w:tcPr>
            <w:tcW w:w="2306" w:type="dxa"/>
            <w:shd w:val="clear" w:color="auto" w:fill="F2F2F2" w:themeFill="background1" w:themeFillShade="F2"/>
          </w:tcPr>
          <w:p w14:paraId="274175AE" w14:textId="7AF3F39D" w:rsidR="00BC145E" w:rsidRPr="009844AB" w:rsidRDefault="00BC145E" w:rsidP="00B9449E">
            <w:pPr>
              <w:rPr>
                <w:rFonts w:eastAsia="MS Mincho" w:cstheme="minorHAnsi"/>
                <w:lang w:eastAsia="ja-JP"/>
              </w:rPr>
            </w:pPr>
            <w:r w:rsidRPr="009844AB">
              <w:rPr>
                <w:rFonts w:eastAsia="Arial Unicode MS" w:cs="Arial"/>
                <w:color w:val="000000"/>
                <w:sz w:val="16"/>
                <w:szCs w:val="16"/>
              </w:rPr>
              <w:t>Adherence of the values to the value domains.</w:t>
            </w:r>
          </w:p>
        </w:tc>
        <w:tc>
          <w:tcPr>
            <w:tcW w:w="4076" w:type="dxa"/>
            <w:shd w:val="clear" w:color="auto" w:fill="F2F2F2" w:themeFill="background1" w:themeFillShade="F2"/>
          </w:tcPr>
          <w:p w14:paraId="154C569A" w14:textId="7BD5B728" w:rsidR="00BC145E" w:rsidRPr="009844AB" w:rsidRDefault="00BC145E" w:rsidP="00B9449E">
            <w:pPr>
              <w:rPr>
                <w:rFonts w:eastAsia="MS Mincho" w:cstheme="minorHAnsi"/>
                <w:lang w:eastAsia="ja-JP"/>
              </w:rPr>
            </w:pPr>
            <w:r w:rsidRPr="009844AB">
              <w:rPr>
                <w:rFonts w:eastAsia="Arial Unicode MS" w:cs="Arial"/>
                <w:color w:val="000000"/>
                <w:sz w:val="16"/>
                <w:szCs w:val="16"/>
              </w:rPr>
              <w:t>numberOfNonconformantItems / This data quality measure is a count of all items in the dataset that are not in conformance with their value domain.</w:t>
            </w:r>
          </w:p>
        </w:tc>
        <w:tc>
          <w:tcPr>
            <w:tcW w:w="1640" w:type="dxa"/>
            <w:shd w:val="clear" w:color="auto" w:fill="F2F2F2" w:themeFill="background1" w:themeFillShade="F2"/>
          </w:tcPr>
          <w:p w14:paraId="2CA302E0" w14:textId="50E073BD" w:rsidR="00BC145E" w:rsidRPr="009844AB" w:rsidRDefault="00BC145E" w:rsidP="00B9449E">
            <w:pPr>
              <w:rPr>
                <w:rFonts w:eastAsia="MS Mincho" w:cstheme="minorHAnsi"/>
                <w:lang w:eastAsia="ja-JP"/>
              </w:rPr>
            </w:pPr>
            <w:r w:rsidRPr="009844AB">
              <w:rPr>
                <w:rFonts w:eastAsia="Arial Unicode MS" w:cs="Arial"/>
                <w:color w:val="000000"/>
                <w:sz w:val="16"/>
                <w:szCs w:val="16"/>
              </w:rPr>
              <w:t>spatial object / spatial object type</w:t>
            </w:r>
          </w:p>
        </w:tc>
        <w:tc>
          <w:tcPr>
            <w:tcW w:w="1605" w:type="dxa"/>
            <w:shd w:val="clear" w:color="auto" w:fill="F2F2F2" w:themeFill="background1" w:themeFillShade="F2"/>
          </w:tcPr>
          <w:p w14:paraId="04B2164F" w14:textId="4DC4FD64" w:rsidR="00BC145E" w:rsidRPr="009844AB" w:rsidRDefault="00BC145E" w:rsidP="00B9449E">
            <w:pPr>
              <w:rPr>
                <w:rFonts w:eastAsia="MS Mincho" w:cstheme="minorHAnsi"/>
                <w:lang w:eastAsia="ja-JP"/>
              </w:rPr>
            </w:pPr>
            <w:r w:rsidRPr="009844AB">
              <w:rPr>
                <w:rFonts w:eastAsia="Arial Unicode MS" w:cs="Arial"/>
                <w:color w:val="000000"/>
                <w:sz w:val="16"/>
                <w:szCs w:val="16"/>
              </w:rPr>
              <w:t>All S-100 based PS</w:t>
            </w:r>
          </w:p>
        </w:tc>
      </w:tr>
      <w:tr w:rsidR="00B9449E" w:rsidRPr="00616E11" w14:paraId="5A62F23F" w14:textId="77777777" w:rsidTr="005D1264">
        <w:tc>
          <w:tcPr>
            <w:tcW w:w="510" w:type="dxa"/>
          </w:tcPr>
          <w:p w14:paraId="297A0FD1" w14:textId="1939B61B" w:rsidR="00BC145E" w:rsidRPr="009844AB" w:rsidRDefault="00BC145E" w:rsidP="00BC145E">
            <w:pPr>
              <w:rPr>
                <w:rFonts w:eastAsia="MS Mincho" w:cstheme="minorHAnsi"/>
                <w:lang w:eastAsia="ja-JP"/>
              </w:rPr>
            </w:pPr>
            <w:r w:rsidRPr="009844AB">
              <w:rPr>
                <w:rFonts w:eastAsia="Arial Unicode MS" w:cs="Arial"/>
                <w:color w:val="000000"/>
                <w:sz w:val="16"/>
                <w:szCs w:val="16"/>
              </w:rPr>
              <w:t>7</w:t>
            </w:r>
          </w:p>
        </w:tc>
        <w:tc>
          <w:tcPr>
            <w:tcW w:w="2813" w:type="dxa"/>
          </w:tcPr>
          <w:p w14:paraId="4ABD9553" w14:textId="560BD5F1" w:rsidR="00BC145E" w:rsidRPr="009844AB" w:rsidRDefault="00BC145E" w:rsidP="00B9449E">
            <w:pPr>
              <w:rPr>
                <w:rFonts w:eastAsia="MS Mincho" w:cstheme="minorHAnsi"/>
                <w:lang w:eastAsia="ja-JP"/>
              </w:rPr>
            </w:pPr>
            <w:r w:rsidRPr="009844AB">
              <w:rPr>
                <w:rFonts w:eastAsia="Arial Unicode MS" w:cs="Arial"/>
                <w:color w:val="000000"/>
                <w:sz w:val="16"/>
                <w:szCs w:val="16"/>
              </w:rPr>
              <w:t>Logical Consistency / Format Consistency</w:t>
            </w:r>
          </w:p>
        </w:tc>
        <w:tc>
          <w:tcPr>
            <w:tcW w:w="2306" w:type="dxa"/>
          </w:tcPr>
          <w:p w14:paraId="6616672B" w14:textId="1F1B57DE" w:rsidR="00BC145E" w:rsidRPr="009844AB" w:rsidRDefault="00BC145E" w:rsidP="00B9449E">
            <w:pPr>
              <w:rPr>
                <w:rFonts w:eastAsia="MS Mincho" w:cstheme="minorHAnsi"/>
                <w:lang w:eastAsia="ja-JP"/>
              </w:rPr>
            </w:pPr>
            <w:r w:rsidRPr="009844AB">
              <w:rPr>
                <w:rFonts w:eastAsia="Arial Unicode MS" w:cs="Arial"/>
                <w:color w:val="000000"/>
                <w:sz w:val="16"/>
                <w:szCs w:val="16"/>
                <w:u w:color="000000"/>
              </w:rPr>
              <w:t>Degree to which data is stored in accordance with the physical structure of the data set, as described by the scope</w:t>
            </w:r>
          </w:p>
        </w:tc>
        <w:tc>
          <w:tcPr>
            <w:tcW w:w="4076" w:type="dxa"/>
          </w:tcPr>
          <w:p w14:paraId="0480CA8B" w14:textId="7706A6E7" w:rsidR="00BC145E" w:rsidRPr="009844AB" w:rsidRDefault="00BC145E" w:rsidP="00B9449E">
            <w:pPr>
              <w:rPr>
                <w:rFonts w:eastAsia="MS Mincho" w:cstheme="minorHAnsi"/>
                <w:lang w:eastAsia="ja-JP"/>
              </w:rPr>
            </w:pPr>
            <w:r w:rsidRPr="009844AB">
              <w:rPr>
                <w:rFonts w:eastAsia="Arial Unicode MS" w:cs="Arial"/>
                <w:color w:val="000000"/>
                <w:sz w:val="16"/>
                <w:szCs w:val="16"/>
              </w:rPr>
              <w:t>physicalStructureConflictsNumber / This data quality measure is a count of all items in the dataset that are stored in conflict with the physical structure of the dataset.</w:t>
            </w:r>
          </w:p>
        </w:tc>
        <w:tc>
          <w:tcPr>
            <w:tcW w:w="1640" w:type="dxa"/>
          </w:tcPr>
          <w:p w14:paraId="5BE6FBE1" w14:textId="553DE227" w:rsidR="00BC145E" w:rsidRPr="009844AB" w:rsidRDefault="00BC145E" w:rsidP="00B9449E">
            <w:pPr>
              <w:rPr>
                <w:rFonts w:eastAsia="MS Mincho" w:cstheme="minorHAnsi"/>
                <w:lang w:eastAsia="ja-JP"/>
              </w:rPr>
            </w:pPr>
            <w:r w:rsidRPr="009844AB">
              <w:rPr>
                <w:rFonts w:eastAsia="Arial Unicode MS" w:cs="Arial"/>
                <w:color w:val="000000"/>
                <w:sz w:val="16"/>
                <w:szCs w:val="16"/>
              </w:rPr>
              <w:t>dataset/dataset series</w:t>
            </w:r>
          </w:p>
        </w:tc>
        <w:tc>
          <w:tcPr>
            <w:tcW w:w="1605" w:type="dxa"/>
          </w:tcPr>
          <w:p w14:paraId="4759C838" w14:textId="4219E449" w:rsidR="00BC145E" w:rsidRPr="009844AB" w:rsidRDefault="00BC145E" w:rsidP="00B9449E">
            <w:pPr>
              <w:rPr>
                <w:rFonts w:eastAsia="MS Mincho" w:cstheme="minorHAnsi"/>
                <w:lang w:eastAsia="ja-JP"/>
              </w:rPr>
            </w:pPr>
            <w:r w:rsidRPr="009844AB">
              <w:rPr>
                <w:rFonts w:eastAsia="Arial Unicode MS" w:cs="Arial"/>
                <w:color w:val="000000"/>
                <w:sz w:val="16"/>
                <w:szCs w:val="16"/>
              </w:rPr>
              <w:t>All S-100 based PS</w:t>
            </w:r>
          </w:p>
        </w:tc>
      </w:tr>
      <w:tr w:rsidR="00B9449E" w:rsidRPr="00616E11" w14:paraId="1C7150E2" w14:textId="77777777" w:rsidTr="005D1264">
        <w:tc>
          <w:tcPr>
            <w:tcW w:w="510" w:type="dxa"/>
            <w:shd w:val="clear" w:color="auto" w:fill="F2F2F2" w:themeFill="background1" w:themeFillShade="F2"/>
          </w:tcPr>
          <w:p w14:paraId="20F435ED" w14:textId="42576C9C" w:rsidR="00BC145E" w:rsidRPr="009844AB" w:rsidRDefault="00BC145E" w:rsidP="00BC145E">
            <w:pPr>
              <w:rPr>
                <w:rFonts w:eastAsia="MS Mincho" w:cstheme="minorHAnsi"/>
                <w:lang w:eastAsia="ja-JP"/>
              </w:rPr>
            </w:pPr>
            <w:r w:rsidRPr="009844AB">
              <w:rPr>
                <w:rFonts w:eastAsia="Arial Unicode MS" w:cs="Arial"/>
                <w:color w:val="000000"/>
                <w:sz w:val="16"/>
                <w:szCs w:val="16"/>
              </w:rPr>
              <w:t>8</w:t>
            </w:r>
          </w:p>
        </w:tc>
        <w:tc>
          <w:tcPr>
            <w:tcW w:w="2813" w:type="dxa"/>
            <w:shd w:val="clear" w:color="auto" w:fill="F2F2F2" w:themeFill="background1" w:themeFillShade="F2"/>
          </w:tcPr>
          <w:p w14:paraId="53C5932C" w14:textId="2EEE7563" w:rsidR="00BC145E" w:rsidRPr="009844AB" w:rsidRDefault="00BC145E" w:rsidP="00B9449E">
            <w:pPr>
              <w:rPr>
                <w:rFonts w:eastAsia="MS Mincho" w:cstheme="minorHAnsi"/>
                <w:lang w:eastAsia="ja-JP"/>
              </w:rPr>
            </w:pPr>
            <w:r w:rsidRPr="009844AB">
              <w:rPr>
                <w:rFonts w:eastAsia="Arial Unicode MS" w:cs="Arial"/>
                <w:color w:val="000000"/>
                <w:sz w:val="16"/>
                <w:szCs w:val="16"/>
              </w:rPr>
              <w:t>Logical Consistency / Topological Consistency</w:t>
            </w:r>
          </w:p>
        </w:tc>
        <w:tc>
          <w:tcPr>
            <w:tcW w:w="2306" w:type="dxa"/>
            <w:shd w:val="clear" w:color="auto" w:fill="F2F2F2" w:themeFill="background1" w:themeFillShade="F2"/>
          </w:tcPr>
          <w:p w14:paraId="5DABE329" w14:textId="0D1A3334" w:rsidR="00BC145E" w:rsidRPr="009844AB" w:rsidRDefault="00BC145E" w:rsidP="00B9449E">
            <w:pPr>
              <w:rPr>
                <w:rFonts w:eastAsia="MS Mincho" w:cstheme="minorHAnsi"/>
                <w:lang w:eastAsia="ja-JP"/>
              </w:rPr>
            </w:pPr>
            <w:r w:rsidRPr="009844AB">
              <w:rPr>
                <w:rFonts w:eastAsia="Arial Unicode MS" w:cs="Arial"/>
                <w:color w:val="000000"/>
                <w:sz w:val="16"/>
                <w:szCs w:val="16"/>
              </w:rPr>
              <w:t>Correctness of the explicitly encoded topological characteristics of the dataset, as described by the scope.</w:t>
            </w:r>
          </w:p>
        </w:tc>
        <w:tc>
          <w:tcPr>
            <w:tcW w:w="4076" w:type="dxa"/>
            <w:shd w:val="clear" w:color="auto" w:fill="F2F2F2" w:themeFill="background1" w:themeFillShade="F2"/>
          </w:tcPr>
          <w:p w14:paraId="2636967B" w14:textId="412B1C5F" w:rsidR="00BC145E" w:rsidRPr="009844AB" w:rsidRDefault="00BC145E" w:rsidP="00B9449E">
            <w:pPr>
              <w:rPr>
                <w:rFonts w:eastAsia="MS Mincho" w:cstheme="minorHAnsi"/>
                <w:lang w:eastAsia="ja-JP"/>
              </w:rPr>
            </w:pPr>
            <w:r w:rsidRPr="009844AB">
              <w:rPr>
                <w:rFonts w:eastAsia="Arial Unicode MS" w:cs="Arial"/>
                <w:color w:val="000000"/>
                <w:sz w:val="16"/>
                <w:szCs w:val="16"/>
              </w:rPr>
              <w:t>rateOfFaultyPointCurveConnections / This data quality measure indicates the number of faulty link-node connections in relation to the number of supposed link-node connections. This data quality measure gives the erroneous point-curve connections in relation to the total number of point-curve connections.</w:t>
            </w:r>
          </w:p>
        </w:tc>
        <w:tc>
          <w:tcPr>
            <w:tcW w:w="1640" w:type="dxa"/>
            <w:shd w:val="clear" w:color="auto" w:fill="F2F2F2" w:themeFill="background1" w:themeFillShade="F2"/>
          </w:tcPr>
          <w:p w14:paraId="1737A675" w14:textId="2DEC311E" w:rsidR="00BC145E" w:rsidRPr="009844AB" w:rsidRDefault="00BC145E" w:rsidP="00B9449E">
            <w:pPr>
              <w:rPr>
                <w:rFonts w:eastAsia="MS Mincho" w:cstheme="minorHAnsi"/>
                <w:lang w:eastAsia="ja-JP"/>
              </w:rPr>
            </w:pPr>
            <w:r w:rsidRPr="009844AB">
              <w:rPr>
                <w:rFonts w:eastAsia="Arial Unicode MS" w:cs="Arial"/>
                <w:color w:val="000000"/>
                <w:sz w:val="16"/>
                <w:szCs w:val="16"/>
              </w:rPr>
              <w:t>spatial object / spatial object type</w:t>
            </w:r>
          </w:p>
        </w:tc>
        <w:tc>
          <w:tcPr>
            <w:tcW w:w="1605" w:type="dxa"/>
            <w:shd w:val="clear" w:color="auto" w:fill="F2F2F2" w:themeFill="background1" w:themeFillShade="F2"/>
          </w:tcPr>
          <w:p w14:paraId="4CF98BB4" w14:textId="5925261C" w:rsidR="00BC145E" w:rsidRPr="009844AB" w:rsidRDefault="00BC145E" w:rsidP="00B9449E">
            <w:pPr>
              <w:rPr>
                <w:rFonts w:eastAsia="MS Mincho" w:cstheme="minorHAnsi"/>
                <w:lang w:eastAsia="ja-JP"/>
              </w:rPr>
            </w:pPr>
            <w:r w:rsidRPr="009844AB">
              <w:rPr>
                <w:rFonts w:eastAsia="Arial Unicode MS" w:cs="Arial"/>
                <w:color w:val="000000"/>
                <w:sz w:val="16"/>
                <w:szCs w:val="16"/>
              </w:rPr>
              <w:t>PS with curves.</w:t>
            </w:r>
          </w:p>
        </w:tc>
      </w:tr>
      <w:tr w:rsidR="00B9449E" w:rsidRPr="00616E11" w14:paraId="7101F8A1" w14:textId="77777777" w:rsidTr="005D1264">
        <w:tc>
          <w:tcPr>
            <w:tcW w:w="510" w:type="dxa"/>
          </w:tcPr>
          <w:p w14:paraId="4238B56F" w14:textId="0133F4B1" w:rsidR="00BC145E" w:rsidRPr="009844AB" w:rsidRDefault="00BC145E" w:rsidP="00BC145E">
            <w:pPr>
              <w:rPr>
                <w:rFonts w:eastAsia="MS Mincho" w:cstheme="minorHAnsi"/>
                <w:lang w:eastAsia="ja-JP"/>
              </w:rPr>
            </w:pPr>
            <w:r w:rsidRPr="009844AB">
              <w:rPr>
                <w:rFonts w:eastAsia="Arial Unicode MS" w:cs="Arial"/>
                <w:color w:val="000000"/>
                <w:sz w:val="16"/>
                <w:szCs w:val="16"/>
              </w:rPr>
              <w:t>9</w:t>
            </w:r>
          </w:p>
        </w:tc>
        <w:tc>
          <w:tcPr>
            <w:tcW w:w="2813" w:type="dxa"/>
          </w:tcPr>
          <w:p w14:paraId="14953A2B" w14:textId="413EC8B9" w:rsidR="00BC145E" w:rsidRPr="009844AB" w:rsidRDefault="00BC145E" w:rsidP="00B9449E">
            <w:pPr>
              <w:rPr>
                <w:rFonts w:eastAsia="MS Mincho" w:cstheme="minorHAnsi"/>
                <w:lang w:eastAsia="ja-JP"/>
              </w:rPr>
            </w:pPr>
            <w:r w:rsidRPr="009844AB">
              <w:rPr>
                <w:rFonts w:eastAsia="Arial Unicode MS" w:cs="Arial"/>
                <w:color w:val="000000"/>
                <w:sz w:val="16"/>
                <w:szCs w:val="16"/>
              </w:rPr>
              <w:t>Logical Consistency / Topological Consistency</w:t>
            </w:r>
          </w:p>
        </w:tc>
        <w:tc>
          <w:tcPr>
            <w:tcW w:w="2306" w:type="dxa"/>
          </w:tcPr>
          <w:p w14:paraId="3BE54B1A" w14:textId="20A7314F" w:rsidR="00BC145E" w:rsidRPr="009844AB" w:rsidRDefault="00BC145E" w:rsidP="00B9449E">
            <w:pPr>
              <w:rPr>
                <w:rFonts w:eastAsia="MS Mincho" w:cstheme="minorHAnsi"/>
                <w:lang w:eastAsia="ja-JP"/>
              </w:rPr>
            </w:pPr>
            <w:r w:rsidRPr="009844AB">
              <w:rPr>
                <w:rFonts w:eastAsia="Arial Unicode MS" w:cs="Arial"/>
                <w:color w:val="000000"/>
                <w:sz w:val="16"/>
                <w:szCs w:val="16"/>
              </w:rPr>
              <w:t>Correctness of the explicitly encoded topological characteristics of the dataset, as described by the scope.</w:t>
            </w:r>
          </w:p>
        </w:tc>
        <w:tc>
          <w:tcPr>
            <w:tcW w:w="4076" w:type="dxa"/>
          </w:tcPr>
          <w:p w14:paraId="667F0939" w14:textId="491B694F" w:rsidR="00BC145E" w:rsidRPr="009844AB" w:rsidRDefault="00BC145E" w:rsidP="00B9449E">
            <w:pPr>
              <w:rPr>
                <w:rFonts w:eastAsia="MS Mincho" w:cstheme="minorHAnsi"/>
                <w:lang w:eastAsia="ja-JP"/>
              </w:rPr>
            </w:pPr>
            <w:r w:rsidRPr="009844AB">
              <w:rPr>
                <w:rFonts w:eastAsia="Arial Unicode MS" w:cs="Arial"/>
                <w:color w:val="000000"/>
                <w:sz w:val="16"/>
                <w:szCs w:val="16"/>
              </w:rPr>
              <w:t>numberOfMissingConnectionsUndershoots / This data quality measure is a count of items in the dataset within the parameter tolerance that are mismatched due to undershoots.</w:t>
            </w:r>
          </w:p>
        </w:tc>
        <w:tc>
          <w:tcPr>
            <w:tcW w:w="1640" w:type="dxa"/>
          </w:tcPr>
          <w:p w14:paraId="3291B550" w14:textId="3BA3CBB9" w:rsidR="00BC145E" w:rsidRPr="009844AB" w:rsidRDefault="00BC145E" w:rsidP="00B9449E">
            <w:pPr>
              <w:rPr>
                <w:rFonts w:eastAsia="MS Mincho" w:cstheme="minorHAnsi"/>
                <w:lang w:eastAsia="ja-JP"/>
              </w:rPr>
            </w:pPr>
            <w:r w:rsidRPr="009844AB">
              <w:rPr>
                <w:rFonts w:eastAsia="Arial Unicode MS" w:cs="Arial"/>
                <w:color w:val="000000"/>
                <w:sz w:val="16"/>
                <w:szCs w:val="16"/>
              </w:rPr>
              <w:t>spatial object / spatial object type</w:t>
            </w:r>
          </w:p>
        </w:tc>
        <w:tc>
          <w:tcPr>
            <w:tcW w:w="1605" w:type="dxa"/>
          </w:tcPr>
          <w:p w14:paraId="1AE57D3B" w14:textId="15CB51C0" w:rsidR="00BC145E" w:rsidRPr="009844AB" w:rsidRDefault="00BC145E" w:rsidP="00B9449E">
            <w:pPr>
              <w:rPr>
                <w:rFonts w:eastAsia="MS Mincho" w:cstheme="minorHAnsi"/>
                <w:lang w:eastAsia="ja-JP"/>
              </w:rPr>
            </w:pPr>
            <w:r w:rsidRPr="009844AB">
              <w:rPr>
                <w:rFonts w:eastAsia="Arial Unicode MS" w:cs="Arial"/>
                <w:color w:val="000000"/>
                <w:sz w:val="16"/>
                <w:szCs w:val="16"/>
              </w:rPr>
              <w:t>PS with curves.</w:t>
            </w:r>
          </w:p>
        </w:tc>
      </w:tr>
      <w:tr w:rsidR="00B9449E" w:rsidRPr="00616E11" w14:paraId="46C0BEF3" w14:textId="77777777" w:rsidTr="005D1264">
        <w:tc>
          <w:tcPr>
            <w:tcW w:w="510" w:type="dxa"/>
            <w:shd w:val="clear" w:color="auto" w:fill="F2F2F2" w:themeFill="background1" w:themeFillShade="F2"/>
          </w:tcPr>
          <w:p w14:paraId="73AC1B2B" w14:textId="340BE88D" w:rsidR="00BC145E" w:rsidRPr="009844AB" w:rsidRDefault="00BC145E" w:rsidP="00BC145E">
            <w:pPr>
              <w:rPr>
                <w:rFonts w:eastAsia="MS Mincho" w:cstheme="minorHAnsi"/>
                <w:lang w:eastAsia="ja-JP"/>
              </w:rPr>
            </w:pPr>
            <w:r w:rsidRPr="009844AB">
              <w:rPr>
                <w:rFonts w:eastAsia="Arial Unicode MS" w:cs="Arial"/>
                <w:color w:val="000000"/>
                <w:sz w:val="16"/>
                <w:szCs w:val="16"/>
              </w:rPr>
              <w:t>10</w:t>
            </w:r>
          </w:p>
        </w:tc>
        <w:tc>
          <w:tcPr>
            <w:tcW w:w="2813" w:type="dxa"/>
            <w:shd w:val="clear" w:color="auto" w:fill="F2F2F2" w:themeFill="background1" w:themeFillShade="F2"/>
          </w:tcPr>
          <w:p w14:paraId="2C9B2301" w14:textId="47E52CBC" w:rsidR="00BC145E" w:rsidRPr="009844AB" w:rsidRDefault="00BC145E" w:rsidP="00B9449E">
            <w:pPr>
              <w:rPr>
                <w:rFonts w:eastAsia="MS Mincho" w:cstheme="minorHAnsi"/>
                <w:lang w:eastAsia="ja-JP"/>
              </w:rPr>
            </w:pPr>
            <w:r w:rsidRPr="009844AB">
              <w:rPr>
                <w:rFonts w:eastAsia="Arial Unicode MS" w:cs="Arial"/>
                <w:color w:val="000000"/>
                <w:sz w:val="16"/>
                <w:szCs w:val="16"/>
              </w:rPr>
              <w:t>Logical Consistency / Topological Consistency</w:t>
            </w:r>
          </w:p>
        </w:tc>
        <w:tc>
          <w:tcPr>
            <w:tcW w:w="2306" w:type="dxa"/>
            <w:shd w:val="clear" w:color="auto" w:fill="F2F2F2" w:themeFill="background1" w:themeFillShade="F2"/>
          </w:tcPr>
          <w:p w14:paraId="569AA3DF" w14:textId="3DF1F506" w:rsidR="00BC145E" w:rsidRPr="009844AB" w:rsidRDefault="00BC145E" w:rsidP="00B9449E">
            <w:pPr>
              <w:rPr>
                <w:rFonts w:eastAsia="MS Mincho" w:cstheme="minorHAnsi"/>
                <w:lang w:eastAsia="ja-JP"/>
              </w:rPr>
            </w:pPr>
            <w:r w:rsidRPr="009844AB">
              <w:rPr>
                <w:rFonts w:eastAsia="Arial Unicode MS" w:cs="Arial"/>
                <w:color w:val="000000"/>
                <w:sz w:val="16"/>
                <w:szCs w:val="16"/>
              </w:rPr>
              <w:t>Correctness of the explicitly encoded topological characteristics of the dataset, as described by the scope.</w:t>
            </w:r>
          </w:p>
        </w:tc>
        <w:tc>
          <w:tcPr>
            <w:tcW w:w="4076" w:type="dxa"/>
            <w:shd w:val="clear" w:color="auto" w:fill="F2F2F2" w:themeFill="background1" w:themeFillShade="F2"/>
          </w:tcPr>
          <w:p w14:paraId="058D78EF" w14:textId="0651C106" w:rsidR="00BC145E" w:rsidRPr="009844AB" w:rsidRDefault="00BC145E" w:rsidP="00B9449E">
            <w:pPr>
              <w:rPr>
                <w:rFonts w:eastAsia="MS Mincho" w:cstheme="minorHAnsi"/>
                <w:lang w:eastAsia="ja-JP"/>
              </w:rPr>
            </w:pPr>
            <w:r w:rsidRPr="009844AB">
              <w:rPr>
                <w:rFonts w:eastAsia="Arial Unicode MS" w:cs="Arial"/>
                <w:color w:val="000000"/>
                <w:sz w:val="16"/>
                <w:szCs w:val="16"/>
              </w:rPr>
              <w:t>numberOfMissingConnectionsOvershoots / This data quality measure is a count of items in the dataset within the parameter tolerance that are mismatched due to overshoots.</w:t>
            </w:r>
          </w:p>
        </w:tc>
        <w:tc>
          <w:tcPr>
            <w:tcW w:w="1640" w:type="dxa"/>
            <w:shd w:val="clear" w:color="auto" w:fill="F2F2F2" w:themeFill="background1" w:themeFillShade="F2"/>
          </w:tcPr>
          <w:p w14:paraId="1F6510EA" w14:textId="0966AE7E" w:rsidR="00BC145E" w:rsidRPr="009844AB" w:rsidRDefault="00BC145E" w:rsidP="00B9449E">
            <w:pPr>
              <w:rPr>
                <w:rFonts w:eastAsia="MS Mincho" w:cstheme="minorHAnsi"/>
                <w:lang w:eastAsia="ja-JP"/>
              </w:rPr>
            </w:pPr>
            <w:r w:rsidRPr="009844AB">
              <w:rPr>
                <w:rFonts w:eastAsia="Arial Unicode MS" w:cs="Arial"/>
                <w:color w:val="000000"/>
                <w:sz w:val="16"/>
                <w:szCs w:val="16"/>
              </w:rPr>
              <w:t>spatial object / spatial object type</w:t>
            </w:r>
          </w:p>
        </w:tc>
        <w:tc>
          <w:tcPr>
            <w:tcW w:w="1605" w:type="dxa"/>
            <w:shd w:val="clear" w:color="auto" w:fill="F2F2F2" w:themeFill="background1" w:themeFillShade="F2"/>
          </w:tcPr>
          <w:p w14:paraId="03469B4E" w14:textId="4340CACD" w:rsidR="00BC145E" w:rsidRPr="009844AB" w:rsidRDefault="00BC145E" w:rsidP="00B9449E">
            <w:pPr>
              <w:rPr>
                <w:rFonts w:eastAsia="MS Mincho" w:cstheme="minorHAnsi"/>
                <w:lang w:eastAsia="ja-JP"/>
              </w:rPr>
            </w:pPr>
            <w:r w:rsidRPr="009844AB">
              <w:rPr>
                <w:rFonts w:eastAsia="Arial Unicode MS" w:cs="Arial"/>
                <w:color w:val="000000"/>
                <w:sz w:val="16"/>
                <w:szCs w:val="16"/>
              </w:rPr>
              <w:t>PS with curves.</w:t>
            </w:r>
          </w:p>
        </w:tc>
      </w:tr>
      <w:tr w:rsidR="00B9449E" w:rsidRPr="00616E11" w14:paraId="134934D0" w14:textId="77777777" w:rsidTr="005D1264">
        <w:tc>
          <w:tcPr>
            <w:tcW w:w="510" w:type="dxa"/>
          </w:tcPr>
          <w:p w14:paraId="6B6A5249" w14:textId="27B0E8B3" w:rsidR="00BC145E" w:rsidRPr="009844AB" w:rsidRDefault="00BC145E" w:rsidP="00BC145E">
            <w:pPr>
              <w:rPr>
                <w:rFonts w:eastAsia="MS Mincho" w:cstheme="minorHAnsi"/>
                <w:lang w:eastAsia="ja-JP"/>
              </w:rPr>
            </w:pPr>
            <w:r w:rsidRPr="009844AB">
              <w:rPr>
                <w:rFonts w:eastAsia="Arial Unicode MS" w:cs="Arial"/>
                <w:color w:val="000000"/>
                <w:sz w:val="16"/>
                <w:szCs w:val="16"/>
              </w:rPr>
              <w:lastRenderedPageBreak/>
              <w:t>11</w:t>
            </w:r>
          </w:p>
        </w:tc>
        <w:tc>
          <w:tcPr>
            <w:tcW w:w="2813" w:type="dxa"/>
          </w:tcPr>
          <w:p w14:paraId="68E39B79" w14:textId="48DBE6C8" w:rsidR="00BC145E" w:rsidRPr="009844AB" w:rsidRDefault="00BC145E" w:rsidP="00B9449E">
            <w:pPr>
              <w:rPr>
                <w:rFonts w:eastAsia="MS Mincho" w:cstheme="minorHAnsi"/>
                <w:lang w:eastAsia="ja-JP"/>
              </w:rPr>
            </w:pPr>
            <w:r w:rsidRPr="009844AB">
              <w:rPr>
                <w:rFonts w:eastAsia="Arial Unicode MS" w:cs="Arial"/>
                <w:color w:val="000000"/>
                <w:sz w:val="16"/>
                <w:szCs w:val="16"/>
              </w:rPr>
              <w:t>Logical Consistency / Topological Consistency</w:t>
            </w:r>
          </w:p>
        </w:tc>
        <w:tc>
          <w:tcPr>
            <w:tcW w:w="2306" w:type="dxa"/>
          </w:tcPr>
          <w:p w14:paraId="7ED072F4" w14:textId="373152A2" w:rsidR="00BC145E" w:rsidRPr="009844AB" w:rsidRDefault="00BC145E" w:rsidP="00B9449E">
            <w:pPr>
              <w:rPr>
                <w:rFonts w:eastAsia="MS Mincho" w:cstheme="minorHAnsi"/>
                <w:lang w:eastAsia="ja-JP"/>
              </w:rPr>
            </w:pPr>
            <w:r w:rsidRPr="009844AB">
              <w:rPr>
                <w:rFonts w:eastAsia="Arial Unicode MS" w:cs="Arial"/>
                <w:color w:val="000000"/>
                <w:sz w:val="16"/>
                <w:szCs w:val="16"/>
              </w:rPr>
              <w:t>Correctness of the explicitly encoded topological characteristics of the dataset, as described by the scope.</w:t>
            </w:r>
          </w:p>
        </w:tc>
        <w:tc>
          <w:tcPr>
            <w:tcW w:w="4076" w:type="dxa"/>
          </w:tcPr>
          <w:p w14:paraId="1DD70077" w14:textId="7A3BF1BB" w:rsidR="00BC145E" w:rsidRPr="009844AB" w:rsidRDefault="00BC145E" w:rsidP="00B9449E">
            <w:pPr>
              <w:rPr>
                <w:rFonts w:eastAsia="MS Mincho" w:cstheme="minorHAnsi"/>
                <w:lang w:eastAsia="ja-JP"/>
              </w:rPr>
            </w:pPr>
            <w:r w:rsidRPr="009844AB">
              <w:rPr>
                <w:rFonts w:eastAsia="Arial Unicode MS" w:cs="Arial"/>
                <w:color w:val="000000"/>
                <w:sz w:val="16"/>
                <w:szCs w:val="16"/>
              </w:rPr>
              <w:t>numberOfInvalidSlivers / This data quality measure is a count of all items in the dataset that are invalid sliver surfaces. A sliver is an unintended area that occurs when adjacent surfaces are not digitized properly. The borders of the adjacent surfaces may unintentionally gap or overlap to cause a topological error.</w:t>
            </w:r>
          </w:p>
        </w:tc>
        <w:tc>
          <w:tcPr>
            <w:tcW w:w="1640" w:type="dxa"/>
          </w:tcPr>
          <w:p w14:paraId="5C399897" w14:textId="68B58DD0" w:rsidR="00BC145E" w:rsidRPr="009844AB" w:rsidRDefault="00BC145E" w:rsidP="00B9449E">
            <w:pPr>
              <w:rPr>
                <w:rFonts w:eastAsia="MS Mincho" w:cstheme="minorHAnsi"/>
                <w:lang w:eastAsia="ja-JP"/>
              </w:rPr>
            </w:pPr>
            <w:r w:rsidRPr="009844AB">
              <w:rPr>
                <w:rFonts w:eastAsia="Arial Unicode MS" w:cs="Arial"/>
                <w:color w:val="000000"/>
                <w:sz w:val="16"/>
                <w:szCs w:val="16"/>
              </w:rPr>
              <w:t>dataset / dataset series</w:t>
            </w:r>
          </w:p>
        </w:tc>
        <w:tc>
          <w:tcPr>
            <w:tcW w:w="1605" w:type="dxa"/>
          </w:tcPr>
          <w:p w14:paraId="289FBE03" w14:textId="180E6092" w:rsidR="00BC145E" w:rsidRPr="009844AB" w:rsidRDefault="00BC145E" w:rsidP="00B9449E">
            <w:pPr>
              <w:rPr>
                <w:rFonts w:eastAsia="MS Mincho" w:cstheme="minorHAnsi"/>
                <w:lang w:eastAsia="ja-JP"/>
              </w:rPr>
            </w:pPr>
            <w:r w:rsidRPr="009844AB">
              <w:rPr>
                <w:rFonts w:eastAsia="Arial Unicode MS" w:cs="Arial"/>
                <w:color w:val="000000"/>
                <w:sz w:val="16"/>
                <w:szCs w:val="16"/>
              </w:rPr>
              <w:t>PS with geometric surfaces.</w:t>
            </w:r>
          </w:p>
        </w:tc>
      </w:tr>
      <w:tr w:rsidR="00B9449E" w:rsidRPr="00616E11" w14:paraId="4FDB096A" w14:textId="77777777" w:rsidTr="005D1264">
        <w:tc>
          <w:tcPr>
            <w:tcW w:w="510" w:type="dxa"/>
            <w:shd w:val="clear" w:color="auto" w:fill="F2F2F2" w:themeFill="background1" w:themeFillShade="F2"/>
          </w:tcPr>
          <w:p w14:paraId="7A7BBA1E" w14:textId="7A9B8C1D" w:rsidR="00BC145E" w:rsidRPr="009844AB" w:rsidRDefault="00BC145E" w:rsidP="00BC145E">
            <w:pPr>
              <w:rPr>
                <w:rFonts w:eastAsia="MS Mincho" w:cstheme="minorHAnsi"/>
                <w:lang w:eastAsia="ja-JP"/>
              </w:rPr>
            </w:pPr>
            <w:r w:rsidRPr="009844AB">
              <w:rPr>
                <w:rFonts w:eastAsia="Arial Unicode MS" w:cs="Arial"/>
                <w:color w:val="000000"/>
                <w:sz w:val="16"/>
                <w:szCs w:val="16"/>
              </w:rPr>
              <w:t>12</w:t>
            </w:r>
          </w:p>
        </w:tc>
        <w:tc>
          <w:tcPr>
            <w:tcW w:w="2813" w:type="dxa"/>
            <w:shd w:val="clear" w:color="auto" w:fill="F2F2F2" w:themeFill="background1" w:themeFillShade="F2"/>
          </w:tcPr>
          <w:p w14:paraId="77A017B1" w14:textId="3C5B34E3" w:rsidR="00BC145E" w:rsidRPr="009844AB" w:rsidRDefault="00BC145E" w:rsidP="00B9449E">
            <w:pPr>
              <w:rPr>
                <w:rFonts w:eastAsia="MS Mincho" w:cstheme="minorHAnsi"/>
                <w:lang w:eastAsia="ja-JP"/>
              </w:rPr>
            </w:pPr>
            <w:r w:rsidRPr="009844AB">
              <w:rPr>
                <w:rFonts w:eastAsia="Arial Unicode MS" w:cs="Arial"/>
                <w:color w:val="000000"/>
                <w:sz w:val="16"/>
                <w:szCs w:val="16"/>
              </w:rPr>
              <w:t>Logical Consistency / Topological Consistency</w:t>
            </w:r>
          </w:p>
        </w:tc>
        <w:tc>
          <w:tcPr>
            <w:tcW w:w="2306" w:type="dxa"/>
            <w:shd w:val="clear" w:color="auto" w:fill="F2F2F2" w:themeFill="background1" w:themeFillShade="F2"/>
          </w:tcPr>
          <w:p w14:paraId="53B9D8CF" w14:textId="1208C827" w:rsidR="00BC145E" w:rsidRPr="009844AB" w:rsidRDefault="00BC145E" w:rsidP="00B9449E">
            <w:pPr>
              <w:rPr>
                <w:rFonts w:eastAsia="MS Mincho" w:cstheme="minorHAnsi"/>
                <w:lang w:eastAsia="ja-JP"/>
              </w:rPr>
            </w:pPr>
            <w:r w:rsidRPr="009844AB">
              <w:rPr>
                <w:rFonts w:eastAsia="Arial Unicode MS" w:cs="Arial"/>
                <w:color w:val="000000"/>
                <w:sz w:val="16"/>
                <w:szCs w:val="16"/>
              </w:rPr>
              <w:t>Correctness of the explicitly encoded topological characteristics of the dataset, as described by the scope.</w:t>
            </w:r>
          </w:p>
        </w:tc>
        <w:tc>
          <w:tcPr>
            <w:tcW w:w="4076" w:type="dxa"/>
            <w:shd w:val="clear" w:color="auto" w:fill="F2F2F2" w:themeFill="background1" w:themeFillShade="F2"/>
          </w:tcPr>
          <w:p w14:paraId="1BBF729D" w14:textId="75F331EB" w:rsidR="00BC145E" w:rsidRPr="009844AB" w:rsidRDefault="00BC145E" w:rsidP="00B9449E">
            <w:pPr>
              <w:rPr>
                <w:rFonts w:eastAsia="MS Mincho" w:cstheme="minorHAnsi"/>
                <w:lang w:eastAsia="ja-JP"/>
              </w:rPr>
            </w:pPr>
            <w:r w:rsidRPr="009844AB">
              <w:rPr>
                <w:rFonts w:eastAsia="Arial Unicode MS" w:cs="Arial"/>
                <w:color w:val="000000"/>
                <w:sz w:val="16"/>
                <w:szCs w:val="16"/>
              </w:rPr>
              <w:t>numberOfInvalidSelfIntersects / This data quality measure is a count of all items in the dataset that illegally intersect with themselves.</w:t>
            </w:r>
          </w:p>
        </w:tc>
        <w:tc>
          <w:tcPr>
            <w:tcW w:w="1640" w:type="dxa"/>
            <w:shd w:val="clear" w:color="auto" w:fill="F2F2F2" w:themeFill="background1" w:themeFillShade="F2"/>
          </w:tcPr>
          <w:p w14:paraId="1A9CBCB7" w14:textId="0DCEF597" w:rsidR="00BC145E" w:rsidRPr="009844AB" w:rsidRDefault="00BC145E" w:rsidP="00B9449E">
            <w:pPr>
              <w:rPr>
                <w:rFonts w:eastAsia="MS Mincho" w:cstheme="minorHAnsi"/>
                <w:lang w:eastAsia="ja-JP"/>
              </w:rPr>
            </w:pPr>
            <w:r w:rsidRPr="009844AB">
              <w:rPr>
                <w:rFonts w:eastAsia="Arial Unicode MS" w:cs="Arial"/>
                <w:color w:val="000000"/>
                <w:sz w:val="16"/>
                <w:szCs w:val="16"/>
              </w:rPr>
              <w:t>spatial object / spatial object type</w:t>
            </w:r>
          </w:p>
        </w:tc>
        <w:tc>
          <w:tcPr>
            <w:tcW w:w="1605" w:type="dxa"/>
            <w:shd w:val="clear" w:color="auto" w:fill="F2F2F2" w:themeFill="background1" w:themeFillShade="F2"/>
          </w:tcPr>
          <w:p w14:paraId="0A007D7E" w14:textId="57B06703" w:rsidR="00BC145E" w:rsidRPr="009844AB" w:rsidRDefault="00BC145E" w:rsidP="00B9449E">
            <w:pPr>
              <w:rPr>
                <w:rFonts w:eastAsia="MS Mincho" w:cstheme="minorHAnsi"/>
                <w:lang w:eastAsia="ja-JP"/>
              </w:rPr>
            </w:pPr>
            <w:r w:rsidRPr="009844AB">
              <w:rPr>
                <w:rFonts w:eastAsia="Arial Unicode MS" w:cs="Arial"/>
                <w:color w:val="000000"/>
                <w:sz w:val="16"/>
                <w:szCs w:val="16"/>
              </w:rPr>
              <w:t>PS with curves / geometric surfaces.</w:t>
            </w:r>
          </w:p>
        </w:tc>
      </w:tr>
      <w:tr w:rsidR="00B9449E" w:rsidRPr="00616E11" w14:paraId="0B7C6E34" w14:textId="77777777" w:rsidTr="005D1264">
        <w:tc>
          <w:tcPr>
            <w:tcW w:w="510" w:type="dxa"/>
          </w:tcPr>
          <w:p w14:paraId="2104FBA8" w14:textId="256CD108" w:rsidR="00BC145E" w:rsidRPr="009844AB" w:rsidRDefault="00BC145E" w:rsidP="00BC145E">
            <w:pPr>
              <w:rPr>
                <w:rFonts w:eastAsia="MS Mincho" w:cstheme="minorHAnsi"/>
                <w:lang w:eastAsia="ja-JP"/>
              </w:rPr>
            </w:pPr>
            <w:r w:rsidRPr="009844AB">
              <w:rPr>
                <w:rFonts w:eastAsia="Arial Unicode MS" w:cs="Arial"/>
                <w:color w:val="000000"/>
                <w:sz w:val="16"/>
                <w:szCs w:val="16"/>
              </w:rPr>
              <w:t>13</w:t>
            </w:r>
          </w:p>
        </w:tc>
        <w:tc>
          <w:tcPr>
            <w:tcW w:w="2813" w:type="dxa"/>
          </w:tcPr>
          <w:p w14:paraId="57370ED5" w14:textId="5A9BEBCF" w:rsidR="00BC145E" w:rsidRPr="009844AB" w:rsidRDefault="00BC145E" w:rsidP="00B9449E">
            <w:pPr>
              <w:rPr>
                <w:rFonts w:eastAsia="MS Mincho" w:cstheme="minorHAnsi"/>
                <w:lang w:eastAsia="ja-JP"/>
              </w:rPr>
            </w:pPr>
            <w:r w:rsidRPr="009844AB">
              <w:rPr>
                <w:rFonts w:eastAsia="Arial Unicode MS" w:cs="Arial"/>
                <w:color w:val="000000"/>
                <w:sz w:val="16"/>
                <w:szCs w:val="16"/>
              </w:rPr>
              <w:t>Logical Consistency / Topological Consistency</w:t>
            </w:r>
          </w:p>
        </w:tc>
        <w:tc>
          <w:tcPr>
            <w:tcW w:w="2306" w:type="dxa"/>
          </w:tcPr>
          <w:p w14:paraId="7640E10F" w14:textId="2AB23E1D" w:rsidR="00BC145E" w:rsidRPr="009844AB" w:rsidRDefault="00BC145E" w:rsidP="00B9449E">
            <w:pPr>
              <w:rPr>
                <w:rFonts w:eastAsia="MS Mincho" w:cstheme="minorHAnsi"/>
                <w:lang w:eastAsia="ja-JP"/>
              </w:rPr>
            </w:pPr>
            <w:r w:rsidRPr="009844AB">
              <w:rPr>
                <w:rFonts w:eastAsia="Arial Unicode MS" w:cs="Arial"/>
                <w:color w:val="000000"/>
                <w:sz w:val="16"/>
                <w:szCs w:val="16"/>
              </w:rPr>
              <w:t>Correctness of the explicitly encoded topological characteristics of the dataset, as described by the scope.</w:t>
            </w:r>
          </w:p>
        </w:tc>
        <w:tc>
          <w:tcPr>
            <w:tcW w:w="4076" w:type="dxa"/>
          </w:tcPr>
          <w:p w14:paraId="3206FAEE" w14:textId="1305B72E" w:rsidR="00BC145E" w:rsidRPr="009844AB" w:rsidRDefault="00BC145E" w:rsidP="00B9449E">
            <w:pPr>
              <w:rPr>
                <w:rFonts w:eastAsia="MS Mincho" w:cstheme="minorHAnsi"/>
                <w:lang w:eastAsia="ja-JP"/>
              </w:rPr>
            </w:pPr>
            <w:r w:rsidRPr="009844AB">
              <w:rPr>
                <w:rFonts w:eastAsia="Arial Unicode MS" w:cs="Arial"/>
                <w:color w:val="000000"/>
                <w:sz w:val="16"/>
                <w:szCs w:val="16"/>
              </w:rPr>
              <w:t>numberOfInvalidSelfOverlap / This data quality measure is a count of all items in the dataset that illegally self-overlap.</w:t>
            </w:r>
          </w:p>
        </w:tc>
        <w:tc>
          <w:tcPr>
            <w:tcW w:w="1640" w:type="dxa"/>
          </w:tcPr>
          <w:p w14:paraId="50D54750" w14:textId="5D510E9D" w:rsidR="00BC145E" w:rsidRPr="009844AB" w:rsidRDefault="00BC145E" w:rsidP="00B9449E">
            <w:pPr>
              <w:rPr>
                <w:rFonts w:eastAsia="MS Mincho" w:cstheme="minorHAnsi"/>
                <w:lang w:eastAsia="ja-JP"/>
              </w:rPr>
            </w:pPr>
            <w:r w:rsidRPr="009844AB">
              <w:rPr>
                <w:rFonts w:eastAsia="Arial Unicode MS" w:cs="Arial"/>
                <w:color w:val="000000"/>
                <w:sz w:val="16"/>
                <w:szCs w:val="16"/>
              </w:rPr>
              <w:t>spatial object / spatial object type</w:t>
            </w:r>
          </w:p>
        </w:tc>
        <w:tc>
          <w:tcPr>
            <w:tcW w:w="1605" w:type="dxa"/>
          </w:tcPr>
          <w:p w14:paraId="211DB383" w14:textId="09AA9200" w:rsidR="00BC145E" w:rsidRPr="009844AB" w:rsidRDefault="00BC145E" w:rsidP="00B9449E">
            <w:pPr>
              <w:rPr>
                <w:rFonts w:eastAsia="MS Mincho" w:cstheme="minorHAnsi"/>
                <w:lang w:eastAsia="ja-JP"/>
              </w:rPr>
            </w:pPr>
            <w:r w:rsidRPr="009844AB">
              <w:rPr>
                <w:rFonts w:eastAsia="Arial Unicode MS" w:cs="Arial"/>
                <w:color w:val="000000"/>
                <w:sz w:val="16"/>
                <w:szCs w:val="16"/>
              </w:rPr>
              <w:t>PS with curves / geometric surfaces.</w:t>
            </w:r>
          </w:p>
        </w:tc>
      </w:tr>
      <w:tr w:rsidR="00B9449E" w:rsidRPr="00616E11" w14:paraId="687CD156" w14:textId="77777777" w:rsidTr="005D1264">
        <w:tc>
          <w:tcPr>
            <w:tcW w:w="510" w:type="dxa"/>
            <w:shd w:val="clear" w:color="auto" w:fill="F2F2F2" w:themeFill="background1" w:themeFillShade="F2"/>
          </w:tcPr>
          <w:p w14:paraId="3F9C6A8D" w14:textId="6FAFD23A" w:rsidR="00BC145E" w:rsidRPr="009844AB" w:rsidRDefault="00BC145E" w:rsidP="00BC145E">
            <w:pPr>
              <w:rPr>
                <w:rFonts w:eastAsia="MS Mincho" w:cstheme="minorHAnsi"/>
                <w:lang w:eastAsia="ja-JP"/>
              </w:rPr>
            </w:pPr>
            <w:r w:rsidRPr="009844AB">
              <w:rPr>
                <w:rFonts w:eastAsia="Arial Unicode MS" w:cs="Arial"/>
                <w:color w:val="000000"/>
                <w:sz w:val="16"/>
                <w:szCs w:val="16"/>
              </w:rPr>
              <w:t>14</w:t>
            </w:r>
          </w:p>
        </w:tc>
        <w:tc>
          <w:tcPr>
            <w:tcW w:w="2813" w:type="dxa"/>
            <w:shd w:val="clear" w:color="auto" w:fill="F2F2F2" w:themeFill="background1" w:themeFillShade="F2"/>
          </w:tcPr>
          <w:p w14:paraId="6EB07CC2" w14:textId="4720FF2B" w:rsidR="00BC145E" w:rsidRPr="009844AB" w:rsidRDefault="00BC145E" w:rsidP="00B9449E">
            <w:pPr>
              <w:rPr>
                <w:rFonts w:eastAsia="MS Mincho" w:cstheme="minorHAnsi"/>
                <w:lang w:eastAsia="ja-JP"/>
              </w:rPr>
            </w:pPr>
            <w:r w:rsidRPr="009844AB">
              <w:rPr>
                <w:rFonts w:eastAsia="Arial Unicode MS" w:cs="Arial"/>
                <w:color w:val="000000"/>
                <w:sz w:val="16"/>
                <w:szCs w:val="16"/>
              </w:rPr>
              <w:t>Positional Accuracy / Vertical Position Accuracy</w:t>
            </w:r>
          </w:p>
        </w:tc>
        <w:tc>
          <w:tcPr>
            <w:tcW w:w="2306" w:type="dxa"/>
            <w:shd w:val="clear" w:color="auto" w:fill="F2F2F2" w:themeFill="background1" w:themeFillShade="F2"/>
          </w:tcPr>
          <w:p w14:paraId="03AF2101" w14:textId="57E9F773" w:rsidR="00BC145E" w:rsidRPr="009844AB" w:rsidRDefault="00BC145E" w:rsidP="00B9449E">
            <w:pPr>
              <w:rPr>
                <w:rFonts w:eastAsia="MS Mincho" w:cstheme="minorHAnsi"/>
                <w:lang w:eastAsia="ja-JP"/>
              </w:rPr>
            </w:pPr>
            <w:r w:rsidRPr="009844AB">
              <w:rPr>
                <w:rFonts w:eastAsia="Arial Unicode MS" w:cs="Arial"/>
                <w:color w:val="000000"/>
                <w:sz w:val="16"/>
                <w:szCs w:val="16"/>
              </w:rPr>
              <w:t>Closeness of reported coordinative values to values accepted as or being true.</w:t>
            </w:r>
          </w:p>
        </w:tc>
        <w:tc>
          <w:tcPr>
            <w:tcW w:w="4076" w:type="dxa"/>
            <w:shd w:val="clear" w:color="auto" w:fill="F2F2F2" w:themeFill="background1" w:themeFillShade="F2"/>
          </w:tcPr>
          <w:p w14:paraId="7091E705" w14:textId="25044D38" w:rsidR="00BC145E" w:rsidRPr="009844AB" w:rsidRDefault="00CC6EA8" w:rsidP="00B9449E">
            <w:pPr>
              <w:rPr>
                <w:rFonts w:eastAsia="MS Mincho" w:cstheme="minorHAnsi"/>
                <w:lang w:eastAsia="ja-JP"/>
              </w:rPr>
            </w:pPr>
            <w:ins w:id="4339" w:author="Raphael Malyankar" w:date="2025-08-07T01:21:00Z" w16du:dateUtc="2025-08-07T08:21:00Z">
              <w:r w:rsidRPr="009844AB">
                <w:rPr>
                  <w:rFonts w:eastAsia="Arial Unicode MS" w:cs="Arial"/>
                  <w:color w:val="000000"/>
                  <w:sz w:val="16"/>
                  <w:szCs w:val="16"/>
                </w:rPr>
                <w:t>LinearMapAccuracy3Sigma</w:t>
              </w:r>
            </w:ins>
            <w:del w:id="4340" w:author="Raphael Malyankar" w:date="2025-08-07T01:21:00Z" w16du:dateUtc="2025-08-07T08:21:00Z">
              <w:r w:rsidR="00BC145E" w:rsidRPr="009844AB" w:rsidDel="00CC6EA8">
                <w:rPr>
                  <w:rFonts w:eastAsia="Arial Unicode MS" w:cs="Arial"/>
                  <w:color w:val="000000"/>
                  <w:sz w:val="16"/>
                  <w:szCs w:val="16"/>
                </w:rPr>
                <w:delText xml:space="preserve">linearMapAccuracy3Sigma </w:delText>
              </w:r>
            </w:del>
            <w:ins w:id="4341" w:author="Raphael Malyankar" w:date="2025-08-07T01:21:00Z" w16du:dateUtc="2025-08-07T08:21:00Z">
              <w:r w:rsidRPr="009844AB">
                <w:rPr>
                  <w:rFonts w:eastAsia="Arial Unicode MS" w:cs="Arial"/>
                  <w:color w:val="000000"/>
                  <w:sz w:val="16"/>
                  <w:szCs w:val="16"/>
                </w:rPr>
                <w:t xml:space="preserve"> </w:t>
              </w:r>
            </w:ins>
            <w:r w:rsidR="00BC145E" w:rsidRPr="009844AB">
              <w:rPr>
                <w:rFonts w:eastAsia="Arial Unicode MS" w:cs="Arial"/>
                <w:color w:val="000000"/>
                <w:sz w:val="16"/>
                <w:szCs w:val="16"/>
              </w:rPr>
              <w:t>/ Half length of the interval defined by an upper and lower limit in which the true value lies with probability 95%.</w:t>
            </w:r>
          </w:p>
        </w:tc>
        <w:tc>
          <w:tcPr>
            <w:tcW w:w="1640" w:type="dxa"/>
            <w:shd w:val="clear" w:color="auto" w:fill="F2F2F2" w:themeFill="background1" w:themeFillShade="F2"/>
          </w:tcPr>
          <w:p w14:paraId="2858ABD8" w14:textId="7A998866" w:rsidR="00BC145E" w:rsidRPr="009844AB" w:rsidRDefault="00BC145E" w:rsidP="00B9449E">
            <w:pPr>
              <w:rPr>
                <w:rFonts w:eastAsia="MS Mincho" w:cstheme="minorHAnsi"/>
                <w:lang w:eastAsia="ja-JP"/>
              </w:rPr>
            </w:pPr>
            <w:r w:rsidRPr="009844AB">
              <w:rPr>
                <w:rFonts w:eastAsia="Arial Unicode MS" w:cs="Arial"/>
                <w:color w:val="000000"/>
                <w:sz w:val="16"/>
                <w:szCs w:val="16"/>
              </w:rPr>
              <w:t>spatial object / spatial object type</w:t>
            </w:r>
          </w:p>
        </w:tc>
        <w:tc>
          <w:tcPr>
            <w:tcW w:w="1605" w:type="dxa"/>
            <w:shd w:val="clear" w:color="auto" w:fill="F2F2F2" w:themeFill="background1" w:themeFillShade="F2"/>
          </w:tcPr>
          <w:p w14:paraId="6CC54F37" w14:textId="6F12AC3C" w:rsidR="00BC145E" w:rsidRPr="009844AB" w:rsidRDefault="00BC145E" w:rsidP="00B9449E">
            <w:pPr>
              <w:rPr>
                <w:rFonts w:eastAsia="MS Mincho" w:cstheme="minorHAnsi"/>
                <w:lang w:eastAsia="ja-JP"/>
              </w:rPr>
            </w:pPr>
            <w:r w:rsidRPr="009844AB">
              <w:rPr>
                <w:rFonts w:eastAsia="Arial Unicode MS" w:cs="Arial"/>
                <w:color w:val="000000"/>
                <w:sz w:val="16"/>
                <w:szCs w:val="16"/>
              </w:rPr>
              <w:t>PS with objects that have a vertical coordinative values associated.</w:t>
            </w:r>
          </w:p>
        </w:tc>
      </w:tr>
      <w:tr w:rsidR="00B9449E" w:rsidRPr="00616E11" w14:paraId="7240E340" w14:textId="77777777" w:rsidTr="005D1264">
        <w:tc>
          <w:tcPr>
            <w:tcW w:w="510" w:type="dxa"/>
          </w:tcPr>
          <w:p w14:paraId="1777C0DD" w14:textId="3A666B50" w:rsidR="00BC145E" w:rsidRPr="009844AB" w:rsidRDefault="00BC145E" w:rsidP="00BC145E">
            <w:pPr>
              <w:rPr>
                <w:rFonts w:eastAsia="MS Mincho" w:cstheme="minorHAnsi"/>
                <w:lang w:eastAsia="ja-JP"/>
              </w:rPr>
            </w:pPr>
            <w:r w:rsidRPr="009844AB">
              <w:rPr>
                <w:rFonts w:eastAsia="Arial Unicode MS" w:cs="Arial"/>
                <w:color w:val="000000"/>
                <w:sz w:val="16"/>
                <w:szCs w:val="16"/>
              </w:rPr>
              <w:t>15</w:t>
            </w:r>
          </w:p>
        </w:tc>
        <w:tc>
          <w:tcPr>
            <w:tcW w:w="2813" w:type="dxa"/>
          </w:tcPr>
          <w:p w14:paraId="682E91FC" w14:textId="062FBD19" w:rsidR="00BC145E" w:rsidRPr="009844AB" w:rsidRDefault="00BC145E" w:rsidP="00B9449E">
            <w:pPr>
              <w:rPr>
                <w:rFonts w:eastAsia="MS Mincho" w:cstheme="minorHAnsi"/>
                <w:lang w:eastAsia="ja-JP"/>
              </w:rPr>
            </w:pPr>
            <w:r w:rsidRPr="009844AB">
              <w:rPr>
                <w:rFonts w:eastAsia="Arial Unicode MS" w:cs="Arial"/>
                <w:color w:val="000000"/>
                <w:sz w:val="16"/>
                <w:szCs w:val="16"/>
              </w:rPr>
              <w:t>Positional Accuracy / Horizontal Position Accuracy</w:t>
            </w:r>
          </w:p>
        </w:tc>
        <w:tc>
          <w:tcPr>
            <w:tcW w:w="2306" w:type="dxa"/>
          </w:tcPr>
          <w:p w14:paraId="5DA3571F" w14:textId="7076242C" w:rsidR="00BC145E" w:rsidRPr="009844AB" w:rsidRDefault="00BC145E" w:rsidP="00B9449E">
            <w:pPr>
              <w:rPr>
                <w:rFonts w:eastAsia="MS Mincho" w:cstheme="minorHAnsi"/>
                <w:lang w:eastAsia="ja-JP"/>
              </w:rPr>
            </w:pPr>
            <w:r w:rsidRPr="009844AB">
              <w:rPr>
                <w:rFonts w:eastAsia="Arial Unicode MS" w:cs="Arial"/>
                <w:color w:val="000000"/>
                <w:sz w:val="16"/>
                <w:szCs w:val="16"/>
              </w:rPr>
              <w:t>Closeness of reported coordinative values to values accepted as or being true.</w:t>
            </w:r>
          </w:p>
        </w:tc>
        <w:tc>
          <w:tcPr>
            <w:tcW w:w="4076" w:type="dxa"/>
          </w:tcPr>
          <w:p w14:paraId="5E5233A6" w14:textId="64A977F0" w:rsidR="00CC6EA8" w:rsidRPr="009844AB" w:rsidRDefault="00CC6EA8" w:rsidP="00B9449E">
            <w:pPr>
              <w:rPr>
                <w:rFonts w:eastAsia="MS Mincho" w:cstheme="minorHAnsi"/>
                <w:lang w:eastAsia="ja-JP"/>
              </w:rPr>
            </w:pPr>
            <w:ins w:id="4342" w:author="Raphael Malyankar" w:date="2025-08-07T01:24:00Z" w16du:dateUtc="2025-08-07T08:24:00Z">
              <w:r w:rsidRPr="009844AB">
                <w:rPr>
                  <w:rFonts w:eastAsia="MS Mincho" w:cstheme="minorHAnsi"/>
                  <w:sz w:val="16"/>
                  <w:szCs w:val="18"/>
                  <w:lang w:eastAsia="ja-JP"/>
                </w:rPr>
                <w:t>circularError95/Radius describing a circle in which the true point location lies with the probability of 95%.</w:t>
              </w:r>
            </w:ins>
            <w:del w:id="4343" w:author="Raphael Malyankar" w:date="2025-08-07T01:24:00Z" w16du:dateUtc="2025-08-07T08:24:00Z">
              <w:r w:rsidRPr="009844AB" w:rsidDel="00CC6EA8">
                <w:rPr>
                  <w:rFonts w:eastAsia="MS Mincho" w:cstheme="minorHAnsi"/>
                  <w:sz w:val="16"/>
                  <w:szCs w:val="18"/>
                  <w:lang w:eastAsia="ja-JP"/>
                </w:rPr>
                <w:delText>linearMapAccuracy2Sigma / Half length of the interval defined by an upper and lower limit in which the true value lies with probability 95%.</w:delText>
              </w:r>
            </w:del>
          </w:p>
        </w:tc>
        <w:tc>
          <w:tcPr>
            <w:tcW w:w="1640" w:type="dxa"/>
          </w:tcPr>
          <w:p w14:paraId="12945D05" w14:textId="393B54A7" w:rsidR="00BC145E" w:rsidRPr="009844AB" w:rsidRDefault="00BC145E" w:rsidP="00B9449E">
            <w:pPr>
              <w:rPr>
                <w:rFonts w:eastAsia="MS Mincho" w:cstheme="minorHAnsi"/>
                <w:lang w:eastAsia="ja-JP"/>
              </w:rPr>
            </w:pPr>
            <w:r w:rsidRPr="009844AB">
              <w:rPr>
                <w:rFonts w:eastAsia="Arial Unicode MS" w:cs="Arial"/>
                <w:color w:val="000000"/>
                <w:sz w:val="16"/>
                <w:szCs w:val="16"/>
              </w:rPr>
              <w:t>spatial object / spatial object type</w:t>
            </w:r>
          </w:p>
        </w:tc>
        <w:tc>
          <w:tcPr>
            <w:tcW w:w="1605" w:type="dxa"/>
          </w:tcPr>
          <w:p w14:paraId="60C14A01" w14:textId="342B64A8" w:rsidR="00BC145E" w:rsidRPr="009844AB" w:rsidRDefault="00BC145E" w:rsidP="00B9449E">
            <w:pPr>
              <w:rPr>
                <w:rFonts w:eastAsia="MS Mincho" w:cstheme="minorHAnsi"/>
                <w:lang w:eastAsia="ja-JP"/>
              </w:rPr>
            </w:pPr>
            <w:r w:rsidRPr="009844AB">
              <w:rPr>
                <w:rFonts w:eastAsia="Arial Unicode MS" w:cs="Arial"/>
                <w:color w:val="000000"/>
                <w:sz w:val="16"/>
                <w:szCs w:val="16"/>
              </w:rPr>
              <w:t>PS with objects that have a horizontal coordinative values associated.</w:t>
            </w:r>
          </w:p>
        </w:tc>
      </w:tr>
      <w:tr w:rsidR="005D1264" w:rsidRPr="00616E11" w14:paraId="47EC3C98" w14:textId="77777777" w:rsidTr="005D1264">
        <w:tc>
          <w:tcPr>
            <w:tcW w:w="510" w:type="dxa"/>
            <w:shd w:val="clear" w:color="auto" w:fill="F2F2F2" w:themeFill="background1" w:themeFillShade="F2"/>
          </w:tcPr>
          <w:p w14:paraId="3E5AF4C1" w14:textId="2FA1D7BF" w:rsidR="005D1264" w:rsidRPr="009844AB" w:rsidRDefault="005D1264" w:rsidP="005D1264">
            <w:pPr>
              <w:rPr>
                <w:rFonts w:eastAsia="MS Mincho" w:cstheme="minorHAnsi"/>
                <w:lang w:eastAsia="ja-JP"/>
              </w:rPr>
            </w:pPr>
            <w:ins w:id="4344" w:author="Raphael Malyankar" w:date="2025-08-07T01:24:00Z" w16du:dateUtc="2025-08-07T08:24:00Z">
              <w:r w:rsidRPr="009844AB">
                <w:rPr>
                  <w:rFonts w:eastAsia="Arial Unicode MS" w:cs="Arial"/>
                  <w:color w:val="000000"/>
                  <w:sz w:val="16"/>
                  <w:szCs w:val="16"/>
                </w:rPr>
                <w:t>16</w:t>
              </w:r>
            </w:ins>
          </w:p>
        </w:tc>
        <w:tc>
          <w:tcPr>
            <w:tcW w:w="2813" w:type="dxa"/>
            <w:shd w:val="clear" w:color="auto" w:fill="F2F2F2" w:themeFill="background1" w:themeFillShade="F2"/>
          </w:tcPr>
          <w:p w14:paraId="426C562C" w14:textId="3748B915" w:rsidR="005D1264" w:rsidRPr="009844AB" w:rsidRDefault="005D1264" w:rsidP="005D1264">
            <w:pPr>
              <w:rPr>
                <w:rFonts w:eastAsia="MS Mincho" w:cstheme="minorHAnsi"/>
                <w:lang w:eastAsia="ja-JP"/>
              </w:rPr>
            </w:pPr>
            <w:ins w:id="4345" w:author="Raphael Malyankar" w:date="2025-08-07T01:24:00Z" w16du:dateUtc="2025-08-07T08:24:00Z">
              <w:r w:rsidRPr="009844AB">
                <w:rPr>
                  <w:rFonts w:eastAsia="Arial Unicode MS" w:cs="Arial"/>
                  <w:color w:val="000000"/>
                  <w:sz w:val="16"/>
                  <w:szCs w:val="16"/>
                </w:rPr>
                <w:t>Positional Accuracy / Relative or Internal Accuracy</w:t>
              </w:r>
            </w:ins>
          </w:p>
        </w:tc>
        <w:tc>
          <w:tcPr>
            <w:tcW w:w="2306" w:type="dxa"/>
            <w:shd w:val="clear" w:color="auto" w:fill="F2F2F2" w:themeFill="background1" w:themeFillShade="F2"/>
          </w:tcPr>
          <w:p w14:paraId="5132A974" w14:textId="14832375" w:rsidR="005D1264" w:rsidRPr="009844AB" w:rsidRDefault="005D1264" w:rsidP="005D1264">
            <w:pPr>
              <w:rPr>
                <w:rFonts w:eastAsia="MS Mincho" w:cstheme="minorHAnsi"/>
                <w:lang w:eastAsia="ja-JP"/>
              </w:rPr>
            </w:pPr>
            <w:ins w:id="4346" w:author="Raphael Malyankar" w:date="2025-08-07T01:24:00Z" w16du:dateUtc="2025-08-07T08:24:00Z">
              <w:r w:rsidRPr="009844AB">
                <w:rPr>
                  <w:rFonts w:eastAsia="Arial Unicode MS" w:cs="Arial"/>
                  <w:color w:val="000000"/>
                  <w:sz w:val="16"/>
                  <w:szCs w:val="16"/>
                </w:rPr>
                <w:t>Closeness of the relative positions of features in a dataset to their respective relative positions accepted as or being true.</w:t>
              </w:r>
            </w:ins>
          </w:p>
        </w:tc>
        <w:tc>
          <w:tcPr>
            <w:tcW w:w="4076" w:type="dxa"/>
            <w:shd w:val="clear" w:color="auto" w:fill="F2F2F2" w:themeFill="background1" w:themeFillShade="F2"/>
          </w:tcPr>
          <w:p w14:paraId="1F9BAE52" w14:textId="7AB39847" w:rsidR="005D1264" w:rsidRPr="009844AB" w:rsidRDefault="005D1264" w:rsidP="005D1264">
            <w:pPr>
              <w:rPr>
                <w:rFonts w:eastAsia="MS Mincho" w:cstheme="minorHAnsi"/>
                <w:lang w:eastAsia="ja-JP"/>
              </w:rPr>
            </w:pPr>
            <w:ins w:id="4347" w:author="Raphael Malyankar" w:date="2025-08-07T01:24:00Z" w16du:dateUtc="2025-08-07T08:24:00Z">
              <w:r w:rsidRPr="009844AB">
                <w:rPr>
                  <w:rFonts w:eastAsia="Arial Unicode MS" w:cs="Arial"/>
                  <w:color w:val="000000"/>
                  <w:sz w:val="16"/>
                  <w:szCs w:val="16"/>
                </w:rPr>
                <w:t>relativeVerticalError / An evaluation of the random errors of one relief feature to another in the same data set or on the same map / chart. It is a function of the random errors in the two elevations with respect to a common vertical datum. [Adapted from ISO 19157]</w:t>
              </w:r>
            </w:ins>
          </w:p>
        </w:tc>
        <w:tc>
          <w:tcPr>
            <w:tcW w:w="1640" w:type="dxa"/>
            <w:shd w:val="clear" w:color="auto" w:fill="F2F2F2" w:themeFill="background1" w:themeFillShade="F2"/>
          </w:tcPr>
          <w:p w14:paraId="327B37D6" w14:textId="34F9B2E8" w:rsidR="005D1264" w:rsidRPr="009844AB" w:rsidRDefault="005D1264" w:rsidP="005D1264">
            <w:pPr>
              <w:rPr>
                <w:rFonts w:eastAsia="MS Mincho" w:cstheme="minorHAnsi"/>
                <w:lang w:eastAsia="ja-JP"/>
              </w:rPr>
            </w:pPr>
            <w:ins w:id="4348" w:author="Raphael Malyankar" w:date="2025-08-07T01:24:00Z" w16du:dateUtc="2025-08-07T08:24:00Z">
              <w:r w:rsidRPr="009844AB">
                <w:rPr>
                  <w:rFonts w:eastAsia="Arial Unicode MS" w:cs="Arial"/>
                  <w:color w:val="000000"/>
                  <w:sz w:val="16"/>
                  <w:szCs w:val="16"/>
                </w:rPr>
                <w:t>spatial object / spatial object type</w:t>
              </w:r>
            </w:ins>
          </w:p>
        </w:tc>
        <w:tc>
          <w:tcPr>
            <w:tcW w:w="1605" w:type="dxa"/>
            <w:shd w:val="clear" w:color="auto" w:fill="F2F2F2" w:themeFill="background1" w:themeFillShade="F2"/>
          </w:tcPr>
          <w:p w14:paraId="3C19E17D" w14:textId="26F26E37" w:rsidR="005D1264" w:rsidRPr="009844AB" w:rsidRDefault="005D1264" w:rsidP="005D1264">
            <w:pPr>
              <w:rPr>
                <w:rFonts w:eastAsia="MS Mincho" w:cstheme="minorHAnsi"/>
                <w:lang w:eastAsia="ja-JP"/>
              </w:rPr>
            </w:pPr>
            <w:ins w:id="4349" w:author="Raphael Malyankar" w:date="2025-08-07T01:24:00Z" w16du:dateUtc="2025-08-07T08:24:00Z">
              <w:r w:rsidRPr="009844AB">
                <w:rPr>
                  <w:rFonts w:eastAsia="Arial Unicode MS" w:cs="Arial"/>
                  <w:color w:val="000000"/>
                  <w:sz w:val="16"/>
                  <w:szCs w:val="16"/>
                </w:rPr>
                <w:t>PS with objects that have a coordinative value associated.</w:t>
              </w:r>
            </w:ins>
          </w:p>
        </w:tc>
      </w:tr>
      <w:tr w:rsidR="005D1264" w:rsidRPr="00616E11" w14:paraId="2D8F49D0" w14:textId="77777777" w:rsidTr="005D1264">
        <w:tc>
          <w:tcPr>
            <w:tcW w:w="510" w:type="dxa"/>
          </w:tcPr>
          <w:p w14:paraId="4CDD784C" w14:textId="0969F80E" w:rsidR="005D1264" w:rsidRPr="009844AB" w:rsidRDefault="005D1264" w:rsidP="005D1264">
            <w:pPr>
              <w:rPr>
                <w:rFonts w:eastAsia="MS Mincho" w:cstheme="minorHAnsi"/>
                <w:lang w:eastAsia="ja-JP"/>
              </w:rPr>
            </w:pPr>
            <w:ins w:id="4350" w:author="Raphael Malyankar" w:date="2025-08-07T01:24:00Z" w16du:dateUtc="2025-08-07T08:24:00Z">
              <w:r w:rsidRPr="009844AB">
                <w:rPr>
                  <w:rFonts w:eastAsia="Arial Unicode MS" w:cs="Arial"/>
                  <w:color w:val="000000"/>
                  <w:sz w:val="16"/>
                  <w:szCs w:val="16"/>
                </w:rPr>
                <w:t>17</w:t>
              </w:r>
            </w:ins>
          </w:p>
        </w:tc>
        <w:tc>
          <w:tcPr>
            <w:tcW w:w="2813" w:type="dxa"/>
          </w:tcPr>
          <w:p w14:paraId="675CD6B8" w14:textId="1BBBEFC6" w:rsidR="005D1264" w:rsidRPr="009844AB" w:rsidRDefault="005D1264" w:rsidP="005D1264">
            <w:pPr>
              <w:rPr>
                <w:rFonts w:eastAsia="MS Mincho" w:cstheme="minorHAnsi"/>
                <w:lang w:eastAsia="ja-JP"/>
              </w:rPr>
            </w:pPr>
            <w:ins w:id="4351" w:author="Raphael Malyankar" w:date="2025-08-07T01:24:00Z" w16du:dateUtc="2025-08-07T08:24:00Z">
              <w:r w:rsidRPr="009844AB">
                <w:rPr>
                  <w:rFonts w:eastAsia="Arial Unicode MS" w:cs="Arial"/>
                  <w:color w:val="000000"/>
                  <w:sz w:val="16"/>
                  <w:szCs w:val="16"/>
                </w:rPr>
                <w:t>Positional Accuracy / Relative or Internal Accuracy</w:t>
              </w:r>
            </w:ins>
          </w:p>
        </w:tc>
        <w:tc>
          <w:tcPr>
            <w:tcW w:w="2306" w:type="dxa"/>
          </w:tcPr>
          <w:p w14:paraId="6FA64C40" w14:textId="2E170168" w:rsidR="005D1264" w:rsidRPr="009844AB" w:rsidRDefault="005D1264" w:rsidP="005D1264">
            <w:pPr>
              <w:rPr>
                <w:rFonts w:eastAsia="MS Mincho" w:cstheme="minorHAnsi"/>
                <w:lang w:eastAsia="ja-JP"/>
              </w:rPr>
            </w:pPr>
            <w:ins w:id="4352" w:author="Raphael Malyankar" w:date="2025-08-07T01:24:00Z" w16du:dateUtc="2025-08-07T08:24:00Z">
              <w:r w:rsidRPr="009844AB">
                <w:rPr>
                  <w:rFonts w:eastAsia="Arial Unicode MS" w:cs="Arial"/>
                  <w:color w:val="000000"/>
                  <w:sz w:val="16"/>
                  <w:szCs w:val="16"/>
                </w:rPr>
                <w:t>Closeness of the relative positions of features in a dataset to their respective relative positions accepted as or being true.</w:t>
              </w:r>
            </w:ins>
          </w:p>
        </w:tc>
        <w:tc>
          <w:tcPr>
            <w:tcW w:w="4076" w:type="dxa"/>
          </w:tcPr>
          <w:p w14:paraId="59C8134F" w14:textId="2F3836C1" w:rsidR="005D1264" w:rsidRPr="009844AB" w:rsidRDefault="005D1264" w:rsidP="005D1264">
            <w:pPr>
              <w:rPr>
                <w:rFonts w:eastAsia="MS Mincho" w:cstheme="minorHAnsi"/>
                <w:lang w:eastAsia="ja-JP"/>
              </w:rPr>
            </w:pPr>
            <w:ins w:id="4353" w:author="Raphael Malyankar" w:date="2025-08-07T01:24:00Z" w16du:dateUtc="2025-08-07T08:24:00Z">
              <w:r w:rsidRPr="009844AB">
                <w:rPr>
                  <w:rFonts w:eastAsia="Arial Unicode MS" w:cs="Arial"/>
                  <w:color w:val="000000"/>
                  <w:sz w:val="16"/>
                  <w:szCs w:val="16"/>
                </w:rPr>
                <w:t>relativeHorizontalError / An evaluation of the random errors in the horizontal position of one feature to another in the same data set or on the same map/chart. [Adapted from ISO 19157]</w:t>
              </w:r>
            </w:ins>
          </w:p>
        </w:tc>
        <w:tc>
          <w:tcPr>
            <w:tcW w:w="1640" w:type="dxa"/>
          </w:tcPr>
          <w:p w14:paraId="6B999271" w14:textId="30F65229" w:rsidR="005D1264" w:rsidRPr="009844AB" w:rsidRDefault="005D1264" w:rsidP="005D1264">
            <w:pPr>
              <w:rPr>
                <w:rFonts w:eastAsia="MS Mincho" w:cstheme="minorHAnsi"/>
                <w:lang w:eastAsia="ja-JP"/>
              </w:rPr>
            </w:pPr>
            <w:ins w:id="4354" w:author="Raphael Malyankar" w:date="2025-08-07T01:24:00Z" w16du:dateUtc="2025-08-07T08:24:00Z">
              <w:r w:rsidRPr="009844AB">
                <w:rPr>
                  <w:rFonts w:eastAsia="Arial Unicode MS" w:cs="Arial"/>
                  <w:color w:val="000000"/>
                  <w:sz w:val="16"/>
                  <w:szCs w:val="16"/>
                </w:rPr>
                <w:t>spatial object / spatial object type</w:t>
              </w:r>
            </w:ins>
          </w:p>
        </w:tc>
        <w:tc>
          <w:tcPr>
            <w:tcW w:w="1605" w:type="dxa"/>
          </w:tcPr>
          <w:p w14:paraId="7D93E398" w14:textId="545EE365" w:rsidR="005D1264" w:rsidRPr="009844AB" w:rsidRDefault="005D1264" w:rsidP="005D1264">
            <w:pPr>
              <w:rPr>
                <w:rFonts w:eastAsia="MS Mincho" w:cstheme="minorHAnsi"/>
                <w:lang w:eastAsia="ja-JP"/>
              </w:rPr>
            </w:pPr>
            <w:ins w:id="4355" w:author="Raphael Malyankar" w:date="2025-08-07T01:24:00Z" w16du:dateUtc="2025-08-07T08:24:00Z">
              <w:r w:rsidRPr="009844AB">
                <w:rPr>
                  <w:rFonts w:eastAsia="Arial Unicode MS" w:cs="Arial"/>
                  <w:color w:val="000000"/>
                  <w:sz w:val="16"/>
                  <w:szCs w:val="16"/>
                </w:rPr>
                <w:t>PS with objects that have a coordinative value associated.</w:t>
              </w:r>
            </w:ins>
          </w:p>
        </w:tc>
      </w:tr>
      <w:tr w:rsidR="00B9449E" w:rsidRPr="00616E11" w14:paraId="6698BB78" w14:textId="77777777" w:rsidTr="005D1264">
        <w:tc>
          <w:tcPr>
            <w:tcW w:w="510" w:type="dxa"/>
            <w:shd w:val="clear" w:color="auto" w:fill="F2F2F2" w:themeFill="background1" w:themeFillShade="F2"/>
          </w:tcPr>
          <w:p w14:paraId="6D0F7352" w14:textId="3C63278C" w:rsidR="00BC145E" w:rsidRPr="009844AB" w:rsidRDefault="00BC145E" w:rsidP="00BC145E">
            <w:pPr>
              <w:rPr>
                <w:rFonts w:eastAsia="MS Mincho" w:cstheme="minorHAnsi"/>
                <w:lang w:eastAsia="ja-JP"/>
              </w:rPr>
            </w:pPr>
            <w:r w:rsidRPr="009844AB">
              <w:rPr>
                <w:rFonts w:eastAsia="Arial Unicode MS" w:cs="Arial"/>
                <w:color w:val="000000"/>
                <w:sz w:val="16"/>
                <w:szCs w:val="16"/>
              </w:rPr>
              <w:t>18</w:t>
            </w:r>
          </w:p>
        </w:tc>
        <w:tc>
          <w:tcPr>
            <w:tcW w:w="2813" w:type="dxa"/>
            <w:shd w:val="clear" w:color="auto" w:fill="F2F2F2" w:themeFill="background1" w:themeFillShade="F2"/>
          </w:tcPr>
          <w:p w14:paraId="04C80AED" w14:textId="42F0F595" w:rsidR="00BC145E" w:rsidRPr="009844AB" w:rsidRDefault="00BC145E" w:rsidP="00B9449E">
            <w:pPr>
              <w:rPr>
                <w:rFonts w:eastAsia="MS Mincho" w:cstheme="minorHAnsi"/>
                <w:lang w:eastAsia="ja-JP"/>
              </w:rPr>
            </w:pPr>
            <w:r w:rsidRPr="009844AB">
              <w:rPr>
                <w:rFonts w:eastAsia="Arial Unicode MS" w:cs="Arial"/>
                <w:color w:val="000000"/>
                <w:sz w:val="16"/>
                <w:szCs w:val="16"/>
              </w:rPr>
              <w:t>Positional Accuracy / Gridded Data Position Accuracy</w:t>
            </w:r>
          </w:p>
        </w:tc>
        <w:tc>
          <w:tcPr>
            <w:tcW w:w="2306" w:type="dxa"/>
            <w:shd w:val="clear" w:color="auto" w:fill="F2F2F2" w:themeFill="background1" w:themeFillShade="F2"/>
          </w:tcPr>
          <w:p w14:paraId="0957DC93" w14:textId="310A3929" w:rsidR="00BC145E" w:rsidRPr="009844AB" w:rsidRDefault="00BC145E" w:rsidP="00B9449E">
            <w:pPr>
              <w:rPr>
                <w:rFonts w:eastAsia="MS Mincho" w:cstheme="minorHAnsi"/>
                <w:lang w:eastAsia="ja-JP"/>
              </w:rPr>
            </w:pPr>
            <w:r w:rsidRPr="009844AB">
              <w:rPr>
                <w:rFonts w:eastAsia="Arial Unicode MS" w:cs="Arial"/>
                <w:color w:val="000000"/>
                <w:sz w:val="16"/>
                <w:szCs w:val="16"/>
              </w:rPr>
              <w:t>Closeness of reported coordinative values to values accepted as or being true.</w:t>
            </w:r>
          </w:p>
        </w:tc>
        <w:tc>
          <w:tcPr>
            <w:tcW w:w="4076" w:type="dxa"/>
            <w:shd w:val="clear" w:color="auto" w:fill="F2F2F2" w:themeFill="background1" w:themeFillShade="F2"/>
          </w:tcPr>
          <w:p w14:paraId="0AB5A8E8" w14:textId="41EC6B7B" w:rsidR="00BC145E" w:rsidRPr="009844AB" w:rsidRDefault="00A551D9" w:rsidP="00B9449E">
            <w:pPr>
              <w:rPr>
                <w:rFonts w:eastAsia="MS Mincho" w:cstheme="minorHAnsi"/>
                <w:lang w:eastAsia="ja-JP"/>
              </w:rPr>
            </w:pPr>
            <w:ins w:id="4356" w:author="Raphael Malyankar" w:date="2025-08-07T01:26:00Z" w16du:dateUtc="2025-08-07T08:26:00Z">
              <w:r w:rsidRPr="009844AB">
                <w:rPr>
                  <w:rFonts w:eastAsia="Arial Unicode MS" w:cs="Arial"/>
                  <w:color w:val="000000"/>
                  <w:sz w:val="16"/>
                  <w:szCs w:val="16"/>
                </w:rPr>
                <w:t>RMSErrorPlanimetry</w:t>
              </w:r>
            </w:ins>
            <w:ins w:id="4357" w:author="Raphael Malyankar" w:date="2025-08-07T01:27:00Z" w16du:dateUtc="2025-08-07T08:27:00Z">
              <w:r w:rsidRPr="009844AB">
                <w:rPr>
                  <w:rFonts w:eastAsia="Arial Unicode MS" w:cs="Arial"/>
                  <w:color w:val="000000"/>
                  <w:sz w:val="16"/>
                  <w:szCs w:val="16"/>
                </w:rPr>
                <w:t xml:space="preserve"> </w:t>
              </w:r>
            </w:ins>
            <w:del w:id="4358" w:author="Raphael Malyankar" w:date="2025-08-07T01:26:00Z" w16du:dateUtc="2025-08-07T08:26:00Z">
              <w:r w:rsidRPr="009844AB" w:rsidDel="00A551D9">
                <w:rPr>
                  <w:rFonts w:eastAsia="Arial Unicode MS" w:cs="Arial"/>
                  <w:color w:val="000000"/>
                  <w:sz w:val="16"/>
                  <w:szCs w:val="16"/>
                </w:rPr>
                <w:delText>Root mean square error of planimetry</w:delText>
              </w:r>
              <w:r w:rsidR="00BC145E" w:rsidRPr="009844AB" w:rsidDel="00A551D9">
                <w:rPr>
                  <w:rFonts w:eastAsia="Arial Unicode MS" w:cs="Arial"/>
                  <w:color w:val="000000"/>
                  <w:sz w:val="16"/>
                  <w:szCs w:val="16"/>
                </w:rPr>
                <w:delText xml:space="preserve"> </w:delText>
              </w:r>
            </w:del>
            <w:r w:rsidR="00BC145E" w:rsidRPr="009844AB">
              <w:rPr>
                <w:rFonts w:eastAsia="Arial Unicode MS" w:cs="Arial"/>
                <w:color w:val="000000"/>
                <w:sz w:val="16"/>
                <w:szCs w:val="16"/>
              </w:rPr>
              <w:t>/ Radius of a circle around the given point, in which the true value lies with probability P.</w:t>
            </w:r>
          </w:p>
        </w:tc>
        <w:tc>
          <w:tcPr>
            <w:tcW w:w="1640" w:type="dxa"/>
            <w:shd w:val="clear" w:color="auto" w:fill="F2F2F2" w:themeFill="background1" w:themeFillShade="F2"/>
          </w:tcPr>
          <w:p w14:paraId="761D73EA" w14:textId="53F0C6B9" w:rsidR="00BC145E" w:rsidRPr="009844AB" w:rsidRDefault="00BC145E" w:rsidP="00B9449E">
            <w:pPr>
              <w:rPr>
                <w:rFonts w:eastAsia="MS Mincho" w:cstheme="minorHAnsi"/>
                <w:lang w:eastAsia="ja-JP"/>
              </w:rPr>
            </w:pPr>
            <w:r w:rsidRPr="009844AB">
              <w:rPr>
                <w:rFonts w:eastAsia="Arial Unicode MS" w:cs="Arial"/>
                <w:color w:val="000000"/>
                <w:sz w:val="16"/>
                <w:szCs w:val="16"/>
              </w:rPr>
              <w:t>spatial object / spatial object type</w:t>
            </w:r>
          </w:p>
        </w:tc>
        <w:tc>
          <w:tcPr>
            <w:tcW w:w="1605" w:type="dxa"/>
            <w:shd w:val="clear" w:color="auto" w:fill="F2F2F2" w:themeFill="background1" w:themeFillShade="F2"/>
          </w:tcPr>
          <w:p w14:paraId="62F4DB95" w14:textId="57048218" w:rsidR="00BC145E" w:rsidRPr="009844AB" w:rsidRDefault="00BC145E" w:rsidP="00B9449E">
            <w:pPr>
              <w:rPr>
                <w:rFonts w:eastAsia="MS Mincho" w:cstheme="minorHAnsi"/>
                <w:lang w:eastAsia="ja-JP"/>
              </w:rPr>
            </w:pPr>
            <w:r w:rsidRPr="009844AB">
              <w:rPr>
                <w:rFonts w:eastAsia="Arial Unicode MS" w:cs="Arial"/>
                <w:color w:val="000000"/>
                <w:sz w:val="16"/>
                <w:szCs w:val="16"/>
              </w:rPr>
              <w:t>PS with objects that have a gridded coordinative values associated.</w:t>
            </w:r>
          </w:p>
        </w:tc>
      </w:tr>
      <w:tr w:rsidR="00B9449E" w:rsidRPr="00616E11" w14:paraId="3D8EB34A" w14:textId="77777777" w:rsidTr="005D1264">
        <w:tc>
          <w:tcPr>
            <w:tcW w:w="510" w:type="dxa"/>
          </w:tcPr>
          <w:p w14:paraId="0C5CCA5B" w14:textId="6137DD7F" w:rsidR="00BC145E" w:rsidRPr="009844AB" w:rsidRDefault="00B9449E">
            <w:pPr>
              <w:rPr>
                <w:rFonts w:eastAsia="MS Mincho" w:cstheme="minorHAnsi"/>
                <w:sz w:val="16"/>
                <w:szCs w:val="16"/>
                <w:lang w:eastAsia="ja-JP"/>
              </w:rPr>
            </w:pPr>
            <w:r w:rsidRPr="009844AB">
              <w:rPr>
                <w:rFonts w:eastAsia="MS Mincho" w:cstheme="minorHAnsi"/>
                <w:sz w:val="16"/>
                <w:szCs w:val="16"/>
                <w:lang w:eastAsia="ja-JP"/>
              </w:rPr>
              <w:t>19</w:t>
            </w:r>
          </w:p>
        </w:tc>
        <w:tc>
          <w:tcPr>
            <w:tcW w:w="2813" w:type="dxa"/>
          </w:tcPr>
          <w:p w14:paraId="5ECBBDC7" w14:textId="2A4E17B7" w:rsidR="00BC145E" w:rsidRPr="009844AB" w:rsidRDefault="00BC145E" w:rsidP="00B9449E">
            <w:pPr>
              <w:rPr>
                <w:rFonts w:eastAsia="MS Mincho" w:cstheme="minorHAnsi"/>
                <w:sz w:val="16"/>
                <w:szCs w:val="16"/>
                <w:lang w:eastAsia="ja-JP"/>
              </w:rPr>
            </w:pPr>
            <w:r w:rsidRPr="009844AB">
              <w:rPr>
                <w:rFonts w:eastAsia="MS Mincho" w:cstheme="minorHAnsi"/>
                <w:sz w:val="16"/>
                <w:szCs w:val="16"/>
                <w:lang w:eastAsia="ja-JP"/>
              </w:rPr>
              <w:t>Temporal Quality / Temporal Consistency</w:t>
            </w:r>
          </w:p>
        </w:tc>
        <w:tc>
          <w:tcPr>
            <w:tcW w:w="2306" w:type="dxa"/>
          </w:tcPr>
          <w:p w14:paraId="493C6863" w14:textId="0EF0C304" w:rsidR="00BC145E" w:rsidRPr="009844AB" w:rsidRDefault="00A551D9" w:rsidP="00B9449E">
            <w:pPr>
              <w:rPr>
                <w:rFonts w:eastAsia="MS Mincho" w:cstheme="minorHAnsi"/>
                <w:sz w:val="16"/>
                <w:szCs w:val="16"/>
                <w:lang w:eastAsia="ja-JP"/>
              </w:rPr>
            </w:pPr>
            <w:del w:id="4359" w:author="Raphael Malyankar" w:date="2025-08-07T01:28:00Z" w16du:dateUtc="2025-08-07T08:28:00Z">
              <w:r w:rsidRPr="009844AB" w:rsidDel="00A551D9">
                <w:rPr>
                  <w:rFonts w:eastAsia="MS Mincho" w:cstheme="minorHAnsi"/>
                  <w:sz w:val="16"/>
                  <w:szCs w:val="16"/>
                  <w:lang w:eastAsia="ja-JP"/>
                </w:rPr>
                <w:delText>Consistency with time</w:delText>
              </w:r>
            </w:del>
            <w:ins w:id="4360" w:author="Raphael Malyankar" w:date="2025-08-07T01:28:00Z" w16du:dateUtc="2025-08-07T08:28:00Z">
              <w:r w:rsidRPr="009844AB">
                <w:rPr>
                  <w:rFonts w:eastAsia="MS Mincho" w:cstheme="minorHAnsi"/>
                  <w:sz w:val="16"/>
                  <w:szCs w:val="16"/>
                  <w:lang w:eastAsia="ja-JP"/>
                </w:rPr>
                <w:t>Correctness of ordered events or sequences, if reported.</w:t>
              </w:r>
            </w:ins>
          </w:p>
        </w:tc>
        <w:tc>
          <w:tcPr>
            <w:tcW w:w="4076" w:type="dxa"/>
          </w:tcPr>
          <w:p w14:paraId="2D7D89CA" w14:textId="7DDE643A" w:rsidR="00BC145E" w:rsidRPr="009844AB" w:rsidRDefault="00A551D9" w:rsidP="00B9449E">
            <w:pPr>
              <w:rPr>
                <w:rFonts w:eastAsia="MS Mincho" w:cstheme="minorHAnsi"/>
                <w:sz w:val="16"/>
                <w:szCs w:val="16"/>
                <w:lang w:eastAsia="ja-JP"/>
              </w:rPr>
            </w:pPr>
            <w:del w:id="4361" w:author="Raphael Malyankar" w:date="2025-08-07T01:29:00Z" w16du:dateUtc="2025-08-07T08:29:00Z">
              <w:r w:rsidRPr="00616E11" w:rsidDel="00A551D9">
                <w:rPr>
                  <w:rFonts w:eastAsia="MS Mincho" w:cstheme="minorHAnsi"/>
                  <w:sz w:val="16"/>
                  <w:szCs w:val="16"/>
                  <w:lang w:eastAsia="ja-JP"/>
                </w:rPr>
                <w:delText>Correctness of ordered events or sequences, if reported.</w:delText>
              </w:r>
            </w:del>
            <w:ins w:id="4362" w:author="Raphael Malyankar" w:date="2025-08-07T01:29:00Z" w16du:dateUtc="2025-08-07T08:29:00Z">
              <w:r w:rsidRPr="009844AB">
                <w:rPr>
                  <w:rFonts w:eastAsia="MS Mincho" w:cstheme="minorHAnsi"/>
                  <w:sz w:val="16"/>
                  <w:szCs w:val="16"/>
                  <w:lang w:eastAsia="ja-JP"/>
                </w:rPr>
                <w:t>chronologicalOrder / This data quality measure that indicate that an event is incorrectly ordered against the other events. [Adapted from ISO 19157]</w:t>
              </w:r>
            </w:ins>
          </w:p>
        </w:tc>
        <w:tc>
          <w:tcPr>
            <w:tcW w:w="1640" w:type="dxa"/>
          </w:tcPr>
          <w:p w14:paraId="441BCC78" w14:textId="5D6EC631" w:rsidR="00BC145E" w:rsidRPr="009844AB" w:rsidRDefault="00BC145E" w:rsidP="00B9449E">
            <w:pPr>
              <w:rPr>
                <w:rFonts w:eastAsia="MS Mincho" w:cstheme="minorHAnsi"/>
                <w:sz w:val="16"/>
                <w:szCs w:val="16"/>
                <w:lang w:eastAsia="ja-JP"/>
              </w:rPr>
            </w:pPr>
            <w:r w:rsidRPr="009844AB">
              <w:rPr>
                <w:rFonts w:eastAsia="MS Mincho" w:cstheme="minorHAnsi"/>
                <w:sz w:val="16"/>
                <w:szCs w:val="16"/>
                <w:lang w:eastAsia="ja-JP"/>
              </w:rPr>
              <w:t>dataset/dataset series/spatial object type</w:t>
            </w:r>
          </w:p>
        </w:tc>
        <w:tc>
          <w:tcPr>
            <w:tcW w:w="1605" w:type="dxa"/>
          </w:tcPr>
          <w:p w14:paraId="797FF95F" w14:textId="26E77B48" w:rsidR="00BC145E" w:rsidRPr="009844AB" w:rsidRDefault="00BC145E" w:rsidP="00B9449E">
            <w:pPr>
              <w:rPr>
                <w:rFonts w:eastAsia="MS Mincho" w:cstheme="minorHAnsi"/>
                <w:sz w:val="16"/>
                <w:szCs w:val="16"/>
                <w:lang w:eastAsia="ja-JP"/>
              </w:rPr>
            </w:pPr>
            <w:r w:rsidRPr="009844AB">
              <w:rPr>
                <w:rFonts w:eastAsia="MS Mincho" w:cstheme="minorHAnsi"/>
                <w:sz w:val="16"/>
                <w:szCs w:val="16"/>
                <w:lang w:eastAsia="ja-JP"/>
              </w:rPr>
              <w:t>PS with objects that have a time value associated.</w:t>
            </w:r>
          </w:p>
        </w:tc>
      </w:tr>
      <w:tr w:rsidR="00864748" w:rsidRPr="00616E11" w14:paraId="424569CE" w14:textId="77777777" w:rsidTr="005D1264">
        <w:tc>
          <w:tcPr>
            <w:tcW w:w="510" w:type="dxa"/>
            <w:shd w:val="clear" w:color="auto" w:fill="F2F2F2" w:themeFill="background1" w:themeFillShade="F2"/>
          </w:tcPr>
          <w:p w14:paraId="2680E870" w14:textId="74328998" w:rsidR="00864748" w:rsidRPr="009844AB" w:rsidRDefault="00864748" w:rsidP="00864748">
            <w:pPr>
              <w:rPr>
                <w:rFonts w:eastAsia="MS Mincho" w:cstheme="minorHAnsi"/>
                <w:lang w:eastAsia="ja-JP"/>
              </w:rPr>
            </w:pPr>
            <w:ins w:id="4363" w:author="Raphael Malyankar" w:date="2025-08-07T01:30:00Z" w16du:dateUtc="2025-08-07T08:30:00Z">
              <w:r w:rsidRPr="009844AB">
                <w:rPr>
                  <w:rFonts w:eastAsia="Arial Unicode MS" w:cs="Arial"/>
                  <w:color w:val="000000"/>
                  <w:sz w:val="16"/>
                  <w:szCs w:val="16"/>
                </w:rPr>
                <w:lastRenderedPageBreak/>
                <w:t>20</w:t>
              </w:r>
            </w:ins>
          </w:p>
        </w:tc>
        <w:tc>
          <w:tcPr>
            <w:tcW w:w="2813" w:type="dxa"/>
            <w:shd w:val="clear" w:color="auto" w:fill="F2F2F2" w:themeFill="background1" w:themeFillShade="F2"/>
          </w:tcPr>
          <w:p w14:paraId="3A61E043" w14:textId="57B8C817" w:rsidR="00864748" w:rsidRPr="009844AB" w:rsidRDefault="00864748" w:rsidP="00864748">
            <w:pPr>
              <w:rPr>
                <w:rFonts w:eastAsia="MS Mincho" w:cstheme="minorHAnsi"/>
                <w:lang w:eastAsia="ja-JP"/>
              </w:rPr>
            </w:pPr>
            <w:ins w:id="4364" w:author="Raphael Malyankar" w:date="2025-08-07T01:30:00Z" w16du:dateUtc="2025-08-07T08:30:00Z">
              <w:r w:rsidRPr="009844AB">
                <w:rPr>
                  <w:rFonts w:eastAsia="Arial Unicode MS" w:cs="Arial"/>
                  <w:color w:val="000000"/>
                  <w:sz w:val="16"/>
                  <w:szCs w:val="16"/>
                </w:rPr>
                <w:t>Temporal Quality / Temporal Validity</w:t>
              </w:r>
            </w:ins>
          </w:p>
        </w:tc>
        <w:tc>
          <w:tcPr>
            <w:tcW w:w="2306" w:type="dxa"/>
            <w:shd w:val="clear" w:color="auto" w:fill="F2F2F2" w:themeFill="background1" w:themeFillShade="F2"/>
          </w:tcPr>
          <w:p w14:paraId="57E5406E" w14:textId="60F3EF25" w:rsidR="00864748" w:rsidRPr="009844AB" w:rsidRDefault="00864748" w:rsidP="00864748">
            <w:pPr>
              <w:rPr>
                <w:rFonts w:eastAsia="MS Mincho" w:cstheme="minorHAnsi"/>
                <w:lang w:eastAsia="ja-JP"/>
              </w:rPr>
            </w:pPr>
            <w:ins w:id="4365" w:author="Raphael Malyankar" w:date="2025-08-07T01:30:00Z" w16du:dateUtc="2025-08-07T08:30:00Z">
              <w:r w:rsidRPr="009844AB">
                <w:rPr>
                  <w:rFonts w:eastAsia="Arial Unicode MS" w:cs="Arial"/>
                  <w:color w:val="000000"/>
                  <w:sz w:val="16"/>
                  <w:szCs w:val="16"/>
                </w:rPr>
                <w:t>Validity of data with respect to time</w:t>
              </w:r>
            </w:ins>
          </w:p>
        </w:tc>
        <w:tc>
          <w:tcPr>
            <w:tcW w:w="4076" w:type="dxa"/>
            <w:shd w:val="clear" w:color="auto" w:fill="F2F2F2" w:themeFill="background1" w:themeFillShade="F2"/>
          </w:tcPr>
          <w:p w14:paraId="10E5B0DA" w14:textId="7C92942B" w:rsidR="00864748" w:rsidRPr="009844AB" w:rsidRDefault="00864748" w:rsidP="00864748">
            <w:pPr>
              <w:rPr>
                <w:rFonts w:eastAsia="MS Mincho" w:cstheme="minorHAnsi"/>
                <w:lang w:eastAsia="ja-JP"/>
              </w:rPr>
            </w:pPr>
            <w:ins w:id="4366" w:author="Raphael Malyankar" w:date="2025-08-07T01:30:00Z" w16du:dateUtc="2025-08-07T08:30:00Z">
              <w:r w:rsidRPr="009844AB">
                <w:rPr>
                  <w:rFonts w:eastAsia="Arial Unicode MS" w:cs="Arial"/>
                  <w:color w:val="000000"/>
                  <w:sz w:val="16"/>
                  <w:szCs w:val="16"/>
                </w:rPr>
                <w:t>numberOfNonConformantItems / This data quality measure is a count of all items in the dataset that are not in conformance with their value domain. [Adapted from ISO 19157]</w:t>
              </w:r>
            </w:ins>
          </w:p>
        </w:tc>
        <w:tc>
          <w:tcPr>
            <w:tcW w:w="1640" w:type="dxa"/>
            <w:shd w:val="clear" w:color="auto" w:fill="F2F2F2" w:themeFill="background1" w:themeFillShade="F2"/>
          </w:tcPr>
          <w:p w14:paraId="56BE5C75" w14:textId="7FABAC82" w:rsidR="00864748" w:rsidRPr="009844AB" w:rsidRDefault="00864748" w:rsidP="00864748">
            <w:pPr>
              <w:rPr>
                <w:rFonts w:eastAsia="MS Mincho" w:cstheme="minorHAnsi"/>
                <w:lang w:eastAsia="ja-JP"/>
              </w:rPr>
            </w:pPr>
            <w:ins w:id="4367" w:author="Raphael Malyankar" w:date="2025-08-07T01:30:00Z" w16du:dateUtc="2025-08-07T08:30:00Z">
              <w:r w:rsidRPr="009844AB">
                <w:rPr>
                  <w:rFonts w:eastAsia="Arial Unicode MS" w:cs="Arial"/>
                  <w:color w:val="000000"/>
                  <w:sz w:val="16"/>
                  <w:szCs w:val="16"/>
                </w:rPr>
                <w:t>dataset/dataset series/spatial object type</w:t>
              </w:r>
            </w:ins>
          </w:p>
        </w:tc>
        <w:tc>
          <w:tcPr>
            <w:tcW w:w="1605" w:type="dxa"/>
            <w:shd w:val="clear" w:color="auto" w:fill="F2F2F2" w:themeFill="background1" w:themeFillShade="F2"/>
          </w:tcPr>
          <w:p w14:paraId="5FEDD65C" w14:textId="1373DADD" w:rsidR="00864748" w:rsidRPr="009844AB" w:rsidRDefault="00864748" w:rsidP="00864748">
            <w:pPr>
              <w:rPr>
                <w:rFonts w:eastAsia="MS Mincho" w:cstheme="minorHAnsi"/>
                <w:lang w:eastAsia="ja-JP"/>
              </w:rPr>
            </w:pPr>
            <w:ins w:id="4368" w:author="Raphael Malyankar" w:date="2025-08-07T01:30:00Z" w16du:dateUtc="2025-08-07T08:30:00Z">
              <w:r w:rsidRPr="009844AB">
                <w:rPr>
                  <w:rFonts w:eastAsia="Arial Unicode MS" w:cs="Arial"/>
                  <w:color w:val="000000"/>
                  <w:sz w:val="16"/>
                  <w:szCs w:val="16"/>
                </w:rPr>
                <w:t>PS with objects that have a time value associated.</w:t>
              </w:r>
            </w:ins>
          </w:p>
        </w:tc>
      </w:tr>
      <w:tr w:rsidR="00864748" w:rsidRPr="00616E11" w14:paraId="02C0AD82" w14:textId="77777777" w:rsidTr="005D1264">
        <w:tc>
          <w:tcPr>
            <w:tcW w:w="510" w:type="dxa"/>
          </w:tcPr>
          <w:p w14:paraId="7BF8CA44" w14:textId="0A6986A7" w:rsidR="00864748" w:rsidRPr="009844AB" w:rsidRDefault="00864748" w:rsidP="00864748">
            <w:pPr>
              <w:rPr>
                <w:rFonts w:eastAsia="MS Mincho" w:cstheme="minorHAnsi"/>
                <w:lang w:eastAsia="ja-JP"/>
              </w:rPr>
            </w:pPr>
            <w:ins w:id="4369" w:author="Raphael Malyankar" w:date="2025-08-07T01:30:00Z" w16du:dateUtc="2025-08-07T08:30:00Z">
              <w:r w:rsidRPr="009844AB">
                <w:rPr>
                  <w:rFonts w:eastAsia="Arial Unicode MS" w:cs="Arial"/>
                  <w:color w:val="000000"/>
                  <w:sz w:val="16"/>
                  <w:szCs w:val="16"/>
                </w:rPr>
                <w:t>21</w:t>
              </w:r>
            </w:ins>
          </w:p>
        </w:tc>
        <w:tc>
          <w:tcPr>
            <w:tcW w:w="2813" w:type="dxa"/>
          </w:tcPr>
          <w:p w14:paraId="12748905" w14:textId="58847F68" w:rsidR="00864748" w:rsidRPr="009844AB" w:rsidRDefault="00864748" w:rsidP="00864748">
            <w:pPr>
              <w:rPr>
                <w:rFonts w:eastAsia="MS Mincho" w:cstheme="minorHAnsi"/>
                <w:lang w:eastAsia="ja-JP"/>
              </w:rPr>
            </w:pPr>
            <w:ins w:id="4370" w:author="Raphael Malyankar" w:date="2025-08-07T01:30:00Z" w16du:dateUtc="2025-08-07T08:30:00Z">
              <w:r w:rsidRPr="009844AB">
                <w:rPr>
                  <w:rFonts w:eastAsia="Arial Unicode MS" w:cs="Arial"/>
                  <w:color w:val="000000"/>
                  <w:sz w:val="16"/>
                  <w:szCs w:val="16"/>
                </w:rPr>
                <w:t>Temporal Quality / DQ_AccuracyOfATimeMeasurement</w:t>
              </w:r>
            </w:ins>
          </w:p>
        </w:tc>
        <w:tc>
          <w:tcPr>
            <w:tcW w:w="2306" w:type="dxa"/>
          </w:tcPr>
          <w:p w14:paraId="1BB9311A" w14:textId="4913E4AA" w:rsidR="00864748" w:rsidRPr="009844AB" w:rsidRDefault="00864748" w:rsidP="00864748">
            <w:pPr>
              <w:rPr>
                <w:rFonts w:eastAsia="MS Mincho" w:cstheme="minorHAnsi"/>
                <w:lang w:eastAsia="ja-JP"/>
              </w:rPr>
            </w:pPr>
            <w:ins w:id="4371" w:author="Raphael Malyankar" w:date="2025-08-07T01:30:00Z" w16du:dateUtc="2025-08-07T08:30:00Z">
              <w:r w:rsidRPr="009844AB">
                <w:rPr>
                  <w:rFonts w:eastAsia="Arial Unicode MS" w:cs="Arial"/>
                  <w:color w:val="000000"/>
                  <w:sz w:val="16"/>
                  <w:szCs w:val="16"/>
                </w:rPr>
                <w:t>Correctness of the temporal references of an item (reporting of error in time measurement)</w:t>
              </w:r>
            </w:ins>
          </w:p>
        </w:tc>
        <w:tc>
          <w:tcPr>
            <w:tcW w:w="4076" w:type="dxa"/>
          </w:tcPr>
          <w:p w14:paraId="2A9D7356" w14:textId="5726A48C" w:rsidR="00864748" w:rsidRPr="009844AB" w:rsidRDefault="00864748" w:rsidP="00864748">
            <w:pPr>
              <w:rPr>
                <w:rFonts w:eastAsia="MS Mincho" w:cstheme="minorHAnsi"/>
                <w:lang w:eastAsia="ja-JP"/>
              </w:rPr>
            </w:pPr>
            <w:ins w:id="4372" w:author="Raphael Malyankar" w:date="2025-08-07T01:30:00Z" w16du:dateUtc="2025-08-07T08:30:00Z">
              <w:r w:rsidRPr="009844AB">
                <w:rPr>
                  <w:rFonts w:eastAsia="Arial Unicode MS" w:cs="Arial"/>
                  <w:color w:val="000000"/>
                  <w:sz w:val="16"/>
                  <w:szCs w:val="16"/>
                </w:rPr>
                <w:t>attributeValueUncertainty3Sigma / This data quality measure indicates the attribute value of uncertainty where half the length of the interval defined by an upper and lower limit in which the true value for the quantitative attribute lies with a probability of 95%.  [Adapted from ISO 19157]</w:t>
              </w:r>
            </w:ins>
          </w:p>
        </w:tc>
        <w:tc>
          <w:tcPr>
            <w:tcW w:w="1640" w:type="dxa"/>
          </w:tcPr>
          <w:p w14:paraId="755E6941" w14:textId="38EB67A7" w:rsidR="00864748" w:rsidRPr="009844AB" w:rsidRDefault="00864748" w:rsidP="00864748">
            <w:pPr>
              <w:rPr>
                <w:rFonts w:eastAsia="MS Mincho" w:cstheme="minorHAnsi"/>
                <w:lang w:eastAsia="ja-JP"/>
              </w:rPr>
            </w:pPr>
            <w:ins w:id="4373" w:author="Raphael Malyankar" w:date="2025-08-07T01:30:00Z" w16du:dateUtc="2025-08-07T08:30:00Z">
              <w:r w:rsidRPr="009844AB">
                <w:rPr>
                  <w:rFonts w:eastAsia="Arial Unicode MS" w:cs="Arial"/>
                  <w:color w:val="000000"/>
                  <w:sz w:val="16"/>
                  <w:szCs w:val="16"/>
                </w:rPr>
                <w:t>dataset/dataset series/spatial object type</w:t>
              </w:r>
            </w:ins>
          </w:p>
        </w:tc>
        <w:tc>
          <w:tcPr>
            <w:tcW w:w="1605" w:type="dxa"/>
          </w:tcPr>
          <w:p w14:paraId="41F8D99A" w14:textId="7C6C56E7" w:rsidR="00864748" w:rsidRPr="009844AB" w:rsidRDefault="00864748" w:rsidP="00864748">
            <w:pPr>
              <w:rPr>
                <w:rFonts w:eastAsia="MS Mincho" w:cstheme="minorHAnsi"/>
                <w:lang w:eastAsia="ja-JP"/>
              </w:rPr>
            </w:pPr>
            <w:ins w:id="4374" w:author="Raphael Malyankar" w:date="2025-08-07T01:30:00Z" w16du:dateUtc="2025-08-07T08:30:00Z">
              <w:r w:rsidRPr="009844AB">
                <w:rPr>
                  <w:rFonts w:eastAsia="Arial Unicode MS" w:cs="Arial"/>
                  <w:color w:val="000000"/>
                  <w:sz w:val="16"/>
                  <w:szCs w:val="16"/>
                </w:rPr>
                <w:t>PS with objects that have a time value associated.</w:t>
              </w:r>
            </w:ins>
          </w:p>
        </w:tc>
      </w:tr>
      <w:tr w:rsidR="00B9449E" w:rsidRPr="00616E11" w14:paraId="52DA9F03" w14:textId="77777777" w:rsidTr="005D1264">
        <w:tc>
          <w:tcPr>
            <w:tcW w:w="510" w:type="dxa"/>
            <w:shd w:val="clear" w:color="auto" w:fill="F2F2F2" w:themeFill="background1" w:themeFillShade="F2"/>
          </w:tcPr>
          <w:p w14:paraId="34CD0F6C" w14:textId="255C8BC1" w:rsidR="00BC145E" w:rsidRPr="009844AB" w:rsidRDefault="00BC145E" w:rsidP="00BC145E">
            <w:pPr>
              <w:rPr>
                <w:rFonts w:eastAsia="MS Mincho" w:cstheme="minorHAnsi"/>
                <w:lang w:eastAsia="ja-JP"/>
              </w:rPr>
            </w:pPr>
            <w:r w:rsidRPr="009844AB">
              <w:rPr>
                <w:rFonts w:eastAsia="Arial Unicode MS" w:cs="Arial"/>
                <w:color w:val="000000"/>
                <w:sz w:val="16"/>
                <w:szCs w:val="16"/>
              </w:rPr>
              <w:t>22</w:t>
            </w:r>
          </w:p>
        </w:tc>
        <w:tc>
          <w:tcPr>
            <w:tcW w:w="2813" w:type="dxa"/>
            <w:shd w:val="clear" w:color="auto" w:fill="F2F2F2" w:themeFill="background1" w:themeFillShade="F2"/>
          </w:tcPr>
          <w:p w14:paraId="39D568BF" w14:textId="6A6A2687" w:rsidR="00BC145E" w:rsidRPr="009844AB" w:rsidRDefault="00BC145E" w:rsidP="00B9449E">
            <w:pPr>
              <w:rPr>
                <w:rFonts w:eastAsia="MS Mincho" w:cstheme="minorHAnsi"/>
                <w:lang w:eastAsia="ja-JP"/>
              </w:rPr>
            </w:pPr>
            <w:r w:rsidRPr="009844AB">
              <w:rPr>
                <w:rFonts w:eastAsia="Arial Unicode MS" w:cs="Arial"/>
                <w:color w:val="000000"/>
                <w:sz w:val="16"/>
                <w:szCs w:val="16"/>
              </w:rPr>
              <w:t>Thematic Accuracy / ThematicClassificationCorrectness</w:t>
            </w:r>
          </w:p>
        </w:tc>
        <w:tc>
          <w:tcPr>
            <w:tcW w:w="2306" w:type="dxa"/>
            <w:shd w:val="clear" w:color="auto" w:fill="F2F2F2" w:themeFill="background1" w:themeFillShade="F2"/>
          </w:tcPr>
          <w:p w14:paraId="4B202EF1" w14:textId="05550AD3" w:rsidR="00BC145E" w:rsidRPr="009844AB" w:rsidRDefault="00BC145E" w:rsidP="00B9449E">
            <w:pPr>
              <w:rPr>
                <w:rFonts w:eastAsia="MS Mincho" w:cstheme="minorHAnsi"/>
                <w:lang w:eastAsia="ja-JP"/>
              </w:rPr>
            </w:pPr>
            <w:r w:rsidRPr="009844AB">
              <w:rPr>
                <w:rFonts w:eastAsia="Arial Unicode MS" w:cs="Arial"/>
                <w:color w:val="000000"/>
                <w:sz w:val="16"/>
                <w:szCs w:val="16"/>
              </w:rPr>
              <w:t>Comparison of the classes assigned to features or their attributes to a universe of discourse.</w:t>
            </w:r>
          </w:p>
        </w:tc>
        <w:tc>
          <w:tcPr>
            <w:tcW w:w="4076" w:type="dxa"/>
            <w:shd w:val="clear" w:color="auto" w:fill="F2F2F2" w:themeFill="background1" w:themeFillShade="F2"/>
          </w:tcPr>
          <w:p w14:paraId="2A8CE4D8" w14:textId="77777777" w:rsidR="00BC145E" w:rsidRPr="009844AB" w:rsidRDefault="00BC145E" w:rsidP="00B9449E">
            <w:pPr>
              <w:spacing w:after="0"/>
              <w:rPr>
                <w:rFonts w:eastAsia="Helvetica" w:cs="Arial"/>
                <w:color w:val="000000"/>
                <w:sz w:val="16"/>
                <w:szCs w:val="16"/>
              </w:rPr>
            </w:pPr>
            <w:r w:rsidRPr="009844AB">
              <w:rPr>
                <w:rFonts w:eastAsia="Arial Unicode MS" w:cs="Arial"/>
                <w:color w:val="000000"/>
                <w:sz w:val="16"/>
                <w:szCs w:val="16"/>
              </w:rPr>
              <w:t>miscalculationRate / This data quality measure indicates the number of incorrectly classified features in relation to the number of features that are supposed to be there. [Adapted from ISO 19157]</w:t>
            </w:r>
          </w:p>
          <w:p w14:paraId="7A34020A" w14:textId="77777777" w:rsidR="00BC145E" w:rsidRPr="009844AB" w:rsidRDefault="00BC145E" w:rsidP="00B9449E">
            <w:pPr>
              <w:spacing w:after="0"/>
              <w:rPr>
                <w:rFonts w:eastAsia="Helvetica" w:cs="Arial"/>
                <w:color w:val="000000"/>
                <w:sz w:val="16"/>
                <w:szCs w:val="16"/>
              </w:rPr>
            </w:pPr>
            <w:r w:rsidRPr="009844AB">
              <w:rPr>
                <w:rFonts w:eastAsia="Arial Unicode MS" w:cs="Arial"/>
                <w:color w:val="000000"/>
                <w:sz w:val="16"/>
                <w:szCs w:val="16"/>
              </w:rPr>
              <w:t>This is a RATE which is a ratio, and is expressed as a REAL number representing the rational fraction corresponding to the numerator and denominator of the ratio.</w:t>
            </w:r>
          </w:p>
          <w:p w14:paraId="2CB5BF4D" w14:textId="383F3617" w:rsidR="00BC145E" w:rsidRPr="009844AB" w:rsidRDefault="00BC145E" w:rsidP="00B9449E">
            <w:pPr>
              <w:rPr>
                <w:rFonts w:eastAsia="MS Mincho" w:cstheme="minorHAnsi"/>
                <w:lang w:eastAsia="ja-JP"/>
              </w:rPr>
            </w:pPr>
            <w:r w:rsidRPr="009844AB">
              <w:rPr>
                <w:rFonts w:eastAsia="Arial Unicode MS" w:cs="Arial"/>
                <w:color w:val="000000"/>
                <w:sz w:val="16"/>
                <w:szCs w:val="16"/>
              </w:rPr>
              <w:t>For example, if there are 1 items that are classified incorrectly and there are 100 of the items in the dataset then the ratio is 1/100 and the reported rate = 0.01.</w:t>
            </w:r>
          </w:p>
        </w:tc>
        <w:tc>
          <w:tcPr>
            <w:tcW w:w="1640" w:type="dxa"/>
            <w:shd w:val="clear" w:color="auto" w:fill="F2F2F2" w:themeFill="background1" w:themeFillShade="F2"/>
          </w:tcPr>
          <w:p w14:paraId="5378A817" w14:textId="6C0ADEF4" w:rsidR="00BC145E" w:rsidRPr="009844AB" w:rsidRDefault="00BC145E" w:rsidP="00B9449E">
            <w:pPr>
              <w:rPr>
                <w:rFonts w:eastAsia="MS Mincho" w:cstheme="minorHAnsi"/>
                <w:lang w:eastAsia="ja-JP"/>
              </w:rPr>
            </w:pPr>
            <w:r w:rsidRPr="009844AB">
              <w:rPr>
                <w:rFonts w:eastAsia="Arial Unicode MS" w:cs="Arial"/>
                <w:color w:val="000000"/>
                <w:sz w:val="16"/>
                <w:szCs w:val="16"/>
              </w:rPr>
              <w:t>dataset/dataset series/spatial object type</w:t>
            </w:r>
          </w:p>
        </w:tc>
        <w:tc>
          <w:tcPr>
            <w:tcW w:w="1605" w:type="dxa"/>
            <w:shd w:val="clear" w:color="auto" w:fill="F2F2F2" w:themeFill="background1" w:themeFillShade="F2"/>
          </w:tcPr>
          <w:p w14:paraId="56D56042" w14:textId="7818253B" w:rsidR="00BC145E" w:rsidRPr="009844AB" w:rsidRDefault="00BC145E" w:rsidP="00B9449E">
            <w:pPr>
              <w:rPr>
                <w:rFonts w:eastAsia="MS Mincho" w:cstheme="minorHAnsi"/>
                <w:lang w:eastAsia="ja-JP"/>
              </w:rPr>
            </w:pPr>
            <w:r w:rsidRPr="009844AB">
              <w:rPr>
                <w:rFonts w:eastAsia="Arial Unicode MS" w:cs="Arial"/>
                <w:color w:val="000000"/>
                <w:sz w:val="16"/>
                <w:szCs w:val="16"/>
              </w:rPr>
              <w:t>All S-100 based PS.</w:t>
            </w:r>
          </w:p>
        </w:tc>
      </w:tr>
      <w:tr w:rsidR="00DE5745" w:rsidRPr="00616E11" w14:paraId="6D7E69C0" w14:textId="77777777" w:rsidTr="005D1264">
        <w:tc>
          <w:tcPr>
            <w:tcW w:w="510" w:type="dxa"/>
          </w:tcPr>
          <w:p w14:paraId="28132A88" w14:textId="41D7361D" w:rsidR="00DE5745" w:rsidRPr="009844AB" w:rsidRDefault="00DE5745" w:rsidP="00DE5745">
            <w:pPr>
              <w:rPr>
                <w:rFonts w:eastAsia="MS Mincho" w:cstheme="minorHAnsi"/>
                <w:lang w:eastAsia="ja-JP"/>
              </w:rPr>
            </w:pPr>
            <w:ins w:id="4375" w:author="Raphael Malyankar" w:date="2025-08-07T01:33:00Z" w16du:dateUtc="2025-08-07T08:33:00Z">
              <w:r w:rsidRPr="009844AB">
                <w:rPr>
                  <w:rFonts w:eastAsia="Arial Unicode MS" w:cs="Arial"/>
                  <w:color w:val="000000"/>
                  <w:sz w:val="16"/>
                  <w:szCs w:val="16"/>
                </w:rPr>
                <w:t>23</w:t>
              </w:r>
            </w:ins>
          </w:p>
        </w:tc>
        <w:tc>
          <w:tcPr>
            <w:tcW w:w="2813" w:type="dxa"/>
          </w:tcPr>
          <w:p w14:paraId="0253613A" w14:textId="69E03D03" w:rsidR="00DE5745" w:rsidRPr="009844AB" w:rsidRDefault="00DE5745" w:rsidP="00DE5745">
            <w:pPr>
              <w:rPr>
                <w:rFonts w:eastAsia="MS Mincho" w:cstheme="minorHAnsi"/>
                <w:lang w:eastAsia="ja-JP"/>
              </w:rPr>
            </w:pPr>
            <w:ins w:id="4376" w:author="Raphael Malyankar" w:date="2025-08-07T01:33:00Z" w16du:dateUtc="2025-08-07T08:33:00Z">
              <w:r w:rsidRPr="009844AB">
                <w:rPr>
                  <w:rFonts w:eastAsia="Arial Unicode MS" w:cs="Arial"/>
                  <w:color w:val="000000"/>
                  <w:sz w:val="16"/>
                  <w:szCs w:val="16"/>
                </w:rPr>
                <w:t>Thematic Accuracy / Non-Quantitative Attribute Accuracy</w:t>
              </w:r>
            </w:ins>
          </w:p>
        </w:tc>
        <w:tc>
          <w:tcPr>
            <w:tcW w:w="2306" w:type="dxa"/>
          </w:tcPr>
          <w:p w14:paraId="53C59BED" w14:textId="39195B6C" w:rsidR="00DE5745" w:rsidRPr="009844AB" w:rsidRDefault="00DE5745" w:rsidP="00DE5745">
            <w:pPr>
              <w:rPr>
                <w:rFonts w:eastAsia="MS Mincho" w:cstheme="minorHAnsi"/>
                <w:lang w:eastAsia="ja-JP"/>
              </w:rPr>
            </w:pPr>
            <w:ins w:id="4377" w:author="Raphael Malyankar" w:date="2025-08-07T01:33:00Z" w16du:dateUtc="2025-08-07T08:33:00Z">
              <w:r w:rsidRPr="009844AB">
                <w:rPr>
                  <w:rFonts w:eastAsia="Arial Unicode MS" w:cs="Arial"/>
                  <w:color w:val="000000"/>
                  <w:sz w:val="16"/>
                  <w:szCs w:val="16"/>
                </w:rPr>
                <w:t>Correctness of non-quantitative attribute.</w:t>
              </w:r>
            </w:ins>
          </w:p>
        </w:tc>
        <w:tc>
          <w:tcPr>
            <w:tcW w:w="4076" w:type="dxa"/>
          </w:tcPr>
          <w:p w14:paraId="5EFBB33B" w14:textId="1CA7C6AB" w:rsidR="00DE5745" w:rsidRPr="009844AB" w:rsidRDefault="00DE5745" w:rsidP="00DE5745">
            <w:pPr>
              <w:rPr>
                <w:rFonts w:eastAsia="MS Mincho" w:cstheme="minorHAnsi"/>
                <w:lang w:eastAsia="ja-JP"/>
              </w:rPr>
            </w:pPr>
            <w:ins w:id="4378" w:author="Raphael Malyankar" w:date="2025-08-07T01:33:00Z" w16du:dateUtc="2025-08-07T08:33:00Z">
              <w:r w:rsidRPr="009844AB">
                <w:rPr>
                  <w:rFonts w:eastAsia="Arial Unicode MS" w:cs="Arial"/>
                  <w:color w:val="000000"/>
                  <w:sz w:val="16"/>
                  <w:szCs w:val="16"/>
                </w:rPr>
                <w:t>numberOfIncorrectAttributeValues / This data quality measure is count of the total number of erroneous attribute values within the relevant part of the dataset. It is a count of all attribute values where the value is incorrect. [Adapted from ISO 19157]</w:t>
              </w:r>
            </w:ins>
          </w:p>
        </w:tc>
        <w:tc>
          <w:tcPr>
            <w:tcW w:w="1640" w:type="dxa"/>
          </w:tcPr>
          <w:p w14:paraId="7917D0FF" w14:textId="17BEEDEB" w:rsidR="00DE5745" w:rsidRPr="009844AB" w:rsidRDefault="00DE5745" w:rsidP="00DE5745">
            <w:pPr>
              <w:rPr>
                <w:rFonts w:eastAsia="MS Mincho" w:cstheme="minorHAnsi"/>
                <w:lang w:eastAsia="ja-JP"/>
              </w:rPr>
            </w:pPr>
            <w:ins w:id="4379" w:author="Raphael Malyankar" w:date="2025-08-07T01:33:00Z" w16du:dateUtc="2025-08-07T08:33:00Z">
              <w:r w:rsidRPr="009844AB">
                <w:rPr>
                  <w:rFonts w:eastAsia="Arial Unicode MS" w:cs="Arial"/>
                  <w:color w:val="000000"/>
                  <w:sz w:val="16"/>
                  <w:szCs w:val="16"/>
                </w:rPr>
                <w:t>dataset/dataset series/spatial object type</w:t>
              </w:r>
            </w:ins>
          </w:p>
        </w:tc>
        <w:tc>
          <w:tcPr>
            <w:tcW w:w="1605" w:type="dxa"/>
          </w:tcPr>
          <w:p w14:paraId="21B9BC6D" w14:textId="7CBE65B5" w:rsidR="00DE5745" w:rsidRPr="009844AB" w:rsidRDefault="00DE5745" w:rsidP="00DE5745">
            <w:pPr>
              <w:rPr>
                <w:rFonts w:eastAsia="MS Mincho" w:cstheme="minorHAnsi"/>
                <w:lang w:eastAsia="ja-JP"/>
              </w:rPr>
            </w:pPr>
            <w:ins w:id="4380" w:author="Raphael Malyankar" w:date="2025-08-07T01:33:00Z" w16du:dateUtc="2025-08-07T08:33:00Z">
              <w:r w:rsidRPr="009844AB">
                <w:rPr>
                  <w:rFonts w:eastAsia="Arial Unicode MS" w:cs="Arial"/>
                  <w:color w:val="000000"/>
                  <w:sz w:val="16"/>
                  <w:szCs w:val="16"/>
                </w:rPr>
                <w:t>PS with objects that have a non-quantitative attribute value.</w:t>
              </w:r>
            </w:ins>
          </w:p>
        </w:tc>
      </w:tr>
      <w:tr w:rsidR="00DE5745" w:rsidRPr="00616E11" w14:paraId="63C0F98D" w14:textId="77777777" w:rsidTr="005D1264">
        <w:tc>
          <w:tcPr>
            <w:tcW w:w="510" w:type="dxa"/>
            <w:shd w:val="clear" w:color="auto" w:fill="F2F2F2" w:themeFill="background1" w:themeFillShade="F2"/>
          </w:tcPr>
          <w:p w14:paraId="25ABE7E2" w14:textId="179AB79C" w:rsidR="00DE5745" w:rsidRPr="009844AB" w:rsidRDefault="00DE5745" w:rsidP="00DE5745">
            <w:pPr>
              <w:rPr>
                <w:rFonts w:eastAsia="MS Mincho" w:cstheme="minorHAnsi"/>
                <w:lang w:eastAsia="ja-JP"/>
              </w:rPr>
            </w:pPr>
            <w:ins w:id="4381" w:author="Raphael Malyankar" w:date="2025-08-07T01:33:00Z" w16du:dateUtc="2025-08-07T08:33:00Z">
              <w:r w:rsidRPr="009844AB">
                <w:rPr>
                  <w:rFonts w:eastAsia="Arial Unicode MS" w:cs="Arial"/>
                  <w:color w:val="000000"/>
                  <w:sz w:val="16"/>
                  <w:szCs w:val="16"/>
                </w:rPr>
                <w:t>24</w:t>
              </w:r>
            </w:ins>
          </w:p>
        </w:tc>
        <w:tc>
          <w:tcPr>
            <w:tcW w:w="2813" w:type="dxa"/>
            <w:shd w:val="clear" w:color="auto" w:fill="F2F2F2" w:themeFill="background1" w:themeFillShade="F2"/>
          </w:tcPr>
          <w:p w14:paraId="4EEB89C4" w14:textId="0EA06E72" w:rsidR="00DE5745" w:rsidRPr="009844AB" w:rsidRDefault="00DE5745" w:rsidP="00DE5745">
            <w:pPr>
              <w:rPr>
                <w:rFonts w:eastAsia="MS Mincho" w:cstheme="minorHAnsi"/>
                <w:lang w:eastAsia="ja-JP"/>
              </w:rPr>
            </w:pPr>
            <w:ins w:id="4382" w:author="Raphael Malyankar" w:date="2025-08-07T01:33:00Z" w16du:dateUtc="2025-08-07T08:33:00Z">
              <w:r w:rsidRPr="009844AB">
                <w:rPr>
                  <w:rFonts w:eastAsia="Arial Unicode MS" w:cs="Arial"/>
                  <w:color w:val="000000"/>
                  <w:sz w:val="16"/>
                  <w:szCs w:val="16"/>
                </w:rPr>
                <w:t>Thematic Accuracy / Quantitative Attribute Accuracy</w:t>
              </w:r>
            </w:ins>
          </w:p>
        </w:tc>
        <w:tc>
          <w:tcPr>
            <w:tcW w:w="2306" w:type="dxa"/>
            <w:shd w:val="clear" w:color="auto" w:fill="F2F2F2" w:themeFill="background1" w:themeFillShade="F2"/>
          </w:tcPr>
          <w:p w14:paraId="3D10F4AD" w14:textId="12E362B3" w:rsidR="00DE5745" w:rsidRPr="009844AB" w:rsidRDefault="00DE5745" w:rsidP="00DE5745">
            <w:pPr>
              <w:rPr>
                <w:rFonts w:eastAsia="MS Mincho" w:cstheme="minorHAnsi"/>
                <w:lang w:eastAsia="ja-JP"/>
              </w:rPr>
            </w:pPr>
            <w:ins w:id="4383" w:author="Raphael Malyankar" w:date="2025-08-07T01:33:00Z" w16du:dateUtc="2025-08-07T08:33:00Z">
              <w:r w:rsidRPr="009844AB">
                <w:rPr>
                  <w:rFonts w:eastAsia="Arial Unicode MS" w:cs="Arial"/>
                  <w:color w:val="000000"/>
                  <w:sz w:val="16"/>
                  <w:szCs w:val="16"/>
                </w:rPr>
                <w:t>Accuracy of a quantitative attribute.</w:t>
              </w:r>
            </w:ins>
          </w:p>
        </w:tc>
        <w:tc>
          <w:tcPr>
            <w:tcW w:w="4076" w:type="dxa"/>
            <w:shd w:val="clear" w:color="auto" w:fill="F2F2F2" w:themeFill="background1" w:themeFillShade="F2"/>
          </w:tcPr>
          <w:p w14:paraId="4E876DD5" w14:textId="38DB8C74" w:rsidR="00DE5745" w:rsidRPr="009844AB" w:rsidRDefault="00DE5745" w:rsidP="00DE5745">
            <w:pPr>
              <w:rPr>
                <w:rFonts w:eastAsia="MS Mincho" w:cstheme="minorHAnsi"/>
                <w:lang w:eastAsia="ja-JP"/>
              </w:rPr>
            </w:pPr>
            <w:ins w:id="4384" w:author="Raphael Malyankar" w:date="2025-08-07T01:33:00Z" w16du:dateUtc="2025-08-07T08:33:00Z">
              <w:r w:rsidRPr="009844AB">
                <w:rPr>
                  <w:rFonts w:eastAsia="Arial Unicode MS" w:cs="Arial"/>
                  <w:color w:val="000000"/>
                  <w:sz w:val="16"/>
                  <w:szCs w:val="16"/>
                </w:rPr>
                <w:t>attributeValueUncertainty3Sigma / This data quality measure indicates the attribute value of uncertainty where half the length of the interval defined by an upper and lower limit in which the true value for the quantitative attribute lies with a probability of 95%. [Adapted from ISO 19157]</w:t>
              </w:r>
            </w:ins>
          </w:p>
        </w:tc>
        <w:tc>
          <w:tcPr>
            <w:tcW w:w="1640" w:type="dxa"/>
            <w:shd w:val="clear" w:color="auto" w:fill="F2F2F2" w:themeFill="background1" w:themeFillShade="F2"/>
          </w:tcPr>
          <w:p w14:paraId="3C8D6E2E" w14:textId="2126009A" w:rsidR="00DE5745" w:rsidRPr="009844AB" w:rsidRDefault="00DE5745" w:rsidP="00DE5745">
            <w:pPr>
              <w:rPr>
                <w:rFonts w:eastAsia="MS Mincho" w:cstheme="minorHAnsi"/>
                <w:lang w:eastAsia="ja-JP"/>
              </w:rPr>
            </w:pPr>
            <w:ins w:id="4385" w:author="Raphael Malyankar" w:date="2025-08-07T01:33:00Z" w16du:dateUtc="2025-08-07T08:33:00Z">
              <w:r w:rsidRPr="009844AB">
                <w:rPr>
                  <w:rFonts w:eastAsia="Arial Unicode MS" w:cs="Arial"/>
                  <w:color w:val="000000"/>
                  <w:sz w:val="16"/>
                  <w:szCs w:val="16"/>
                </w:rPr>
                <w:t>dataset/dataset series/spatial object type</w:t>
              </w:r>
            </w:ins>
          </w:p>
        </w:tc>
        <w:tc>
          <w:tcPr>
            <w:tcW w:w="1605" w:type="dxa"/>
            <w:shd w:val="clear" w:color="auto" w:fill="F2F2F2" w:themeFill="background1" w:themeFillShade="F2"/>
          </w:tcPr>
          <w:p w14:paraId="18C8A079" w14:textId="78323389" w:rsidR="00DE5745" w:rsidRPr="009844AB" w:rsidRDefault="00DE5745" w:rsidP="00DE5745">
            <w:pPr>
              <w:rPr>
                <w:rFonts w:eastAsia="MS Mincho" w:cstheme="minorHAnsi"/>
                <w:lang w:eastAsia="ja-JP"/>
              </w:rPr>
            </w:pPr>
            <w:ins w:id="4386" w:author="Raphael Malyankar" w:date="2025-08-07T01:33:00Z" w16du:dateUtc="2025-08-07T08:33:00Z">
              <w:r w:rsidRPr="009844AB">
                <w:rPr>
                  <w:rFonts w:eastAsia="Arial Unicode MS" w:cs="Arial"/>
                  <w:color w:val="000000"/>
                  <w:sz w:val="16"/>
                  <w:szCs w:val="16"/>
                </w:rPr>
                <w:t>PS with objects that have a quantitative attribute value.</w:t>
              </w:r>
            </w:ins>
          </w:p>
        </w:tc>
      </w:tr>
      <w:tr w:rsidR="00B9449E" w:rsidRPr="00616E11" w14:paraId="3362973B" w14:textId="77777777" w:rsidTr="005D1264">
        <w:tc>
          <w:tcPr>
            <w:tcW w:w="510" w:type="dxa"/>
          </w:tcPr>
          <w:p w14:paraId="7D328DE1" w14:textId="71D8F890" w:rsidR="00BC145E" w:rsidRPr="009844AB" w:rsidRDefault="00BC145E" w:rsidP="00BC145E">
            <w:pPr>
              <w:rPr>
                <w:rFonts w:eastAsia="MS Mincho" w:cstheme="minorHAnsi"/>
                <w:lang w:eastAsia="ja-JP"/>
              </w:rPr>
            </w:pPr>
            <w:r w:rsidRPr="009844AB">
              <w:rPr>
                <w:rFonts w:eastAsia="Arial Unicode MS" w:cs="Arial"/>
                <w:color w:val="000000"/>
                <w:sz w:val="16"/>
                <w:szCs w:val="16"/>
              </w:rPr>
              <w:t>25</w:t>
            </w:r>
          </w:p>
        </w:tc>
        <w:tc>
          <w:tcPr>
            <w:tcW w:w="2813" w:type="dxa"/>
          </w:tcPr>
          <w:p w14:paraId="1779F404" w14:textId="2BC49E6E" w:rsidR="00BC145E" w:rsidRPr="009844AB" w:rsidRDefault="00BC145E" w:rsidP="00B9449E">
            <w:pPr>
              <w:rPr>
                <w:rFonts w:eastAsia="MS Mincho" w:cstheme="minorHAnsi"/>
                <w:lang w:eastAsia="ja-JP"/>
              </w:rPr>
            </w:pPr>
            <w:r w:rsidRPr="009844AB">
              <w:rPr>
                <w:rFonts w:eastAsia="Arial Unicode MS" w:cs="Arial"/>
                <w:color w:val="000000"/>
                <w:sz w:val="16"/>
                <w:szCs w:val="16"/>
              </w:rPr>
              <w:t>Aggregation Measures / AggregationMeasures</w:t>
            </w:r>
          </w:p>
        </w:tc>
        <w:tc>
          <w:tcPr>
            <w:tcW w:w="2306" w:type="dxa"/>
          </w:tcPr>
          <w:p w14:paraId="3C92F9EC" w14:textId="30FEAE04" w:rsidR="00BC145E" w:rsidRPr="009844AB" w:rsidRDefault="00BC145E" w:rsidP="00B9449E">
            <w:pPr>
              <w:rPr>
                <w:rFonts w:eastAsia="MS Mincho" w:cstheme="minorHAnsi"/>
                <w:lang w:eastAsia="ja-JP"/>
              </w:rPr>
            </w:pPr>
            <w:r w:rsidRPr="009844AB">
              <w:rPr>
                <w:rFonts w:eastAsia="Arial Unicode MS" w:cs="Arial"/>
                <w:color w:val="000000"/>
                <w:sz w:val="16"/>
                <w:szCs w:val="16"/>
              </w:rPr>
              <w:t>In a data Product Specification, several requirements are set up for a product to conform to the Specification.</w:t>
            </w:r>
          </w:p>
        </w:tc>
        <w:tc>
          <w:tcPr>
            <w:tcW w:w="4076" w:type="dxa"/>
          </w:tcPr>
          <w:p w14:paraId="6D8A9C9C" w14:textId="356690F1" w:rsidR="00BC145E" w:rsidRPr="009844AB" w:rsidRDefault="00BC145E" w:rsidP="00B9449E">
            <w:pPr>
              <w:rPr>
                <w:rFonts w:eastAsia="MS Mincho" w:cstheme="minorHAnsi"/>
                <w:lang w:eastAsia="ja-JP"/>
              </w:rPr>
            </w:pPr>
            <w:r w:rsidRPr="009844AB">
              <w:rPr>
                <w:rFonts w:eastAsia="Arial Unicode MS" w:cs="Arial"/>
                <w:color w:val="000000"/>
                <w:sz w:val="16"/>
                <w:szCs w:val="16"/>
              </w:rPr>
              <w:t>DataProductSpecificationPassed / This data quality measure is a boolean indicating that all requirements in the referred data Product Specification are fulfilled.</w:t>
            </w:r>
          </w:p>
        </w:tc>
        <w:tc>
          <w:tcPr>
            <w:tcW w:w="1640" w:type="dxa"/>
          </w:tcPr>
          <w:p w14:paraId="79A7109E" w14:textId="3AD33DF3" w:rsidR="00BC145E" w:rsidRPr="009844AB" w:rsidRDefault="00BC145E" w:rsidP="00B9449E">
            <w:pPr>
              <w:rPr>
                <w:rFonts w:eastAsia="MS Mincho" w:cstheme="minorHAnsi"/>
                <w:lang w:eastAsia="ja-JP"/>
              </w:rPr>
            </w:pPr>
            <w:r w:rsidRPr="009844AB">
              <w:rPr>
                <w:rFonts w:eastAsia="Arial Unicode MS" w:cs="Arial"/>
                <w:color w:val="000000"/>
                <w:sz w:val="16"/>
                <w:szCs w:val="16"/>
              </w:rPr>
              <w:t>dataset/dataset series/spatial object type</w:t>
            </w:r>
          </w:p>
        </w:tc>
        <w:tc>
          <w:tcPr>
            <w:tcW w:w="1605" w:type="dxa"/>
          </w:tcPr>
          <w:p w14:paraId="193578A8" w14:textId="54FC694B" w:rsidR="00BC145E" w:rsidRPr="009844AB" w:rsidRDefault="00BC145E" w:rsidP="00B9449E">
            <w:pPr>
              <w:rPr>
                <w:rFonts w:eastAsia="MS Mincho" w:cstheme="minorHAnsi"/>
                <w:lang w:eastAsia="ja-JP"/>
              </w:rPr>
            </w:pPr>
            <w:r w:rsidRPr="009844AB">
              <w:rPr>
                <w:rFonts w:eastAsia="Arial Unicode MS" w:cs="Arial"/>
                <w:color w:val="000000"/>
                <w:sz w:val="16"/>
                <w:szCs w:val="16"/>
              </w:rPr>
              <w:t>PS that a require a complete pass of all elements of a dataset/dataset series/spatial object types</w:t>
            </w:r>
          </w:p>
        </w:tc>
      </w:tr>
      <w:tr w:rsidR="00B9449E" w:rsidRPr="00616E11" w14:paraId="332E2AD7" w14:textId="77777777" w:rsidTr="005D1264">
        <w:tc>
          <w:tcPr>
            <w:tcW w:w="510" w:type="dxa"/>
            <w:shd w:val="clear" w:color="auto" w:fill="F2F2F2" w:themeFill="background1" w:themeFillShade="F2"/>
          </w:tcPr>
          <w:p w14:paraId="68506FDF" w14:textId="1C81B0FD" w:rsidR="00B9449E" w:rsidRPr="009844AB" w:rsidRDefault="00B9449E" w:rsidP="00B9449E">
            <w:pPr>
              <w:rPr>
                <w:rFonts w:eastAsia="MS Mincho" w:cstheme="minorHAnsi"/>
                <w:lang w:eastAsia="ja-JP"/>
              </w:rPr>
            </w:pPr>
            <w:r w:rsidRPr="009844AB">
              <w:rPr>
                <w:rFonts w:eastAsia="Arial Unicode MS" w:cs="Arial"/>
                <w:color w:val="000000"/>
                <w:sz w:val="16"/>
                <w:szCs w:val="16"/>
              </w:rPr>
              <w:t>26</w:t>
            </w:r>
          </w:p>
        </w:tc>
        <w:tc>
          <w:tcPr>
            <w:tcW w:w="2813" w:type="dxa"/>
            <w:shd w:val="clear" w:color="auto" w:fill="F2F2F2" w:themeFill="background1" w:themeFillShade="F2"/>
          </w:tcPr>
          <w:p w14:paraId="70E0BC1D" w14:textId="366FA823" w:rsidR="00B9449E" w:rsidRPr="009844AB" w:rsidRDefault="00B9449E" w:rsidP="00B9449E">
            <w:pPr>
              <w:rPr>
                <w:rFonts w:eastAsia="MS Mincho" w:cstheme="minorHAnsi"/>
                <w:lang w:eastAsia="ja-JP"/>
              </w:rPr>
            </w:pPr>
            <w:r w:rsidRPr="009844AB">
              <w:rPr>
                <w:rFonts w:eastAsia="Arial Unicode MS" w:cs="Arial"/>
                <w:color w:val="000000"/>
                <w:sz w:val="16"/>
                <w:szCs w:val="16"/>
              </w:rPr>
              <w:t>Aggregation Measures / AggregationMeasures</w:t>
            </w:r>
          </w:p>
        </w:tc>
        <w:tc>
          <w:tcPr>
            <w:tcW w:w="2306" w:type="dxa"/>
            <w:shd w:val="clear" w:color="auto" w:fill="F2F2F2" w:themeFill="background1" w:themeFillShade="F2"/>
          </w:tcPr>
          <w:p w14:paraId="789D9945" w14:textId="74921277" w:rsidR="00B9449E" w:rsidRPr="009844AB" w:rsidRDefault="00B9449E" w:rsidP="00B9449E">
            <w:pPr>
              <w:rPr>
                <w:rFonts w:eastAsia="MS Mincho" w:cstheme="minorHAnsi"/>
                <w:lang w:eastAsia="ja-JP"/>
              </w:rPr>
            </w:pPr>
            <w:r w:rsidRPr="009844AB">
              <w:rPr>
                <w:rFonts w:eastAsia="Arial Unicode MS" w:cs="Arial"/>
                <w:color w:val="000000"/>
                <w:sz w:val="16"/>
                <w:szCs w:val="16"/>
              </w:rPr>
              <w:t xml:space="preserve">In a data Product Specification, several requirements are set up for a </w:t>
            </w:r>
            <w:r w:rsidRPr="009844AB">
              <w:rPr>
                <w:rFonts w:eastAsia="Arial Unicode MS" w:cs="Arial"/>
                <w:color w:val="000000"/>
                <w:sz w:val="16"/>
                <w:szCs w:val="16"/>
              </w:rPr>
              <w:lastRenderedPageBreak/>
              <w:t>product to conform to the specification.</w:t>
            </w:r>
          </w:p>
        </w:tc>
        <w:tc>
          <w:tcPr>
            <w:tcW w:w="4076" w:type="dxa"/>
            <w:shd w:val="clear" w:color="auto" w:fill="F2F2F2" w:themeFill="background1" w:themeFillShade="F2"/>
          </w:tcPr>
          <w:p w14:paraId="510DEC45" w14:textId="22DB5193" w:rsidR="00B9449E" w:rsidRPr="009844AB" w:rsidRDefault="00B9449E" w:rsidP="00B9449E">
            <w:pPr>
              <w:rPr>
                <w:rFonts w:eastAsia="MS Mincho" w:cstheme="minorHAnsi"/>
                <w:lang w:eastAsia="ja-JP"/>
              </w:rPr>
            </w:pPr>
            <w:r w:rsidRPr="009844AB">
              <w:rPr>
                <w:rFonts w:eastAsia="Arial Unicode MS" w:cs="Arial"/>
                <w:color w:val="000000"/>
                <w:sz w:val="16"/>
                <w:szCs w:val="16"/>
              </w:rPr>
              <w:lastRenderedPageBreak/>
              <w:t xml:space="preserve">DataProductSpecificationFailRate / This data quality measure is a number indicating the number of data Product Specification requirements that are not fulfilled </w:t>
            </w:r>
            <w:r w:rsidRPr="009844AB">
              <w:rPr>
                <w:rFonts w:eastAsia="Arial Unicode MS" w:cs="Arial"/>
                <w:color w:val="000000"/>
                <w:sz w:val="16"/>
                <w:szCs w:val="16"/>
              </w:rPr>
              <w:lastRenderedPageBreak/>
              <w:t>by the current product/dataset in relation to the total number of data Product Specification requirements.</w:t>
            </w:r>
          </w:p>
        </w:tc>
        <w:tc>
          <w:tcPr>
            <w:tcW w:w="1640" w:type="dxa"/>
            <w:shd w:val="clear" w:color="auto" w:fill="F2F2F2" w:themeFill="background1" w:themeFillShade="F2"/>
          </w:tcPr>
          <w:p w14:paraId="1E2DE4D1" w14:textId="52D52F12" w:rsidR="00B9449E" w:rsidRPr="009844AB" w:rsidRDefault="00B9449E" w:rsidP="00B9449E">
            <w:pPr>
              <w:rPr>
                <w:rFonts w:eastAsia="MS Mincho" w:cstheme="minorHAnsi"/>
                <w:lang w:eastAsia="ja-JP"/>
              </w:rPr>
            </w:pPr>
            <w:r w:rsidRPr="009844AB">
              <w:rPr>
                <w:rFonts w:eastAsia="Arial Unicode MS" w:cs="Arial"/>
                <w:color w:val="000000"/>
                <w:sz w:val="16"/>
                <w:szCs w:val="16"/>
              </w:rPr>
              <w:lastRenderedPageBreak/>
              <w:t>dataset/dataset series/spatial object type</w:t>
            </w:r>
          </w:p>
        </w:tc>
        <w:tc>
          <w:tcPr>
            <w:tcW w:w="1605" w:type="dxa"/>
            <w:shd w:val="clear" w:color="auto" w:fill="F2F2F2" w:themeFill="background1" w:themeFillShade="F2"/>
          </w:tcPr>
          <w:p w14:paraId="61AFDFEB" w14:textId="577BA7FE" w:rsidR="00B9449E" w:rsidRPr="009844AB" w:rsidRDefault="00B9449E" w:rsidP="00771761">
            <w:pPr>
              <w:keepNext/>
              <w:rPr>
                <w:rFonts w:eastAsia="MS Mincho" w:cstheme="minorHAnsi"/>
                <w:lang w:eastAsia="ja-JP"/>
              </w:rPr>
            </w:pPr>
            <w:r w:rsidRPr="009844AB">
              <w:rPr>
                <w:rFonts w:eastAsia="Arial Unicode MS" w:cs="Arial"/>
                <w:color w:val="000000"/>
                <w:sz w:val="16"/>
                <w:szCs w:val="16"/>
              </w:rPr>
              <w:t xml:space="preserve">PS that a require a complete pass of all elements of a dataset/dataset </w:t>
            </w:r>
            <w:r w:rsidRPr="009844AB">
              <w:rPr>
                <w:rFonts w:eastAsia="Arial Unicode MS" w:cs="Arial"/>
                <w:color w:val="000000"/>
                <w:sz w:val="16"/>
                <w:szCs w:val="16"/>
              </w:rPr>
              <w:lastRenderedPageBreak/>
              <w:t>series/spatial object types</w:t>
            </w:r>
          </w:p>
        </w:tc>
      </w:tr>
    </w:tbl>
    <w:p w14:paraId="057BAA87" w14:textId="20ECA63D" w:rsidR="00E94308" w:rsidRPr="009844AB" w:rsidRDefault="009F1FF7" w:rsidP="00771761">
      <w:pPr>
        <w:pStyle w:val="Caption"/>
        <w:rPr>
          <w:ins w:id="4387" w:author="Raphael Malyankar" w:date="2025-08-06T20:13:00Z" w16du:dateUtc="2025-08-07T03:13:00Z"/>
          <w:rFonts w:cstheme="minorHAnsi"/>
          <w:lang w:val="en-GB"/>
        </w:rPr>
      </w:pPr>
      <w:ins w:id="4388" w:author="Raphael Malyankar" w:date="2025-08-06T20:32:00Z" w16du:dateUtc="2025-08-07T03:32:00Z">
        <w:r w:rsidRPr="009844AB">
          <w:rPr>
            <w:lang w:val="en-GB"/>
          </w:rPr>
          <w:lastRenderedPageBreak/>
          <w:t>Table C</w:t>
        </w:r>
        <w:r w:rsidR="00771761" w:rsidRPr="009844AB">
          <w:rPr>
            <w:lang w:val="en-GB"/>
          </w:rPr>
          <w:t>-7</w:t>
        </w:r>
      </w:ins>
      <w:ins w:id="4389" w:author="Raphael Malyankar" w:date="2025-08-06T20:33:00Z" w16du:dateUtc="2025-08-07T03:33:00Z">
        <w:r w:rsidR="00771761" w:rsidRPr="009844AB">
          <w:rPr>
            <w:lang w:val="en-GB"/>
          </w:rPr>
          <w:t>-1</w:t>
        </w:r>
      </w:ins>
      <w:ins w:id="4390" w:author="Raphael Malyankar" w:date="2025-08-06T20:32:00Z" w16du:dateUtc="2025-08-07T03:32:00Z">
        <w:r w:rsidRPr="009844AB">
          <w:rPr>
            <w:lang w:val="en-GB"/>
          </w:rPr>
          <w:t xml:space="preserve"> - Recommended data quality measures</w:t>
        </w:r>
      </w:ins>
    </w:p>
    <w:p w14:paraId="5E21284E" w14:textId="77777777" w:rsidR="00BC145E" w:rsidRPr="009844AB" w:rsidRDefault="00BC145E">
      <w:pPr>
        <w:rPr>
          <w:rFonts w:eastAsia="MS Mincho" w:cstheme="minorHAnsi"/>
          <w:lang w:eastAsia="ja-JP"/>
        </w:rPr>
      </w:pPr>
    </w:p>
    <w:p w14:paraId="5825AE02" w14:textId="1DD0F218" w:rsidR="001A0003" w:rsidRPr="00616E11" w:rsidRDefault="001A0003" w:rsidP="001A0003">
      <w:pPr>
        <w:spacing w:after="0"/>
        <w:rPr>
          <w:ins w:id="4391" w:author="Raphael Malyankar" w:date="2025-08-04T00:46:00Z" w16du:dateUtc="2025-08-04T07:46:00Z"/>
          <w:rFonts w:eastAsia="Arial Unicode MS" w:cstheme="minorHAnsi"/>
          <w:color w:val="000000"/>
        </w:rPr>
      </w:pPr>
      <w:ins w:id="4392" w:author="Raphael Malyankar" w:date="2025-08-04T00:46:00Z" w16du:dateUtc="2025-08-04T07:46:00Z">
        <w:r w:rsidRPr="009844AB">
          <w:rPr>
            <w:rFonts w:eastAsia="Arial Unicode MS" w:cstheme="minorHAnsi"/>
            <w:color w:val="000000"/>
          </w:rPr>
          <w:t>NOTE</w:t>
        </w:r>
      </w:ins>
      <w:ins w:id="4393" w:author="Raphael Malyankar" w:date="2025-08-04T13:02:00Z" w16du:dateUtc="2025-08-04T20:02:00Z">
        <w:r w:rsidR="00641EA2" w:rsidRPr="009844AB">
          <w:rPr>
            <w:rFonts w:eastAsia="Arial Unicode MS" w:cstheme="minorHAnsi"/>
            <w:color w:val="000000"/>
          </w:rPr>
          <w:t xml:space="preserve"> 1</w:t>
        </w:r>
      </w:ins>
      <w:ins w:id="4394" w:author="Raphael Malyankar" w:date="2025-08-04T00:46:00Z" w16du:dateUtc="2025-08-04T07:46:00Z">
        <w:r w:rsidRPr="009844AB">
          <w:rPr>
            <w:rFonts w:eastAsia="Arial Unicode MS" w:cstheme="minorHAnsi"/>
            <w:color w:val="000000"/>
          </w:rPr>
          <w:t>: Recommendations for Positional Accuracy / Absolute or External Accuracy</w:t>
        </w:r>
      </w:ins>
      <w:ins w:id="4395" w:author="Raphael Malyankar" w:date="2025-08-04T00:49:00Z" w16du:dateUtc="2025-08-04T07:49:00Z">
        <w:r w:rsidR="00BE4BF3" w:rsidRPr="009844AB">
          <w:rPr>
            <w:rStyle w:val="FootnoteReference"/>
            <w:rFonts w:eastAsia="Arial Unicode MS" w:cstheme="minorHAnsi"/>
            <w:noProof w:val="0"/>
            <w:color w:val="000000"/>
            <w:lang w:val="en-GB"/>
          </w:rPr>
          <w:footnoteReference w:id="12"/>
        </w:r>
      </w:ins>
      <w:ins w:id="4398" w:author="Raphael Malyankar" w:date="2025-08-04T00:46:00Z" w16du:dateUtc="2025-08-04T07:46:00Z">
        <w:r w:rsidRPr="00616E11">
          <w:rPr>
            <w:rFonts w:eastAsia="Arial Unicode MS" w:cstheme="minorHAnsi"/>
            <w:color w:val="000000"/>
          </w:rPr>
          <w:t>:</w:t>
        </w:r>
      </w:ins>
    </w:p>
    <w:p w14:paraId="38916363" w14:textId="77777777" w:rsidR="001A0003" w:rsidRPr="00616E11" w:rsidRDefault="001A0003" w:rsidP="001A0003">
      <w:pPr>
        <w:spacing w:after="0"/>
        <w:ind w:left="1260" w:firstLine="180"/>
        <w:rPr>
          <w:ins w:id="4399" w:author="Raphael Malyankar" w:date="2025-08-04T00:46:00Z" w16du:dateUtc="2025-08-04T07:46:00Z"/>
          <w:rFonts w:eastAsia="Arial Unicode MS" w:cstheme="minorHAnsi"/>
          <w:color w:val="000000"/>
        </w:rPr>
      </w:pPr>
      <w:ins w:id="4400" w:author="Raphael Malyankar" w:date="2025-08-04T00:46:00Z" w16du:dateUtc="2025-08-04T07:46:00Z">
        <w:r w:rsidRPr="00616E11">
          <w:rPr>
            <w:rFonts w:eastAsia="Arial Unicode MS" w:cstheme="minorHAnsi"/>
            <w:color w:val="000000"/>
          </w:rPr>
          <w:t>Maximum RMSE (horizontal) = E / 10000</w:t>
        </w:r>
      </w:ins>
    </w:p>
    <w:p w14:paraId="3C9E8C94" w14:textId="77777777" w:rsidR="001A0003" w:rsidRPr="00616E11" w:rsidRDefault="001A0003" w:rsidP="001A0003">
      <w:pPr>
        <w:ind w:left="1077" w:firstLine="357"/>
        <w:rPr>
          <w:ins w:id="4401" w:author="Raphael Malyankar" w:date="2025-08-04T00:46:00Z" w16du:dateUtc="2025-08-04T07:46:00Z"/>
          <w:rFonts w:eastAsia="Arial Unicode MS" w:cstheme="minorHAnsi"/>
          <w:color w:val="000000"/>
        </w:rPr>
      </w:pPr>
      <w:ins w:id="4402" w:author="Raphael Malyankar" w:date="2025-08-04T00:46:00Z" w16du:dateUtc="2025-08-04T07:46:00Z">
        <w:r w:rsidRPr="00616E11">
          <w:rPr>
            <w:rFonts w:eastAsia="Arial Unicode MS" w:cstheme="minorHAnsi"/>
            <w:color w:val="000000"/>
          </w:rPr>
          <w:t>Maximum RMSE (vertical) = Vint / 6</w:t>
        </w:r>
      </w:ins>
    </w:p>
    <w:p w14:paraId="2983EBC6" w14:textId="77777777" w:rsidR="001A0003" w:rsidRPr="00616E11" w:rsidRDefault="001A0003" w:rsidP="001A0003">
      <w:pPr>
        <w:spacing w:after="0"/>
        <w:ind w:left="540"/>
        <w:rPr>
          <w:ins w:id="4403" w:author="Raphael Malyankar" w:date="2025-08-04T00:46:00Z" w16du:dateUtc="2025-08-04T07:46:00Z"/>
          <w:rFonts w:eastAsia="Arial Unicode MS" w:cstheme="minorHAnsi"/>
          <w:color w:val="000000"/>
        </w:rPr>
      </w:pPr>
      <w:ins w:id="4404" w:author="Raphael Malyankar" w:date="2025-08-04T00:46:00Z" w16du:dateUtc="2025-08-04T07:46:00Z">
        <w:r w:rsidRPr="00616E11">
          <w:rPr>
            <w:rFonts w:eastAsia="Arial Unicode MS" w:cstheme="minorHAnsi"/>
            <w:color w:val="000000"/>
          </w:rPr>
          <w:t>Recommendation for Positional Accuracy / Gridded Data Position Accuracy:</w:t>
        </w:r>
      </w:ins>
    </w:p>
    <w:p w14:paraId="44F8D4E2" w14:textId="77777777" w:rsidR="001A0003" w:rsidRPr="00616E11" w:rsidRDefault="001A0003" w:rsidP="001A0003">
      <w:pPr>
        <w:spacing w:after="0"/>
        <w:ind w:left="1260" w:firstLine="180"/>
        <w:rPr>
          <w:ins w:id="4405" w:author="Raphael Malyankar" w:date="2025-08-04T00:46:00Z" w16du:dateUtc="2025-08-04T07:46:00Z"/>
          <w:rFonts w:eastAsia="Arial Unicode MS" w:cstheme="minorHAnsi"/>
          <w:color w:val="000000"/>
        </w:rPr>
      </w:pPr>
      <w:ins w:id="4406" w:author="Raphael Malyankar" w:date="2025-08-04T00:46:00Z" w16du:dateUtc="2025-08-04T07:46:00Z">
        <w:r w:rsidRPr="00616E11">
          <w:rPr>
            <w:rFonts w:eastAsia="Arial Unicode MS" w:cstheme="minorHAnsi"/>
            <w:color w:val="000000"/>
          </w:rPr>
          <w:t>Maximum RMSE (horizontal) = GSD / 6</w:t>
        </w:r>
      </w:ins>
    </w:p>
    <w:p w14:paraId="190BC6A8" w14:textId="77777777" w:rsidR="001A0003" w:rsidRPr="00616E11" w:rsidRDefault="001A0003" w:rsidP="001A0003">
      <w:pPr>
        <w:ind w:left="1077" w:firstLine="357"/>
        <w:rPr>
          <w:ins w:id="4407" w:author="Raphael Malyankar" w:date="2025-08-04T00:46:00Z" w16du:dateUtc="2025-08-04T07:46:00Z"/>
          <w:rFonts w:eastAsia="Arial Unicode MS" w:cstheme="minorHAnsi"/>
          <w:color w:val="000000"/>
        </w:rPr>
      </w:pPr>
      <w:ins w:id="4408" w:author="Raphael Malyankar" w:date="2025-08-04T00:46:00Z" w16du:dateUtc="2025-08-04T07:46:00Z">
        <w:r w:rsidRPr="00616E11">
          <w:rPr>
            <w:rFonts w:eastAsia="Arial Unicode MS" w:cstheme="minorHAnsi"/>
            <w:color w:val="000000"/>
          </w:rPr>
          <w:t>Maximum RMSE (vertical) = GSD / 3</w:t>
        </w:r>
      </w:ins>
    </w:p>
    <w:p w14:paraId="73D0EBBA" w14:textId="77777777" w:rsidR="001A0003" w:rsidRPr="00616E11" w:rsidRDefault="001A0003" w:rsidP="001A0003">
      <w:pPr>
        <w:spacing w:after="0"/>
        <w:ind w:left="540"/>
        <w:rPr>
          <w:ins w:id="4409" w:author="Raphael Malyankar" w:date="2025-08-04T00:46:00Z" w16du:dateUtc="2025-08-04T07:46:00Z"/>
          <w:rFonts w:eastAsia="Arial Unicode MS" w:cstheme="minorHAnsi"/>
          <w:color w:val="000000"/>
        </w:rPr>
      </w:pPr>
      <w:ins w:id="4410" w:author="Raphael Malyankar" w:date="2025-08-04T00:46:00Z" w16du:dateUtc="2025-08-04T07:46:00Z">
        <w:r w:rsidRPr="00616E11">
          <w:rPr>
            <w:rFonts w:eastAsia="Arial Unicode MS" w:cstheme="minorHAnsi"/>
            <w:color w:val="000000"/>
          </w:rPr>
          <w:t>Where:</w:t>
        </w:r>
      </w:ins>
    </w:p>
    <w:p w14:paraId="30F03076" w14:textId="77777777" w:rsidR="001A0003" w:rsidRPr="00616E11" w:rsidRDefault="001A0003" w:rsidP="001A0003">
      <w:pPr>
        <w:spacing w:after="0"/>
        <w:ind w:left="1260" w:firstLine="180"/>
        <w:rPr>
          <w:ins w:id="4411" w:author="Raphael Malyankar" w:date="2025-08-04T00:46:00Z" w16du:dateUtc="2025-08-04T07:46:00Z"/>
          <w:rFonts w:eastAsia="Arial Unicode MS" w:cstheme="minorHAnsi"/>
          <w:color w:val="000000"/>
        </w:rPr>
      </w:pPr>
      <w:ins w:id="4412" w:author="Raphael Malyankar" w:date="2025-08-04T00:46:00Z" w16du:dateUtc="2025-08-04T07:46:00Z">
        <w:r w:rsidRPr="00616E11">
          <w:rPr>
            <w:rFonts w:eastAsia="Arial Unicode MS" w:cstheme="minorHAnsi"/>
            <w:color w:val="000000"/>
          </w:rPr>
          <w:t>E = Denominator of intended scale of mapping</w:t>
        </w:r>
      </w:ins>
    </w:p>
    <w:p w14:paraId="097FFC4E" w14:textId="77777777" w:rsidR="001A0003" w:rsidRPr="00616E11" w:rsidRDefault="001A0003" w:rsidP="001A0003">
      <w:pPr>
        <w:spacing w:after="0"/>
        <w:ind w:left="1080" w:firstLine="360"/>
        <w:rPr>
          <w:ins w:id="4413" w:author="Raphael Malyankar" w:date="2025-08-04T00:46:00Z" w16du:dateUtc="2025-08-04T07:46:00Z"/>
          <w:rFonts w:eastAsia="Arial Unicode MS" w:cstheme="minorHAnsi"/>
          <w:color w:val="000000"/>
        </w:rPr>
      </w:pPr>
      <w:ins w:id="4414" w:author="Raphael Malyankar" w:date="2025-08-04T00:46:00Z" w16du:dateUtc="2025-08-04T07:46:00Z">
        <w:r w:rsidRPr="00616E11">
          <w:rPr>
            <w:rFonts w:eastAsia="Arial Unicode MS" w:cstheme="minorHAnsi"/>
            <w:color w:val="000000"/>
          </w:rPr>
          <w:t>Vint = normal contour line interval</w:t>
        </w:r>
      </w:ins>
    </w:p>
    <w:p w14:paraId="0DFF0339" w14:textId="77777777" w:rsidR="001A0003" w:rsidRPr="00616E11" w:rsidRDefault="001A0003" w:rsidP="001A0003">
      <w:pPr>
        <w:ind w:left="902" w:firstLine="539"/>
        <w:rPr>
          <w:ins w:id="4415" w:author="Raphael Malyankar" w:date="2025-08-04T13:03:00Z" w16du:dateUtc="2025-08-04T20:03:00Z"/>
          <w:rFonts w:eastAsia="Arial Unicode MS" w:cstheme="minorHAnsi"/>
          <w:color w:val="000000"/>
        </w:rPr>
      </w:pPr>
      <w:ins w:id="4416" w:author="Raphael Malyankar" w:date="2025-08-04T00:46:00Z" w16du:dateUtc="2025-08-04T07:46:00Z">
        <w:r w:rsidRPr="00616E11">
          <w:rPr>
            <w:rFonts w:eastAsia="Arial Unicode MS" w:cstheme="minorHAnsi"/>
            <w:color w:val="000000"/>
          </w:rPr>
          <w:t>GSD = Ground Sampling Distance</w:t>
        </w:r>
      </w:ins>
    </w:p>
    <w:p w14:paraId="281664E9" w14:textId="034ADAAE" w:rsidR="00641EA2" w:rsidRPr="00616E11" w:rsidRDefault="00641EA2" w:rsidP="00DC00DA">
      <w:pPr>
        <w:rPr>
          <w:ins w:id="4417" w:author="Raphael Malyankar" w:date="2025-08-04T00:46:00Z" w16du:dateUtc="2025-08-04T07:46:00Z"/>
        </w:rPr>
      </w:pPr>
      <w:ins w:id="4418" w:author="Raphael Malyankar" w:date="2025-08-04T13:03:00Z" w16du:dateUtc="2025-08-04T20:03:00Z">
        <w:r w:rsidRPr="00616E11">
          <w:t xml:space="preserve">NOTE </w:t>
        </w:r>
      </w:ins>
      <w:ins w:id="4419" w:author="Raphael Malyankar" w:date="2025-08-04T13:04:00Z" w16du:dateUtc="2025-08-04T20:04:00Z">
        <w:r w:rsidRPr="00616E11">
          <w:t xml:space="preserve">2: Data quality elements that are not applicable for the Product Specification may be removed from </w:t>
        </w:r>
      </w:ins>
      <w:ins w:id="4420" w:author="Raphael Malyankar" w:date="2025-08-04T13:05:00Z" w16du:dateUtc="2025-08-04T20:05:00Z">
        <w:r w:rsidR="00DC00DA" w:rsidRPr="00616E11">
          <w:t>the table of quality measures in the Product Specification.</w:t>
        </w:r>
      </w:ins>
    </w:p>
    <w:p w14:paraId="57600EEA" w14:textId="77777777" w:rsidR="001A0003" w:rsidRPr="00616E11" w:rsidRDefault="001A0003">
      <w:pPr>
        <w:spacing w:before="120" w:after="200"/>
        <w:jc w:val="center"/>
        <w:rPr>
          <w:ins w:id="4421" w:author="Raphael Malyankar" w:date="2025-08-04T00:46:00Z" w16du:dateUtc="2025-08-04T07:46:00Z"/>
          <w:rFonts w:eastAsia="MS Mincho" w:cstheme="minorHAnsi"/>
          <w:i/>
          <w:color w:val="44546A" w:themeColor="text2"/>
          <w:sz w:val="18"/>
          <w:szCs w:val="18"/>
          <w:lang w:eastAsia="ja-JP"/>
        </w:rPr>
      </w:pPr>
    </w:p>
    <w:p w14:paraId="24CEF9F6" w14:textId="77777777" w:rsidR="001A0003" w:rsidRPr="00616E11" w:rsidRDefault="001A0003" w:rsidP="00DC00DA">
      <w:pPr>
        <w:spacing w:before="120" w:after="200"/>
        <w:rPr>
          <w:rFonts w:eastAsia="MS Mincho" w:cstheme="minorHAnsi"/>
          <w:i/>
          <w:color w:val="44546A" w:themeColor="text2"/>
          <w:sz w:val="18"/>
          <w:szCs w:val="18"/>
          <w:lang w:eastAsia="ja-JP"/>
        </w:rPr>
      </w:pPr>
    </w:p>
    <w:p w14:paraId="37E18BEC" w14:textId="77777777" w:rsidR="00E94308" w:rsidRPr="00616E11" w:rsidRDefault="00E94308">
      <w:pPr>
        <w:spacing w:after="0"/>
        <w:rPr>
          <w:ins w:id="4422" w:author="Raphael Malyankar" w:date="2025-08-04T00:12:00Z" w16du:dateUtc="2025-08-04T07:12:00Z"/>
          <w:rFonts w:eastAsia="Arial Unicode MS" w:cstheme="minorHAnsi"/>
          <w:color w:val="000000"/>
        </w:rPr>
        <w:sectPr w:rsidR="00E94308" w:rsidRPr="00616E11" w:rsidSect="00B9449E">
          <w:pgSz w:w="15840" w:h="12240" w:orient="landscape"/>
          <w:pgMar w:top="1400" w:right="1440" w:bottom="1400" w:left="1440" w:header="708" w:footer="708" w:gutter="0"/>
          <w:cols w:space="720"/>
          <w:formProt w:val="0"/>
          <w:docGrid w:linePitch="360"/>
        </w:sectPr>
      </w:pPr>
    </w:p>
    <w:p w14:paraId="28EC7C2E" w14:textId="42880D28" w:rsidR="00FA1108" w:rsidRPr="00616E11" w:rsidDel="00293D3C" w:rsidRDefault="00000000" w:rsidP="00293D3C">
      <w:pPr>
        <w:pStyle w:val="HeadingB1"/>
        <w:rPr>
          <w:del w:id="4423" w:author="Raphael Malyankar" w:date="2025-08-05T16:48:00Z" w16du:dateUtc="2025-08-05T23:48:00Z"/>
        </w:rPr>
      </w:pPr>
      <w:bookmarkStart w:id="4424" w:name="_Hlk205160806"/>
      <w:del w:id="4425" w:author="Raphael Malyankar" w:date="2025-08-05T16:48:00Z" w16du:dateUtc="2025-08-05T23:48:00Z">
        <w:r w:rsidRPr="00616E11" w:rsidDel="00606B3E">
          <w:lastRenderedPageBreak/>
          <w:delText>NOTE: Recommendations for Positional Accuracy / Absolute or External Accuracy</w:delText>
        </w:r>
        <w:r w:rsidRPr="00616E11" w:rsidDel="00606B3E">
          <w:rPr>
            <w:rStyle w:val="FootnoteReference"/>
            <w:b w:val="0"/>
            <w:bCs w:val="0"/>
            <w:noProof w:val="0"/>
            <w:position w:val="0"/>
            <w:sz w:val="24"/>
            <w:lang w:val="en-GB"/>
            <w:rPrChange w:id="4426" w:author="Raphael Malyankar" w:date="2025-08-13T23:23:00Z" w16du:dateUtc="2025-08-14T06:23:00Z">
              <w:rPr>
                <w:rStyle w:val="FootnoteReference"/>
                <w:rFonts w:eastAsia="Arial Unicode MS" w:cstheme="minorHAnsi"/>
                <w:b w:val="0"/>
                <w:bCs w:val="0"/>
                <w:color w:val="000000"/>
                <w:sz w:val="18"/>
                <w:szCs w:val="18"/>
              </w:rPr>
            </w:rPrChange>
          </w:rPr>
          <w:footnoteReference w:id="13"/>
        </w:r>
        <w:r w:rsidRPr="00616E11" w:rsidDel="00606B3E">
          <w:delText>:</w:delText>
        </w:r>
        <w:bookmarkStart w:id="4433" w:name="_Toc205205915"/>
        <w:bookmarkStart w:id="4434" w:name="_Toc205308756"/>
        <w:bookmarkStart w:id="4435" w:name="_Toc205444132"/>
        <w:bookmarkStart w:id="4436" w:name="_Toc205548313"/>
        <w:bookmarkStart w:id="4437" w:name="_Toc206033737"/>
        <w:bookmarkStart w:id="4438" w:name="_Toc206140601"/>
        <w:bookmarkStart w:id="4439" w:name="_Toc206156000"/>
        <w:bookmarkStart w:id="4440" w:name="_Toc206156628"/>
        <w:bookmarkEnd w:id="4433"/>
        <w:bookmarkEnd w:id="4434"/>
        <w:bookmarkEnd w:id="4435"/>
        <w:bookmarkEnd w:id="4436"/>
        <w:bookmarkEnd w:id="4437"/>
        <w:bookmarkEnd w:id="4438"/>
        <w:bookmarkEnd w:id="4439"/>
        <w:bookmarkEnd w:id="4440"/>
      </w:del>
    </w:p>
    <w:p w14:paraId="1364C05D" w14:textId="205A3E9C" w:rsidR="00FA1108" w:rsidRPr="00616E11" w:rsidDel="00606B3E" w:rsidRDefault="00000000">
      <w:pPr>
        <w:pStyle w:val="HeadingB1"/>
        <w:rPr>
          <w:del w:id="4441" w:author="Raphael Malyankar" w:date="2025-08-05T16:48:00Z" w16du:dateUtc="2025-08-05T23:48:00Z"/>
        </w:rPr>
        <w:pPrChange w:id="4442" w:author="Raphael Malyankar" w:date="2025-08-05T17:43:00Z" w16du:dateUtc="2025-08-06T00:43:00Z">
          <w:pPr>
            <w:spacing w:after="0"/>
            <w:ind w:left="1260" w:firstLine="180"/>
          </w:pPr>
        </w:pPrChange>
      </w:pPr>
      <w:del w:id="4443" w:author="Raphael Malyankar" w:date="2025-08-05T16:48:00Z" w16du:dateUtc="2025-08-05T23:48:00Z">
        <w:r w:rsidRPr="00616E11" w:rsidDel="00606B3E">
          <w:delText>Maximum RMSE (horizontal) = E / 10000</w:delText>
        </w:r>
        <w:bookmarkStart w:id="4444" w:name="_Toc205205916"/>
        <w:bookmarkStart w:id="4445" w:name="_Toc205308566"/>
        <w:bookmarkStart w:id="4446" w:name="_Toc205308757"/>
        <w:bookmarkStart w:id="4447" w:name="_Toc205444133"/>
        <w:bookmarkStart w:id="4448" w:name="_Toc205548314"/>
        <w:bookmarkStart w:id="4449" w:name="_Toc206033738"/>
        <w:bookmarkStart w:id="4450" w:name="_Toc206140602"/>
        <w:bookmarkStart w:id="4451" w:name="_Toc206156001"/>
        <w:bookmarkStart w:id="4452" w:name="_Toc206156629"/>
        <w:bookmarkEnd w:id="4444"/>
        <w:bookmarkEnd w:id="4445"/>
        <w:bookmarkEnd w:id="4446"/>
        <w:bookmarkEnd w:id="4447"/>
        <w:bookmarkEnd w:id="4448"/>
        <w:bookmarkEnd w:id="4449"/>
        <w:bookmarkEnd w:id="4450"/>
        <w:bookmarkEnd w:id="4451"/>
        <w:bookmarkEnd w:id="4452"/>
      </w:del>
    </w:p>
    <w:p w14:paraId="1B34667C" w14:textId="1E69CB94" w:rsidR="00FA1108" w:rsidRPr="00616E11" w:rsidDel="00606B3E" w:rsidRDefault="00000000">
      <w:pPr>
        <w:pStyle w:val="HeadingB1"/>
        <w:rPr>
          <w:del w:id="4453" w:author="Raphael Malyankar" w:date="2025-08-05T16:48:00Z" w16du:dateUtc="2025-08-05T23:48:00Z"/>
        </w:rPr>
        <w:pPrChange w:id="4454" w:author="Raphael Malyankar" w:date="2025-08-05T17:43:00Z" w16du:dateUtc="2025-08-06T00:43:00Z">
          <w:pPr>
            <w:ind w:left="1077" w:firstLine="357"/>
          </w:pPr>
        </w:pPrChange>
      </w:pPr>
      <w:del w:id="4455" w:author="Raphael Malyankar" w:date="2025-08-05T16:48:00Z" w16du:dateUtc="2025-08-05T23:48:00Z">
        <w:r w:rsidRPr="00616E11" w:rsidDel="00606B3E">
          <w:delText>Maximum RMSE (vertical) = Vint / 6</w:delText>
        </w:r>
        <w:bookmarkStart w:id="4456" w:name="_Toc205205917"/>
        <w:bookmarkStart w:id="4457" w:name="_Toc205308567"/>
        <w:bookmarkStart w:id="4458" w:name="_Toc205308758"/>
        <w:bookmarkStart w:id="4459" w:name="_Toc205444134"/>
        <w:bookmarkStart w:id="4460" w:name="_Toc205548315"/>
        <w:bookmarkStart w:id="4461" w:name="_Toc206033739"/>
        <w:bookmarkStart w:id="4462" w:name="_Toc206140603"/>
        <w:bookmarkStart w:id="4463" w:name="_Toc206156002"/>
        <w:bookmarkStart w:id="4464" w:name="_Toc206156630"/>
        <w:bookmarkEnd w:id="4456"/>
        <w:bookmarkEnd w:id="4457"/>
        <w:bookmarkEnd w:id="4458"/>
        <w:bookmarkEnd w:id="4459"/>
        <w:bookmarkEnd w:id="4460"/>
        <w:bookmarkEnd w:id="4461"/>
        <w:bookmarkEnd w:id="4462"/>
        <w:bookmarkEnd w:id="4463"/>
        <w:bookmarkEnd w:id="4464"/>
      </w:del>
    </w:p>
    <w:p w14:paraId="444C6D73" w14:textId="1625700B" w:rsidR="00FA1108" w:rsidRPr="00616E11" w:rsidDel="00606B3E" w:rsidRDefault="00000000">
      <w:pPr>
        <w:pStyle w:val="HeadingB1"/>
        <w:rPr>
          <w:del w:id="4465" w:author="Raphael Malyankar" w:date="2025-08-05T16:48:00Z" w16du:dateUtc="2025-08-05T23:48:00Z"/>
        </w:rPr>
        <w:pPrChange w:id="4466" w:author="Raphael Malyankar" w:date="2025-08-05T17:43:00Z" w16du:dateUtc="2025-08-06T00:43:00Z">
          <w:pPr>
            <w:spacing w:after="0"/>
            <w:ind w:left="540"/>
          </w:pPr>
        </w:pPrChange>
      </w:pPr>
      <w:del w:id="4467" w:author="Raphael Malyankar" w:date="2025-08-05T16:48:00Z" w16du:dateUtc="2025-08-05T23:48:00Z">
        <w:r w:rsidRPr="00616E11" w:rsidDel="00606B3E">
          <w:delText>Recommendation for Positional Accuracy / Gridded Data Position Accuracy:</w:delText>
        </w:r>
        <w:bookmarkStart w:id="4468" w:name="_Toc205205918"/>
        <w:bookmarkStart w:id="4469" w:name="_Toc205308568"/>
        <w:bookmarkStart w:id="4470" w:name="_Toc205308759"/>
        <w:bookmarkStart w:id="4471" w:name="_Toc205444135"/>
        <w:bookmarkStart w:id="4472" w:name="_Toc205548316"/>
        <w:bookmarkStart w:id="4473" w:name="_Toc206033740"/>
        <w:bookmarkStart w:id="4474" w:name="_Toc206140604"/>
        <w:bookmarkStart w:id="4475" w:name="_Toc206156003"/>
        <w:bookmarkStart w:id="4476" w:name="_Toc206156631"/>
        <w:bookmarkEnd w:id="4468"/>
        <w:bookmarkEnd w:id="4469"/>
        <w:bookmarkEnd w:id="4470"/>
        <w:bookmarkEnd w:id="4471"/>
        <w:bookmarkEnd w:id="4472"/>
        <w:bookmarkEnd w:id="4473"/>
        <w:bookmarkEnd w:id="4474"/>
        <w:bookmarkEnd w:id="4475"/>
        <w:bookmarkEnd w:id="4476"/>
      </w:del>
    </w:p>
    <w:p w14:paraId="430FBCC7" w14:textId="26FF3FDF" w:rsidR="00FA1108" w:rsidRPr="00616E11" w:rsidDel="00606B3E" w:rsidRDefault="00000000">
      <w:pPr>
        <w:pStyle w:val="HeadingB1"/>
        <w:rPr>
          <w:del w:id="4477" w:author="Raphael Malyankar" w:date="2025-08-05T16:48:00Z" w16du:dateUtc="2025-08-05T23:48:00Z"/>
        </w:rPr>
        <w:pPrChange w:id="4478" w:author="Raphael Malyankar" w:date="2025-08-05T17:43:00Z" w16du:dateUtc="2025-08-06T00:43:00Z">
          <w:pPr>
            <w:spacing w:after="0"/>
            <w:ind w:left="1260" w:firstLine="180"/>
          </w:pPr>
        </w:pPrChange>
      </w:pPr>
      <w:del w:id="4479" w:author="Raphael Malyankar" w:date="2025-08-05T16:48:00Z" w16du:dateUtc="2025-08-05T23:48:00Z">
        <w:r w:rsidRPr="00616E11" w:rsidDel="00606B3E">
          <w:delText>Maximum RMSE (horizontal) = GSD / 6</w:delText>
        </w:r>
        <w:bookmarkStart w:id="4480" w:name="_Toc205205919"/>
        <w:bookmarkStart w:id="4481" w:name="_Toc205308569"/>
        <w:bookmarkStart w:id="4482" w:name="_Toc205308760"/>
        <w:bookmarkStart w:id="4483" w:name="_Toc205444136"/>
        <w:bookmarkStart w:id="4484" w:name="_Toc205548317"/>
        <w:bookmarkStart w:id="4485" w:name="_Toc206033741"/>
        <w:bookmarkStart w:id="4486" w:name="_Toc206140605"/>
        <w:bookmarkStart w:id="4487" w:name="_Toc206156004"/>
        <w:bookmarkStart w:id="4488" w:name="_Toc206156632"/>
        <w:bookmarkEnd w:id="4480"/>
        <w:bookmarkEnd w:id="4481"/>
        <w:bookmarkEnd w:id="4482"/>
        <w:bookmarkEnd w:id="4483"/>
        <w:bookmarkEnd w:id="4484"/>
        <w:bookmarkEnd w:id="4485"/>
        <w:bookmarkEnd w:id="4486"/>
        <w:bookmarkEnd w:id="4487"/>
        <w:bookmarkEnd w:id="4488"/>
      </w:del>
    </w:p>
    <w:p w14:paraId="4DC9FCA1" w14:textId="6A05679B" w:rsidR="00FA1108" w:rsidRPr="00616E11" w:rsidDel="00606B3E" w:rsidRDefault="00000000">
      <w:pPr>
        <w:pStyle w:val="HeadingB1"/>
        <w:rPr>
          <w:del w:id="4489" w:author="Raphael Malyankar" w:date="2025-08-05T16:48:00Z" w16du:dateUtc="2025-08-05T23:48:00Z"/>
        </w:rPr>
        <w:pPrChange w:id="4490" w:author="Raphael Malyankar" w:date="2025-08-05T17:43:00Z" w16du:dateUtc="2025-08-06T00:43:00Z">
          <w:pPr>
            <w:ind w:left="1077" w:firstLine="357"/>
          </w:pPr>
        </w:pPrChange>
      </w:pPr>
      <w:del w:id="4491" w:author="Raphael Malyankar" w:date="2025-08-05T16:48:00Z" w16du:dateUtc="2025-08-05T23:48:00Z">
        <w:r w:rsidRPr="00616E11" w:rsidDel="00606B3E">
          <w:delText>Maximum RMSE (vertical) = GSD / 3</w:delText>
        </w:r>
        <w:bookmarkStart w:id="4492" w:name="_Toc205205920"/>
        <w:bookmarkStart w:id="4493" w:name="_Toc205308570"/>
        <w:bookmarkStart w:id="4494" w:name="_Toc205308761"/>
        <w:bookmarkStart w:id="4495" w:name="_Toc205444137"/>
        <w:bookmarkStart w:id="4496" w:name="_Toc205548318"/>
        <w:bookmarkStart w:id="4497" w:name="_Toc206033742"/>
        <w:bookmarkStart w:id="4498" w:name="_Toc206140606"/>
        <w:bookmarkStart w:id="4499" w:name="_Toc206156005"/>
        <w:bookmarkStart w:id="4500" w:name="_Toc206156633"/>
        <w:bookmarkEnd w:id="4492"/>
        <w:bookmarkEnd w:id="4493"/>
        <w:bookmarkEnd w:id="4494"/>
        <w:bookmarkEnd w:id="4495"/>
        <w:bookmarkEnd w:id="4496"/>
        <w:bookmarkEnd w:id="4497"/>
        <w:bookmarkEnd w:id="4498"/>
        <w:bookmarkEnd w:id="4499"/>
        <w:bookmarkEnd w:id="4500"/>
      </w:del>
    </w:p>
    <w:p w14:paraId="58ED7A43" w14:textId="6AE0F343" w:rsidR="00FA1108" w:rsidRPr="00616E11" w:rsidDel="00606B3E" w:rsidRDefault="00000000">
      <w:pPr>
        <w:pStyle w:val="HeadingB1"/>
        <w:rPr>
          <w:del w:id="4501" w:author="Raphael Malyankar" w:date="2025-08-05T16:48:00Z" w16du:dateUtc="2025-08-05T23:48:00Z"/>
        </w:rPr>
        <w:pPrChange w:id="4502" w:author="Raphael Malyankar" w:date="2025-08-05T17:43:00Z" w16du:dateUtc="2025-08-06T00:43:00Z">
          <w:pPr>
            <w:spacing w:after="0"/>
            <w:ind w:left="540"/>
          </w:pPr>
        </w:pPrChange>
      </w:pPr>
      <w:del w:id="4503" w:author="Raphael Malyankar" w:date="2025-08-05T16:48:00Z" w16du:dateUtc="2025-08-05T23:48:00Z">
        <w:r w:rsidRPr="00616E11" w:rsidDel="00606B3E">
          <w:delText>Where:</w:delText>
        </w:r>
        <w:bookmarkStart w:id="4504" w:name="_Toc205205921"/>
        <w:bookmarkStart w:id="4505" w:name="_Toc205308571"/>
        <w:bookmarkStart w:id="4506" w:name="_Toc205308762"/>
        <w:bookmarkStart w:id="4507" w:name="_Toc205444138"/>
        <w:bookmarkStart w:id="4508" w:name="_Toc205548319"/>
        <w:bookmarkStart w:id="4509" w:name="_Toc206033743"/>
        <w:bookmarkStart w:id="4510" w:name="_Toc206140607"/>
        <w:bookmarkStart w:id="4511" w:name="_Toc206156006"/>
        <w:bookmarkStart w:id="4512" w:name="_Toc206156634"/>
        <w:bookmarkEnd w:id="4504"/>
        <w:bookmarkEnd w:id="4505"/>
        <w:bookmarkEnd w:id="4506"/>
        <w:bookmarkEnd w:id="4507"/>
        <w:bookmarkEnd w:id="4508"/>
        <w:bookmarkEnd w:id="4509"/>
        <w:bookmarkEnd w:id="4510"/>
        <w:bookmarkEnd w:id="4511"/>
        <w:bookmarkEnd w:id="4512"/>
      </w:del>
    </w:p>
    <w:p w14:paraId="29784B03" w14:textId="25DD3775" w:rsidR="00FA1108" w:rsidRPr="00616E11" w:rsidDel="00606B3E" w:rsidRDefault="00000000">
      <w:pPr>
        <w:pStyle w:val="HeadingB1"/>
        <w:rPr>
          <w:del w:id="4513" w:author="Raphael Malyankar" w:date="2025-08-05T16:48:00Z" w16du:dateUtc="2025-08-05T23:48:00Z"/>
        </w:rPr>
        <w:pPrChange w:id="4514" w:author="Raphael Malyankar" w:date="2025-08-05T17:43:00Z" w16du:dateUtc="2025-08-06T00:43:00Z">
          <w:pPr>
            <w:spacing w:after="0"/>
            <w:ind w:left="1260" w:firstLine="180"/>
          </w:pPr>
        </w:pPrChange>
      </w:pPr>
      <w:del w:id="4515" w:author="Raphael Malyankar" w:date="2025-08-05T16:48:00Z" w16du:dateUtc="2025-08-05T23:48:00Z">
        <w:r w:rsidRPr="00616E11" w:rsidDel="00606B3E">
          <w:delText>E = Denominator of intended scale of mapping</w:delText>
        </w:r>
        <w:bookmarkStart w:id="4516" w:name="_Toc205205922"/>
        <w:bookmarkStart w:id="4517" w:name="_Toc205308572"/>
        <w:bookmarkStart w:id="4518" w:name="_Toc205308763"/>
        <w:bookmarkStart w:id="4519" w:name="_Toc205444139"/>
        <w:bookmarkStart w:id="4520" w:name="_Toc205548320"/>
        <w:bookmarkStart w:id="4521" w:name="_Toc206033744"/>
        <w:bookmarkStart w:id="4522" w:name="_Toc206140608"/>
        <w:bookmarkStart w:id="4523" w:name="_Toc206156007"/>
        <w:bookmarkStart w:id="4524" w:name="_Toc206156635"/>
        <w:bookmarkEnd w:id="4516"/>
        <w:bookmarkEnd w:id="4517"/>
        <w:bookmarkEnd w:id="4518"/>
        <w:bookmarkEnd w:id="4519"/>
        <w:bookmarkEnd w:id="4520"/>
        <w:bookmarkEnd w:id="4521"/>
        <w:bookmarkEnd w:id="4522"/>
        <w:bookmarkEnd w:id="4523"/>
        <w:bookmarkEnd w:id="4524"/>
      </w:del>
    </w:p>
    <w:p w14:paraId="06E2706F" w14:textId="08A81C6F" w:rsidR="00FA1108" w:rsidRPr="00616E11" w:rsidDel="00606B3E" w:rsidRDefault="00000000">
      <w:pPr>
        <w:pStyle w:val="HeadingB1"/>
        <w:rPr>
          <w:del w:id="4525" w:author="Raphael Malyankar" w:date="2025-08-05T16:48:00Z" w16du:dateUtc="2025-08-05T23:48:00Z"/>
        </w:rPr>
        <w:pPrChange w:id="4526" w:author="Raphael Malyankar" w:date="2025-08-05T17:43:00Z" w16du:dateUtc="2025-08-06T00:43:00Z">
          <w:pPr>
            <w:spacing w:after="0"/>
            <w:ind w:left="1080" w:firstLine="360"/>
          </w:pPr>
        </w:pPrChange>
      </w:pPr>
      <w:del w:id="4527" w:author="Raphael Malyankar" w:date="2025-08-05T16:48:00Z" w16du:dateUtc="2025-08-05T23:48:00Z">
        <w:r w:rsidRPr="00616E11" w:rsidDel="00606B3E">
          <w:delText>Vint = normal contour line interval</w:delText>
        </w:r>
        <w:bookmarkStart w:id="4528" w:name="_Toc205205923"/>
        <w:bookmarkStart w:id="4529" w:name="_Toc205308573"/>
        <w:bookmarkStart w:id="4530" w:name="_Toc205308764"/>
        <w:bookmarkStart w:id="4531" w:name="_Toc205444140"/>
        <w:bookmarkStart w:id="4532" w:name="_Toc205548321"/>
        <w:bookmarkStart w:id="4533" w:name="_Toc206033745"/>
        <w:bookmarkStart w:id="4534" w:name="_Toc206140609"/>
        <w:bookmarkStart w:id="4535" w:name="_Toc206156008"/>
        <w:bookmarkStart w:id="4536" w:name="_Toc206156636"/>
        <w:bookmarkEnd w:id="4528"/>
        <w:bookmarkEnd w:id="4529"/>
        <w:bookmarkEnd w:id="4530"/>
        <w:bookmarkEnd w:id="4531"/>
        <w:bookmarkEnd w:id="4532"/>
        <w:bookmarkEnd w:id="4533"/>
        <w:bookmarkEnd w:id="4534"/>
        <w:bookmarkEnd w:id="4535"/>
        <w:bookmarkEnd w:id="4536"/>
      </w:del>
    </w:p>
    <w:p w14:paraId="38000A99" w14:textId="5244B2CE" w:rsidR="00FA1108" w:rsidRPr="00616E11" w:rsidDel="00606B3E" w:rsidRDefault="00000000">
      <w:pPr>
        <w:pStyle w:val="HeadingB1"/>
        <w:rPr>
          <w:del w:id="4537" w:author="Raphael Malyankar" w:date="2025-08-05T16:48:00Z" w16du:dateUtc="2025-08-05T23:48:00Z"/>
        </w:rPr>
        <w:pPrChange w:id="4538" w:author="Raphael Malyankar" w:date="2025-08-05T17:43:00Z" w16du:dateUtc="2025-08-06T00:43:00Z">
          <w:pPr>
            <w:ind w:left="902" w:firstLine="539"/>
          </w:pPr>
        </w:pPrChange>
      </w:pPr>
      <w:del w:id="4539" w:author="Raphael Malyankar" w:date="2025-08-05T16:48:00Z" w16du:dateUtc="2025-08-05T23:48:00Z">
        <w:r w:rsidRPr="00616E11" w:rsidDel="00606B3E">
          <w:delText>GSD = Ground Sampling Distance</w:delText>
        </w:r>
        <w:bookmarkStart w:id="4540" w:name="_Toc205205924"/>
        <w:bookmarkStart w:id="4541" w:name="_Toc205308574"/>
        <w:bookmarkStart w:id="4542" w:name="_Toc205308765"/>
        <w:bookmarkStart w:id="4543" w:name="_Toc205444141"/>
        <w:bookmarkStart w:id="4544" w:name="_Toc205548322"/>
        <w:bookmarkStart w:id="4545" w:name="_Toc206033746"/>
        <w:bookmarkStart w:id="4546" w:name="_Toc206140610"/>
        <w:bookmarkStart w:id="4547" w:name="_Toc206156009"/>
        <w:bookmarkStart w:id="4548" w:name="_Toc206156637"/>
        <w:bookmarkEnd w:id="4540"/>
        <w:bookmarkEnd w:id="4541"/>
        <w:bookmarkEnd w:id="4542"/>
        <w:bookmarkEnd w:id="4543"/>
        <w:bookmarkEnd w:id="4544"/>
        <w:bookmarkEnd w:id="4545"/>
        <w:bookmarkEnd w:id="4546"/>
        <w:bookmarkEnd w:id="4547"/>
        <w:bookmarkEnd w:id="4548"/>
      </w:del>
    </w:p>
    <w:p w14:paraId="6430DA59" w14:textId="5A0C43E8" w:rsidR="00293D3C" w:rsidRPr="00616E11" w:rsidRDefault="00293D3C">
      <w:pPr>
        <w:pStyle w:val="HeadingC1"/>
        <w:rPr>
          <w:ins w:id="4549" w:author="Raphael Malyankar" w:date="2025-08-06T19:41:00Z" w16du:dateUtc="2025-08-07T02:41:00Z"/>
        </w:rPr>
      </w:pPr>
      <w:bookmarkStart w:id="4550" w:name="_Toc205205925"/>
      <w:bookmarkStart w:id="4551" w:name="_Toc206156638"/>
      <w:bookmarkEnd w:id="4424"/>
      <w:bookmarkEnd w:id="4550"/>
      <w:ins w:id="4552" w:author="Raphael Malyankar" w:date="2025-08-05T17:44:00Z" w16du:dateUtc="2025-08-06T00:44:00Z">
        <w:r w:rsidRPr="00616E11">
          <w:t>Recommended template</w:t>
        </w:r>
      </w:ins>
      <w:ins w:id="4553" w:author="Raphael Malyankar" w:date="2025-08-05T17:45:00Z" w16du:dateUtc="2025-08-06T00:45:00Z">
        <w:r w:rsidRPr="00616E11">
          <w:t xml:space="preserve"> for the data quality section of Product Specifications</w:t>
        </w:r>
      </w:ins>
      <w:bookmarkEnd w:id="4551"/>
    </w:p>
    <w:p w14:paraId="2DA0F377" w14:textId="44A753D6" w:rsidR="00D86D77" w:rsidRPr="00616E11" w:rsidRDefault="00B41651" w:rsidP="000056D3">
      <w:pPr>
        <w:rPr>
          <w:ins w:id="4554" w:author="Raphael Malyankar" w:date="2025-08-06T20:48:00Z" w16du:dateUtc="2025-08-07T03:48:00Z"/>
        </w:rPr>
      </w:pPr>
      <w:ins w:id="4555" w:author="Raphael Malyankar" w:date="2025-08-06T19:41:00Z" w16du:dateUtc="2025-08-07T02:41:00Z">
        <w:r w:rsidRPr="00616E11">
          <w:t>Clauses C-8.1 through C-8.</w:t>
        </w:r>
      </w:ins>
      <w:ins w:id="4556" w:author="Raphael Malyankar" w:date="2025-08-06T19:42:00Z" w16du:dateUtc="2025-08-07T02:42:00Z">
        <w:r w:rsidRPr="00616E11">
          <w:t xml:space="preserve">8 </w:t>
        </w:r>
      </w:ins>
      <w:ins w:id="4557" w:author="Raphael Malyankar" w:date="2025-08-06T19:44:00Z" w16du:dateUtc="2025-08-07T02:44:00Z">
        <w:r w:rsidRPr="00616E11">
          <w:t>following specify the structure and recommended content</w:t>
        </w:r>
      </w:ins>
      <w:ins w:id="4558" w:author="Raphael Malyankar" w:date="2025-08-06T19:43:00Z" w16du:dateUtc="2025-08-07T02:43:00Z">
        <w:r w:rsidRPr="00616E11">
          <w:t xml:space="preserve"> for the Data Quality section of Product Specifications.</w:t>
        </w:r>
      </w:ins>
    </w:p>
    <w:p w14:paraId="1A877790" w14:textId="5E231FC2" w:rsidR="00D86D77" w:rsidRPr="00616E11" w:rsidRDefault="00D86D77" w:rsidP="000056D3">
      <w:pPr>
        <w:rPr>
          <w:ins w:id="4559" w:author="Raphael Malyankar" w:date="2025-08-06T20:55:00Z" w16du:dateUtc="2025-08-07T03:55:00Z"/>
        </w:rPr>
      </w:pPr>
      <w:ins w:id="4560" w:author="Raphael Malyankar" w:date="2025-08-06T20:49:00Z" w16du:dateUtc="2025-08-07T03:49:00Z">
        <w:r w:rsidRPr="00616E11">
          <w:t xml:space="preserve">Content in </w:t>
        </w:r>
        <w:r w:rsidRPr="00616E11">
          <w:rPr>
            <w:color w:val="EE0000"/>
          </w:rPr>
          <w:t>red</w:t>
        </w:r>
      </w:ins>
      <w:ins w:id="4561" w:author="Raphael Malyankar" w:date="2025-08-06T20:51:00Z" w16du:dateUtc="2025-08-07T03:51:00Z">
        <w:r w:rsidRPr="00616E11">
          <w:rPr>
            <w:color w:val="EE0000"/>
          </w:rPr>
          <w:t xml:space="preserve"> font</w:t>
        </w:r>
      </w:ins>
      <w:ins w:id="4562" w:author="Raphael Malyankar" w:date="2025-08-06T20:49:00Z" w16du:dateUtc="2025-08-07T03:49:00Z">
        <w:r w:rsidRPr="00616E11">
          <w:t xml:space="preserve"> </w:t>
        </w:r>
      </w:ins>
      <w:ins w:id="4563" w:author="Raphael Malyankar" w:date="2025-08-06T20:58:00Z" w16du:dateUtc="2025-08-07T03:58:00Z">
        <w:r w:rsidR="00AC607A" w:rsidRPr="00616E11">
          <w:t>and</w:t>
        </w:r>
      </w:ins>
      <w:ins w:id="4564" w:author="Raphael Malyankar" w:date="2025-08-06T20:59:00Z" w16du:dateUtc="2025-08-07T03:59:00Z">
        <w:r w:rsidR="00AC607A" w:rsidRPr="00616E11">
          <w:t>/or</w:t>
        </w:r>
      </w:ins>
      <w:ins w:id="4565" w:author="Raphael Malyankar" w:date="2025-08-06T20:58:00Z" w16du:dateUtc="2025-08-07T03:58:00Z">
        <w:r w:rsidR="00AC607A" w:rsidRPr="00616E11">
          <w:t xml:space="preserve"> angle brackets </w:t>
        </w:r>
      </w:ins>
      <w:ins w:id="4566" w:author="Raphael Malyankar" w:date="2025-08-06T20:59:00Z" w16du:dateUtc="2025-08-07T03:59:00Z">
        <w:r w:rsidR="00AC607A" w:rsidRPr="00616E11">
          <w:t xml:space="preserve">(&lt; ... &gt;) </w:t>
        </w:r>
      </w:ins>
      <w:ins w:id="4567" w:author="Raphael Malyankar" w:date="2025-08-06T20:56:00Z" w16du:dateUtc="2025-08-07T03:56:00Z">
        <w:r w:rsidR="005E2A9F" w:rsidRPr="00616E11">
          <w:t>in clauses C-</w:t>
        </w:r>
      </w:ins>
      <w:ins w:id="4568" w:author="Raphael Malyankar" w:date="2025-08-06T20:57:00Z" w16du:dateUtc="2025-08-07T03:57:00Z">
        <w:r w:rsidR="005E2A9F" w:rsidRPr="00616E11">
          <w:t>8</w:t>
        </w:r>
      </w:ins>
      <w:ins w:id="4569" w:author="Raphael Malyankar" w:date="2025-08-06T20:56:00Z" w16du:dateUtc="2025-08-07T03:56:00Z">
        <w:r w:rsidR="005E2A9F" w:rsidRPr="00616E11">
          <w:t xml:space="preserve">.1 through C-8.8 </w:t>
        </w:r>
      </w:ins>
      <w:ins w:id="4570" w:author="Raphael Malyankar" w:date="2025-08-06T20:49:00Z" w16du:dateUtc="2025-08-07T03:49:00Z">
        <w:r w:rsidRPr="00616E11">
          <w:t xml:space="preserve">indicates </w:t>
        </w:r>
      </w:ins>
      <w:ins w:id="4571" w:author="Raphael Malyankar" w:date="2025-08-06T20:52:00Z" w16du:dateUtc="2025-08-07T03:52:00Z">
        <w:r w:rsidRPr="00616E11">
          <w:t>something</w:t>
        </w:r>
      </w:ins>
      <w:ins w:id="4572" w:author="Raphael Malyankar" w:date="2025-08-06T20:49:00Z" w16du:dateUtc="2025-08-07T03:49:00Z">
        <w:r w:rsidRPr="00616E11">
          <w:t xml:space="preserve"> which should be rep</w:t>
        </w:r>
      </w:ins>
      <w:ins w:id="4573" w:author="Raphael Malyankar" w:date="2025-08-06T20:50:00Z" w16du:dateUtc="2025-08-07T03:50:00Z">
        <w:r w:rsidRPr="00616E11">
          <w:t>laced by the</w:t>
        </w:r>
      </w:ins>
      <w:ins w:id="4574" w:author="Raphael Malyankar" w:date="2025-08-06T20:52:00Z" w16du:dateUtc="2025-08-07T03:52:00Z">
        <w:r w:rsidRPr="00616E11">
          <w:t xml:space="preserve"> Product Specification developer</w:t>
        </w:r>
      </w:ins>
      <w:ins w:id="4575" w:author="Raphael Malyankar" w:date="2025-08-06T20:50:00Z" w16du:dateUtc="2025-08-07T03:50:00Z">
        <w:r w:rsidRPr="00616E11">
          <w:t xml:space="preserve"> </w:t>
        </w:r>
      </w:ins>
      <w:ins w:id="4576" w:author="Raphael Malyankar" w:date="2025-08-06T20:52:00Z" w16du:dateUtc="2025-08-07T03:52:00Z">
        <w:r w:rsidRPr="00616E11">
          <w:t>and/or</w:t>
        </w:r>
      </w:ins>
      <w:ins w:id="4577" w:author="Raphael Malyankar" w:date="2025-08-06T20:53:00Z" w16du:dateUtc="2025-08-07T03:53:00Z">
        <w:r w:rsidRPr="00616E11">
          <w:t xml:space="preserve"> </w:t>
        </w:r>
      </w:ins>
      <w:ins w:id="4578" w:author="Raphael Malyankar" w:date="2025-08-06T20:50:00Z" w16du:dateUtc="2025-08-07T03:50:00Z">
        <w:r w:rsidRPr="00616E11">
          <w:t>ins</w:t>
        </w:r>
      </w:ins>
      <w:ins w:id="4579" w:author="Raphael Malyankar" w:date="2025-08-06T20:51:00Z" w16du:dateUtc="2025-08-07T03:51:00Z">
        <w:r w:rsidRPr="00616E11">
          <w:t xml:space="preserve">tructions for </w:t>
        </w:r>
      </w:ins>
      <w:ins w:id="4580" w:author="Raphael Malyankar" w:date="2025-08-06T20:53:00Z" w16du:dateUtc="2025-08-07T03:53:00Z">
        <w:r w:rsidRPr="00616E11">
          <w:t xml:space="preserve">the </w:t>
        </w:r>
      </w:ins>
      <w:ins w:id="4581" w:author="Raphael Malyankar" w:date="2025-08-06T20:51:00Z" w16du:dateUtc="2025-08-07T03:51:00Z">
        <w:r w:rsidRPr="00616E11">
          <w:t>Product Specification developer</w:t>
        </w:r>
      </w:ins>
      <w:ins w:id="4582" w:author="Raphael Malyankar" w:date="2025-08-06T20:53:00Z" w16du:dateUtc="2025-08-07T03:53:00Z">
        <w:r w:rsidRPr="00616E11">
          <w:t>.</w:t>
        </w:r>
      </w:ins>
    </w:p>
    <w:p w14:paraId="791F0A82" w14:textId="5E84FA49" w:rsidR="005E2A9F" w:rsidRPr="00616E11" w:rsidRDefault="005E2A9F" w:rsidP="000056D3">
      <w:pPr>
        <w:rPr>
          <w:ins w:id="4583" w:author="Raphael Malyankar" w:date="2025-08-06T20:55:00Z" w16du:dateUtc="2025-08-07T03:55:00Z"/>
        </w:rPr>
      </w:pPr>
      <w:ins w:id="4584" w:author="Raphael Malyankar" w:date="2025-08-06T20:55:00Z" w16du:dateUtc="2025-08-07T03:55:00Z">
        <w:r w:rsidRPr="00616E11">
          <w:t xml:space="preserve">“S-149” </w:t>
        </w:r>
      </w:ins>
      <w:ins w:id="4585" w:author="Raphael Malyankar" w:date="2025-08-06T20:57:00Z" w16du:dateUtc="2025-08-07T03:57:00Z">
        <w:r w:rsidR="00AC607A" w:rsidRPr="00616E11">
          <w:t xml:space="preserve">in the examples </w:t>
        </w:r>
      </w:ins>
      <w:ins w:id="4586" w:author="Raphael Malyankar" w:date="2025-08-06T20:55:00Z" w16du:dateUtc="2025-08-07T03:55:00Z">
        <w:r w:rsidRPr="00616E11">
          <w:t>is a hypothetical Product Specification and does not currently correspond to an actual product.</w:t>
        </w:r>
      </w:ins>
    </w:p>
    <w:p w14:paraId="36E30B13" w14:textId="77777777" w:rsidR="005E2A9F" w:rsidRPr="00616E11" w:rsidRDefault="005E2A9F" w:rsidP="000056D3">
      <w:pPr>
        <w:rPr>
          <w:ins w:id="4587" w:author="Raphael Malyankar" w:date="2025-08-06T20:55:00Z" w16du:dateUtc="2025-08-07T03:55:00Z"/>
        </w:rPr>
      </w:pPr>
      <w:ins w:id="4588" w:author="Raphael Malyankar" w:date="2025-08-06T20:55:00Z" w16du:dateUtc="2025-08-07T03:55:00Z">
        <w:r w:rsidRPr="00616E11">
          <w:rPr>
            <w:b/>
            <w:bCs/>
          </w:rPr>
          <w:t>[Option1:],</w:t>
        </w:r>
        <w:r w:rsidRPr="00616E11">
          <w:t xml:space="preserve"> </w:t>
        </w:r>
        <w:r w:rsidRPr="00616E11">
          <w:rPr>
            <w:b/>
            <w:bCs/>
          </w:rPr>
          <w:t>[Or Option2:],</w:t>
        </w:r>
        <w:r w:rsidRPr="00616E11">
          <w:t xml:space="preserve"> etc. - The text associated with only one of the Options offered is to be included; the other Option is to be deleted.</w:t>
        </w:r>
      </w:ins>
    </w:p>
    <w:p w14:paraId="66E8FA9A" w14:textId="48514ED1" w:rsidR="005E2A9F" w:rsidRPr="00616E11" w:rsidRDefault="005E2A9F" w:rsidP="000056D3">
      <w:pPr>
        <w:rPr>
          <w:ins w:id="4589" w:author="Raphael Malyankar" w:date="2025-08-06T19:44:00Z" w16du:dateUtc="2025-08-07T02:44:00Z"/>
        </w:rPr>
      </w:pPr>
      <w:ins w:id="4590" w:author="Raphael Malyankar" w:date="2025-08-06T20:55:00Z" w16du:dateUtc="2025-08-07T03:55:00Z">
        <w:r w:rsidRPr="00616E11">
          <w:t>“The checks are listed in &lt;X&gt;” - &lt;X&gt; may be an annex to the Product Specification and/or a separate document or list of documents.</w:t>
        </w:r>
      </w:ins>
    </w:p>
    <w:p w14:paraId="20A5547A" w14:textId="0AAA47F4" w:rsidR="00B41651" w:rsidRPr="00616E11" w:rsidRDefault="00B41651" w:rsidP="0053357C">
      <w:pPr>
        <w:pStyle w:val="HeadingC2"/>
        <w:rPr>
          <w:ins w:id="4591" w:author="Raphael Malyankar" w:date="2025-08-06T19:44:00Z" w16du:dateUtc="2025-08-07T02:44:00Z"/>
        </w:rPr>
      </w:pPr>
      <w:bookmarkStart w:id="4592" w:name="_Toc206156639"/>
      <w:ins w:id="4593" w:author="Raphael Malyankar" w:date="2025-08-06T19:44:00Z" w16du:dateUtc="2025-08-07T02:44:00Z">
        <w:r w:rsidRPr="00616E11">
          <w:t>Introduction to data quality</w:t>
        </w:r>
        <w:bookmarkEnd w:id="4592"/>
      </w:ins>
    </w:p>
    <w:p w14:paraId="1F633418" w14:textId="77777777" w:rsidR="00B41651" w:rsidRPr="00616E11" w:rsidRDefault="00B41651" w:rsidP="00A73A27">
      <w:pPr>
        <w:rPr>
          <w:ins w:id="4594" w:author="Raphael Malyankar" w:date="2025-08-06T19:45:00Z" w16du:dateUtc="2025-08-07T02:45:00Z"/>
        </w:rPr>
      </w:pPr>
      <w:ins w:id="4595" w:author="Raphael Malyankar" w:date="2025-08-06T19:45:00Z" w16du:dateUtc="2025-08-07T02:45:00Z">
        <w:r w:rsidRPr="00616E11">
          <w:t>Data quality allows users and user systems to assess fitness for use of the provided data. Data quality measures and the associated evaluation are reported as metadata of a data product. This metadata improves interoperability with other data products and provides usage by user groups that the data product was not originally intended for. The secondary users can make assessments of the data product usefulness in their application based on the reported data quality measures.</w:t>
        </w:r>
      </w:ins>
    </w:p>
    <w:p w14:paraId="3BD24360" w14:textId="537D4324" w:rsidR="00B41651" w:rsidRPr="00616E11" w:rsidRDefault="00B41651" w:rsidP="00A73A27">
      <w:pPr>
        <w:rPr>
          <w:ins w:id="4596" w:author="Raphael Malyankar" w:date="2025-08-06T19:45:00Z" w16du:dateUtc="2025-08-07T02:45:00Z"/>
        </w:rPr>
      </w:pPr>
      <w:ins w:id="4597" w:author="Raphael Malyankar" w:date="2025-08-06T19:45:00Z" w16du:dateUtc="2025-08-07T02:45:00Z">
        <w:r w:rsidRPr="00616E11">
          <w:t xml:space="preserve">For </w:t>
        </w:r>
      </w:ins>
      <w:ins w:id="4598" w:author="Raphael Malyankar" w:date="2025-08-06T19:46:00Z" w16du:dateUtc="2025-08-07T02:46:00Z">
        <w:r w:rsidR="0053357C" w:rsidRPr="00616E11">
          <w:rPr>
            <w:color w:val="EE0000"/>
          </w:rPr>
          <w:t>S-1XX</w:t>
        </w:r>
      </w:ins>
      <w:ins w:id="4599" w:author="Raphael Malyankar" w:date="2025-08-06T19:45:00Z" w16du:dateUtc="2025-08-07T02:45:00Z">
        <w:r w:rsidRPr="00616E11">
          <w:rPr>
            <w:color w:val="EE0000"/>
          </w:rPr>
          <w:t xml:space="preserve"> </w:t>
        </w:r>
        <w:r w:rsidRPr="00616E11">
          <w:t>the following Data Quality Elements have been included:</w:t>
        </w:r>
      </w:ins>
    </w:p>
    <w:p w14:paraId="0C6F9EBB" w14:textId="42CF4DA2" w:rsidR="00B41651" w:rsidRPr="009844AB" w:rsidRDefault="00B41651" w:rsidP="0053357C">
      <w:pPr>
        <w:pStyle w:val="ListParagraph"/>
        <w:numPr>
          <w:ilvl w:val="0"/>
          <w:numId w:val="242"/>
        </w:numPr>
        <w:rPr>
          <w:ins w:id="4600" w:author="Raphael Malyankar" w:date="2025-08-06T19:45:00Z" w16du:dateUtc="2025-08-07T02:45:00Z"/>
          <w:lang w:val="en-GB"/>
        </w:rPr>
      </w:pPr>
      <w:ins w:id="4601" w:author="Raphael Malyankar" w:date="2025-08-06T19:45:00Z" w16du:dateUtc="2025-08-07T02:45:00Z">
        <w:r w:rsidRPr="009844AB">
          <w:rPr>
            <w:lang w:val="en-GB"/>
          </w:rPr>
          <w:t>Conformance to this Product Specification;</w:t>
        </w:r>
      </w:ins>
    </w:p>
    <w:p w14:paraId="31293225" w14:textId="715019C8" w:rsidR="00B41651" w:rsidRPr="009844AB" w:rsidRDefault="00B41651" w:rsidP="0053357C">
      <w:pPr>
        <w:pStyle w:val="ListParagraph"/>
        <w:numPr>
          <w:ilvl w:val="0"/>
          <w:numId w:val="242"/>
        </w:numPr>
        <w:rPr>
          <w:ins w:id="4602" w:author="Raphael Malyankar" w:date="2025-08-06T19:45:00Z" w16du:dateUtc="2025-08-07T02:45:00Z"/>
          <w:lang w:val="en-GB"/>
        </w:rPr>
      </w:pPr>
      <w:ins w:id="4603" w:author="Raphael Malyankar" w:date="2025-08-06T19:45:00Z" w16du:dateUtc="2025-08-07T02:45:00Z">
        <w:r w:rsidRPr="009844AB">
          <w:rPr>
            <w:lang w:val="en-GB"/>
          </w:rPr>
          <w:t>Intended purpose of the data product;</w:t>
        </w:r>
      </w:ins>
    </w:p>
    <w:p w14:paraId="1475707D" w14:textId="0D0E92E6" w:rsidR="00B41651" w:rsidRPr="009844AB" w:rsidRDefault="00B41651" w:rsidP="0053357C">
      <w:pPr>
        <w:pStyle w:val="ListParagraph"/>
        <w:numPr>
          <w:ilvl w:val="0"/>
          <w:numId w:val="242"/>
        </w:numPr>
        <w:rPr>
          <w:ins w:id="4604" w:author="Raphael Malyankar" w:date="2025-08-06T19:45:00Z" w16du:dateUtc="2025-08-07T02:45:00Z"/>
          <w:lang w:val="en-GB"/>
        </w:rPr>
      </w:pPr>
      <w:ins w:id="4605" w:author="Raphael Malyankar" w:date="2025-08-06T19:45:00Z" w16du:dateUtc="2025-08-07T02:45:00Z">
        <w:r w:rsidRPr="009844AB">
          <w:rPr>
            <w:lang w:val="en-GB"/>
          </w:rPr>
          <w:t>Completeness of the data product in terms of coverage;</w:t>
        </w:r>
      </w:ins>
    </w:p>
    <w:p w14:paraId="786923FA" w14:textId="40E7BC58" w:rsidR="00B41651" w:rsidRPr="009844AB" w:rsidRDefault="00B41651" w:rsidP="0053357C">
      <w:pPr>
        <w:pStyle w:val="ListParagraph"/>
        <w:numPr>
          <w:ilvl w:val="0"/>
          <w:numId w:val="242"/>
        </w:numPr>
        <w:rPr>
          <w:ins w:id="4606" w:author="Raphael Malyankar" w:date="2025-08-06T19:45:00Z" w16du:dateUtc="2025-08-07T02:45:00Z"/>
          <w:lang w:val="en-GB"/>
        </w:rPr>
      </w:pPr>
      <w:ins w:id="4607" w:author="Raphael Malyankar" w:date="2025-08-06T19:45:00Z" w16du:dateUtc="2025-08-07T02:45:00Z">
        <w:r w:rsidRPr="009844AB">
          <w:rPr>
            <w:lang w:val="en-GB"/>
          </w:rPr>
          <w:t>Logical consistency;</w:t>
        </w:r>
      </w:ins>
    </w:p>
    <w:p w14:paraId="74963357" w14:textId="7526A7A3" w:rsidR="00B41651" w:rsidRPr="009844AB" w:rsidRDefault="00B41651" w:rsidP="0053357C">
      <w:pPr>
        <w:pStyle w:val="ListParagraph"/>
        <w:numPr>
          <w:ilvl w:val="0"/>
          <w:numId w:val="242"/>
        </w:numPr>
        <w:rPr>
          <w:ins w:id="4608" w:author="Raphael Malyankar" w:date="2025-08-06T19:45:00Z" w16du:dateUtc="2025-08-07T02:45:00Z"/>
          <w:lang w:val="en-GB"/>
        </w:rPr>
      </w:pPr>
      <w:ins w:id="4609" w:author="Raphael Malyankar" w:date="2025-08-06T19:45:00Z" w16du:dateUtc="2025-08-07T02:45:00Z">
        <w:r w:rsidRPr="009844AB">
          <w:rPr>
            <w:lang w:val="en-GB"/>
          </w:rPr>
          <w:t>Positional uncertainty and accuracy;</w:t>
        </w:r>
      </w:ins>
    </w:p>
    <w:p w14:paraId="413C84D2" w14:textId="7FD4B708" w:rsidR="00B41651" w:rsidRPr="009844AB" w:rsidRDefault="00B41651" w:rsidP="0053357C">
      <w:pPr>
        <w:pStyle w:val="ListParagraph"/>
        <w:numPr>
          <w:ilvl w:val="0"/>
          <w:numId w:val="242"/>
        </w:numPr>
        <w:rPr>
          <w:ins w:id="4610" w:author="Raphael Malyankar" w:date="2025-08-06T19:45:00Z" w16du:dateUtc="2025-08-07T02:45:00Z"/>
          <w:lang w:val="en-GB"/>
        </w:rPr>
      </w:pPr>
      <w:ins w:id="4611" w:author="Raphael Malyankar" w:date="2025-08-06T19:45:00Z" w16du:dateUtc="2025-08-07T02:45:00Z">
        <w:r w:rsidRPr="009844AB">
          <w:rPr>
            <w:lang w:val="en-GB"/>
          </w:rPr>
          <w:t>Thematic accuracy;</w:t>
        </w:r>
      </w:ins>
    </w:p>
    <w:p w14:paraId="49C03BA3" w14:textId="6855B08E" w:rsidR="00B41651" w:rsidRPr="009844AB" w:rsidRDefault="00B41651" w:rsidP="0053357C">
      <w:pPr>
        <w:pStyle w:val="ListParagraph"/>
        <w:numPr>
          <w:ilvl w:val="0"/>
          <w:numId w:val="242"/>
        </w:numPr>
        <w:rPr>
          <w:ins w:id="4612" w:author="Raphael Malyankar" w:date="2025-08-06T19:45:00Z" w16du:dateUtc="2025-08-07T02:45:00Z"/>
          <w:lang w:val="en-GB"/>
        </w:rPr>
      </w:pPr>
      <w:ins w:id="4613" w:author="Raphael Malyankar" w:date="2025-08-06T19:45:00Z" w16du:dateUtc="2025-08-07T02:45:00Z">
        <w:r w:rsidRPr="009844AB">
          <w:rPr>
            <w:lang w:val="en-GB"/>
          </w:rPr>
          <w:t>Temporal quality;</w:t>
        </w:r>
      </w:ins>
    </w:p>
    <w:p w14:paraId="6EBCC3C3" w14:textId="652A5A93" w:rsidR="00B41651" w:rsidRPr="009844AB" w:rsidRDefault="00B41651" w:rsidP="0053357C">
      <w:pPr>
        <w:pStyle w:val="ListParagraph"/>
        <w:numPr>
          <w:ilvl w:val="0"/>
          <w:numId w:val="242"/>
        </w:numPr>
        <w:rPr>
          <w:ins w:id="4614" w:author="Raphael Malyankar" w:date="2025-08-06T19:45:00Z" w16du:dateUtc="2025-08-07T02:45:00Z"/>
          <w:lang w:val="en-GB"/>
        </w:rPr>
      </w:pPr>
      <w:ins w:id="4615" w:author="Raphael Malyankar" w:date="2025-08-06T19:45:00Z" w16du:dateUtc="2025-08-07T02:45:00Z">
        <w:r w:rsidRPr="009844AB">
          <w:rPr>
            <w:lang w:val="en-GB"/>
          </w:rPr>
          <w:t>Aggregation measures;</w:t>
        </w:r>
      </w:ins>
    </w:p>
    <w:p w14:paraId="5AAF1117" w14:textId="3454895B" w:rsidR="00B41651" w:rsidRPr="009844AB" w:rsidRDefault="00B41651" w:rsidP="0053357C">
      <w:pPr>
        <w:pStyle w:val="ListParagraph"/>
        <w:numPr>
          <w:ilvl w:val="0"/>
          <w:numId w:val="242"/>
        </w:numPr>
        <w:rPr>
          <w:ins w:id="4616" w:author="Raphael Malyankar" w:date="2025-08-06T19:45:00Z" w16du:dateUtc="2025-08-07T02:45:00Z"/>
          <w:lang w:val="en-GB"/>
        </w:rPr>
      </w:pPr>
      <w:ins w:id="4617" w:author="Raphael Malyankar" w:date="2025-08-06T19:45:00Z" w16du:dateUtc="2025-08-07T02:45:00Z">
        <w:r w:rsidRPr="009844AB">
          <w:rPr>
            <w:lang w:val="en-GB"/>
          </w:rPr>
          <w:t>Validation checks or conformance checks including:</w:t>
        </w:r>
      </w:ins>
    </w:p>
    <w:p w14:paraId="092F85F0" w14:textId="3FAE09A7" w:rsidR="00B41651" w:rsidRPr="009844AB" w:rsidRDefault="00B41651" w:rsidP="0053357C">
      <w:pPr>
        <w:pStyle w:val="ListParagraph"/>
        <w:numPr>
          <w:ilvl w:val="1"/>
          <w:numId w:val="243"/>
        </w:numPr>
        <w:rPr>
          <w:ins w:id="4618" w:author="Raphael Malyankar" w:date="2025-08-06T19:45:00Z" w16du:dateUtc="2025-08-07T02:45:00Z"/>
          <w:lang w:val="en-GB"/>
        </w:rPr>
      </w:pPr>
      <w:ins w:id="4619" w:author="Raphael Malyankar" w:date="2025-08-06T19:45:00Z" w16du:dateUtc="2025-08-07T02:45:00Z">
        <w:r w:rsidRPr="009844AB">
          <w:rPr>
            <w:lang w:val="en-GB"/>
          </w:rPr>
          <w:t>General tests for dataset integrity;</w:t>
        </w:r>
      </w:ins>
    </w:p>
    <w:p w14:paraId="640E3853" w14:textId="3DC8026B" w:rsidR="00B41651" w:rsidRPr="009844AB" w:rsidRDefault="00B41651" w:rsidP="0053357C">
      <w:pPr>
        <w:pStyle w:val="ListParagraph"/>
        <w:numPr>
          <w:ilvl w:val="1"/>
          <w:numId w:val="243"/>
        </w:numPr>
        <w:rPr>
          <w:ins w:id="4620" w:author="Raphael Malyankar" w:date="2025-08-06T19:46:00Z" w16du:dateUtc="2025-08-07T02:46:00Z"/>
          <w:lang w:val="en-GB"/>
        </w:rPr>
      </w:pPr>
      <w:ins w:id="4621" w:author="Raphael Malyankar" w:date="2025-08-06T19:45:00Z" w16du:dateUtc="2025-08-07T02:45:00Z">
        <w:r w:rsidRPr="009844AB">
          <w:rPr>
            <w:lang w:val="en-GB"/>
          </w:rPr>
          <w:t>Specific tests for a specific data model.</w:t>
        </w:r>
      </w:ins>
    </w:p>
    <w:p w14:paraId="193D0ADE" w14:textId="0492D5D3" w:rsidR="0053357C" w:rsidRPr="00616E11" w:rsidRDefault="00AC607A" w:rsidP="0053357C">
      <w:pPr>
        <w:rPr>
          <w:ins w:id="4622" w:author="Raphael Malyankar" w:date="2025-08-05T17:44:00Z" w16du:dateUtc="2025-08-06T00:44:00Z"/>
          <w:i/>
          <w:iCs/>
          <w:color w:val="EE0000"/>
        </w:rPr>
      </w:pPr>
      <w:ins w:id="4623" w:author="Raphael Malyankar" w:date="2025-08-06T20:58:00Z" w16du:dateUtc="2025-08-07T03:58:00Z">
        <w:r w:rsidRPr="00616E11">
          <w:rPr>
            <w:i/>
            <w:iCs/>
            <w:color w:val="EE0000"/>
          </w:rPr>
          <w:t>&lt;</w:t>
        </w:r>
      </w:ins>
      <w:ins w:id="4624" w:author="Raphael Malyankar" w:date="2025-08-06T19:46:00Z" w16du:dateUtc="2025-08-07T02:46:00Z">
        <w:r w:rsidR="0053357C" w:rsidRPr="00616E11">
          <w:rPr>
            <w:i/>
            <w:iCs/>
            <w:color w:val="EE0000"/>
          </w:rPr>
          <w:t xml:space="preserve">The Product Specification should include the </w:t>
        </w:r>
      </w:ins>
      <w:ins w:id="4625" w:author="Raphael Malyankar" w:date="2025-08-06T19:47:00Z" w16du:dateUtc="2025-08-07T02:47:00Z">
        <w:r w:rsidR="0053357C" w:rsidRPr="00616E11">
          <w:rPr>
            <w:i/>
            <w:iCs/>
            <w:color w:val="EE0000"/>
          </w:rPr>
          <w:t>text above, omitting inapplicable elements.</w:t>
        </w:r>
      </w:ins>
      <w:ins w:id="4626" w:author="Raphael Malyankar" w:date="2025-08-06T20:39:00Z" w16du:dateUtc="2025-08-07T03:39:00Z">
        <w:r w:rsidR="00AB47B0" w:rsidRPr="00616E11">
          <w:rPr>
            <w:i/>
            <w:iCs/>
            <w:color w:val="EE0000"/>
          </w:rPr>
          <w:t xml:space="preserve"> The language in the introductory paragraph about reporting</w:t>
        </w:r>
      </w:ins>
      <w:ins w:id="4627" w:author="Raphael Malyankar" w:date="2025-08-06T20:41:00Z" w16du:dateUtc="2025-08-07T03:41:00Z">
        <w:r w:rsidR="00754703" w:rsidRPr="00616E11">
          <w:rPr>
            <w:i/>
            <w:iCs/>
            <w:color w:val="EE0000"/>
          </w:rPr>
          <w:t xml:space="preserve">, </w:t>
        </w:r>
      </w:ins>
      <w:ins w:id="4628" w:author="Raphael Malyankar" w:date="2025-08-06T20:40:00Z" w16du:dateUtc="2025-08-07T03:40:00Z">
        <w:r w:rsidR="00754703" w:rsidRPr="00616E11">
          <w:rPr>
            <w:i/>
            <w:iCs/>
            <w:color w:val="EE0000"/>
          </w:rPr>
          <w:t>metadata</w:t>
        </w:r>
      </w:ins>
      <w:ins w:id="4629" w:author="Raphael Malyankar" w:date="2025-08-06T20:41:00Z" w16du:dateUtc="2025-08-07T03:41:00Z">
        <w:r w:rsidR="00754703" w:rsidRPr="00616E11">
          <w:rPr>
            <w:i/>
            <w:iCs/>
            <w:color w:val="EE0000"/>
          </w:rPr>
          <w:t>, and assessments of data quality by user groups and secondary groups</w:t>
        </w:r>
      </w:ins>
      <w:ins w:id="4630" w:author="Raphael Malyankar" w:date="2025-08-06T20:40:00Z" w16du:dateUtc="2025-08-07T03:40:00Z">
        <w:r w:rsidR="00754703" w:rsidRPr="00616E11">
          <w:rPr>
            <w:i/>
            <w:iCs/>
            <w:color w:val="EE0000"/>
          </w:rPr>
          <w:t xml:space="preserve"> should be modified as appropriate.</w:t>
        </w:r>
      </w:ins>
      <w:ins w:id="4631" w:author="Raphael Malyankar" w:date="2025-08-06T20:58:00Z" w16du:dateUtc="2025-08-07T03:58:00Z">
        <w:r w:rsidRPr="00616E11">
          <w:rPr>
            <w:i/>
            <w:iCs/>
            <w:color w:val="EE0000"/>
          </w:rPr>
          <w:t>&gt;</w:t>
        </w:r>
      </w:ins>
    </w:p>
    <w:p w14:paraId="1BA48AF9" w14:textId="72348720" w:rsidR="00606B3E" w:rsidRPr="00616E11" w:rsidRDefault="00606B3E" w:rsidP="00BE38A5">
      <w:pPr>
        <w:pStyle w:val="HeadingC2"/>
        <w:rPr>
          <w:ins w:id="4632" w:author="Raphael Malyankar" w:date="2025-08-05T16:48:00Z" w16du:dateUtc="2025-08-05T23:48:00Z"/>
        </w:rPr>
      </w:pPr>
      <w:bookmarkStart w:id="4633" w:name="_Toc206156640"/>
      <w:ins w:id="4634" w:author="Raphael Malyankar" w:date="2025-08-05T16:48:00Z" w16du:dateUtc="2025-08-05T23:48:00Z">
        <w:r w:rsidRPr="00616E11">
          <w:t>Completeness</w:t>
        </w:r>
        <w:bookmarkEnd w:id="4633"/>
      </w:ins>
    </w:p>
    <w:p w14:paraId="12744089" w14:textId="77777777" w:rsidR="00606B3E" w:rsidRPr="00616E11" w:rsidRDefault="00606B3E" w:rsidP="00A73A27">
      <w:pPr>
        <w:rPr>
          <w:ins w:id="4635" w:author="Raphael Malyankar" w:date="2025-08-05T16:48:00Z" w16du:dateUtc="2025-08-05T23:48:00Z"/>
        </w:rPr>
      </w:pPr>
      <w:ins w:id="4636" w:author="Raphael Malyankar" w:date="2025-08-05T16:48:00Z" w16du:dateUtc="2025-08-05T23:48:00Z">
        <w:r w:rsidRPr="00616E11">
          <w:t>The presence and absence of features is described by the data quality elements Completeness (including commission and omission). Completeness should only be used on the feature type level, describing whether the features in the universe of discourse are found in the data set or not.</w:t>
        </w:r>
      </w:ins>
    </w:p>
    <w:p w14:paraId="10DC8597" w14:textId="77777777" w:rsidR="00606B3E" w:rsidRPr="00616E11" w:rsidRDefault="00606B3E" w:rsidP="001630B2">
      <w:pPr>
        <w:pStyle w:val="HeadingC3"/>
        <w:rPr>
          <w:ins w:id="4637" w:author="Raphael Malyankar" w:date="2025-08-05T16:48:00Z" w16du:dateUtc="2025-08-05T23:48:00Z"/>
        </w:rPr>
      </w:pPr>
      <w:bookmarkStart w:id="4638" w:name="_Toc206156641"/>
      <w:ins w:id="4639" w:author="Raphael Malyankar" w:date="2025-08-05T16:48:00Z" w16du:dateUtc="2025-08-05T23:48:00Z">
        <w:r w:rsidRPr="00616E11">
          <w:lastRenderedPageBreak/>
          <w:t>Commission</w:t>
        </w:r>
        <w:bookmarkEnd w:id="4638"/>
      </w:ins>
    </w:p>
    <w:p w14:paraId="76FD9FB5" w14:textId="77777777" w:rsidR="00606B3E" w:rsidRPr="00616E11" w:rsidRDefault="00606B3E" w:rsidP="00A73A27">
      <w:pPr>
        <w:rPr>
          <w:ins w:id="4640" w:author="Raphael Malyankar" w:date="2025-08-05T16:48:00Z" w16du:dateUtc="2025-08-05T23:48:00Z"/>
        </w:rPr>
      </w:pPr>
      <w:ins w:id="4641" w:author="Raphael Malyankar" w:date="2025-08-05T16:48:00Z" w16du:dateUtc="2025-08-05T23:48:00Z">
        <w:r w:rsidRPr="00616E11">
          <w:t xml:space="preserve">Commission is applicable for </w:t>
        </w:r>
        <w:r w:rsidRPr="00616E11">
          <w:rPr>
            <w:color w:val="EE0000"/>
          </w:rPr>
          <w:t>S-1XX</w:t>
        </w:r>
        <w:r w:rsidRPr="00616E11">
          <w:t xml:space="preserve"> </w:t>
        </w:r>
        <w:r w:rsidRPr="00616E11">
          <w:rPr>
            <w:b/>
            <w:bCs/>
          </w:rPr>
          <w:t>[or]</w:t>
        </w:r>
        <w:r w:rsidRPr="00616E11">
          <w:t xml:space="preserve"> the data quality scope </w:t>
        </w:r>
        <w:r w:rsidRPr="00616E11">
          <w:rPr>
            <w:color w:val="EE0000"/>
          </w:rPr>
          <w:t xml:space="preserve">&lt;XXX&gt; </w:t>
        </w:r>
        <w:r w:rsidRPr="00616E11">
          <w:t xml:space="preserve">of </w:t>
        </w:r>
        <w:r w:rsidRPr="00616E11">
          <w:rPr>
            <w:color w:val="EE0000"/>
          </w:rPr>
          <w:t>S-1XX</w:t>
        </w:r>
        <w:r w:rsidRPr="00616E11">
          <w:t>.</w:t>
        </w:r>
      </w:ins>
    </w:p>
    <w:p w14:paraId="7AE4E93F" w14:textId="77777777" w:rsidR="00606B3E" w:rsidRPr="00616E11" w:rsidRDefault="00606B3E" w:rsidP="00A73A27">
      <w:pPr>
        <w:rPr>
          <w:ins w:id="4642" w:author="Raphael Malyankar" w:date="2025-08-05T16:48:00Z" w16du:dateUtc="2025-08-05T23:48:00Z"/>
        </w:rPr>
      </w:pPr>
      <w:ins w:id="4643" w:author="Raphael Malyankar" w:date="2025-08-05T16:48:00Z" w16du:dateUtc="2025-08-05T23:48:00Z">
        <w:r w:rsidRPr="00616E11">
          <w:rPr>
            <w:color w:val="EE0000"/>
          </w:rPr>
          <w:t>S-1XX</w:t>
        </w:r>
        <w:r w:rsidRPr="00616E11">
          <w:t xml:space="preserve"> products must be tested with commission checks prior to release by the Data Producer. The Data Producer must review the check results and address any issues to ensure sufficient quality of the data products. The checks are listed in </w:t>
        </w:r>
        <w:r w:rsidRPr="00616E11">
          <w:rPr>
            <w:color w:val="EE0000"/>
          </w:rPr>
          <w:t>&lt;X&gt;</w:t>
        </w:r>
        <w:r w:rsidRPr="00616E11">
          <w:t xml:space="preserve">. </w:t>
        </w:r>
        <w:r w:rsidRPr="00616E11">
          <w:rPr>
            <w:b/>
            <w:bCs/>
          </w:rPr>
          <w:t>[Option a1:]</w:t>
        </w:r>
        <w:r w:rsidRPr="00616E11">
          <w:t xml:space="preserve"> Data should only be published if it passes the test. </w:t>
        </w:r>
        <w:r w:rsidRPr="00616E11">
          <w:rPr>
            <w:b/>
            <w:bCs/>
          </w:rPr>
          <w:t>[Or Option a2:]</w:t>
        </w:r>
        <w:r w:rsidRPr="00616E11">
          <w:t xml:space="preserve"> It is allowable to publish the data with a quality statement which indicates non-conformance.</w:t>
        </w:r>
      </w:ins>
    </w:p>
    <w:p w14:paraId="3AD517E3" w14:textId="77777777" w:rsidR="00606B3E" w:rsidRPr="00616E11" w:rsidRDefault="00606B3E" w:rsidP="00A73A27">
      <w:pPr>
        <w:rPr>
          <w:ins w:id="4644" w:author="Raphael Malyankar" w:date="2025-08-05T16:48:00Z" w16du:dateUtc="2025-08-05T23:48:00Z"/>
        </w:rPr>
      </w:pPr>
      <w:ins w:id="4645" w:author="Raphael Malyankar" w:date="2025-08-05T16:48:00Z" w16du:dateUtc="2025-08-05T23:48:00Z">
        <w:r w:rsidRPr="00616E11">
          <w:rPr>
            <w:b/>
            <w:bCs/>
          </w:rPr>
          <w:t>[Option b1:]</w:t>
        </w:r>
        <w:r w:rsidRPr="00616E11">
          <w:t xml:space="preserve"> The Product Specification must describe how commission is to be populated, for example, stating the mechanism to reference the quality evaluation procedure, and allowable values for the quality results.</w:t>
        </w:r>
      </w:ins>
    </w:p>
    <w:p w14:paraId="1C023F00" w14:textId="77777777" w:rsidR="00606B3E" w:rsidRPr="00616E11" w:rsidRDefault="00606B3E" w:rsidP="00A73A27">
      <w:pPr>
        <w:rPr>
          <w:ins w:id="4646" w:author="Raphael Malyankar" w:date="2025-08-05T16:48:00Z" w16du:dateUtc="2025-08-05T23:48:00Z"/>
        </w:rPr>
      </w:pPr>
      <w:ins w:id="4647" w:author="Raphael Malyankar" w:date="2025-08-05T16:48:00Z" w16du:dateUtc="2025-08-05T23:48:00Z">
        <w:r w:rsidRPr="00616E11">
          <w:rPr>
            <w:b/>
            <w:bCs/>
          </w:rPr>
          <w:t>[Or Option b2:]</w:t>
        </w:r>
        <w:r w:rsidRPr="00616E11">
          <w:t xml:space="preserve"> In terms of commission, </w:t>
        </w:r>
        <w:r w:rsidRPr="00616E11">
          <w:rPr>
            <w:color w:val="EE0000"/>
          </w:rPr>
          <w:t>S-1XX</w:t>
        </w:r>
        <w:r w:rsidRPr="00616E11">
          <w:t xml:space="preserve"> products must at least populate numberOfExcessItems that indicates the number of items that should not have been present in the dataset, and numberOfDuplicateFeatureInstances that indicates the total number of exact duplications of feature instances within the data.</w:t>
        </w:r>
      </w:ins>
    </w:p>
    <w:p w14:paraId="1D37AD2E" w14:textId="45DA15F3" w:rsidR="00606B3E" w:rsidRPr="00616E11" w:rsidRDefault="001358B3" w:rsidP="00A73A27">
      <w:pPr>
        <w:rPr>
          <w:ins w:id="4648" w:author="Raphael Malyankar" w:date="2025-08-06T20:36:00Z" w16du:dateUtc="2025-08-07T03:36:00Z"/>
        </w:rPr>
      </w:pPr>
      <w:ins w:id="4649" w:author="Raphael Malyankar" w:date="2025-08-06T20:36:00Z" w16du:dateUtc="2025-08-07T03:36:00Z">
        <w:r w:rsidRPr="00616E11">
          <w:t>EXAMPLE</w:t>
        </w:r>
      </w:ins>
      <w:ins w:id="4650" w:author="Raphael Malyankar" w:date="2025-08-06T20:37:00Z" w16du:dateUtc="2025-08-07T03:37:00Z">
        <w:r w:rsidRPr="00616E11">
          <w:t>: An example</w:t>
        </w:r>
      </w:ins>
      <w:ins w:id="4651" w:author="Raphael Malyankar" w:date="2025-08-06T20:36:00Z" w16du:dateUtc="2025-08-07T03:36:00Z">
        <w:r w:rsidRPr="00616E11">
          <w:t xml:space="preserve"> Commission clause for a hypothetical product “S-149”</w:t>
        </w:r>
      </w:ins>
      <w:ins w:id="4652" w:author="Raphael Malyankar" w:date="2025-08-06T20:37:00Z" w16du:dateUtc="2025-08-07T03:37:00Z">
        <w:r w:rsidRPr="00616E11">
          <w:t xml:space="preserve"> follows.</w:t>
        </w:r>
      </w:ins>
    </w:p>
    <w:p w14:paraId="09B9AA66" w14:textId="23720688" w:rsidR="001358B3" w:rsidRPr="00616E11" w:rsidRDefault="001358B3" w:rsidP="00A73A27">
      <w:pPr>
        <w:ind w:left="720"/>
        <w:rPr>
          <w:ins w:id="4653" w:author="Raphael Malyankar" w:date="2025-08-05T16:48:00Z" w16du:dateUtc="2025-08-05T23:48:00Z"/>
          <w:b/>
          <w:bCs/>
        </w:rPr>
      </w:pPr>
      <w:ins w:id="4654" w:author="Raphael Malyankar" w:date="2025-08-06T20:37:00Z" w16du:dateUtc="2025-08-07T03:37:00Z">
        <w:r w:rsidRPr="00616E11">
          <w:rPr>
            <w:b/>
            <w:bCs/>
          </w:rPr>
          <w:t xml:space="preserve">X.Y.1 </w:t>
        </w:r>
      </w:ins>
      <w:ins w:id="4655" w:author="Raphael Malyankar" w:date="2025-08-06T20:36:00Z" w16du:dateUtc="2025-08-07T03:36:00Z">
        <w:r w:rsidRPr="00616E11">
          <w:rPr>
            <w:b/>
            <w:bCs/>
          </w:rPr>
          <w:t>Commission</w:t>
        </w:r>
      </w:ins>
    </w:p>
    <w:p w14:paraId="7BFB90CE" w14:textId="77777777" w:rsidR="00606B3E" w:rsidRPr="00616E11" w:rsidRDefault="00606B3E" w:rsidP="00A73A27">
      <w:pPr>
        <w:ind w:left="720"/>
        <w:rPr>
          <w:ins w:id="4656" w:author="Raphael Malyankar" w:date="2025-08-05T16:48:00Z" w16du:dateUtc="2025-08-05T23:48:00Z"/>
        </w:rPr>
      </w:pPr>
      <w:ins w:id="4657" w:author="Raphael Malyankar" w:date="2025-08-05T16:48:00Z" w16du:dateUtc="2025-08-05T23:48:00Z">
        <w:r w:rsidRPr="00616E11">
          <w:t>Commission is applicable for S-149.</w:t>
        </w:r>
      </w:ins>
    </w:p>
    <w:p w14:paraId="7CEF1988" w14:textId="32E17D6C" w:rsidR="00606B3E" w:rsidRPr="00616E11" w:rsidRDefault="00606B3E" w:rsidP="00A73A27">
      <w:pPr>
        <w:ind w:left="720"/>
        <w:rPr>
          <w:ins w:id="4658" w:author="Raphael Malyankar" w:date="2025-08-05T16:48:00Z" w16du:dateUtc="2025-08-05T23:48:00Z"/>
        </w:rPr>
      </w:pPr>
      <w:ins w:id="4659" w:author="Raphael Malyankar" w:date="2025-08-05T16:48:00Z" w16du:dateUtc="2025-08-05T23:48:00Z">
        <w:r w:rsidRPr="00616E11">
          <w:t>S-149 products must be tested with commission checks prior to release by the Data Producer. The Data Producer must review the check results and address any issues to ensure sufficient quality of the data products. The checks listed in IHO Publications S-158:100 – S-100 Validation Checks and S-158:149 – S-149 Validation Checks include data validation check(s) intended to identify excess and/or duplicate items.</w:t>
        </w:r>
      </w:ins>
    </w:p>
    <w:p w14:paraId="7BB3696B" w14:textId="77777777" w:rsidR="00606B3E" w:rsidRPr="00616E11" w:rsidRDefault="00606B3E" w:rsidP="00A73A27">
      <w:pPr>
        <w:ind w:left="720"/>
        <w:rPr>
          <w:ins w:id="4660" w:author="Raphael Malyankar" w:date="2025-08-05T16:48:00Z" w16du:dateUtc="2025-08-05T23:48:00Z"/>
        </w:rPr>
      </w:pPr>
      <w:ins w:id="4661" w:author="Raphael Malyankar" w:date="2025-08-05T16:48:00Z" w16du:dateUtc="2025-08-05T23:48:00Z">
        <w:r w:rsidRPr="00616E11">
          <w:t>Data should only be published if it passes the test.</w:t>
        </w:r>
      </w:ins>
    </w:p>
    <w:p w14:paraId="2CE0272E" w14:textId="77777777" w:rsidR="00606B3E" w:rsidRPr="00616E11" w:rsidRDefault="00606B3E" w:rsidP="00A73A27">
      <w:pPr>
        <w:ind w:left="720"/>
        <w:rPr>
          <w:ins w:id="4662" w:author="Raphael Malyankar" w:date="2025-08-05T16:48:00Z" w16du:dateUtc="2025-08-05T23:48:00Z"/>
        </w:rPr>
      </w:pPr>
      <w:ins w:id="4663" w:author="Raphael Malyankar" w:date="2025-08-05T16:48:00Z" w16du:dateUtc="2025-08-05T23:48:00Z">
        <w:r w:rsidRPr="00616E11">
          <w:t>S-149 quality testing must populate numberOfExcessItems with the number of items that should not have been present in the dataset and numberOfDuplicateFeatureInstances with the total number of exact duplications of feature instances within the data.</w:t>
        </w:r>
      </w:ins>
    </w:p>
    <w:p w14:paraId="31BE92B9" w14:textId="2084C29C" w:rsidR="00606B3E" w:rsidRPr="00616E11" w:rsidRDefault="00606B3E" w:rsidP="00C80783">
      <w:pPr>
        <w:ind w:left="720"/>
        <w:rPr>
          <w:ins w:id="4664" w:author="Raphael Malyankar" w:date="2025-08-05T16:48:00Z" w16du:dateUtc="2025-08-05T23:48:00Z"/>
        </w:rPr>
      </w:pPr>
    </w:p>
    <w:p w14:paraId="770F9134" w14:textId="77777777" w:rsidR="00606B3E" w:rsidRPr="00616E11" w:rsidRDefault="00606B3E" w:rsidP="001630B2">
      <w:pPr>
        <w:pStyle w:val="HeadingC3"/>
        <w:rPr>
          <w:ins w:id="4665" w:author="Raphael Malyankar" w:date="2025-08-05T16:48:00Z" w16du:dateUtc="2025-08-05T23:48:00Z"/>
        </w:rPr>
      </w:pPr>
      <w:bookmarkStart w:id="4666" w:name="_Toc206156642"/>
      <w:ins w:id="4667" w:author="Raphael Malyankar" w:date="2025-08-05T16:48:00Z" w16du:dateUtc="2025-08-05T23:48:00Z">
        <w:r w:rsidRPr="00616E11">
          <w:t>Omission</w:t>
        </w:r>
        <w:bookmarkEnd w:id="4666"/>
      </w:ins>
    </w:p>
    <w:p w14:paraId="2B427B77" w14:textId="77777777" w:rsidR="00606B3E" w:rsidRPr="00616E11" w:rsidRDefault="00606B3E" w:rsidP="00A73A27">
      <w:pPr>
        <w:rPr>
          <w:ins w:id="4668" w:author="Raphael Malyankar" w:date="2025-08-05T16:48:00Z" w16du:dateUtc="2025-08-05T23:48:00Z"/>
        </w:rPr>
      </w:pPr>
      <w:ins w:id="4669" w:author="Raphael Malyankar" w:date="2025-08-05T16:48:00Z" w16du:dateUtc="2025-08-05T23:48:00Z">
        <w:r w:rsidRPr="00616E11">
          <w:t xml:space="preserve">Omission is applicable for </w:t>
        </w:r>
        <w:r w:rsidRPr="00616E11">
          <w:rPr>
            <w:color w:val="EE0000"/>
          </w:rPr>
          <w:t>S-1XX</w:t>
        </w:r>
        <w:r w:rsidRPr="00616E11">
          <w:t xml:space="preserve"> </w:t>
        </w:r>
        <w:r w:rsidRPr="00616E11">
          <w:rPr>
            <w:b/>
            <w:bCs/>
          </w:rPr>
          <w:t>[or]</w:t>
        </w:r>
        <w:r w:rsidRPr="00616E11">
          <w:t xml:space="preserve"> the data quality scope </w:t>
        </w:r>
        <w:r w:rsidRPr="00616E11">
          <w:rPr>
            <w:color w:val="EE0000"/>
          </w:rPr>
          <w:t>&lt;XXX&gt;</w:t>
        </w:r>
        <w:r w:rsidRPr="00616E11">
          <w:t xml:space="preserve"> of </w:t>
        </w:r>
        <w:r w:rsidRPr="00616E11">
          <w:rPr>
            <w:color w:val="EE0000"/>
          </w:rPr>
          <w:t>S-1XX</w:t>
        </w:r>
        <w:r w:rsidRPr="00616E11">
          <w:t>.</w:t>
        </w:r>
      </w:ins>
    </w:p>
    <w:p w14:paraId="30875C92" w14:textId="77777777" w:rsidR="00606B3E" w:rsidRPr="00616E11" w:rsidRDefault="00606B3E" w:rsidP="00A73A27">
      <w:pPr>
        <w:rPr>
          <w:ins w:id="4670" w:author="Raphael Malyankar" w:date="2025-08-05T16:48:00Z" w16du:dateUtc="2025-08-05T23:48:00Z"/>
        </w:rPr>
      </w:pPr>
      <w:ins w:id="4671" w:author="Raphael Malyankar" w:date="2025-08-05T16:48:00Z" w16du:dateUtc="2025-08-05T23:48:00Z">
        <w:r w:rsidRPr="00616E11">
          <w:rPr>
            <w:color w:val="EE0000"/>
          </w:rPr>
          <w:t>S-1XX</w:t>
        </w:r>
        <w:r w:rsidRPr="00616E11">
          <w:t xml:space="preserve"> products must be tested with omission checks prior to release by the Data Producer. The Data Producer must review the check results and address any issues to ensure sufficient quality of the data products. The checks are listed in </w:t>
        </w:r>
        <w:r w:rsidRPr="00616E11">
          <w:rPr>
            <w:color w:val="EE0000"/>
          </w:rPr>
          <w:t>&lt;X&gt;</w:t>
        </w:r>
        <w:r w:rsidRPr="00616E11">
          <w:t xml:space="preserve">. </w:t>
        </w:r>
        <w:r w:rsidRPr="00616E11">
          <w:rPr>
            <w:b/>
            <w:bCs/>
          </w:rPr>
          <w:t>[Option a1:]</w:t>
        </w:r>
        <w:r w:rsidRPr="00616E11">
          <w:t xml:space="preserve"> Data should only be published if it passes the test. </w:t>
        </w:r>
        <w:r w:rsidRPr="00616E11">
          <w:rPr>
            <w:b/>
            <w:bCs/>
          </w:rPr>
          <w:t>[Or Option a2:]</w:t>
        </w:r>
        <w:r w:rsidRPr="00616E11">
          <w:t xml:space="preserve"> It is allowable to publish the data with a quality statement which indicates non-conformance.</w:t>
        </w:r>
      </w:ins>
    </w:p>
    <w:p w14:paraId="53F72CCC" w14:textId="77777777" w:rsidR="00606B3E" w:rsidRPr="00616E11" w:rsidRDefault="00606B3E" w:rsidP="00A73A27">
      <w:pPr>
        <w:rPr>
          <w:ins w:id="4672" w:author="Raphael Malyankar" w:date="2025-08-05T16:48:00Z" w16du:dateUtc="2025-08-05T23:48:00Z"/>
        </w:rPr>
      </w:pPr>
      <w:ins w:id="4673" w:author="Raphael Malyankar" w:date="2025-08-05T16:48:00Z" w16du:dateUtc="2025-08-05T23:48:00Z">
        <w:r w:rsidRPr="00616E11">
          <w:rPr>
            <w:b/>
            <w:bCs/>
          </w:rPr>
          <w:t>[Option b1:]</w:t>
        </w:r>
        <w:r w:rsidRPr="00616E11">
          <w:t xml:space="preserve"> The Product Specification must describe how omission is to be populated; for example, stating the mechanism to reference the quality evaluation procedure, and allowable values for the quality results.</w:t>
        </w:r>
      </w:ins>
    </w:p>
    <w:p w14:paraId="4C7E6D31" w14:textId="77777777" w:rsidR="00606B3E" w:rsidRPr="00616E11" w:rsidRDefault="00606B3E" w:rsidP="00A73A27">
      <w:pPr>
        <w:rPr>
          <w:ins w:id="4674" w:author="Raphael Malyankar" w:date="2025-08-06T18:52:00Z" w16du:dateUtc="2025-08-07T01:52:00Z"/>
        </w:rPr>
      </w:pPr>
      <w:ins w:id="4675" w:author="Raphael Malyankar" w:date="2025-08-05T16:48:00Z" w16du:dateUtc="2025-08-05T23:48:00Z">
        <w:r w:rsidRPr="00616E11">
          <w:rPr>
            <w:b/>
            <w:bCs/>
          </w:rPr>
          <w:t>[Or Option b2:]</w:t>
        </w:r>
        <w:r w:rsidRPr="00616E11">
          <w:t xml:space="preserve"> In terms of omission, </w:t>
        </w:r>
        <w:r w:rsidRPr="00616E11">
          <w:rPr>
            <w:color w:val="EE0000"/>
          </w:rPr>
          <w:t>S-1XX</w:t>
        </w:r>
        <w:r w:rsidRPr="00616E11">
          <w:t xml:space="preserve"> products must at least populate numberOfMissingItems that indicates the total number of missing items.</w:t>
        </w:r>
      </w:ins>
    </w:p>
    <w:p w14:paraId="2BA3D260" w14:textId="77777777" w:rsidR="00C94CCD" w:rsidRPr="00616E11" w:rsidRDefault="00C94CCD" w:rsidP="00DE53D5">
      <w:pPr>
        <w:pStyle w:val="HeadingC2"/>
        <w:rPr>
          <w:ins w:id="4676" w:author="Raphael Malyankar" w:date="2025-08-06T18:54:00Z" w16du:dateUtc="2025-08-07T01:54:00Z"/>
        </w:rPr>
      </w:pPr>
      <w:bookmarkStart w:id="4677" w:name="_Toc206156643"/>
      <w:ins w:id="4678" w:author="Raphael Malyankar" w:date="2025-08-06T18:54:00Z" w16du:dateUtc="2025-08-07T01:54:00Z">
        <w:r w:rsidRPr="00616E11">
          <w:t>Logical consistency</w:t>
        </w:r>
        <w:bookmarkEnd w:id="4677"/>
      </w:ins>
    </w:p>
    <w:p w14:paraId="46CA73E8" w14:textId="77777777" w:rsidR="00C94CCD" w:rsidRPr="00616E11" w:rsidRDefault="00C94CCD" w:rsidP="00DE53D5">
      <w:pPr>
        <w:pStyle w:val="HeadingC3"/>
        <w:rPr>
          <w:ins w:id="4679" w:author="Raphael Malyankar" w:date="2025-08-06T18:54:00Z" w16du:dateUtc="2025-08-07T01:54:00Z"/>
        </w:rPr>
      </w:pPr>
      <w:bookmarkStart w:id="4680" w:name="_Toc206156644"/>
      <w:ins w:id="4681" w:author="Raphael Malyankar" w:date="2025-08-06T18:54:00Z" w16du:dateUtc="2025-08-07T01:54:00Z">
        <w:r w:rsidRPr="00616E11">
          <w:t>Conceptual consistency</w:t>
        </w:r>
        <w:bookmarkEnd w:id="4680"/>
      </w:ins>
    </w:p>
    <w:p w14:paraId="5FCD6C9D" w14:textId="77777777" w:rsidR="00C94CCD" w:rsidRPr="00616E11" w:rsidRDefault="00C94CCD" w:rsidP="00A73A27">
      <w:pPr>
        <w:rPr>
          <w:ins w:id="4682" w:author="Raphael Malyankar" w:date="2025-08-06T18:54:00Z" w16du:dateUtc="2025-08-07T01:54:00Z"/>
        </w:rPr>
      </w:pPr>
      <w:ins w:id="4683" w:author="Raphael Malyankar" w:date="2025-08-06T18:54:00Z" w16du:dateUtc="2025-08-07T01:54:00Z">
        <w:r w:rsidRPr="00616E11">
          <w:t xml:space="preserve">Conceptual Consistency is applicable for </w:t>
        </w:r>
        <w:r w:rsidRPr="00616E11">
          <w:rPr>
            <w:color w:val="EE0000"/>
          </w:rPr>
          <w:t>S-1XX</w:t>
        </w:r>
        <w:r w:rsidRPr="00616E11">
          <w:t xml:space="preserve"> </w:t>
        </w:r>
        <w:r w:rsidRPr="00616E11">
          <w:rPr>
            <w:b/>
            <w:bCs/>
          </w:rPr>
          <w:t>[or]</w:t>
        </w:r>
        <w:r w:rsidRPr="00616E11">
          <w:t xml:space="preserve"> the data quality scope &lt;XXX&gt; of </w:t>
        </w:r>
        <w:r w:rsidRPr="00616E11">
          <w:rPr>
            <w:color w:val="EE0000"/>
          </w:rPr>
          <w:t>S-1XX</w:t>
        </w:r>
        <w:r w:rsidRPr="00616E11">
          <w:t xml:space="preserve"> and follows the guidelines from S-100 Part 1.</w:t>
        </w:r>
      </w:ins>
    </w:p>
    <w:p w14:paraId="66CC9B00" w14:textId="77777777" w:rsidR="00C94CCD" w:rsidRPr="00616E11" w:rsidRDefault="00C94CCD" w:rsidP="00A73A27">
      <w:pPr>
        <w:rPr>
          <w:ins w:id="4684" w:author="Raphael Malyankar" w:date="2025-08-06T18:54:00Z" w16du:dateUtc="2025-08-07T01:54:00Z"/>
        </w:rPr>
      </w:pPr>
      <w:ins w:id="4685" w:author="Raphael Malyankar" w:date="2025-08-06T18:54:00Z" w16du:dateUtc="2025-08-07T01:54:00Z">
        <w:r w:rsidRPr="00616E11">
          <w:rPr>
            <w:color w:val="EE0000"/>
          </w:rPr>
          <w:t>S-1XX</w:t>
        </w:r>
        <w:r w:rsidRPr="00616E11">
          <w:t xml:space="preserve"> products must be tested with conceptual consistency checks prior to release by the Data Producer. The Data Producer must review the check results and address any issues to ensure sufficient quality of the </w:t>
        </w:r>
        <w:r w:rsidRPr="00616E11">
          <w:lastRenderedPageBreak/>
          <w:t xml:space="preserve">data products. The checks are listed in </w:t>
        </w:r>
        <w:r w:rsidRPr="00616E11">
          <w:rPr>
            <w:color w:val="EE0000"/>
          </w:rPr>
          <w:t>&lt;X&gt;</w:t>
        </w:r>
        <w:r w:rsidRPr="00616E11">
          <w:t xml:space="preserve">. </w:t>
        </w:r>
        <w:r w:rsidRPr="00616E11">
          <w:rPr>
            <w:b/>
            <w:bCs/>
          </w:rPr>
          <w:t>[Option a1:]</w:t>
        </w:r>
        <w:r w:rsidRPr="00616E11">
          <w:t xml:space="preserve"> Data should only be published if it passes the test. </w:t>
        </w:r>
        <w:r w:rsidRPr="00616E11">
          <w:rPr>
            <w:b/>
            <w:bCs/>
          </w:rPr>
          <w:t>[Or Option a2:]</w:t>
        </w:r>
        <w:r w:rsidRPr="00616E11">
          <w:t xml:space="preserve"> It is allowable to publish the data with a quality statement which indicates non-conformance.</w:t>
        </w:r>
      </w:ins>
    </w:p>
    <w:p w14:paraId="52633247" w14:textId="77777777" w:rsidR="00C94CCD" w:rsidRPr="00616E11" w:rsidRDefault="00C94CCD" w:rsidP="00A73A27">
      <w:pPr>
        <w:rPr>
          <w:ins w:id="4686" w:author="Raphael Malyankar" w:date="2025-08-06T18:54:00Z" w16du:dateUtc="2025-08-07T01:54:00Z"/>
        </w:rPr>
      </w:pPr>
      <w:ins w:id="4687" w:author="Raphael Malyankar" w:date="2025-08-06T18:54:00Z" w16du:dateUtc="2025-08-07T01:54:00Z">
        <w:r w:rsidRPr="00616E11">
          <w:rPr>
            <w:b/>
            <w:bCs/>
          </w:rPr>
          <w:t>[Option b1:]</w:t>
        </w:r>
        <w:r w:rsidRPr="00616E11">
          <w:t xml:space="preserve"> The Product Specification shall describe how conceptual consistency is to be populated; for example, stating the mechanism to reference the quality evaluation procedure, and allowable values for the quality results.</w:t>
        </w:r>
      </w:ins>
    </w:p>
    <w:p w14:paraId="428CC17B" w14:textId="76DE7AD8" w:rsidR="00C94CCD" w:rsidRPr="00616E11" w:rsidRDefault="00C94CCD" w:rsidP="00A73A27">
      <w:pPr>
        <w:rPr>
          <w:ins w:id="4688" w:author="Raphael Malyankar" w:date="2025-08-06T18:54:00Z" w16du:dateUtc="2025-08-07T01:54:00Z"/>
        </w:rPr>
      </w:pPr>
      <w:ins w:id="4689" w:author="Raphael Malyankar" w:date="2025-08-06T18:54:00Z" w16du:dateUtc="2025-08-07T01:54:00Z">
        <w:r w:rsidRPr="00616E11">
          <w:rPr>
            <w:b/>
            <w:bCs/>
          </w:rPr>
          <w:t>[Or Option b2:]</w:t>
        </w:r>
        <w:r w:rsidRPr="00616E11">
          <w:t xml:space="preserve"> In terms of conceptual consistency, </w:t>
        </w:r>
        <w:r w:rsidRPr="00616E11">
          <w:rPr>
            <w:color w:val="EE0000"/>
          </w:rPr>
          <w:t>S-1XX</w:t>
        </w:r>
        <w:r w:rsidRPr="00616E11">
          <w:t xml:space="preserve"> products shall at least populate numberOfNonCompliantItems that is a count of all items in the dataset that are noncompliant to the rules of the Conceptual Schema. </w:t>
        </w:r>
        <w:r w:rsidRPr="00616E11">
          <w:rPr>
            <w:b/>
            <w:bCs/>
          </w:rPr>
          <w:t>[Option c1:]</w:t>
        </w:r>
        <w:r w:rsidRPr="00616E11">
          <w:t xml:space="preserve"> As a Product Specification with geometric surfaces, </w:t>
        </w:r>
        <w:r w:rsidRPr="00616E11">
          <w:rPr>
            <w:color w:val="EE0000"/>
          </w:rPr>
          <w:t>S-1XX</w:t>
        </w:r>
        <w:r w:rsidRPr="00616E11">
          <w:t xml:space="preserve"> shall also at least populate numberOfInvalidSurfaceOverlaps that indicates the total number of erroneous overlaps within the data. </w:t>
        </w:r>
        <w:r w:rsidRPr="00616E11">
          <w:rPr>
            <w:b/>
            <w:bCs/>
          </w:rPr>
          <w:t>[Option c2:]</w:t>
        </w:r>
      </w:ins>
      <w:ins w:id="4690" w:author="Raphael Malyankar" w:date="2025-08-11T20:02:00Z" w16du:dateUtc="2025-08-12T03:02:00Z">
        <w:r w:rsidR="007F3379" w:rsidRPr="00616E11">
          <w:rPr>
            <w:b/>
            <w:bCs/>
          </w:rPr>
          <w:t xml:space="preserve"> </w:t>
        </w:r>
        <w:r w:rsidR="007F3379" w:rsidRPr="00616E11">
          <w:t>Produc</w:t>
        </w:r>
      </w:ins>
      <w:ins w:id="4691" w:author="Raphael Malyankar" w:date="2025-08-11T20:03:00Z" w16du:dateUtc="2025-08-12T03:03:00Z">
        <w:r w:rsidR="007F3379" w:rsidRPr="00616E11">
          <w:t>t</w:t>
        </w:r>
      </w:ins>
      <w:ins w:id="4692" w:author="Raphael Malyankar" w:date="2025-08-11T20:02:00Z" w16du:dateUtc="2025-08-12T03:02:00Z">
        <w:r w:rsidR="007F3379" w:rsidRPr="00616E11">
          <w:t xml:space="preserve"> Specifications without geometric surfaces should not populate numberOfInvalidSurfaceOverlaps</w:t>
        </w:r>
      </w:ins>
      <w:ins w:id="4693" w:author="Raphael Malyankar" w:date="2025-08-11T20:03:00Z" w16du:dateUtc="2025-08-12T03:03:00Z">
        <w:r w:rsidR="007F3379" w:rsidRPr="00616E11">
          <w:t>.</w:t>
        </w:r>
      </w:ins>
    </w:p>
    <w:p w14:paraId="2CE776E8" w14:textId="77777777" w:rsidR="00C94CCD" w:rsidRPr="00616E11" w:rsidRDefault="00C94CCD" w:rsidP="00DE53D5">
      <w:pPr>
        <w:pStyle w:val="HeadingC3"/>
        <w:rPr>
          <w:ins w:id="4694" w:author="Raphael Malyankar" w:date="2025-08-06T18:54:00Z" w16du:dateUtc="2025-08-07T01:54:00Z"/>
        </w:rPr>
      </w:pPr>
      <w:bookmarkStart w:id="4695" w:name="_Toc206156645"/>
      <w:ins w:id="4696" w:author="Raphael Malyankar" w:date="2025-08-06T18:54:00Z" w16du:dateUtc="2025-08-07T01:54:00Z">
        <w:r w:rsidRPr="00616E11">
          <w:t>Domain consistency</w:t>
        </w:r>
        <w:bookmarkEnd w:id="4695"/>
      </w:ins>
    </w:p>
    <w:p w14:paraId="46C97959" w14:textId="77777777" w:rsidR="00C94CCD" w:rsidRPr="00616E11" w:rsidRDefault="00C94CCD" w:rsidP="00A73A27">
      <w:pPr>
        <w:rPr>
          <w:ins w:id="4697" w:author="Raphael Malyankar" w:date="2025-08-06T18:54:00Z" w16du:dateUtc="2025-08-07T01:54:00Z"/>
        </w:rPr>
      </w:pPr>
      <w:ins w:id="4698" w:author="Raphael Malyankar" w:date="2025-08-06T18:54:00Z" w16du:dateUtc="2025-08-07T01:54:00Z">
        <w:r w:rsidRPr="00616E11">
          <w:t xml:space="preserve">Domain consistency is applicable for </w:t>
        </w:r>
        <w:r w:rsidRPr="00616E11">
          <w:rPr>
            <w:color w:val="EE0000"/>
          </w:rPr>
          <w:t>S-1XX</w:t>
        </w:r>
        <w:r w:rsidRPr="00616E11">
          <w:t xml:space="preserve"> </w:t>
        </w:r>
        <w:r w:rsidRPr="00616E11">
          <w:rPr>
            <w:b/>
            <w:bCs/>
          </w:rPr>
          <w:t>[or]</w:t>
        </w:r>
        <w:r w:rsidRPr="00616E11">
          <w:t xml:space="preserve"> the data quality scope </w:t>
        </w:r>
        <w:r w:rsidRPr="00616E11">
          <w:rPr>
            <w:color w:val="EE0000"/>
          </w:rPr>
          <w:t>&lt;XXX&gt;</w:t>
        </w:r>
        <w:r w:rsidRPr="00616E11">
          <w:t xml:space="preserve"> of </w:t>
        </w:r>
        <w:r w:rsidRPr="00616E11">
          <w:rPr>
            <w:color w:val="EE0000"/>
          </w:rPr>
          <w:t>S-1XX</w:t>
        </w:r>
        <w:r w:rsidRPr="00616E11">
          <w:t xml:space="preserve"> and follows the guidelines from S-100 Part 5.</w:t>
        </w:r>
      </w:ins>
    </w:p>
    <w:p w14:paraId="3A4127B8" w14:textId="77777777" w:rsidR="00C94CCD" w:rsidRPr="00616E11" w:rsidRDefault="00C94CCD" w:rsidP="00A73A27">
      <w:pPr>
        <w:rPr>
          <w:ins w:id="4699" w:author="Raphael Malyankar" w:date="2025-08-06T18:54:00Z" w16du:dateUtc="2025-08-07T01:54:00Z"/>
        </w:rPr>
      </w:pPr>
      <w:ins w:id="4700" w:author="Raphael Malyankar" w:date="2025-08-06T18:54:00Z" w16du:dateUtc="2025-08-07T01:54:00Z">
        <w:r w:rsidRPr="00616E11">
          <w:rPr>
            <w:color w:val="EE0000"/>
          </w:rPr>
          <w:t>S-1XX</w:t>
        </w:r>
        <w:r w:rsidRPr="00616E11">
          <w:t xml:space="preserve"> products must be tested with domain consistency checks prior to release by the Data Producer. The Data Producer must review the check results and address any issues to ensure sufficient quality of the data products. The checks are listed in </w:t>
        </w:r>
        <w:r w:rsidRPr="00616E11">
          <w:rPr>
            <w:color w:val="EE0000"/>
          </w:rPr>
          <w:t>&lt;X&gt;</w:t>
        </w:r>
        <w:r w:rsidRPr="00616E11">
          <w:t xml:space="preserve">. </w:t>
        </w:r>
        <w:r w:rsidRPr="00616E11">
          <w:rPr>
            <w:b/>
            <w:bCs/>
          </w:rPr>
          <w:t>[Option a1:]</w:t>
        </w:r>
        <w:r w:rsidRPr="00616E11">
          <w:t xml:space="preserve"> Data should only be published if it passes the test. </w:t>
        </w:r>
        <w:r w:rsidRPr="00616E11">
          <w:rPr>
            <w:b/>
            <w:bCs/>
          </w:rPr>
          <w:t>[Or Option a2:]</w:t>
        </w:r>
        <w:r w:rsidRPr="00616E11">
          <w:t xml:space="preserve"> It is allowable to publish the data with a quality statement which indicates non-conformance.</w:t>
        </w:r>
      </w:ins>
    </w:p>
    <w:p w14:paraId="709D9642" w14:textId="77777777" w:rsidR="00C94CCD" w:rsidRPr="00616E11" w:rsidRDefault="00C94CCD" w:rsidP="00A73A27">
      <w:pPr>
        <w:rPr>
          <w:ins w:id="4701" w:author="Raphael Malyankar" w:date="2025-08-06T18:54:00Z" w16du:dateUtc="2025-08-07T01:54:00Z"/>
        </w:rPr>
      </w:pPr>
      <w:ins w:id="4702" w:author="Raphael Malyankar" w:date="2025-08-06T18:54:00Z" w16du:dateUtc="2025-08-07T01:54:00Z">
        <w:r w:rsidRPr="00616E11">
          <w:rPr>
            <w:b/>
            <w:bCs/>
          </w:rPr>
          <w:t>[Option b1:]</w:t>
        </w:r>
        <w:r w:rsidRPr="00616E11">
          <w:t xml:space="preserve"> The Product Specification must describe how domain consistency is to be populated; for example, stating the mechanism to reference the quality evaluation procedure, and allowable values for the quality results.</w:t>
        </w:r>
      </w:ins>
    </w:p>
    <w:p w14:paraId="689A48B3" w14:textId="77777777" w:rsidR="00C94CCD" w:rsidRPr="00616E11" w:rsidRDefault="00C94CCD" w:rsidP="00A73A27">
      <w:pPr>
        <w:rPr>
          <w:ins w:id="4703" w:author="Raphael Malyankar" w:date="2025-08-06T18:54:00Z" w16du:dateUtc="2025-08-07T01:54:00Z"/>
        </w:rPr>
      </w:pPr>
      <w:ins w:id="4704" w:author="Raphael Malyankar" w:date="2025-08-06T18:54:00Z" w16du:dateUtc="2025-08-07T01:54:00Z">
        <w:r w:rsidRPr="00616E11">
          <w:rPr>
            <w:b/>
            <w:bCs/>
          </w:rPr>
          <w:t>[Or Option b2:]</w:t>
        </w:r>
        <w:r w:rsidRPr="00616E11">
          <w:t xml:space="preserve"> In terms of domain consistency, </w:t>
        </w:r>
        <w:r w:rsidRPr="00616E11">
          <w:rPr>
            <w:color w:val="EE0000"/>
          </w:rPr>
          <w:t>S-1XX</w:t>
        </w:r>
        <w:r w:rsidRPr="00616E11">
          <w:t xml:space="preserve"> products must at least populate numberOfNonconformantItems that is a count of all items in the dataset that are not in conformance with their value domain.</w:t>
        </w:r>
      </w:ins>
    </w:p>
    <w:p w14:paraId="01E3FC6F" w14:textId="77777777" w:rsidR="00C94CCD" w:rsidRPr="00616E11" w:rsidRDefault="00C94CCD" w:rsidP="00DE53D5">
      <w:pPr>
        <w:pStyle w:val="HeadingC3"/>
        <w:rPr>
          <w:ins w:id="4705" w:author="Raphael Malyankar" w:date="2025-08-06T18:54:00Z" w16du:dateUtc="2025-08-07T01:54:00Z"/>
        </w:rPr>
      </w:pPr>
      <w:bookmarkStart w:id="4706" w:name="_Toc206156646"/>
      <w:ins w:id="4707" w:author="Raphael Malyankar" w:date="2025-08-06T18:54:00Z" w16du:dateUtc="2025-08-07T01:54:00Z">
        <w:r w:rsidRPr="00616E11">
          <w:t>Format Consistency</w:t>
        </w:r>
        <w:bookmarkEnd w:id="4706"/>
      </w:ins>
    </w:p>
    <w:p w14:paraId="2257D60A" w14:textId="77777777" w:rsidR="00C94CCD" w:rsidRPr="00616E11" w:rsidRDefault="00C94CCD" w:rsidP="00A73A27">
      <w:pPr>
        <w:rPr>
          <w:ins w:id="4708" w:author="Raphael Malyankar" w:date="2025-08-06T18:54:00Z" w16du:dateUtc="2025-08-07T01:54:00Z"/>
        </w:rPr>
      </w:pPr>
      <w:ins w:id="4709" w:author="Raphael Malyankar" w:date="2025-08-06T18:54:00Z" w16du:dateUtc="2025-08-07T01:54:00Z">
        <w:r w:rsidRPr="00616E11">
          <w:t xml:space="preserve">Format Consistency is applicable for </w:t>
        </w:r>
        <w:r w:rsidRPr="00616E11">
          <w:rPr>
            <w:color w:val="EE0000"/>
          </w:rPr>
          <w:t>S-1XX</w:t>
        </w:r>
        <w:r w:rsidRPr="00616E11">
          <w:t xml:space="preserve"> </w:t>
        </w:r>
        <w:r w:rsidRPr="00616E11">
          <w:rPr>
            <w:b/>
            <w:bCs/>
          </w:rPr>
          <w:t>[or]</w:t>
        </w:r>
        <w:r w:rsidRPr="00616E11">
          <w:t xml:space="preserve"> the data quality scope &lt;XXX&gt; of </w:t>
        </w:r>
        <w:r w:rsidRPr="00616E11">
          <w:rPr>
            <w:color w:val="EE0000"/>
          </w:rPr>
          <w:t>S-1XX</w:t>
        </w:r>
        <w:r w:rsidRPr="00616E11">
          <w:t xml:space="preserve"> and follows the guidelines from S-100 Parts 10a/10b/10c.</w:t>
        </w:r>
      </w:ins>
    </w:p>
    <w:p w14:paraId="1EBAFB74" w14:textId="77777777" w:rsidR="00C94CCD" w:rsidRPr="00616E11" w:rsidRDefault="00C94CCD" w:rsidP="00A73A27">
      <w:pPr>
        <w:rPr>
          <w:ins w:id="4710" w:author="Raphael Malyankar" w:date="2025-08-06T18:54:00Z" w16du:dateUtc="2025-08-07T01:54:00Z"/>
        </w:rPr>
      </w:pPr>
      <w:ins w:id="4711" w:author="Raphael Malyankar" w:date="2025-08-06T18:54:00Z" w16du:dateUtc="2025-08-07T01:54:00Z">
        <w:r w:rsidRPr="00616E11">
          <w:rPr>
            <w:color w:val="EE0000"/>
          </w:rPr>
          <w:t>S-1XX</w:t>
        </w:r>
        <w:r w:rsidRPr="00616E11">
          <w:t xml:space="preserve"> products must be tested with format consistency checks prior to release by the Data Producer. The Data Producer must review the check results and address any issues to ensure sufficient quality of the data products. The checks are listed in </w:t>
        </w:r>
        <w:r w:rsidRPr="00616E11">
          <w:rPr>
            <w:color w:val="EE0000"/>
          </w:rPr>
          <w:t>&lt;X&gt;</w:t>
        </w:r>
        <w:r w:rsidRPr="00616E11">
          <w:t xml:space="preserve">. </w:t>
        </w:r>
        <w:r w:rsidRPr="00616E11">
          <w:rPr>
            <w:b/>
            <w:bCs/>
          </w:rPr>
          <w:t>[Option a1:]</w:t>
        </w:r>
        <w:r w:rsidRPr="00616E11">
          <w:t xml:space="preserve"> Data should only be published if it passes the test. </w:t>
        </w:r>
        <w:r w:rsidRPr="00616E11">
          <w:rPr>
            <w:b/>
            <w:bCs/>
          </w:rPr>
          <w:t>[Or Option a2:]</w:t>
        </w:r>
        <w:r w:rsidRPr="00616E11">
          <w:t xml:space="preserve"> It is allowable to publish the data with a quality statement which indicates non-conformance.</w:t>
        </w:r>
      </w:ins>
    </w:p>
    <w:p w14:paraId="064D5601" w14:textId="77777777" w:rsidR="00C94CCD" w:rsidRPr="00616E11" w:rsidRDefault="00C94CCD" w:rsidP="00A73A27">
      <w:pPr>
        <w:rPr>
          <w:ins w:id="4712" w:author="Raphael Malyankar" w:date="2025-08-06T18:54:00Z" w16du:dateUtc="2025-08-07T01:54:00Z"/>
        </w:rPr>
      </w:pPr>
      <w:ins w:id="4713" w:author="Raphael Malyankar" w:date="2025-08-06T18:54:00Z" w16du:dateUtc="2025-08-07T01:54:00Z">
        <w:r w:rsidRPr="00616E11">
          <w:rPr>
            <w:b/>
            <w:bCs/>
          </w:rPr>
          <w:t>[Option b1:]</w:t>
        </w:r>
        <w:r w:rsidRPr="00616E11">
          <w:t xml:space="preserve"> The Product Specification must describe how format consistency is to be populated; for example, stating the mechanism to reference the quality evaluation procedure, and allowable values for the quality results.</w:t>
        </w:r>
      </w:ins>
    </w:p>
    <w:p w14:paraId="5FE91511" w14:textId="77777777" w:rsidR="00C94CCD" w:rsidRPr="00616E11" w:rsidRDefault="00C94CCD" w:rsidP="00A73A27">
      <w:pPr>
        <w:rPr>
          <w:ins w:id="4714" w:author="Raphael Malyankar" w:date="2025-08-06T18:54:00Z" w16du:dateUtc="2025-08-07T01:54:00Z"/>
        </w:rPr>
      </w:pPr>
      <w:ins w:id="4715" w:author="Raphael Malyankar" w:date="2025-08-06T18:54:00Z" w16du:dateUtc="2025-08-07T01:54:00Z">
        <w:r w:rsidRPr="00616E11">
          <w:rPr>
            <w:b/>
            <w:bCs/>
          </w:rPr>
          <w:t>[Or Option b2:]</w:t>
        </w:r>
        <w:r w:rsidRPr="00616E11">
          <w:t xml:space="preserve"> In terms of Format Consistency, </w:t>
        </w:r>
        <w:r w:rsidRPr="00616E11">
          <w:rPr>
            <w:color w:val="EE0000"/>
          </w:rPr>
          <w:t>S-1XX</w:t>
        </w:r>
        <w:r w:rsidRPr="00616E11">
          <w:t xml:space="preserve"> products must at least populate physicalStructureConflictsNumber that is a count of all items in the dataset that are stored in conflict with the physical structure of the dataset.</w:t>
        </w:r>
      </w:ins>
    </w:p>
    <w:p w14:paraId="0BDA0991" w14:textId="77777777" w:rsidR="00C94CCD" w:rsidRPr="00616E11" w:rsidRDefault="00C94CCD" w:rsidP="00DE53D5">
      <w:pPr>
        <w:pStyle w:val="HeadingC3"/>
        <w:rPr>
          <w:ins w:id="4716" w:author="Raphael Malyankar" w:date="2025-08-06T18:54:00Z" w16du:dateUtc="2025-08-07T01:54:00Z"/>
        </w:rPr>
      </w:pPr>
      <w:bookmarkStart w:id="4717" w:name="_Toc206156647"/>
      <w:ins w:id="4718" w:author="Raphael Malyankar" w:date="2025-08-06T18:54:00Z" w16du:dateUtc="2025-08-07T01:54:00Z">
        <w:r w:rsidRPr="00616E11">
          <w:t>Topological consistency</w:t>
        </w:r>
        <w:bookmarkEnd w:id="4717"/>
      </w:ins>
    </w:p>
    <w:p w14:paraId="46ADB1BA" w14:textId="77777777" w:rsidR="00C94CCD" w:rsidRPr="00616E11" w:rsidRDefault="00C94CCD" w:rsidP="00A73A27">
      <w:pPr>
        <w:rPr>
          <w:ins w:id="4719" w:author="Raphael Malyankar" w:date="2025-08-06T18:54:00Z" w16du:dateUtc="2025-08-07T01:54:00Z"/>
          <w:b/>
          <w:bCs/>
        </w:rPr>
      </w:pPr>
      <w:ins w:id="4720" w:author="Raphael Malyankar" w:date="2025-08-06T18:54:00Z" w16du:dateUtc="2025-08-07T01:54:00Z">
        <w:r w:rsidRPr="00616E11">
          <w:rPr>
            <w:b/>
            <w:bCs/>
          </w:rPr>
          <w:t>[Option1:]</w:t>
        </w:r>
      </w:ins>
    </w:p>
    <w:p w14:paraId="1088134D" w14:textId="77777777" w:rsidR="00C94CCD" w:rsidRPr="00616E11" w:rsidRDefault="00C94CCD" w:rsidP="00A73A27">
      <w:pPr>
        <w:rPr>
          <w:ins w:id="4721" w:author="Raphael Malyankar" w:date="2025-08-06T18:54:00Z" w16du:dateUtc="2025-08-07T01:54:00Z"/>
        </w:rPr>
      </w:pPr>
      <w:ins w:id="4722" w:author="Raphael Malyankar" w:date="2025-08-06T18:54:00Z" w16du:dateUtc="2025-08-07T01:54:00Z">
        <w:r w:rsidRPr="00616E11">
          <w:t xml:space="preserve">Topological consistency is not applicable for </w:t>
        </w:r>
        <w:r w:rsidRPr="00616E11">
          <w:rPr>
            <w:color w:val="EE0000"/>
          </w:rPr>
          <w:t>S-1XX</w:t>
        </w:r>
        <w:r w:rsidRPr="00616E11">
          <w:t xml:space="preserve"> which is a grid Product Specification without curves and geometric surfaces.</w:t>
        </w:r>
      </w:ins>
    </w:p>
    <w:p w14:paraId="4F592592" w14:textId="77777777" w:rsidR="00C94CCD" w:rsidRPr="00616E11" w:rsidRDefault="00C94CCD" w:rsidP="00A73A27">
      <w:pPr>
        <w:rPr>
          <w:ins w:id="4723" w:author="Raphael Malyankar" w:date="2025-08-06T18:54:00Z" w16du:dateUtc="2025-08-07T01:54:00Z"/>
          <w:b/>
          <w:bCs/>
        </w:rPr>
      </w:pPr>
      <w:ins w:id="4724" w:author="Raphael Malyankar" w:date="2025-08-06T18:54:00Z" w16du:dateUtc="2025-08-07T01:54:00Z">
        <w:r w:rsidRPr="00616E11">
          <w:rPr>
            <w:b/>
            <w:bCs/>
          </w:rPr>
          <w:t>[Or Option2:]</w:t>
        </w:r>
      </w:ins>
    </w:p>
    <w:p w14:paraId="2A033F83" w14:textId="77777777" w:rsidR="00C94CCD" w:rsidRPr="00616E11" w:rsidRDefault="00C94CCD" w:rsidP="00A73A27">
      <w:pPr>
        <w:rPr>
          <w:ins w:id="4725" w:author="Raphael Malyankar" w:date="2025-08-06T18:54:00Z" w16du:dateUtc="2025-08-07T01:54:00Z"/>
        </w:rPr>
      </w:pPr>
      <w:ins w:id="4726" w:author="Raphael Malyankar" w:date="2025-08-06T18:54:00Z" w16du:dateUtc="2025-08-07T01:54:00Z">
        <w:r w:rsidRPr="00616E11">
          <w:t xml:space="preserve">Topological consistency is applicable for </w:t>
        </w:r>
        <w:r w:rsidRPr="00616E11">
          <w:rPr>
            <w:color w:val="EE0000"/>
          </w:rPr>
          <w:t>S-1XX</w:t>
        </w:r>
        <w:r w:rsidRPr="00616E11">
          <w:t xml:space="preserve"> </w:t>
        </w:r>
        <w:r w:rsidRPr="00616E11">
          <w:rPr>
            <w:b/>
            <w:bCs/>
          </w:rPr>
          <w:t>[or]</w:t>
        </w:r>
        <w:r w:rsidRPr="00616E11">
          <w:t xml:space="preserve"> the data quality scope &lt;XXX&gt; of </w:t>
        </w:r>
        <w:r w:rsidRPr="00616E11">
          <w:rPr>
            <w:color w:val="EE0000"/>
          </w:rPr>
          <w:t>S-1XX</w:t>
        </w:r>
        <w:r w:rsidRPr="00616E11">
          <w:t xml:space="preserve"> and follows the guidelines from S-100 Part 7.</w:t>
        </w:r>
      </w:ins>
    </w:p>
    <w:p w14:paraId="59A84687" w14:textId="77777777" w:rsidR="00C94CCD" w:rsidRPr="00616E11" w:rsidRDefault="00C94CCD" w:rsidP="00A73A27">
      <w:pPr>
        <w:rPr>
          <w:ins w:id="4727" w:author="Raphael Malyankar" w:date="2025-08-06T18:54:00Z" w16du:dateUtc="2025-08-07T01:54:00Z"/>
        </w:rPr>
      </w:pPr>
      <w:ins w:id="4728" w:author="Raphael Malyankar" w:date="2025-08-06T18:54:00Z" w16du:dateUtc="2025-08-07T01:54:00Z">
        <w:r w:rsidRPr="00616E11">
          <w:rPr>
            <w:color w:val="EE0000"/>
          </w:rPr>
          <w:lastRenderedPageBreak/>
          <w:t>S-1XX</w:t>
        </w:r>
        <w:r w:rsidRPr="00616E11">
          <w:t xml:space="preserve"> products must be tested with topological consistency checks prior to release by the Data Producer. The Data Producer must review the check results and address any issues to ensure sufficient quality of the data products. The checks are listed in </w:t>
        </w:r>
        <w:r w:rsidRPr="00616E11">
          <w:rPr>
            <w:color w:val="EE0000"/>
          </w:rPr>
          <w:t>&lt;X&gt;</w:t>
        </w:r>
        <w:r w:rsidRPr="00616E11">
          <w:t xml:space="preserve">. </w:t>
        </w:r>
        <w:r w:rsidRPr="00616E11">
          <w:rPr>
            <w:b/>
            <w:bCs/>
          </w:rPr>
          <w:t>[Option 2a.1:]</w:t>
        </w:r>
        <w:r w:rsidRPr="00616E11">
          <w:t xml:space="preserve"> Data should only be published if it passes the test. </w:t>
        </w:r>
        <w:r w:rsidRPr="00616E11">
          <w:rPr>
            <w:b/>
            <w:bCs/>
          </w:rPr>
          <w:t>[Or Option 2a.2:]</w:t>
        </w:r>
        <w:r w:rsidRPr="00616E11">
          <w:t xml:space="preserve"> It is allowable to publish the data with a quality statement which indicates non-conformance.</w:t>
        </w:r>
      </w:ins>
    </w:p>
    <w:p w14:paraId="27A67CE4" w14:textId="77777777" w:rsidR="00C94CCD" w:rsidRPr="00616E11" w:rsidRDefault="00C94CCD" w:rsidP="00A73A27">
      <w:pPr>
        <w:rPr>
          <w:ins w:id="4729" w:author="Raphael Malyankar" w:date="2025-08-06T18:54:00Z" w16du:dateUtc="2025-08-07T01:54:00Z"/>
        </w:rPr>
      </w:pPr>
      <w:ins w:id="4730" w:author="Raphael Malyankar" w:date="2025-08-06T18:54:00Z" w16du:dateUtc="2025-08-07T01:54:00Z">
        <w:r w:rsidRPr="00616E11">
          <w:rPr>
            <w:b/>
            <w:bCs/>
          </w:rPr>
          <w:t>[Option 2b.1:]</w:t>
        </w:r>
        <w:r w:rsidRPr="00616E11">
          <w:t xml:space="preserve"> The Product Specification must describe how topological consistency is to be populated; for example, stating the mechanism to reference the quality evaluation procedure, and allowable values for the quality results.</w:t>
        </w:r>
      </w:ins>
    </w:p>
    <w:p w14:paraId="3911F41F" w14:textId="77777777" w:rsidR="00C94CCD" w:rsidRPr="00616E11" w:rsidRDefault="00C94CCD" w:rsidP="00A73A27">
      <w:pPr>
        <w:rPr>
          <w:ins w:id="4731" w:author="Raphael Malyankar" w:date="2025-08-06T18:54:00Z" w16du:dateUtc="2025-08-07T01:54:00Z"/>
        </w:rPr>
      </w:pPr>
      <w:ins w:id="4732" w:author="Raphael Malyankar" w:date="2025-08-06T18:54:00Z" w16du:dateUtc="2025-08-07T01:54:00Z">
        <w:r w:rsidRPr="00616E11">
          <w:rPr>
            <w:b/>
            <w:bCs/>
          </w:rPr>
          <w:t>[Or Option 2b.2:]</w:t>
        </w:r>
        <w:r w:rsidRPr="00616E11">
          <w:t xml:space="preserve"> In terms of topological consistency, </w:t>
        </w:r>
        <w:r w:rsidRPr="00616E11">
          <w:rPr>
            <w:b/>
            <w:bCs/>
          </w:rPr>
          <w:t>[Option 2c.1:]</w:t>
        </w:r>
        <w:r w:rsidRPr="00616E11">
          <w:t xml:space="preserve"> As a Product Specification with curves, </w:t>
        </w:r>
        <w:r w:rsidRPr="00616E11">
          <w:rPr>
            <w:color w:val="EE0000"/>
          </w:rPr>
          <w:t>S-1XX</w:t>
        </w:r>
        <w:r w:rsidRPr="00616E11">
          <w:t xml:space="preserve"> products must at least populate: </w:t>
        </w:r>
      </w:ins>
    </w:p>
    <w:p w14:paraId="00CF1312" w14:textId="77777777" w:rsidR="00C94CCD" w:rsidRPr="009844AB" w:rsidRDefault="00C94CCD" w:rsidP="00A73A27">
      <w:pPr>
        <w:pStyle w:val="ListParagraph"/>
        <w:numPr>
          <w:ilvl w:val="0"/>
          <w:numId w:val="239"/>
        </w:numPr>
        <w:spacing w:line="240" w:lineRule="auto"/>
        <w:rPr>
          <w:ins w:id="4733" w:author="Raphael Malyankar" w:date="2025-08-06T18:54:00Z" w16du:dateUtc="2025-08-07T01:54:00Z"/>
          <w:lang w:val="en-GB"/>
        </w:rPr>
      </w:pPr>
      <w:ins w:id="4734" w:author="Raphael Malyankar" w:date="2025-08-06T18:54:00Z" w16du:dateUtc="2025-08-07T01:54:00Z">
        <w:r w:rsidRPr="009844AB">
          <w:rPr>
            <w:lang w:val="en-GB"/>
          </w:rPr>
          <w:t>rateOfFaultyPointCurveConnections that indicates the number of faulty link-node connections in relation to the number of supposed link-node connections;</w:t>
        </w:r>
      </w:ins>
    </w:p>
    <w:p w14:paraId="231B49CC" w14:textId="77777777" w:rsidR="00C94CCD" w:rsidRPr="009844AB" w:rsidRDefault="00C94CCD" w:rsidP="00A73A27">
      <w:pPr>
        <w:pStyle w:val="ListParagraph"/>
        <w:numPr>
          <w:ilvl w:val="0"/>
          <w:numId w:val="239"/>
        </w:numPr>
        <w:spacing w:line="240" w:lineRule="auto"/>
        <w:rPr>
          <w:ins w:id="4735" w:author="Raphael Malyankar" w:date="2025-08-06T18:54:00Z" w16du:dateUtc="2025-08-07T01:54:00Z"/>
          <w:lang w:val="en-GB"/>
        </w:rPr>
      </w:pPr>
      <w:ins w:id="4736" w:author="Raphael Malyankar" w:date="2025-08-06T18:54:00Z" w16du:dateUtc="2025-08-07T01:54:00Z">
        <w:r w:rsidRPr="009844AB">
          <w:rPr>
            <w:lang w:val="en-GB"/>
          </w:rPr>
          <w:t>numberOfMissingConnectionsUndershoots that is a count of items in the dataset within the parameter tolerance that are mismatched due to undershoots;</w:t>
        </w:r>
      </w:ins>
    </w:p>
    <w:p w14:paraId="68EAC9AF" w14:textId="77777777" w:rsidR="00C94CCD" w:rsidRPr="009844AB" w:rsidRDefault="00C94CCD" w:rsidP="00A73A27">
      <w:pPr>
        <w:pStyle w:val="ListParagraph"/>
        <w:numPr>
          <w:ilvl w:val="0"/>
          <w:numId w:val="239"/>
        </w:numPr>
        <w:spacing w:line="240" w:lineRule="auto"/>
        <w:rPr>
          <w:ins w:id="4737" w:author="Raphael Malyankar" w:date="2025-08-06T18:54:00Z" w16du:dateUtc="2025-08-07T01:54:00Z"/>
          <w:lang w:val="en-GB"/>
        </w:rPr>
      </w:pPr>
      <w:ins w:id="4738" w:author="Raphael Malyankar" w:date="2025-08-06T18:54:00Z" w16du:dateUtc="2025-08-07T01:54:00Z">
        <w:r w:rsidRPr="009844AB">
          <w:rPr>
            <w:lang w:val="en-GB"/>
          </w:rPr>
          <w:t>numberOfMissingConnectionsOvershoots that is a count of items in the dataset within the parameter tolerance that are mismatched due to overshoots;</w:t>
        </w:r>
      </w:ins>
    </w:p>
    <w:p w14:paraId="12483B38" w14:textId="77777777" w:rsidR="00C94CCD" w:rsidRPr="009844AB" w:rsidRDefault="00C94CCD" w:rsidP="00A73A27">
      <w:pPr>
        <w:pStyle w:val="ListParagraph"/>
        <w:numPr>
          <w:ilvl w:val="0"/>
          <w:numId w:val="239"/>
        </w:numPr>
        <w:spacing w:line="240" w:lineRule="auto"/>
        <w:rPr>
          <w:ins w:id="4739" w:author="Raphael Malyankar" w:date="2025-08-06T18:54:00Z" w16du:dateUtc="2025-08-07T01:54:00Z"/>
          <w:lang w:val="en-GB"/>
        </w:rPr>
      </w:pPr>
      <w:ins w:id="4740" w:author="Raphael Malyankar" w:date="2025-08-06T18:54:00Z" w16du:dateUtc="2025-08-07T01:54:00Z">
        <w:r w:rsidRPr="009844AB">
          <w:rPr>
            <w:lang w:val="en-GB"/>
          </w:rPr>
          <w:t xml:space="preserve">numberOfInvalidSelfIntersects that is a count of all items in the dataset that illegally intersect with themselves; and </w:t>
        </w:r>
      </w:ins>
    </w:p>
    <w:p w14:paraId="7814A011" w14:textId="77777777" w:rsidR="00C94CCD" w:rsidRPr="009844AB" w:rsidRDefault="00C94CCD" w:rsidP="00A73A27">
      <w:pPr>
        <w:pStyle w:val="ListParagraph"/>
        <w:numPr>
          <w:ilvl w:val="0"/>
          <w:numId w:val="239"/>
        </w:numPr>
        <w:spacing w:line="240" w:lineRule="auto"/>
        <w:rPr>
          <w:ins w:id="4741" w:author="Raphael Malyankar" w:date="2025-08-06T18:54:00Z" w16du:dateUtc="2025-08-07T01:54:00Z"/>
          <w:lang w:val="en-GB"/>
        </w:rPr>
      </w:pPr>
      <w:ins w:id="4742" w:author="Raphael Malyankar" w:date="2025-08-06T18:54:00Z" w16du:dateUtc="2025-08-07T01:54:00Z">
        <w:r w:rsidRPr="009844AB">
          <w:rPr>
            <w:lang w:val="en-GB"/>
          </w:rPr>
          <w:t>numberOfInvalidSelfOverlap that indicates all items in the dataset that illegally self-overlap.</w:t>
        </w:r>
      </w:ins>
    </w:p>
    <w:p w14:paraId="4A4DAC61" w14:textId="77777777" w:rsidR="00C94CCD" w:rsidRPr="00616E11" w:rsidRDefault="00C94CCD" w:rsidP="00A73A27">
      <w:pPr>
        <w:rPr>
          <w:ins w:id="4743" w:author="Raphael Malyankar" w:date="2025-08-06T18:54:00Z" w16du:dateUtc="2025-08-07T01:54:00Z"/>
        </w:rPr>
      </w:pPr>
    </w:p>
    <w:p w14:paraId="20DAD6FD" w14:textId="77777777" w:rsidR="00C94CCD" w:rsidRPr="00616E11" w:rsidRDefault="00C94CCD" w:rsidP="00A73A27">
      <w:pPr>
        <w:rPr>
          <w:ins w:id="4744" w:author="Raphael Malyankar" w:date="2025-08-06T18:54:00Z" w16du:dateUtc="2025-08-07T01:54:00Z"/>
        </w:rPr>
      </w:pPr>
      <w:ins w:id="4745" w:author="Raphael Malyankar" w:date="2025-08-06T18:54:00Z" w16du:dateUtc="2025-08-07T01:54:00Z">
        <w:r w:rsidRPr="00616E11">
          <w:rPr>
            <w:b/>
            <w:bCs/>
          </w:rPr>
          <w:t>[Option 2c.2:]</w:t>
        </w:r>
        <w:r w:rsidRPr="00616E11">
          <w:t xml:space="preserve"> As a Product Specification with geometric surfaces, </w:t>
        </w:r>
        <w:r w:rsidRPr="00616E11">
          <w:rPr>
            <w:color w:val="EE0000"/>
          </w:rPr>
          <w:t>S-1XX</w:t>
        </w:r>
        <w:r w:rsidRPr="00616E11">
          <w:t xml:space="preserve"> products must at least populate: </w:t>
        </w:r>
      </w:ins>
    </w:p>
    <w:p w14:paraId="067661E9" w14:textId="77777777" w:rsidR="00C94CCD" w:rsidRPr="009844AB" w:rsidRDefault="00C94CCD" w:rsidP="00A73A27">
      <w:pPr>
        <w:pStyle w:val="ListParagraph"/>
        <w:numPr>
          <w:ilvl w:val="0"/>
          <w:numId w:val="240"/>
        </w:numPr>
        <w:spacing w:line="240" w:lineRule="auto"/>
        <w:rPr>
          <w:ins w:id="4746" w:author="Raphael Malyankar" w:date="2025-08-06T18:54:00Z" w16du:dateUtc="2025-08-07T01:54:00Z"/>
          <w:lang w:val="en-GB"/>
        </w:rPr>
      </w:pPr>
      <w:ins w:id="4747" w:author="Raphael Malyankar" w:date="2025-08-06T18:54:00Z" w16du:dateUtc="2025-08-07T01:54:00Z">
        <w:r w:rsidRPr="009844AB">
          <w:rPr>
            <w:lang w:val="en-GB"/>
          </w:rPr>
          <w:t>numberOfInvalidSlivers that is a count of all items in the dataset that are invalid sliver surfaces;</w:t>
        </w:r>
      </w:ins>
    </w:p>
    <w:p w14:paraId="0696CB64" w14:textId="77777777" w:rsidR="00C94CCD" w:rsidRPr="009844AB" w:rsidRDefault="00C94CCD" w:rsidP="00A73A27">
      <w:pPr>
        <w:pStyle w:val="ListParagraph"/>
        <w:numPr>
          <w:ilvl w:val="0"/>
          <w:numId w:val="240"/>
        </w:numPr>
        <w:spacing w:line="240" w:lineRule="auto"/>
        <w:rPr>
          <w:ins w:id="4748" w:author="Raphael Malyankar" w:date="2025-08-06T18:54:00Z" w16du:dateUtc="2025-08-07T01:54:00Z"/>
          <w:lang w:val="en-GB"/>
        </w:rPr>
      </w:pPr>
      <w:ins w:id="4749" w:author="Raphael Malyankar" w:date="2025-08-06T18:54:00Z" w16du:dateUtc="2025-08-07T01:54:00Z">
        <w:r w:rsidRPr="009844AB">
          <w:rPr>
            <w:lang w:val="en-GB"/>
          </w:rPr>
          <w:t xml:space="preserve">numberOfInvalidSelfIntersects that is a count of all items in the dataset that illegally intersect with themselves; and </w:t>
        </w:r>
      </w:ins>
    </w:p>
    <w:p w14:paraId="62056117" w14:textId="77777777" w:rsidR="00C94CCD" w:rsidRPr="009844AB" w:rsidRDefault="00C94CCD" w:rsidP="00A73A27">
      <w:pPr>
        <w:pStyle w:val="ListParagraph"/>
        <w:numPr>
          <w:ilvl w:val="0"/>
          <w:numId w:val="240"/>
        </w:numPr>
        <w:spacing w:line="240" w:lineRule="auto"/>
        <w:rPr>
          <w:ins w:id="4750" w:author="Raphael Malyankar" w:date="2025-08-06T18:54:00Z" w16du:dateUtc="2025-08-07T01:54:00Z"/>
          <w:lang w:val="en-GB"/>
        </w:rPr>
      </w:pPr>
      <w:ins w:id="4751" w:author="Raphael Malyankar" w:date="2025-08-06T18:54:00Z" w16du:dateUtc="2025-08-07T01:54:00Z">
        <w:r w:rsidRPr="009844AB">
          <w:rPr>
            <w:lang w:val="en-GB"/>
          </w:rPr>
          <w:t>numberOfInvalidSelfOverlap that indicates all items in the dataset that illegally self-overlap.</w:t>
        </w:r>
      </w:ins>
    </w:p>
    <w:p w14:paraId="036A9E2E" w14:textId="77777777" w:rsidR="00C94CCD" w:rsidRPr="00616E11" w:rsidRDefault="00C94CCD" w:rsidP="00A73A27">
      <w:pPr>
        <w:rPr>
          <w:ins w:id="4752" w:author="Raphael Malyankar" w:date="2025-08-06T18:54:00Z" w16du:dateUtc="2025-08-07T01:54:00Z"/>
        </w:rPr>
      </w:pPr>
    </w:p>
    <w:p w14:paraId="2C42F0A0" w14:textId="77777777" w:rsidR="00C94CCD" w:rsidRPr="00616E11" w:rsidRDefault="00C94CCD" w:rsidP="00A73A27">
      <w:pPr>
        <w:rPr>
          <w:ins w:id="4753" w:author="Raphael Malyankar" w:date="2025-08-06T18:54:00Z" w16du:dateUtc="2025-08-07T01:54:00Z"/>
        </w:rPr>
      </w:pPr>
      <w:ins w:id="4754" w:author="Raphael Malyankar" w:date="2025-08-06T18:54:00Z" w16du:dateUtc="2025-08-07T01:54:00Z">
        <w:r w:rsidRPr="00616E11">
          <w:rPr>
            <w:b/>
            <w:bCs/>
          </w:rPr>
          <w:t>[Option 2c.3:]</w:t>
        </w:r>
        <w:r w:rsidRPr="00616E11">
          <w:t xml:space="preserve"> As a Product Specification with curves and geometric surfaces, </w:t>
        </w:r>
        <w:r w:rsidRPr="00616E11">
          <w:rPr>
            <w:color w:val="EE0000"/>
          </w:rPr>
          <w:t>S-1XX</w:t>
        </w:r>
        <w:r w:rsidRPr="00616E11">
          <w:t xml:space="preserve"> products must at least populate: </w:t>
        </w:r>
      </w:ins>
    </w:p>
    <w:p w14:paraId="1F160085" w14:textId="77777777" w:rsidR="00C94CCD" w:rsidRPr="009844AB" w:rsidRDefault="00C94CCD" w:rsidP="00A73A27">
      <w:pPr>
        <w:pStyle w:val="ListParagraph"/>
        <w:numPr>
          <w:ilvl w:val="0"/>
          <w:numId w:val="241"/>
        </w:numPr>
        <w:spacing w:line="240" w:lineRule="auto"/>
        <w:rPr>
          <w:ins w:id="4755" w:author="Raphael Malyankar" w:date="2025-08-06T18:54:00Z" w16du:dateUtc="2025-08-07T01:54:00Z"/>
          <w:lang w:val="en-GB"/>
        </w:rPr>
      </w:pPr>
      <w:ins w:id="4756" w:author="Raphael Malyankar" w:date="2025-08-06T18:54:00Z" w16du:dateUtc="2025-08-07T01:54:00Z">
        <w:r w:rsidRPr="009844AB">
          <w:rPr>
            <w:lang w:val="en-GB"/>
          </w:rPr>
          <w:t>rateOfFaultyPointCurveConnections that indicates the number of faulty link-node connections in relation to the number of supposed link-node connections;</w:t>
        </w:r>
      </w:ins>
    </w:p>
    <w:p w14:paraId="2A1EB25A" w14:textId="77777777" w:rsidR="00C94CCD" w:rsidRPr="009844AB" w:rsidRDefault="00C94CCD" w:rsidP="00A73A27">
      <w:pPr>
        <w:pStyle w:val="ListParagraph"/>
        <w:numPr>
          <w:ilvl w:val="0"/>
          <w:numId w:val="241"/>
        </w:numPr>
        <w:spacing w:line="240" w:lineRule="auto"/>
        <w:rPr>
          <w:ins w:id="4757" w:author="Raphael Malyankar" w:date="2025-08-06T18:54:00Z" w16du:dateUtc="2025-08-07T01:54:00Z"/>
          <w:lang w:val="en-GB"/>
        </w:rPr>
      </w:pPr>
      <w:ins w:id="4758" w:author="Raphael Malyankar" w:date="2025-08-06T18:54:00Z" w16du:dateUtc="2025-08-07T01:54:00Z">
        <w:r w:rsidRPr="009844AB">
          <w:rPr>
            <w:lang w:val="en-GB"/>
          </w:rPr>
          <w:t>numberOfMissingConnectionsUndershoots that is a count of items in the dataset within the parameter tolerance that are mismatched due to undershoots;</w:t>
        </w:r>
      </w:ins>
    </w:p>
    <w:p w14:paraId="76ACFDD5" w14:textId="77777777" w:rsidR="00C94CCD" w:rsidRPr="009844AB" w:rsidRDefault="00C94CCD" w:rsidP="00A73A27">
      <w:pPr>
        <w:pStyle w:val="ListParagraph"/>
        <w:numPr>
          <w:ilvl w:val="0"/>
          <w:numId w:val="241"/>
        </w:numPr>
        <w:spacing w:line="240" w:lineRule="auto"/>
        <w:rPr>
          <w:ins w:id="4759" w:author="Raphael Malyankar" w:date="2025-08-06T18:54:00Z" w16du:dateUtc="2025-08-07T01:54:00Z"/>
          <w:lang w:val="en-GB"/>
        </w:rPr>
      </w:pPr>
      <w:ins w:id="4760" w:author="Raphael Malyankar" w:date="2025-08-06T18:54:00Z" w16du:dateUtc="2025-08-07T01:54:00Z">
        <w:r w:rsidRPr="009844AB">
          <w:rPr>
            <w:lang w:val="en-GB"/>
          </w:rPr>
          <w:t>numberOfMissingConnectionsOvershoots that is a count of items in the dataset within the parameter tolerance that are mismatched due to overshoots;</w:t>
        </w:r>
      </w:ins>
    </w:p>
    <w:p w14:paraId="6592DE18" w14:textId="77777777" w:rsidR="00C94CCD" w:rsidRPr="009844AB" w:rsidRDefault="00C94CCD" w:rsidP="00A73A27">
      <w:pPr>
        <w:pStyle w:val="ListParagraph"/>
        <w:numPr>
          <w:ilvl w:val="0"/>
          <w:numId w:val="241"/>
        </w:numPr>
        <w:spacing w:line="240" w:lineRule="auto"/>
        <w:rPr>
          <w:ins w:id="4761" w:author="Raphael Malyankar" w:date="2025-08-06T18:54:00Z" w16du:dateUtc="2025-08-07T01:54:00Z"/>
          <w:lang w:val="en-GB"/>
        </w:rPr>
      </w:pPr>
      <w:ins w:id="4762" w:author="Raphael Malyankar" w:date="2025-08-06T18:54:00Z" w16du:dateUtc="2025-08-07T01:54:00Z">
        <w:r w:rsidRPr="009844AB">
          <w:rPr>
            <w:lang w:val="en-GB"/>
          </w:rPr>
          <w:t>numberOfInvalidSlivers that is a count of all items in the dataset that are invalid sliver surfaces;</w:t>
        </w:r>
      </w:ins>
    </w:p>
    <w:p w14:paraId="4E5F3987" w14:textId="77777777" w:rsidR="00C94CCD" w:rsidRPr="009844AB" w:rsidRDefault="00C94CCD" w:rsidP="00A73A27">
      <w:pPr>
        <w:pStyle w:val="ListParagraph"/>
        <w:numPr>
          <w:ilvl w:val="0"/>
          <w:numId w:val="241"/>
        </w:numPr>
        <w:spacing w:line="240" w:lineRule="auto"/>
        <w:rPr>
          <w:ins w:id="4763" w:author="Raphael Malyankar" w:date="2025-08-06T18:54:00Z" w16du:dateUtc="2025-08-07T01:54:00Z"/>
          <w:lang w:val="en-GB"/>
        </w:rPr>
      </w:pPr>
      <w:ins w:id="4764" w:author="Raphael Malyankar" w:date="2025-08-06T18:54:00Z" w16du:dateUtc="2025-08-07T01:54:00Z">
        <w:r w:rsidRPr="009844AB">
          <w:rPr>
            <w:lang w:val="en-GB"/>
          </w:rPr>
          <w:t xml:space="preserve">numberOfInvalidSelfIntersects that is a count of all items in the dataset that illegally intersect with themselves; and </w:t>
        </w:r>
      </w:ins>
    </w:p>
    <w:p w14:paraId="362EBEB8" w14:textId="77777777" w:rsidR="00C94CCD" w:rsidRPr="009844AB" w:rsidRDefault="00C94CCD" w:rsidP="00A73A27">
      <w:pPr>
        <w:pStyle w:val="ListParagraph"/>
        <w:numPr>
          <w:ilvl w:val="0"/>
          <w:numId w:val="241"/>
        </w:numPr>
        <w:spacing w:line="240" w:lineRule="auto"/>
        <w:rPr>
          <w:ins w:id="4765" w:author="Raphael Malyankar" w:date="2025-08-06T18:54:00Z" w16du:dateUtc="2025-08-07T01:54:00Z"/>
          <w:lang w:val="en-GB"/>
        </w:rPr>
      </w:pPr>
      <w:ins w:id="4766" w:author="Raphael Malyankar" w:date="2025-08-06T18:54:00Z" w16du:dateUtc="2025-08-07T01:54:00Z">
        <w:r w:rsidRPr="009844AB">
          <w:rPr>
            <w:lang w:val="en-GB"/>
          </w:rPr>
          <w:t>numberOfInvalidSelfOverlap that indicates all items in the dataset that illegally self-overlap.</w:t>
        </w:r>
      </w:ins>
    </w:p>
    <w:p w14:paraId="3A57680B" w14:textId="77777777" w:rsidR="00C94CCD" w:rsidRPr="00616E11" w:rsidRDefault="00C94CCD" w:rsidP="00A73A27">
      <w:pPr>
        <w:rPr>
          <w:ins w:id="4767" w:author="Raphael Malyankar" w:date="2025-08-06T18:54:00Z" w16du:dateUtc="2025-08-07T01:54:00Z"/>
        </w:rPr>
      </w:pPr>
    </w:p>
    <w:p w14:paraId="386A159E" w14:textId="77777777" w:rsidR="00C94CCD" w:rsidRPr="00616E11" w:rsidRDefault="00C94CCD" w:rsidP="00FD567C">
      <w:pPr>
        <w:pStyle w:val="HeadingC2"/>
        <w:rPr>
          <w:ins w:id="4768" w:author="Raphael Malyankar" w:date="2025-08-06T18:55:00Z" w16du:dateUtc="2025-08-07T01:55:00Z"/>
        </w:rPr>
      </w:pPr>
      <w:bookmarkStart w:id="4769" w:name="_Toc206156648"/>
      <w:ins w:id="4770" w:author="Raphael Malyankar" w:date="2025-08-06T18:55:00Z" w16du:dateUtc="2025-08-07T01:55:00Z">
        <w:r w:rsidRPr="00616E11">
          <w:lastRenderedPageBreak/>
          <w:t>Positional uncertainty and accuracy</w:t>
        </w:r>
        <w:bookmarkEnd w:id="4769"/>
      </w:ins>
    </w:p>
    <w:p w14:paraId="58CC0DDD" w14:textId="77777777" w:rsidR="00C94CCD" w:rsidRPr="00616E11" w:rsidRDefault="00C94CCD" w:rsidP="00FD567C">
      <w:pPr>
        <w:pStyle w:val="HeadingC3"/>
        <w:rPr>
          <w:ins w:id="4771" w:author="Raphael Malyankar" w:date="2025-08-06T18:55:00Z" w16du:dateUtc="2025-08-07T01:55:00Z"/>
        </w:rPr>
      </w:pPr>
      <w:bookmarkStart w:id="4772" w:name="_Toc206156649"/>
      <w:ins w:id="4773" w:author="Raphael Malyankar" w:date="2025-08-06T18:55:00Z" w16du:dateUtc="2025-08-07T01:55:00Z">
        <w:r w:rsidRPr="00616E11">
          <w:t>Absolute or external accuracy</w:t>
        </w:r>
        <w:bookmarkEnd w:id="4772"/>
      </w:ins>
    </w:p>
    <w:p w14:paraId="273CAB5B" w14:textId="77777777" w:rsidR="00C94CCD" w:rsidRPr="00616E11" w:rsidRDefault="00C94CCD" w:rsidP="00986359">
      <w:pPr>
        <w:pStyle w:val="HeadingC4"/>
        <w:rPr>
          <w:ins w:id="4774" w:author="Raphael Malyankar" w:date="2025-08-06T18:55:00Z" w16du:dateUtc="2025-08-07T01:55:00Z"/>
        </w:rPr>
      </w:pPr>
      <w:ins w:id="4775" w:author="Raphael Malyankar" w:date="2025-08-06T18:55:00Z" w16du:dateUtc="2025-08-07T01:55:00Z">
        <w:r w:rsidRPr="00616E11">
          <w:t>Vertical position accuracy</w:t>
        </w:r>
      </w:ins>
    </w:p>
    <w:p w14:paraId="5D869441" w14:textId="77777777" w:rsidR="00C94CCD" w:rsidRPr="00616E11" w:rsidRDefault="00C94CCD" w:rsidP="00A73A27">
      <w:pPr>
        <w:rPr>
          <w:ins w:id="4776" w:author="Raphael Malyankar" w:date="2025-08-06T18:55:00Z" w16du:dateUtc="2025-08-07T01:55:00Z"/>
          <w:b/>
          <w:bCs/>
        </w:rPr>
      </w:pPr>
      <w:ins w:id="4777" w:author="Raphael Malyankar" w:date="2025-08-06T18:55:00Z" w16du:dateUtc="2025-08-07T01:55:00Z">
        <w:r w:rsidRPr="00616E11">
          <w:rPr>
            <w:b/>
            <w:bCs/>
          </w:rPr>
          <w:t>[Option1:]</w:t>
        </w:r>
      </w:ins>
    </w:p>
    <w:p w14:paraId="0EF2656C" w14:textId="77777777" w:rsidR="00C94CCD" w:rsidRPr="00616E11" w:rsidRDefault="00C94CCD" w:rsidP="00A73A27">
      <w:pPr>
        <w:rPr>
          <w:ins w:id="4778" w:author="Raphael Malyankar" w:date="2025-08-06T18:55:00Z" w16du:dateUtc="2025-08-07T01:55:00Z"/>
        </w:rPr>
      </w:pPr>
      <w:ins w:id="4779" w:author="Raphael Malyankar" w:date="2025-08-06T18:55:00Z" w16du:dateUtc="2025-08-07T01:55:00Z">
        <w:r w:rsidRPr="00616E11">
          <w:t xml:space="preserve">Vertical Position Accuracy is not applicable for </w:t>
        </w:r>
        <w:r w:rsidRPr="00616E11">
          <w:rPr>
            <w:color w:val="EE0000"/>
          </w:rPr>
          <w:t>S-1XX</w:t>
        </w:r>
        <w:r w:rsidRPr="00616E11">
          <w:t xml:space="preserve"> which is a Product Specification without objects that have a vertical coordinative value associated.</w:t>
        </w:r>
      </w:ins>
    </w:p>
    <w:p w14:paraId="0429919E" w14:textId="77777777" w:rsidR="00C94CCD" w:rsidRPr="00616E11" w:rsidRDefault="00C94CCD" w:rsidP="00A73A27">
      <w:pPr>
        <w:rPr>
          <w:ins w:id="4780" w:author="Raphael Malyankar" w:date="2025-08-06T18:55:00Z" w16du:dateUtc="2025-08-07T01:55:00Z"/>
          <w:b/>
          <w:bCs/>
        </w:rPr>
      </w:pPr>
      <w:ins w:id="4781" w:author="Raphael Malyankar" w:date="2025-08-06T18:55:00Z" w16du:dateUtc="2025-08-07T01:55:00Z">
        <w:r w:rsidRPr="00616E11">
          <w:rPr>
            <w:b/>
            <w:bCs/>
          </w:rPr>
          <w:t>[Or Option2:]</w:t>
        </w:r>
      </w:ins>
    </w:p>
    <w:p w14:paraId="49C40269" w14:textId="77777777" w:rsidR="00C94CCD" w:rsidRPr="00616E11" w:rsidRDefault="00C94CCD" w:rsidP="00A73A27">
      <w:pPr>
        <w:rPr>
          <w:ins w:id="4782" w:author="Raphael Malyankar" w:date="2025-08-06T18:55:00Z" w16du:dateUtc="2025-08-07T01:55:00Z"/>
        </w:rPr>
      </w:pPr>
      <w:ins w:id="4783" w:author="Raphael Malyankar" w:date="2025-08-06T18:55:00Z" w16du:dateUtc="2025-08-07T01:55:00Z">
        <w:r w:rsidRPr="00616E11">
          <w:t xml:space="preserve">Vertical position accuracy is applicable for </w:t>
        </w:r>
        <w:r w:rsidRPr="00616E11">
          <w:rPr>
            <w:color w:val="EE0000"/>
          </w:rPr>
          <w:t>S-1XX</w:t>
        </w:r>
        <w:r w:rsidRPr="00616E11">
          <w:t xml:space="preserve"> </w:t>
        </w:r>
        <w:r w:rsidRPr="00616E11">
          <w:rPr>
            <w:b/>
            <w:bCs/>
          </w:rPr>
          <w:t>[or]</w:t>
        </w:r>
        <w:r w:rsidRPr="00616E11">
          <w:t xml:space="preserve"> the data quality scope </w:t>
        </w:r>
        <w:r w:rsidRPr="00616E11">
          <w:rPr>
            <w:color w:val="EE0000"/>
          </w:rPr>
          <w:t>&lt;XXX&gt;</w:t>
        </w:r>
        <w:r w:rsidRPr="00616E11">
          <w:t xml:space="preserve"> of </w:t>
        </w:r>
        <w:r w:rsidRPr="00616E11">
          <w:rPr>
            <w:color w:val="EE0000"/>
          </w:rPr>
          <w:t>S-1XX</w:t>
        </w:r>
        <w:r w:rsidRPr="00616E11">
          <w:t xml:space="preserve"> and follows the guidelines from S-100 Part 4c.</w:t>
        </w:r>
      </w:ins>
    </w:p>
    <w:p w14:paraId="7F9D4FD5" w14:textId="77777777" w:rsidR="00C94CCD" w:rsidRPr="00616E11" w:rsidRDefault="00C94CCD" w:rsidP="00A73A27">
      <w:pPr>
        <w:rPr>
          <w:ins w:id="4784" w:author="Raphael Malyankar" w:date="2025-08-06T18:55:00Z" w16du:dateUtc="2025-08-07T01:55:00Z"/>
        </w:rPr>
      </w:pPr>
      <w:ins w:id="4785" w:author="Raphael Malyankar" w:date="2025-08-06T18:55:00Z" w16du:dateUtc="2025-08-07T01:55:00Z">
        <w:r w:rsidRPr="00616E11">
          <w:rPr>
            <w:color w:val="EE0000"/>
          </w:rPr>
          <w:t>S-1XX</w:t>
        </w:r>
        <w:r w:rsidRPr="00616E11">
          <w:t xml:space="preserve"> products must be tested with vertical position accuracy checks prior to release by the Data Producer. The Data Producer must review the check results and address any issues to ensure sufficient quality of the data products. The checks are listed in </w:t>
        </w:r>
        <w:r w:rsidRPr="00616E11">
          <w:rPr>
            <w:color w:val="EE0000"/>
          </w:rPr>
          <w:t>&lt;X&gt;</w:t>
        </w:r>
        <w:r w:rsidRPr="00616E11">
          <w:t xml:space="preserve">. </w:t>
        </w:r>
        <w:r w:rsidRPr="00616E11">
          <w:rPr>
            <w:b/>
            <w:bCs/>
          </w:rPr>
          <w:t>[Option 2a.1:]</w:t>
        </w:r>
        <w:r w:rsidRPr="00616E11">
          <w:t xml:space="preserve"> Data should only be published if it passes the test. </w:t>
        </w:r>
        <w:r w:rsidRPr="00616E11">
          <w:rPr>
            <w:b/>
            <w:bCs/>
          </w:rPr>
          <w:t>[Or Option 2a.2:]</w:t>
        </w:r>
        <w:r w:rsidRPr="00616E11">
          <w:t xml:space="preserve"> It is allowable to publish the data with a quality statement which indicates non-conformance.</w:t>
        </w:r>
      </w:ins>
    </w:p>
    <w:p w14:paraId="510C887A" w14:textId="77777777" w:rsidR="00C94CCD" w:rsidRPr="00616E11" w:rsidRDefault="00C94CCD" w:rsidP="00A73A27">
      <w:pPr>
        <w:rPr>
          <w:ins w:id="4786" w:author="Raphael Malyankar" w:date="2025-08-06T18:55:00Z" w16du:dateUtc="2025-08-07T01:55:00Z"/>
        </w:rPr>
      </w:pPr>
      <w:ins w:id="4787" w:author="Raphael Malyankar" w:date="2025-08-06T18:55:00Z" w16du:dateUtc="2025-08-07T01:55:00Z">
        <w:r w:rsidRPr="00616E11">
          <w:rPr>
            <w:b/>
            <w:bCs/>
          </w:rPr>
          <w:t>[Option 2b.1:]</w:t>
        </w:r>
        <w:r w:rsidRPr="00616E11">
          <w:t xml:space="preserve"> The Product Specification must describe how vertical position accuracy is to be populated; for example, stating the mechanism to reference the quality evaluation procedure, and allowable values for the quality results.</w:t>
        </w:r>
      </w:ins>
    </w:p>
    <w:p w14:paraId="68DC91F3" w14:textId="77777777" w:rsidR="00C94CCD" w:rsidRPr="00616E11" w:rsidRDefault="00C94CCD" w:rsidP="00A73A27">
      <w:pPr>
        <w:rPr>
          <w:ins w:id="4788" w:author="Raphael Malyankar" w:date="2025-08-06T18:55:00Z" w16du:dateUtc="2025-08-07T01:55:00Z"/>
        </w:rPr>
      </w:pPr>
      <w:ins w:id="4789" w:author="Raphael Malyankar" w:date="2025-08-06T18:55:00Z" w16du:dateUtc="2025-08-07T01:55:00Z">
        <w:r w:rsidRPr="00616E11">
          <w:rPr>
            <w:b/>
            <w:bCs/>
          </w:rPr>
          <w:t>[Or Option 2b.2:]</w:t>
        </w:r>
        <w:r w:rsidRPr="00616E11">
          <w:t xml:space="preserve"> In terms of vertical position accuracy, </w:t>
        </w:r>
        <w:r w:rsidRPr="00616E11">
          <w:rPr>
            <w:color w:val="EE0000"/>
          </w:rPr>
          <w:t>S-1XX</w:t>
        </w:r>
        <w:r w:rsidRPr="00616E11">
          <w:t xml:space="preserve"> products must at least populate linearMapAccuracy3Sigma that indicates the attribute value of uncertainty where half the length of the interval defined by an upper and lower limit in which the true value lies with a probability of 90%.</w:t>
        </w:r>
      </w:ins>
    </w:p>
    <w:p w14:paraId="70D80B1D" w14:textId="77777777" w:rsidR="00C94CCD" w:rsidRPr="00616E11" w:rsidRDefault="00C94CCD" w:rsidP="00FD567C">
      <w:pPr>
        <w:pStyle w:val="HeadingC4"/>
        <w:rPr>
          <w:ins w:id="4790" w:author="Raphael Malyankar" w:date="2025-08-06T18:55:00Z" w16du:dateUtc="2025-08-07T01:55:00Z"/>
        </w:rPr>
      </w:pPr>
      <w:ins w:id="4791" w:author="Raphael Malyankar" w:date="2025-08-06T18:55:00Z" w16du:dateUtc="2025-08-07T01:55:00Z">
        <w:r w:rsidRPr="00616E11">
          <w:t>Horizontal position accuracy</w:t>
        </w:r>
      </w:ins>
    </w:p>
    <w:p w14:paraId="2B2F50B2" w14:textId="77777777" w:rsidR="00C94CCD" w:rsidRPr="00616E11" w:rsidRDefault="00C94CCD" w:rsidP="00A73A27">
      <w:pPr>
        <w:rPr>
          <w:ins w:id="4792" w:author="Raphael Malyankar" w:date="2025-08-06T18:55:00Z" w16du:dateUtc="2025-08-07T01:55:00Z"/>
          <w:b/>
          <w:bCs/>
        </w:rPr>
      </w:pPr>
      <w:ins w:id="4793" w:author="Raphael Malyankar" w:date="2025-08-06T18:55:00Z" w16du:dateUtc="2025-08-07T01:55:00Z">
        <w:r w:rsidRPr="00616E11">
          <w:rPr>
            <w:b/>
            <w:bCs/>
          </w:rPr>
          <w:t>[Option1:]</w:t>
        </w:r>
      </w:ins>
    </w:p>
    <w:p w14:paraId="51378B90" w14:textId="77777777" w:rsidR="00C94CCD" w:rsidRPr="00616E11" w:rsidRDefault="00C94CCD" w:rsidP="00A73A27">
      <w:pPr>
        <w:rPr>
          <w:ins w:id="4794" w:author="Raphael Malyankar" w:date="2025-08-06T18:55:00Z" w16du:dateUtc="2025-08-07T01:55:00Z"/>
        </w:rPr>
      </w:pPr>
      <w:ins w:id="4795" w:author="Raphael Malyankar" w:date="2025-08-06T18:55:00Z" w16du:dateUtc="2025-08-07T01:55:00Z">
        <w:r w:rsidRPr="00616E11">
          <w:t xml:space="preserve">Horizontal position accuracy is not applicable for </w:t>
        </w:r>
        <w:r w:rsidRPr="00616E11">
          <w:rPr>
            <w:color w:val="EE0000"/>
          </w:rPr>
          <w:t>S-1XX</w:t>
        </w:r>
        <w:r w:rsidRPr="00616E11">
          <w:t xml:space="preserve"> which is a Product Specification without objects that have a horizontal coordinative value associated.</w:t>
        </w:r>
      </w:ins>
    </w:p>
    <w:p w14:paraId="5AF1F76A" w14:textId="77777777" w:rsidR="00C94CCD" w:rsidRPr="00616E11" w:rsidRDefault="00C94CCD" w:rsidP="00A73A27">
      <w:pPr>
        <w:rPr>
          <w:ins w:id="4796" w:author="Raphael Malyankar" w:date="2025-08-06T18:55:00Z" w16du:dateUtc="2025-08-07T01:55:00Z"/>
          <w:b/>
          <w:bCs/>
        </w:rPr>
      </w:pPr>
      <w:ins w:id="4797" w:author="Raphael Malyankar" w:date="2025-08-06T18:55:00Z" w16du:dateUtc="2025-08-07T01:55:00Z">
        <w:r w:rsidRPr="00616E11">
          <w:rPr>
            <w:b/>
            <w:bCs/>
          </w:rPr>
          <w:t>[Or Option2:]</w:t>
        </w:r>
      </w:ins>
    </w:p>
    <w:p w14:paraId="0FAD9120" w14:textId="77777777" w:rsidR="00C94CCD" w:rsidRPr="00616E11" w:rsidRDefault="00C94CCD" w:rsidP="00A73A27">
      <w:pPr>
        <w:rPr>
          <w:ins w:id="4798" w:author="Raphael Malyankar" w:date="2025-08-06T18:55:00Z" w16du:dateUtc="2025-08-07T01:55:00Z"/>
        </w:rPr>
      </w:pPr>
      <w:ins w:id="4799" w:author="Raphael Malyankar" w:date="2025-08-06T18:55:00Z" w16du:dateUtc="2025-08-07T01:55:00Z">
        <w:r w:rsidRPr="00616E11">
          <w:t xml:space="preserve">Horizontal position accuracy is applicable for </w:t>
        </w:r>
        <w:r w:rsidRPr="00616E11">
          <w:rPr>
            <w:color w:val="EE0000"/>
          </w:rPr>
          <w:t>S-1XX</w:t>
        </w:r>
        <w:r w:rsidRPr="00616E11">
          <w:t xml:space="preserve"> </w:t>
        </w:r>
        <w:r w:rsidRPr="00616E11">
          <w:rPr>
            <w:b/>
            <w:bCs/>
          </w:rPr>
          <w:t>[or]</w:t>
        </w:r>
        <w:r w:rsidRPr="00616E11">
          <w:t xml:space="preserve"> the data quality scope </w:t>
        </w:r>
        <w:r w:rsidRPr="00616E11">
          <w:rPr>
            <w:color w:val="EE0000"/>
          </w:rPr>
          <w:t>&lt;XXX&gt;</w:t>
        </w:r>
        <w:r w:rsidRPr="00616E11">
          <w:t xml:space="preserve"> of </w:t>
        </w:r>
        <w:r w:rsidRPr="00616E11">
          <w:rPr>
            <w:color w:val="EE0000"/>
          </w:rPr>
          <w:t>S-1XX</w:t>
        </w:r>
        <w:r w:rsidRPr="00616E11">
          <w:t xml:space="preserve"> and follows the guidelines from S-100 Part 4c.</w:t>
        </w:r>
      </w:ins>
    </w:p>
    <w:p w14:paraId="10A53685" w14:textId="77777777" w:rsidR="00C94CCD" w:rsidRPr="00616E11" w:rsidRDefault="00C94CCD" w:rsidP="00A73A27">
      <w:pPr>
        <w:rPr>
          <w:ins w:id="4800" w:author="Raphael Malyankar" w:date="2025-08-06T18:55:00Z" w16du:dateUtc="2025-08-07T01:55:00Z"/>
        </w:rPr>
      </w:pPr>
      <w:ins w:id="4801" w:author="Raphael Malyankar" w:date="2025-08-06T18:55:00Z" w16du:dateUtc="2025-08-07T01:55:00Z">
        <w:r w:rsidRPr="00616E11">
          <w:rPr>
            <w:color w:val="EE0000"/>
          </w:rPr>
          <w:t>S-1XX</w:t>
        </w:r>
        <w:r w:rsidRPr="00616E11">
          <w:t xml:space="preserve"> products must be tested with horizontal position accuracy checks prior to release by the Data Producer. The Data Producer must review the check results and address any issues to ensure sufficient quality of the data products. The checks are listed in </w:t>
        </w:r>
        <w:r w:rsidRPr="00616E11">
          <w:rPr>
            <w:color w:val="EE0000"/>
          </w:rPr>
          <w:t>&lt;X&gt;</w:t>
        </w:r>
        <w:r w:rsidRPr="00616E11">
          <w:t xml:space="preserve">. </w:t>
        </w:r>
        <w:r w:rsidRPr="00616E11">
          <w:rPr>
            <w:b/>
            <w:bCs/>
          </w:rPr>
          <w:t>[Option 2a.1:]</w:t>
        </w:r>
        <w:r w:rsidRPr="00616E11">
          <w:t xml:space="preserve"> Data should only be published if it passes the test. </w:t>
        </w:r>
        <w:r w:rsidRPr="00616E11">
          <w:rPr>
            <w:b/>
            <w:bCs/>
          </w:rPr>
          <w:t>[Or Option 2a.2:]</w:t>
        </w:r>
        <w:r w:rsidRPr="00616E11">
          <w:t xml:space="preserve"> it is allowable to publish the data with a quality statement which indicates non-conformance.</w:t>
        </w:r>
      </w:ins>
    </w:p>
    <w:p w14:paraId="2D294124" w14:textId="77777777" w:rsidR="00C94CCD" w:rsidRPr="00616E11" w:rsidRDefault="00C94CCD" w:rsidP="00A73A27">
      <w:pPr>
        <w:rPr>
          <w:ins w:id="4802" w:author="Raphael Malyankar" w:date="2025-08-06T18:55:00Z" w16du:dateUtc="2025-08-07T01:55:00Z"/>
        </w:rPr>
      </w:pPr>
      <w:ins w:id="4803" w:author="Raphael Malyankar" w:date="2025-08-06T18:55:00Z" w16du:dateUtc="2025-08-07T01:55:00Z">
        <w:r w:rsidRPr="00616E11">
          <w:rPr>
            <w:b/>
            <w:bCs/>
          </w:rPr>
          <w:t>[Option 2b.1:]</w:t>
        </w:r>
        <w:r w:rsidRPr="00616E11">
          <w:t xml:space="preserve"> The Product Specification must describe how horizontal position accuracy is to be populated; for example, stating the mechanism to reference the quality evaluation procedure, and allowable values for the quality results.</w:t>
        </w:r>
      </w:ins>
    </w:p>
    <w:p w14:paraId="22B4DE18" w14:textId="77777777" w:rsidR="00C94CCD" w:rsidRPr="00616E11" w:rsidRDefault="00C94CCD" w:rsidP="00A73A27">
      <w:pPr>
        <w:rPr>
          <w:ins w:id="4804" w:author="Raphael Malyankar" w:date="2025-08-06T18:55:00Z" w16du:dateUtc="2025-08-07T01:55:00Z"/>
        </w:rPr>
      </w:pPr>
      <w:ins w:id="4805" w:author="Raphael Malyankar" w:date="2025-08-06T18:55:00Z" w16du:dateUtc="2025-08-07T01:55:00Z">
        <w:r w:rsidRPr="00616E11">
          <w:rPr>
            <w:b/>
            <w:bCs/>
          </w:rPr>
          <w:t>[Or Option 2b.2:]</w:t>
        </w:r>
        <w:r w:rsidRPr="00616E11">
          <w:t xml:space="preserve"> In terms of horizontal position accuracy, </w:t>
        </w:r>
        <w:r w:rsidRPr="00616E11">
          <w:rPr>
            <w:color w:val="EE0000"/>
          </w:rPr>
          <w:t>S-1XX</w:t>
        </w:r>
        <w:r w:rsidRPr="00616E11">
          <w:t xml:space="preserve"> products must at least populate circularError95 that indicates the radius describing a circle in which the true point location lies with the probability of 95%.</w:t>
        </w:r>
      </w:ins>
    </w:p>
    <w:p w14:paraId="0FB8F44C" w14:textId="77777777" w:rsidR="00C94CCD" w:rsidRPr="00616E11" w:rsidRDefault="00C94CCD" w:rsidP="00A73A27">
      <w:pPr>
        <w:rPr>
          <w:ins w:id="4806" w:author="Raphael Malyankar" w:date="2025-08-06T18:55:00Z" w16du:dateUtc="2025-08-07T01:55:00Z"/>
        </w:rPr>
      </w:pPr>
      <w:ins w:id="4807" w:author="Raphael Malyankar" w:date="2025-08-06T18:55:00Z" w16du:dateUtc="2025-08-07T01:55:00Z">
        <w:r w:rsidRPr="00616E11">
          <w:t>Recommendations on thresholds for Positional Accuracy / Absolute or External Accuracy are as follows:</w:t>
        </w:r>
      </w:ins>
    </w:p>
    <w:p w14:paraId="4580B637" w14:textId="77777777" w:rsidR="00C94CCD" w:rsidRPr="00616E11" w:rsidRDefault="00C94CCD" w:rsidP="00A73A27">
      <w:pPr>
        <w:ind w:left="3400"/>
        <w:rPr>
          <w:ins w:id="4808" w:author="Raphael Malyankar" w:date="2025-08-06T18:55:00Z" w16du:dateUtc="2025-08-07T01:55:00Z"/>
        </w:rPr>
      </w:pPr>
      <w:ins w:id="4809" w:author="Raphael Malyankar" w:date="2025-08-06T18:55:00Z" w16du:dateUtc="2025-08-07T01:55:00Z">
        <w:r w:rsidRPr="00616E11">
          <w:t>Maximum RMSE (horizontal) = E / 10000</w:t>
        </w:r>
      </w:ins>
    </w:p>
    <w:p w14:paraId="75DB3511" w14:textId="77777777" w:rsidR="00C94CCD" w:rsidRPr="00616E11" w:rsidRDefault="00C94CCD" w:rsidP="00A73A27">
      <w:pPr>
        <w:ind w:left="3400"/>
        <w:rPr>
          <w:ins w:id="4810" w:author="Raphael Malyankar" w:date="2025-08-06T18:55:00Z" w16du:dateUtc="2025-08-07T01:55:00Z"/>
        </w:rPr>
      </w:pPr>
      <w:ins w:id="4811" w:author="Raphael Malyankar" w:date="2025-08-06T18:55:00Z" w16du:dateUtc="2025-08-07T01:55:00Z">
        <w:r w:rsidRPr="00616E11">
          <w:t>Maximum RMSE (vertical) = Vint / 6</w:t>
        </w:r>
      </w:ins>
    </w:p>
    <w:p w14:paraId="758FCC40" w14:textId="77777777" w:rsidR="00C94CCD" w:rsidRPr="00616E11" w:rsidRDefault="00C94CCD" w:rsidP="00A73A27">
      <w:pPr>
        <w:rPr>
          <w:ins w:id="4812" w:author="Raphael Malyankar" w:date="2025-08-06T18:55:00Z" w16du:dateUtc="2025-08-07T01:55:00Z"/>
        </w:rPr>
      </w:pPr>
      <w:ins w:id="4813" w:author="Raphael Malyankar" w:date="2025-08-06T18:55:00Z" w16du:dateUtc="2025-08-07T01:55:00Z">
        <w:r w:rsidRPr="00616E11">
          <w:t>Where:</w:t>
        </w:r>
      </w:ins>
    </w:p>
    <w:p w14:paraId="289BB5DA" w14:textId="77777777" w:rsidR="00C94CCD" w:rsidRPr="00616E11" w:rsidRDefault="00C94CCD" w:rsidP="00A73A27">
      <w:pPr>
        <w:ind w:left="3398"/>
        <w:rPr>
          <w:ins w:id="4814" w:author="Raphael Malyankar" w:date="2025-08-06T18:55:00Z" w16du:dateUtc="2025-08-07T01:55:00Z"/>
        </w:rPr>
      </w:pPr>
      <w:ins w:id="4815" w:author="Raphael Malyankar" w:date="2025-08-06T18:55:00Z" w16du:dateUtc="2025-08-07T01:55:00Z">
        <w:r w:rsidRPr="00616E11">
          <w:lastRenderedPageBreak/>
          <w:t>E = Denominator of intended scale of mapping</w:t>
        </w:r>
      </w:ins>
    </w:p>
    <w:p w14:paraId="789C36BF" w14:textId="77777777" w:rsidR="00C94CCD" w:rsidRPr="00616E11" w:rsidRDefault="00C94CCD" w:rsidP="00A73A27">
      <w:pPr>
        <w:ind w:left="3398"/>
        <w:rPr>
          <w:ins w:id="4816" w:author="Raphael Malyankar" w:date="2025-08-06T18:55:00Z" w16du:dateUtc="2025-08-07T01:55:00Z"/>
        </w:rPr>
      </w:pPr>
      <w:ins w:id="4817" w:author="Raphael Malyankar" w:date="2025-08-06T18:55:00Z" w16du:dateUtc="2025-08-07T01:55:00Z">
        <w:r w:rsidRPr="00616E11">
          <w:t>Vint = Normal contour line interval</w:t>
        </w:r>
      </w:ins>
    </w:p>
    <w:p w14:paraId="1BED3354" w14:textId="77777777" w:rsidR="00C94CCD" w:rsidRPr="00616E11" w:rsidRDefault="00C94CCD" w:rsidP="00DE53D5">
      <w:pPr>
        <w:pStyle w:val="HeadingC3"/>
        <w:rPr>
          <w:ins w:id="4818" w:author="Raphael Malyankar" w:date="2025-08-06T18:55:00Z" w16du:dateUtc="2025-08-07T01:55:00Z"/>
        </w:rPr>
      </w:pPr>
      <w:bookmarkStart w:id="4819" w:name="_Toc206156650"/>
      <w:ins w:id="4820" w:author="Raphael Malyankar" w:date="2025-08-06T18:55:00Z" w16du:dateUtc="2025-08-07T01:55:00Z">
        <w:r w:rsidRPr="00616E11">
          <w:t>Relative or internal accuracy</w:t>
        </w:r>
        <w:bookmarkEnd w:id="4819"/>
      </w:ins>
    </w:p>
    <w:p w14:paraId="75D6CD64" w14:textId="77777777" w:rsidR="00C94CCD" w:rsidRPr="00616E11" w:rsidRDefault="00C94CCD" w:rsidP="00A73A27">
      <w:pPr>
        <w:rPr>
          <w:ins w:id="4821" w:author="Raphael Malyankar" w:date="2025-08-06T18:55:00Z" w16du:dateUtc="2025-08-07T01:55:00Z"/>
          <w:b/>
          <w:bCs/>
        </w:rPr>
      </w:pPr>
      <w:ins w:id="4822" w:author="Raphael Malyankar" w:date="2025-08-06T18:55:00Z" w16du:dateUtc="2025-08-07T01:55:00Z">
        <w:r w:rsidRPr="00616E11">
          <w:rPr>
            <w:b/>
            <w:bCs/>
          </w:rPr>
          <w:t>[Option1:]</w:t>
        </w:r>
      </w:ins>
    </w:p>
    <w:p w14:paraId="4C927827" w14:textId="77777777" w:rsidR="00C94CCD" w:rsidRPr="00616E11" w:rsidRDefault="00C94CCD" w:rsidP="00A73A27">
      <w:pPr>
        <w:rPr>
          <w:ins w:id="4823" w:author="Raphael Malyankar" w:date="2025-08-06T18:55:00Z" w16du:dateUtc="2025-08-07T01:55:00Z"/>
        </w:rPr>
      </w:pPr>
      <w:ins w:id="4824" w:author="Raphael Malyankar" w:date="2025-08-06T18:55:00Z" w16du:dateUtc="2025-08-07T01:55:00Z">
        <w:r w:rsidRPr="00616E11">
          <w:t xml:space="preserve">Relative or internal accuracy is not applicable for </w:t>
        </w:r>
        <w:r w:rsidRPr="00616E11">
          <w:rPr>
            <w:color w:val="EE0000"/>
          </w:rPr>
          <w:t>S-1XX</w:t>
        </w:r>
        <w:r w:rsidRPr="00616E11">
          <w:t xml:space="preserve"> which is a Product Specification without objects that have a relative or internal coordinative value associated.</w:t>
        </w:r>
      </w:ins>
    </w:p>
    <w:p w14:paraId="2A184FB4" w14:textId="77777777" w:rsidR="00C94CCD" w:rsidRPr="00616E11" w:rsidRDefault="00C94CCD" w:rsidP="00A73A27">
      <w:pPr>
        <w:rPr>
          <w:ins w:id="4825" w:author="Raphael Malyankar" w:date="2025-08-06T18:55:00Z" w16du:dateUtc="2025-08-07T01:55:00Z"/>
          <w:b/>
          <w:bCs/>
        </w:rPr>
      </w:pPr>
      <w:ins w:id="4826" w:author="Raphael Malyankar" w:date="2025-08-06T18:55:00Z" w16du:dateUtc="2025-08-07T01:55:00Z">
        <w:r w:rsidRPr="00616E11">
          <w:rPr>
            <w:b/>
            <w:bCs/>
          </w:rPr>
          <w:t>[Option2:]</w:t>
        </w:r>
      </w:ins>
    </w:p>
    <w:p w14:paraId="01B67693" w14:textId="77777777" w:rsidR="00C94CCD" w:rsidRPr="00616E11" w:rsidRDefault="00C94CCD" w:rsidP="00A73A27">
      <w:pPr>
        <w:rPr>
          <w:ins w:id="4827" w:author="Raphael Malyankar" w:date="2025-08-06T18:55:00Z" w16du:dateUtc="2025-08-07T01:55:00Z"/>
        </w:rPr>
      </w:pPr>
      <w:ins w:id="4828" w:author="Raphael Malyankar" w:date="2025-08-06T18:55:00Z" w16du:dateUtc="2025-08-07T01:55:00Z">
        <w:r w:rsidRPr="00616E11">
          <w:t xml:space="preserve">Relative or internal accuracy is applicable for </w:t>
        </w:r>
        <w:r w:rsidRPr="00616E11">
          <w:rPr>
            <w:color w:val="EE0000"/>
          </w:rPr>
          <w:t>S-1XX</w:t>
        </w:r>
        <w:r w:rsidRPr="00616E11">
          <w:t xml:space="preserve"> </w:t>
        </w:r>
        <w:r w:rsidRPr="00616E11">
          <w:rPr>
            <w:b/>
            <w:bCs/>
          </w:rPr>
          <w:t>[or]</w:t>
        </w:r>
        <w:r w:rsidRPr="00616E11">
          <w:t xml:space="preserve"> the data quality scope </w:t>
        </w:r>
        <w:r w:rsidRPr="00616E11">
          <w:rPr>
            <w:color w:val="EE0000"/>
          </w:rPr>
          <w:t xml:space="preserve">&lt;XXX&gt; </w:t>
        </w:r>
        <w:r w:rsidRPr="00616E11">
          <w:t xml:space="preserve">of </w:t>
        </w:r>
        <w:r w:rsidRPr="00616E11">
          <w:rPr>
            <w:color w:val="EE0000"/>
          </w:rPr>
          <w:t>S-1XX</w:t>
        </w:r>
        <w:r w:rsidRPr="00616E11">
          <w:t xml:space="preserve"> and follows the guidelines from S-100 Part 4c.</w:t>
        </w:r>
      </w:ins>
    </w:p>
    <w:p w14:paraId="4FEF9222" w14:textId="77777777" w:rsidR="00C94CCD" w:rsidRPr="00616E11" w:rsidRDefault="00C94CCD" w:rsidP="00A73A27">
      <w:pPr>
        <w:rPr>
          <w:ins w:id="4829" w:author="Raphael Malyankar" w:date="2025-08-06T18:55:00Z" w16du:dateUtc="2025-08-07T01:55:00Z"/>
        </w:rPr>
      </w:pPr>
      <w:ins w:id="4830" w:author="Raphael Malyankar" w:date="2025-08-06T18:55:00Z" w16du:dateUtc="2025-08-07T01:55:00Z">
        <w:r w:rsidRPr="00616E11">
          <w:rPr>
            <w:color w:val="EE0000"/>
          </w:rPr>
          <w:t>S-1XX</w:t>
        </w:r>
        <w:r w:rsidRPr="00616E11">
          <w:t xml:space="preserve"> products must be tested with relative or internal accuracy checks prior to release by the Data Producer. The Data Producer must review the check results and address any issues to ensure sufficient quality of the data products. The checks are listed in </w:t>
        </w:r>
        <w:r w:rsidRPr="00616E11">
          <w:rPr>
            <w:color w:val="EE0000"/>
          </w:rPr>
          <w:t>&lt;X&gt;</w:t>
        </w:r>
        <w:r w:rsidRPr="00616E11">
          <w:t xml:space="preserve">. </w:t>
        </w:r>
        <w:r w:rsidRPr="00616E11">
          <w:rPr>
            <w:b/>
            <w:bCs/>
          </w:rPr>
          <w:t>[Option 2a. 1:]</w:t>
        </w:r>
        <w:r w:rsidRPr="00616E11">
          <w:t xml:space="preserve"> Data should only be published if it passes a particular test. </w:t>
        </w:r>
        <w:r w:rsidRPr="00616E11">
          <w:rPr>
            <w:b/>
            <w:bCs/>
          </w:rPr>
          <w:t>[Or Option 2a.2:]</w:t>
        </w:r>
        <w:r w:rsidRPr="00616E11">
          <w:t xml:space="preserve"> It is allowable to publish the data with a quality statement which indicates non-conformance.</w:t>
        </w:r>
      </w:ins>
    </w:p>
    <w:p w14:paraId="34C60D0E" w14:textId="77777777" w:rsidR="00C94CCD" w:rsidRPr="00616E11" w:rsidRDefault="00C94CCD" w:rsidP="00A73A27">
      <w:pPr>
        <w:rPr>
          <w:ins w:id="4831" w:author="Raphael Malyankar" w:date="2025-08-06T18:55:00Z" w16du:dateUtc="2025-08-07T01:55:00Z"/>
        </w:rPr>
      </w:pPr>
      <w:ins w:id="4832" w:author="Raphael Malyankar" w:date="2025-08-06T18:55:00Z" w16du:dateUtc="2025-08-07T01:55:00Z">
        <w:r w:rsidRPr="00616E11">
          <w:rPr>
            <w:b/>
            <w:bCs/>
          </w:rPr>
          <w:t>[Option 2b.1:]</w:t>
        </w:r>
        <w:r w:rsidRPr="00616E11">
          <w:t xml:space="preserve"> The Product Specification must describe how relative or internal accuracy is to be populated; for example, stating the mechanism to reference the quality evaluation procedure, and allowable values for the quality results. </w:t>
        </w:r>
      </w:ins>
    </w:p>
    <w:p w14:paraId="2CEF8F61" w14:textId="77777777" w:rsidR="00C94CCD" w:rsidRPr="00616E11" w:rsidRDefault="00C94CCD" w:rsidP="00A73A27">
      <w:pPr>
        <w:rPr>
          <w:ins w:id="4833" w:author="Raphael Malyankar" w:date="2025-08-06T18:55:00Z" w16du:dateUtc="2025-08-07T01:55:00Z"/>
        </w:rPr>
      </w:pPr>
      <w:ins w:id="4834" w:author="Raphael Malyankar" w:date="2025-08-06T18:55:00Z" w16du:dateUtc="2025-08-07T01:55:00Z">
        <w:r w:rsidRPr="00616E11">
          <w:rPr>
            <w:b/>
            <w:bCs/>
          </w:rPr>
          <w:t>[Or Option 2b.2:]</w:t>
        </w:r>
        <w:r w:rsidRPr="00616E11">
          <w:t xml:space="preserve"> In terms of relative or internal accuracy, </w:t>
        </w:r>
        <w:r w:rsidRPr="00616E11">
          <w:rPr>
            <w:color w:val="EE0000"/>
          </w:rPr>
          <w:t>S-1XX</w:t>
        </w:r>
        <w:r w:rsidRPr="00616E11">
          <w:t xml:space="preserve"> products must populate one or both of relativeVerticalError that indicates an evaluation of the random errors of one relief feature to another in the same data set or on the same map/chart; and/or relativeHorizontalError that indicates an evaluation of the random errors in the horizontal position of one feature to another in the same data set or on the same map/chart.</w:t>
        </w:r>
      </w:ins>
    </w:p>
    <w:p w14:paraId="7D5C460A" w14:textId="77777777" w:rsidR="00C94CCD" w:rsidRPr="00616E11" w:rsidRDefault="00C94CCD" w:rsidP="00DE53D5">
      <w:pPr>
        <w:pStyle w:val="HeadingC3"/>
        <w:rPr>
          <w:ins w:id="4835" w:author="Raphael Malyankar" w:date="2025-08-06T18:55:00Z" w16du:dateUtc="2025-08-07T01:55:00Z"/>
        </w:rPr>
      </w:pPr>
      <w:bookmarkStart w:id="4836" w:name="_Toc206156651"/>
      <w:ins w:id="4837" w:author="Raphael Malyankar" w:date="2025-08-06T18:55:00Z" w16du:dateUtc="2025-08-07T01:55:00Z">
        <w:r w:rsidRPr="00616E11">
          <w:t>Gridded data positional accuracy</w:t>
        </w:r>
        <w:bookmarkEnd w:id="4836"/>
      </w:ins>
    </w:p>
    <w:p w14:paraId="57F7EA9D" w14:textId="77777777" w:rsidR="00C94CCD" w:rsidRPr="00616E11" w:rsidRDefault="00C94CCD" w:rsidP="00A73A27">
      <w:pPr>
        <w:rPr>
          <w:ins w:id="4838" w:author="Raphael Malyankar" w:date="2025-08-06T18:55:00Z" w16du:dateUtc="2025-08-07T01:55:00Z"/>
          <w:b/>
          <w:bCs/>
        </w:rPr>
      </w:pPr>
      <w:ins w:id="4839" w:author="Raphael Malyankar" w:date="2025-08-06T18:55:00Z" w16du:dateUtc="2025-08-07T01:55:00Z">
        <w:r w:rsidRPr="00616E11">
          <w:rPr>
            <w:b/>
            <w:bCs/>
          </w:rPr>
          <w:t>[Option1:]</w:t>
        </w:r>
      </w:ins>
    </w:p>
    <w:p w14:paraId="5CF061F9" w14:textId="77777777" w:rsidR="00C94CCD" w:rsidRPr="00616E11" w:rsidRDefault="00C94CCD" w:rsidP="00A73A27">
      <w:pPr>
        <w:rPr>
          <w:ins w:id="4840" w:author="Raphael Malyankar" w:date="2025-08-06T18:55:00Z" w16du:dateUtc="2025-08-07T01:55:00Z"/>
        </w:rPr>
      </w:pPr>
      <w:ins w:id="4841" w:author="Raphael Malyankar" w:date="2025-08-06T18:55:00Z" w16du:dateUtc="2025-08-07T01:55:00Z">
        <w:r w:rsidRPr="00616E11">
          <w:t xml:space="preserve">Gridded data positional accuracy is not applicable for </w:t>
        </w:r>
        <w:r w:rsidRPr="00616E11">
          <w:rPr>
            <w:color w:val="EE0000"/>
          </w:rPr>
          <w:t>S-1XX</w:t>
        </w:r>
        <w:r w:rsidRPr="00616E11">
          <w:t xml:space="preserve"> which is a Product Specification without objects that have a gridded coordinative value associated.</w:t>
        </w:r>
      </w:ins>
    </w:p>
    <w:p w14:paraId="0CEB7E9A" w14:textId="77777777" w:rsidR="00C94CCD" w:rsidRPr="00616E11" w:rsidRDefault="00C94CCD" w:rsidP="00A73A27">
      <w:pPr>
        <w:rPr>
          <w:ins w:id="4842" w:author="Raphael Malyankar" w:date="2025-08-06T18:55:00Z" w16du:dateUtc="2025-08-07T01:55:00Z"/>
          <w:b/>
          <w:bCs/>
        </w:rPr>
      </w:pPr>
      <w:ins w:id="4843" w:author="Raphael Malyankar" w:date="2025-08-06T18:55:00Z" w16du:dateUtc="2025-08-07T01:55:00Z">
        <w:r w:rsidRPr="00616E11">
          <w:rPr>
            <w:b/>
            <w:bCs/>
          </w:rPr>
          <w:t>[Or Option2:]</w:t>
        </w:r>
      </w:ins>
    </w:p>
    <w:p w14:paraId="41649810" w14:textId="77777777" w:rsidR="00C94CCD" w:rsidRPr="00616E11" w:rsidRDefault="00C94CCD" w:rsidP="00A73A27">
      <w:pPr>
        <w:rPr>
          <w:ins w:id="4844" w:author="Raphael Malyankar" w:date="2025-08-06T18:55:00Z" w16du:dateUtc="2025-08-07T01:55:00Z"/>
        </w:rPr>
      </w:pPr>
      <w:ins w:id="4845" w:author="Raphael Malyankar" w:date="2025-08-06T18:55:00Z" w16du:dateUtc="2025-08-07T01:55:00Z">
        <w:r w:rsidRPr="00616E11">
          <w:t xml:space="preserve">Gridded data positional accuracy is applicable for </w:t>
        </w:r>
        <w:r w:rsidRPr="00616E11">
          <w:rPr>
            <w:color w:val="EE0000"/>
          </w:rPr>
          <w:t>S-1XX</w:t>
        </w:r>
        <w:r w:rsidRPr="00616E11">
          <w:t xml:space="preserve"> </w:t>
        </w:r>
        <w:r w:rsidRPr="00616E11">
          <w:rPr>
            <w:b/>
            <w:bCs/>
          </w:rPr>
          <w:t>[or]</w:t>
        </w:r>
        <w:r w:rsidRPr="00616E11">
          <w:t xml:space="preserve"> the data quality scope </w:t>
        </w:r>
        <w:r w:rsidRPr="00616E11">
          <w:rPr>
            <w:color w:val="EE0000"/>
          </w:rPr>
          <w:t>&lt;XXX&gt;</w:t>
        </w:r>
        <w:r w:rsidRPr="00616E11">
          <w:t xml:space="preserve"> of </w:t>
        </w:r>
        <w:r w:rsidRPr="00616E11">
          <w:rPr>
            <w:color w:val="EE0000"/>
          </w:rPr>
          <w:t>S-1XX</w:t>
        </w:r>
        <w:r w:rsidRPr="00616E11">
          <w:t xml:space="preserve"> and follows the guidelines from S-100 Part 4c.</w:t>
        </w:r>
      </w:ins>
    </w:p>
    <w:p w14:paraId="4B2A678B" w14:textId="77777777" w:rsidR="00C94CCD" w:rsidRPr="00616E11" w:rsidRDefault="00C94CCD" w:rsidP="00A73A27">
      <w:pPr>
        <w:rPr>
          <w:ins w:id="4846" w:author="Raphael Malyankar" w:date="2025-08-06T18:55:00Z" w16du:dateUtc="2025-08-07T01:55:00Z"/>
        </w:rPr>
      </w:pPr>
      <w:ins w:id="4847" w:author="Raphael Malyankar" w:date="2025-08-06T18:55:00Z" w16du:dateUtc="2025-08-07T01:55:00Z">
        <w:r w:rsidRPr="00616E11">
          <w:rPr>
            <w:color w:val="EE0000"/>
          </w:rPr>
          <w:t>S-1XX</w:t>
        </w:r>
        <w:r w:rsidRPr="00616E11">
          <w:t xml:space="preserve"> products must be tested with gridded data positional accuracy checks prior to release by the Data Producer. The Data Producer must review the check results and address any issues to ensure sufficient quality of the data products. The checks are listed in </w:t>
        </w:r>
        <w:r w:rsidRPr="00616E11">
          <w:rPr>
            <w:color w:val="EE0000"/>
          </w:rPr>
          <w:t>Annex &lt;X&gt;</w:t>
        </w:r>
        <w:r w:rsidRPr="00616E11">
          <w:t xml:space="preserve">. </w:t>
        </w:r>
        <w:r w:rsidRPr="00616E11">
          <w:rPr>
            <w:b/>
            <w:bCs/>
          </w:rPr>
          <w:t>[Option 2a.1:]</w:t>
        </w:r>
        <w:r w:rsidRPr="00616E11">
          <w:t xml:space="preserve"> Data should only be published if it passes the test. </w:t>
        </w:r>
        <w:r w:rsidRPr="00616E11">
          <w:rPr>
            <w:b/>
            <w:bCs/>
          </w:rPr>
          <w:t>[Or Option 2a.2:]</w:t>
        </w:r>
        <w:r w:rsidRPr="00616E11">
          <w:t xml:space="preserve"> it is allowable to publish the data with a quality statement which indicates non-conformance.</w:t>
        </w:r>
      </w:ins>
    </w:p>
    <w:p w14:paraId="34D30F25" w14:textId="77777777" w:rsidR="00C94CCD" w:rsidRPr="00616E11" w:rsidRDefault="00C94CCD" w:rsidP="00A73A27">
      <w:pPr>
        <w:rPr>
          <w:ins w:id="4848" w:author="Raphael Malyankar" w:date="2025-08-06T18:55:00Z" w16du:dateUtc="2025-08-07T01:55:00Z"/>
        </w:rPr>
      </w:pPr>
      <w:ins w:id="4849" w:author="Raphael Malyankar" w:date="2025-08-06T18:55:00Z" w16du:dateUtc="2025-08-07T01:55:00Z">
        <w:r w:rsidRPr="00616E11">
          <w:t xml:space="preserve">Gridded data positional accuracy is defined by the precision of the positional reference used to specify its location within its spatial projection. These positional references are contained within the spatial metadata of the </w:t>
        </w:r>
        <w:r w:rsidRPr="00616E11">
          <w:rPr>
            <w:color w:val="EE0000"/>
          </w:rPr>
          <w:t>S-1XX</w:t>
        </w:r>
        <w:r w:rsidRPr="00616E11">
          <w:t xml:space="preserve"> grid. Nodes within a grid have an absolute position with no horizontal error; and with vertical values that are calculated for that position by the processes and procedures used by each Data Producer during the creation of the </w:t>
        </w:r>
        <w:r w:rsidRPr="00616E11">
          <w:rPr>
            <w:color w:val="EE0000"/>
          </w:rPr>
          <w:t>S-1XX</w:t>
        </w:r>
        <w:r w:rsidRPr="00616E11">
          <w:t xml:space="preserve"> grid. Appropriate selection of both the origin reference points and positional resolution are important and are another factor in gridded data positional accuracy. </w:t>
        </w:r>
      </w:ins>
    </w:p>
    <w:p w14:paraId="1FF8DB81" w14:textId="77777777" w:rsidR="00C94CCD" w:rsidRPr="00616E11" w:rsidRDefault="00C94CCD" w:rsidP="00A73A27">
      <w:pPr>
        <w:rPr>
          <w:ins w:id="4850" w:author="Raphael Malyankar" w:date="2025-08-06T18:55:00Z" w16du:dateUtc="2025-08-07T01:55:00Z"/>
        </w:rPr>
      </w:pPr>
      <w:ins w:id="4851" w:author="Raphael Malyankar" w:date="2025-08-06T18:55:00Z" w16du:dateUtc="2025-08-07T01:55:00Z">
        <w:r w:rsidRPr="00616E11">
          <w:t xml:space="preserve">In terms of gridded data positional accuracy, </w:t>
        </w:r>
        <w:r w:rsidRPr="00616E11">
          <w:rPr>
            <w:color w:val="EE0000"/>
          </w:rPr>
          <w:t>S-1XX</w:t>
        </w:r>
        <w:r w:rsidRPr="00616E11">
          <w:t xml:space="preserve"> products shall at least populate RMSErrorPlanimetry that indicates the radius of a circle around the given point, in which the true value lies with probability P.</w:t>
        </w:r>
      </w:ins>
    </w:p>
    <w:p w14:paraId="2909AE45" w14:textId="77777777" w:rsidR="00C94CCD" w:rsidRPr="00616E11" w:rsidRDefault="00C94CCD" w:rsidP="00A73A27">
      <w:pPr>
        <w:rPr>
          <w:ins w:id="4852" w:author="Raphael Malyankar" w:date="2025-08-06T18:55:00Z" w16du:dateUtc="2025-08-07T01:55:00Z"/>
        </w:rPr>
      </w:pPr>
      <w:ins w:id="4853" w:author="Raphael Malyankar" w:date="2025-08-06T18:55:00Z" w16du:dateUtc="2025-08-07T01:55:00Z">
        <w:r w:rsidRPr="00616E11">
          <w:t>Recommendations on thresholds for gridded data positional accuracy are as follows:</w:t>
        </w:r>
      </w:ins>
    </w:p>
    <w:p w14:paraId="736F4EB3" w14:textId="77777777" w:rsidR="00C94CCD" w:rsidRPr="00616E11" w:rsidRDefault="00C94CCD" w:rsidP="00A73A27">
      <w:pPr>
        <w:ind w:left="3400"/>
        <w:rPr>
          <w:ins w:id="4854" w:author="Raphael Malyankar" w:date="2025-08-06T18:55:00Z" w16du:dateUtc="2025-08-07T01:55:00Z"/>
        </w:rPr>
      </w:pPr>
      <w:ins w:id="4855" w:author="Raphael Malyankar" w:date="2025-08-06T18:55:00Z" w16du:dateUtc="2025-08-07T01:55:00Z">
        <w:r w:rsidRPr="00616E11">
          <w:t>Maximum RMSE (horizontal) = GSD / 6</w:t>
        </w:r>
      </w:ins>
    </w:p>
    <w:p w14:paraId="102B2DBB" w14:textId="77777777" w:rsidR="00C94CCD" w:rsidRPr="00616E11" w:rsidRDefault="00C94CCD" w:rsidP="00A73A27">
      <w:pPr>
        <w:ind w:left="3400"/>
        <w:rPr>
          <w:ins w:id="4856" w:author="Raphael Malyankar" w:date="2025-08-06T18:55:00Z" w16du:dateUtc="2025-08-07T01:55:00Z"/>
        </w:rPr>
      </w:pPr>
      <w:ins w:id="4857" w:author="Raphael Malyankar" w:date="2025-08-06T18:55:00Z" w16du:dateUtc="2025-08-07T01:55:00Z">
        <w:r w:rsidRPr="00616E11">
          <w:lastRenderedPageBreak/>
          <w:t>Maximum RMSE (vertical) = GSD / 3</w:t>
        </w:r>
      </w:ins>
    </w:p>
    <w:p w14:paraId="6386066B" w14:textId="77777777" w:rsidR="00C94CCD" w:rsidRPr="00616E11" w:rsidRDefault="00C94CCD" w:rsidP="00A73A27">
      <w:pPr>
        <w:rPr>
          <w:ins w:id="4858" w:author="Raphael Malyankar" w:date="2025-08-06T18:55:00Z" w16du:dateUtc="2025-08-07T01:55:00Z"/>
        </w:rPr>
      </w:pPr>
      <w:ins w:id="4859" w:author="Raphael Malyankar" w:date="2025-08-06T18:55:00Z" w16du:dateUtc="2025-08-07T01:55:00Z">
        <w:r w:rsidRPr="00616E11">
          <w:t>Where:</w:t>
        </w:r>
      </w:ins>
    </w:p>
    <w:p w14:paraId="530557CF" w14:textId="3782E00E" w:rsidR="00C94CCD" w:rsidRPr="00616E11" w:rsidRDefault="00C94CCD" w:rsidP="00A73A27">
      <w:pPr>
        <w:ind w:left="3400"/>
        <w:rPr>
          <w:ins w:id="4860" w:author="Raphael Malyankar" w:date="2025-08-06T18:55:00Z" w16du:dateUtc="2025-08-07T01:55:00Z"/>
        </w:rPr>
      </w:pPr>
      <w:ins w:id="4861" w:author="Raphael Malyankar" w:date="2025-08-06T18:55:00Z" w16du:dateUtc="2025-08-07T01:55:00Z">
        <w:r w:rsidRPr="00616E11">
          <w:t>GSD = Ground Sampling Distance</w:t>
        </w:r>
      </w:ins>
    </w:p>
    <w:p w14:paraId="4EAF46E6" w14:textId="77777777" w:rsidR="00C94CCD" w:rsidRPr="00616E11" w:rsidRDefault="00C94CCD" w:rsidP="00DE53D5">
      <w:pPr>
        <w:pStyle w:val="HeadingC2"/>
        <w:rPr>
          <w:ins w:id="4862" w:author="Raphael Malyankar" w:date="2025-08-06T18:55:00Z" w16du:dateUtc="2025-08-07T01:55:00Z"/>
        </w:rPr>
      </w:pPr>
      <w:bookmarkStart w:id="4863" w:name="_Toc206156652"/>
      <w:ins w:id="4864" w:author="Raphael Malyankar" w:date="2025-08-06T18:55:00Z" w16du:dateUtc="2025-08-07T01:55:00Z">
        <w:r w:rsidRPr="00616E11">
          <w:t>Thematic accuracy</w:t>
        </w:r>
        <w:bookmarkEnd w:id="4863"/>
      </w:ins>
    </w:p>
    <w:p w14:paraId="353FC517" w14:textId="77777777" w:rsidR="00C94CCD" w:rsidRPr="00616E11" w:rsidRDefault="00C94CCD" w:rsidP="00DE53D5">
      <w:pPr>
        <w:pStyle w:val="HeadingC3"/>
        <w:rPr>
          <w:ins w:id="4865" w:author="Raphael Malyankar" w:date="2025-08-06T18:55:00Z" w16du:dateUtc="2025-08-07T01:55:00Z"/>
        </w:rPr>
      </w:pPr>
      <w:bookmarkStart w:id="4866" w:name="_Toc206156653"/>
      <w:ins w:id="4867" w:author="Raphael Malyankar" w:date="2025-08-06T18:55:00Z" w16du:dateUtc="2025-08-07T01:55:00Z">
        <w:r w:rsidRPr="00616E11">
          <w:t>Thematic classification correctness</w:t>
        </w:r>
        <w:bookmarkEnd w:id="4866"/>
      </w:ins>
    </w:p>
    <w:p w14:paraId="6A78CD88" w14:textId="77777777" w:rsidR="00C94CCD" w:rsidRPr="00616E11" w:rsidRDefault="00C94CCD" w:rsidP="00A73A27">
      <w:pPr>
        <w:rPr>
          <w:ins w:id="4868" w:author="Raphael Malyankar" w:date="2025-08-06T18:55:00Z" w16du:dateUtc="2025-08-07T01:55:00Z"/>
        </w:rPr>
      </w:pPr>
      <w:ins w:id="4869" w:author="Raphael Malyankar" w:date="2025-08-06T18:55:00Z" w16du:dateUtc="2025-08-07T01:55:00Z">
        <w:r w:rsidRPr="00616E11">
          <w:t xml:space="preserve">Thematic classification correctness is applicable for </w:t>
        </w:r>
        <w:r w:rsidRPr="00616E11">
          <w:rPr>
            <w:color w:val="EE0000"/>
          </w:rPr>
          <w:t>S-1XX</w:t>
        </w:r>
        <w:r w:rsidRPr="00616E11">
          <w:t xml:space="preserve"> </w:t>
        </w:r>
        <w:r w:rsidRPr="00616E11">
          <w:rPr>
            <w:b/>
            <w:bCs/>
          </w:rPr>
          <w:t>[or]</w:t>
        </w:r>
        <w:r w:rsidRPr="00616E11">
          <w:t xml:space="preserve"> the data quality scope </w:t>
        </w:r>
        <w:r w:rsidRPr="00616E11">
          <w:rPr>
            <w:color w:val="EE0000"/>
          </w:rPr>
          <w:t>&lt;XXX&gt;</w:t>
        </w:r>
        <w:r w:rsidRPr="00616E11">
          <w:t xml:space="preserve"> of </w:t>
        </w:r>
        <w:r w:rsidRPr="00616E11">
          <w:rPr>
            <w:color w:val="EE0000"/>
          </w:rPr>
          <w:t>S-1XX</w:t>
        </w:r>
        <w:r w:rsidRPr="00616E11">
          <w:t xml:space="preserve"> and follows the guidelines from S-100 Part 4c.</w:t>
        </w:r>
      </w:ins>
    </w:p>
    <w:p w14:paraId="3771D3DE" w14:textId="77777777" w:rsidR="00C94CCD" w:rsidRPr="00616E11" w:rsidRDefault="00C94CCD" w:rsidP="00A73A27">
      <w:pPr>
        <w:rPr>
          <w:ins w:id="4870" w:author="Raphael Malyankar" w:date="2025-08-06T18:55:00Z" w16du:dateUtc="2025-08-07T01:55:00Z"/>
        </w:rPr>
      </w:pPr>
      <w:ins w:id="4871" w:author="Raphael Malyankar" w:date="2025-08-06T18:55:00Z" w16du:dateUtc="2025-08-07T01:55:00Z">
        <w:r w:rsidRPr="00616E11">
          <w:rPr>
            <w:color w:val="EE0000"/>
          </w:rPr>
          <w:t>S-1XX</w:t>
        </w:r>
        <w:r w:rsidRPr="00616E11">
          <w:t xml:space="preserve"> products must be tested with thematic classification correctness checks prior to release by the Data Producer. The Data Producer must review the check results and address any issues to ensure sufficient quality of the data products. The checks are listed in </w:t>
        </w:r>
        <w:r w:rsidRPr="00616E11">
          <w:rPr>
            <w:color w:val="EE0000"/>
          </w:rPr>
          <w:t>&lt;X&gt;</w:t>
        </w:r>
        <w:r w:rsidRPr="00616E11">
          <w:t xml:space="preserve">. </w:t>
        </w:r>
        <w:r w:rsidRPr="00616E11">
          <w:rPr>
            <w:b/>
            <w:bCs/>
          </w:rPr>
          <w:t>[Option a1:]</w:t>
        </w:r>
        <w:r w:rsidRPr="00616E11">
          <w:t xml:space="preserve"> Data should only be published if it passes the test. </w:t>
        </w:r>
        <w:r w:rsidRPr="00616E11">
          <w:rPr>
            <w:b/>
            <w:bCs/>
          </w:rPr>
          <w:t>[Or Option a2:]</w:t>
        </w:r>
        <w:r w:rsidRPr="00616E11">
          <w:t xml:space="preserve"> It is allowable to publish the data with a quality statement which indicates non-conformance.</w:t>
        </w:r>
      </w:ins>
    </w:p>
    <w:p w14:paraId="24D9AFFC" w14:textId="77777777" w:rsidR="00C94CCD" w:rsidRPr="00616E11" w:rsidRDefault="00C94CCD" w:rsidP="00A73A27">
      <w:pPr>
        <w:rPr>
          <w:ins w:id="4872" w:author="Raphael Malyankar" w:date="2025-08-06T18:55:00Z" w16du:dateUtc="2025-08-07T01:55:00Z"/>
        </w:rPr>
      </w:pPr>
      <w:ins w:id="4873" w:author="Raphael Malyankar" w:date="2025-08-06T18:55:00Z" w16du:dateUtc="2025-08-07T01:55:00Z">
        <w:r w:rsidRPr="00616E11">
          <w:rPr>
            <w:b/>
            <w:bCs/>
          </w:rPr>
          <w:t>[Option b1:]</w:t>
        </w:r>
        <w:r w:rsidRPr="00616E11">
          <w:t xml:space="preserve"> The Product Specification must describe how thematic classification correctness is to be populated; for example, stating the mechanism to reference the quality evaluation procedure, and allowable values for the quality results.</w:t>
        </w:r>
      </w:ins>
    </w:p>
    <w:p w14:paraId="4E412333" w14:textId="77777777" w:rsidR="00C94CCD" w:rsidRPr="00616E11" w:rsidRDefault="00C94CCD" w:rsidP="00A73A27">
      <w:pPr>
        <w:rPr>
          <w:ins w:id="4874" w:author="Raphael Malyankar" w:date="2025-08-06T18:55:00Z" w16du:dateUtc="2025-08-07T01:55:00Z"/>
        </w:rPr>
      </w:pPr>
      <w:ins w:id="4875" w:author="Raphael Malyankar" w:date="2025-08-06T18:55:00Z" w16du:dateUtc="2025-08-07T01:55:00Z">
        <w:r w:rsidRPr="00616E11">
          <w:rPr>
            <w:b/>
            <w:bCs/>
          </w:rPr>
          <w:t>[Or Option b2:]</w:t>
        </w:r>
        <w:r w:rsidRPr="00616E11">
          <w:t xml:space="preserve"> In terms of thematic classification correctness, </w:t>
        </w:r>
        <w:r w:rsidRPr="00616E11">
          <w:rPr>
            <w:color w:val="EE0000"/>
          </w:rPr>
          <w:t>S-1XX</w:t>
        </w:r>
        <w:r w:rsidRPr="00616E11">
          <w:t xml:space="preserve"> products must at least populate miscalculationRate that indicates the number of incorrectly classified features in relation to the number of features that are supposed to be there.</w:t>
        </w:r>
      </w:ins>
    </w:p>
    <w:p w14:paraId="33F02E66" w14:textId="77777777" w:rsidR="00C94CCD" w:rsidRPr="00616E11" w:rsidRDefault="00C94CCD" w:rsidP="00DE53D5">
      <w:pPr>
        <w:pStyle w:val="HeadingC3"/>
        <w:rPr>
          <w:ins w:id="4876" w:author="Raphael Malyankar" w:date="2025-08-06T18:55:00Z" w16du:dateUtc="2025-08-07T01:55:00Z"/>
        </w:rPr>
      </w:pPr>
      <w:bookmarkStart w:id="4877" w:name="_Toc206156654"/>
      <w:ins w:id="4878" w:author="Raphael Malyankar" w:date="2025-08-06T18:55:00Z" w16du:dateUtc="2025-08-07T01:55:00Z">
        <w:r w:rsidRPr="00616E11">
          <w:t>Non-quantitative attribute accuracy</w:t>
        </w:r>
        <w:bookmarkEnd w:id="4877"/>
      </w:ins>
    </w:p>
    <w:p w14:paraId="2030D4DA" w14:textId="77777777" w:rsidR="00C94CCD" w:rsidRPr="00616E11" w:rsidRDefault="00C94CCD" w:rsidP="00A73A27">
      <w:pPr>
        <w:rPr>
          <w:ins w:id="4879" w:author="Raphael Malyankar" w:date="2025-08-06T18:55:00Z" w16du:dateUtc="2025-08-07T01:55:00Z"/>
          <w:b/>
          <w:bCs/>
        </w:rPr>
      </w:pPr>
      <w:ins w:id="4880" w:author="Raphael Malyankar" w:date="2025-08-06T18:55:00Z" w16du:dateUtc="2025-08-07T01:55:00Z">
        <w:r w:rsidRPr="00616E11">
          <w:rPr>
            <w:b/>
            <w:bCs/>
          </w:rPr>
          <w:t>[Option1:]</w:t>
        </w:r>
      </w:ins>
    </w:p>
    <w:p w14:paraId="0C6261DA" w14:textId="77777777" w:rsidR="00C94CCD" w:rsidRPr="00616E11" w:rsidRDefault="00C94CCD" w:rsidP="00A73A27">
      <w:pPr>
        <w:rPr>
          <w:ins w:id="4881" w:author="Raphael Malyankar" w:date="2025-08-06T18:55:00Z" w16du:dateUtc="2025-08-07T01:55:00Z"/>
        </w:rPr>
      </w:pPr>
      <w:ins w:id="4882" w:author="Raphael Malyankar" w:date="2025-08-06T18:55:00Z" w16du:dateUtc="2025-08-07T01:55:00Z">
        <w:r w:rsidRPr="00616E11">
          <w:t xml:space="preserve">Non-quantitative attribute accuracy is not applicable for </w:t>
        </w:r>
        <w:r w:rsidRPr="00616E11">
          <w:rPr>
            <w:color w:val="EE0000"/>
          </w:rPr>
          <w:t>S-1XX</w:t>
        </w:r>
        <w:r w:rsidRPr="00616E11">
          <w:t xml:space="preserve"> which is a Product Specification without objects that have a non-quantitative attribute value.</w:t>
        </w:r>
      </w:ins>
    </w:p>
    <w:p w14:paraId="35509394" w14:textId="77777777" w:rsidR="00C94CCD" w:rsidRPr="00616E11" w:rsidRDefault="00C94CCD" w:rsidP="00A73A27">
      <w:pPr>
        <w:rPr>
          <w:ins w:id="4883" w:author="Raphael Malyankar" w:date="2025-08-06T18:55:00Z" w16du:dateUtc="2025-08-07T01:55:00Z"/>
          <w:b/>
          <w:bCs/>
        </w:rPr>
      </w:pPr>
      <w:ins w:id="4884" w:author="Raphael Malyankar" w:date="2025-08-06T18:55:00Z" w16du:dateUtc="2025-08-07T01:55:00Z">
        <w:r w:rsidRPr="00616E11">
          <w:rPr>
            <w:b/>
            <w:bCs/>
          </w:rPr>
          <w:t>[Or Option2:]</w:t>
        </w:r>
      </w:ins>
    </w:p>
    <w:p w14:paraId="6F3A751F" w14:textId="77777777" w:rsidR="00C94CCD" w:rsidRPr="00616E11" w:rsidRDefault="00C94CCD" w:rsidP="00A73A27">
      <w:pPr>
        <w:rPr>
          <w:ins w:id="4885" w:author="Raphael Malyankar" w:date="2025-08-06T18:55:00Z" w16du:dateUtc="2025-08-07T01:55:00Z"/>
        </w:rPr>
      </w:pPr>
      <w:ins w:id="4886" w:author="Raphael Malyankar" w:date="2025-08-06T18:55:00Z" w16du:dateUtc="2025-08-07T01:55:00Z">
        <w:r w:rsidRPr="00616E11">
          <w:t xml:space="preserve">Non-quantitative attribute accuracy is applicable for </w:t>
        </w:r>
        <w:r w:rsidRPr="00616E11">
          <w:rPr>
            <w:color w:val="EE0000"/>
          </w:rPr>
          <w:t>S-1XX</w:t>
        </w:r>
        <w:r w:rsidRPr="00616E11">
          <w:t xml:space="preserve"> </w:t>
        </w:r>
        <w:r w:rsidRPr="00616E11">
          <w:rPr>
            <w:b/>
            <w:bCs/>
          </w:rPr>
          <w:t>[or]</w:t>
        </w:r>
        <w:r w:rsidRPr="00616E11">
          <w:t xml:space="preserve"> the data quality scope </w:t>
        </w:r>
        <w:r w:rsidRPr="00616E11">
          <w:rPr>
            <w:color w:val="EE0000"/>
          </w:rPr>
          <w:t xml:space="preserve">&lt;XXX&gt; </w:t>
        </w:r>
        <w:r w:rsidRPr="00616E11">
          <w:t xml:space="preserve">of </w:t>
        </w:r>
        <w:r w:rsidRPr="00616E11">
          <w:rPr>
            <w:color w:val="EE0000"/>
          </w:rPr>
          <w:t>S-1XX</w:t>
        </w:r>
        <w:r w:rsidRPr="00616E11">
          <w:t xml:space="preserve"> and follows the guidelines from S-100 Part 4c.</w:t>
        </w:r>
      </w:ins>
    </w:p>
    <w:p w14:paraId="30AC16BB" w14:textId="77777777" w:rsidR="00C94CCD" w:rsidRPr="00616E11" w:rsidRDefault="00C94CCD" w:rsidP="00A73A27">
      <w:pPr>
        <w:rPr>
          <w:ins w:id="4887" w:author="Raphael Malyankar" w:date="2025-08-06T18:55:00Z" w16du:dateUtc="2025-08-07T01:55:00Z"/>
        </w:rPr>
      </w:pPr>
      <w:ins w:id="4888" w:author="Raphael Malyankar" w:date="2025-08-06T18:55:00Z" w16du:dateUtc="2025-08-07T01:55:00Z">
        <w:r w:rsidRPr="00616E11">
          <w:rPr>
            <w:color w:val="EE0000"/>
          </w:rPr>
          <w:t>S-1XX</w:t>
        </w:r>
        <w:r w:rsidRPr="00616E11">
          <w:t xml:space="preserve"> products must be tested with non-quantitative attribute accuracy checks prior to release by the Data Producer. The Data Producer must review the check results and address any issues to ensure sufficient quality of the data products. The checks are listed in </w:t>
        </w:r>
        <w:r w:rsidRPr="00616E11">
          <w:rPr>
            <w:color w:val="EE0000"/>
          </w:rPr>
          <w:t>&lt;X&gt;</w:t>
        </w:r>
        <w:r w:rsidRPr="00616E11">
          <w:t xml:space="preserve">. </w:t>
        </w:r>
        <w:r w:rsidRPr="00616E11">
          <w:rPr>
            <w:b/>
            <w:bCs/>
          </w:rPr>
          <w:t>[Option 2a.1:]</w:t>
        </w:r>
        <w:r w:rsidRPr="00616E11">
          <w:t xml:space="preserve"> Data should only be published if it passes the test. </w:t>
        </w:r>
        <w:r w:rsidRPr="00616E11">
          <w:rPr>
            <w:b/>
            <w:bCs/>
          </w:rPr>
          <w:t>[Or Option 2a.2:]</w:t>
        </w:r>
        <w:r w:rsidRPr="00616E11">
          <w:t xml:space="preserve"> It is allowable to publish the data with a quality statement which indicates non-conformance.</w:t>
        </w:r>
      </w:ins>
    </w:p>
    <w:p w14:paraId="54F0D022" w14:textId="77777777" w:rsidR="00C94CCD" w:rsidRPr="00616E11" w:rsidRDefault="00C94CCD" w:rsidP="00A73A27">
      <w:pPr>
        <w:rPr>
          <w:ins w:id="4889" w:author="Raphael Malyankar" w:date="2025-08-06T18:55:00Z" w16du:dateUtc="2025-08-07T01:55:00Z"/>
        </w:rPr>
      </w:pPr>
      <w:ins w:id="4890" w:author="Raphael Malyankar" w:date="2025-08-06T18:55:00Z" w16du:dateUtc="2025-08-07T01:55:00Z">
        <w:r w:rsidRPr="00616E11">
          <w:rPr>
            <w:b/>
            <w:bCs/>
          </w:rPr>
          <w:t>[Option 2b.1:]</w:t>
        </w:r>
        <w:r w:rsidRPr="00616E11">
          <w:t xml:space="preserve"> The Product Specification must describe how non-quantitative attribute accuracy is to be populated; for example, stating the mechanism to reference the quality evaluation procedure, and allowable values for the quality results.</w:t>
        </w:r>
      </w:ins>
    </w:p>
    <w:p w14:paraId="356D9E24" w14:textId="77777777" w:rsidR="00C94CCD" w:rsidRPr="00616E11" w:rsidRDefault="00C94CCD" w:rsidP="00A73A27">
      <w:pPr>
        <w:rPr>
          <w:ins w:id="4891" w:author="Raphael Malyankar" w:date="2025-08-06T18:55:00Z" w16du:dateUtc="2025-08-07T01:55:00Z"/>
        </w:rPr>
      </w:pPr>
      <w:ins w:id="4892" w:author="Raphael Malyankar" w:date="2025-08-06T18:55:00Z" w16du:dateUtc="2025-08-07T01:55:00Z">
        <w:r w:rsidRPr="00616E11">
          <w:rPr>
            <w:b/>
            <w:bCs/>
          </w:rPr>
          <w:t>[Or Option 2b.2:]</w:t>
        </w:r>
        <w:r w:rsidRPr="00616E11">
          <w:t xml:space="preserve"> The accuracy of non-quantitative attributes can be correct or incorrect. </w:t>
        </w:r>
        <w:r w:rsidRPr="00616E11">
          <w:rPr>
            <w:color w:val="EE0000"/>
          </w:rPr>
          <w:t>S-1XX</w:t>
        </w:r>
        <w:r w:rsidRPr="00616E11">
          <w:t xml:space="preserve"> products shall at least populate numberOfIncorrectAttributeValues that is a count of all attribute values where the value is incorrect.</w:t>
        </w:r>
      </w:ins>
    </w:p>
    <w:p w14:paraId="4958933C" w14:textId="77777777" w:rsidR="00C94CCD" w:rsidRPr="00616E11" w:rsidRDefault="00C94CCD" w:rsidP="00A73A27">
      <w:pPr>
        <w:pStyle w:val="HeadingC3"/>
        <w:ind w:left="706" w:hanging="706"/>
        <w:rPr>
          <w:ins w:id="4893" w:author="Raphael Malyankar" w:date="2025-08-06T18:55:00Z" w16du:dateUtc="2025-08-07T01:55:00Z"/>
        </w:rPr>
      </w:pPr>
      <w:bookmarkStart w:id="4894" w:name="_Toc206156655"/>
      <w:ins w:id="4895" w:author="Raphael Malyankar" w:date="2025-08-06T18:55:00Z" w16du:dateUtc="2025-08-07T01:55:00Z">
        <w:r w:rsidRPr="00616E11">
          <w:t>Quantitative attribute accuracy</w:t>
        </w:r>
        <w:bookmarkEnd w:id="4894"/>
      </w:ins>
    </w:p>
    <w:p w14:paraId="66153B90" w14:textId="77777777" w:rsidR="00C94CCD" w:rsidRPr="00616E11" w:rsidRDefault="00C94CCD" w:rsidP="00A73A27">
      <w:pPr>
        <w:keepNext/>
        <w:rPr>
          <w:ins w:id="4896" w:author="Raphael Malyankar" w:date="2025-08-06T18:55:00Z" w16du:dateUtc="2025-08-07T01:55:00Z"/>
          <w:b/>
          <w:bCs/>
        </w:rPr>
      </w:pPr>
      <w:ins w:id="4897" w:author="Raphael Malyankar" w:date="2025-08-06T18:55:00Z" w16du:dateUtc="2025-08-07T01:55:00Z">
        <w:r w:rsidRPr="00616E11">
          <w:rPr>
            <w:b/>
            <w:bCs/>
          </w:rPr>
          <w:t>[Option1:]</w:t>
        </w:r>
      </w:ins>
    </w:p>
    <w:p w14:paraId="579AEA30" w14:textId="77777777" w:rsidR="00C94CCD" w:rsidRPr="00616E11" w:rsidRDefault="00C94CCD" w:rsidP="00A73A27">
      <w:pPr>
        <w:rPr>
          <w:ins w:id="4898" w:author="Raphael Malyankar" w:date="2025-08-06T18:55:00Z" w16du:dateUtc="2025-08-07T01:55:00Z"/>
        </w:rPr>
      </w:pPr>
      <w:ins w:id="4899" w:author="Raphael Malyankar" w:date="2025-08-06T18:55:00Z" w16du:dateUtc="2025-08-07T01:55:00Z">
        <w:r w:rsidRPr="00616E11">
          <w:t xml:space="preserve">Quantitative attribute accuracy is not applicable for </w:t>
        </w:r>
        <w:r w:rsidRPr="00616E11">
          <w:rPr>
            <w:color w:val="EE0000"/>
          </w:rPr>
          <w:t>S-1XX</w:t>
        </w:r>
        <w:r w:rsidRPr="00616E11">
          <w:t xml:space="preserve"> which is a Product Specification without objects that have a quantitative attribute value.</w:t>
        </w:r>
      </w:ins>
    </w:p>
    <w:p w14:paraId="6D171C56" w14:textId="77777777" w:rsidR="00C94CCD" w:rsidRPr="00616E11" w:rsidRDefault="00C94CCD" w:rsidP="00A73A27">
      <w:pPr>
        <w:rPr>
          <w:ins w:id="4900" w:author="Raphael Malyankar" w:date="2025-08-06T18:55:00Z" w16du:dateUtc="2025-08-07T01:55:00Z"/>
          <w:b/>
          <w:bCs/>
        </w:rPr>
      </w:pPr>
      <w:ins w:id="4901" w:author="Raphael Malyankar" w:date="2025-08-06T18:55:00Z" w16du:dateUtc="2025-08-07T01:55:00Z">
        <w:r w:rsidRPr="00616E11">
          <w:rPr>
            <w:b/>
            <w:bCs/>
          </w:rPr>
          <w:t>[Or Option2:]</w:t>
        </w:r>
      </w:ins>
    </w:p>
    <w:p w14:paraId="2AA6F479" w14:textId="77777777" w:rsidR="00C94CCD" w:rsidRPr="00616E11" w:rsidRDefault="00C94CCD" w:rsidP="00A73A27">
      <w:pPr>
        <w:rPr>
          <w:ins w:id="4902" w:author="Raphael Malyankar" w:date="2025-08-06T18:55:00Z" w16du:dateUtc="2025-08-07T01:55:00Z"/>
        </w:rPr>
      </w:pPr>
      <w:ins w:id="4903" w:author="Raphael Malyankar" w:date="2025-08-06T18:55:00Z" w16du:dateUtc="2025-08-07T01:55:00Z">
        <w:r w:rsidRPr="00616E11">
          <w:lastRenderedPageBreak/>
          <w:t xml:space="preserve">Quantitative attribute accuracy is applicable for </w:t>
        </w:r>
        <w:r w:rsidRPr="00616E11">
          <w:rPr>
            <w:color w:val="EE0000"/>
          </w:rPr>
          <w:t>S-1XX</w:t>
        </w:r>
        <w:r w:rsidRPr="00616E11">
          <w:t xml:space="preserve"> </w:t>
        </w:r>
        <w:r w:rsidRPr="00616E11">
          <w:rPr>
            <w:b/>
            <w:bCs/>
          </w:rPr>
          <w:t>[or]</w:t>
        </w:r>
        <w:r w:rsidRPr="00616E11">
          <w:t xml:space="preserve"> the data quality scope </w:t>
        </w:r>
        <w:r w:rsidRPr="00616E11">
          <w:rPr>
            <w:color w:val="EE0000"/>
          </w:rPr>
          <w:t>&lt;XXX&gt;</w:t>
        </w:r>
        <w:r w:rsidRPr="00616E11">
          <w:t xml:space="preserve"> of </w:t>
        </w:r>
        <w:r w:rsidRPr="00616E11">
          <w:rPr>
            <w:color w:val="EE0000"/>
          </w:rPr>
          <w:t>S-1XX</w:t>
        </w:r>
        <w:r w:rsidRPr="00616E11">
          <w:t xml:space="preserve"> and follows the guidelines from S-100 Part 4c.</w:t>
        </w:r>
      </w:ins>
    </w:p>
    <w:p w14:paraId="61FD88B7" w14:textId="77777777" w:rsidR="00C94CCD" w:rsidRPr="00616E11" w:rsidRDefault="00C94CCD" w:rsidP="00A73A27">
      <w:pPr>
        <w:rPr>
          <w:ins w:id="4904" w:author="Raphael Malyankar" w:date="2025-08-06T18:55:00Z" w16du:dateUtc="2025-08-07T01:55:00Z"/>
        </w:rPr>
      </w:pPr>
      <w:ins w:id="4905" w:author="Raphael Malyankar" w:date="2025-08-06T18:55:00Z" w16du:dateUtc="2025-08-07T01:55:00Z">
        <w:r w:rsidRPr="00616E11">
          <w:rPr>
            <w:color w:val="EE0000"/>
          </w:rPr>
          <w:t>S-1XX</w:t>
        </w:r>
        <w:r w:rsidRPr="00616E11">
          <w:t xml:space="preserve"> products must be tested with quantitative attribute accuracy checks prior to release by the Data Producer. The Data Producer must review the check results and address any issues to ensure sufficient quality of the data products. The checks are listed in </w:t>
        </w:r>
        <w:r w:rsidRPr="00616E11">
          <w:rPr>
            <w:color w:val="EE0000"/>
          </w:rPr>
          <w:t>&lt;X&gt;</w:t>
        </w:r>
        <w:r w:rsidRPr="00616E11">
          <w:t xml:space="preserve">. </w:t>
        </w:r>
        <w:r w:rsidRPr="00616E11">
          <w:rPr>
            <w:b/>
            <w:bCs/>
          </w:rPr>
          <w:t>[Option 2a.1:]</w:t>
        </w:r>
        <w:r w:rsidRPr="00616E11">
          <w:t xml:space="preserve"> Data should only be published if it passes the test. </w:t>
        </w:r>
        <w:r w:rsidRPr="00616E11">
          <w:rPr>
            <w:b/>
            <w:bCs/>
          </w:rPr>
          <w:t>[Or Option 2a.2:]</w:t>
        </w:r>
        <w:r w:rsidRPr="00616E11">
          <w:t xml:space="preserve"> It is allowable to publish the data with a quality statement which indicates non-conformance.</w:t>
        </w:r>
      </w:ins>
    </w:p>
    <w:p w14:paraId="5672CE9D" w14:textId="77777777" w:rsidR="00C94CCD" w:rsidRPr="00616E11" w:rsidRDefault="00C94CCD" w:rsidP="00A73A27">
      <w:pPr>
        <w:rPr>
          <w:ins w:id="4906" w:author="Raphael Malyankar" w:date="2025-08-06T18:55:00Z" w16du:dateUtc="2025-08-07T01:55:00Z"/>
        </w:rPr>
      </w:pPr>
      <w:ins w:id="4907" w:author="Raphael Malyankar" w:date="2025-08-06T18:55:00Z" w16du:dateUtc="2025-08-07T01:55:00Z">
        <w:r w:rsidRPr="00616E11">
          <w:rPr>
            <w:b/>
            <w:bCs/>
          </w:rPr>
          <w:t>[Option 2b.1:]</w:t>
        </w:r>
        <w:r w:rsidRPr="00616E11">
          <w:t xml:space="preserve"> The Product Specification must describe how quantitative attribute accuracy is to be populated; for example, stating the mechanism to reference the quality evaluation procedure, and allowable values for the quality results.</w:t>
        </w:r>
      </w:ins>
    </w:p>
    <w:p w14:paraId="0D6D39BA" w14:textId="77777777" w:rsidR="00C94CCD" w:rsidRPr="00616E11" w:rsidRDefault="00C94CCD" w:rsidP="00A73A27">
      <w:pPr>
        <w:rPr>
          <w:ins w:id="4908" w:author="Raphael Malyankar" w:date="2025-08-06T18:55:00Z" w16du:dateUtc="2025-08-07T01:55:00Z"/>
        </w:rPr>
      </w:pPr>
      <w:ins w:id="4909" w:author="Raphael Malyankar" w:date="2025-08-06T18:55:00Z" w16du:dateUtc="2025-08-07T01:55:00Z">
        <w:r w:rsidRPr="00616E11">
          <w:rPr>
            <w:b/>
            <w:bCs/>
          </w:rPr>
          <w:t>[Or Option 2b.2:]</w:t>
        </w:r>
        <w:r w:rsidRPr="00616E11">
          <w:t xml:space="preserve"> The accuracy of quantitative attributes can be measured in terms of uncertainty intervals. </w:t>
        </w:r>
        <w:r w:rsidRPr="00616E11">
          <w:rPr>
            <w:color w:val="EE0000"/>
          </w:rPr>
          <w:t>S-1XX</w:t>
        </w:r>
        <w:r w:rsidRPr="00616E11">
          <w:t xml:space="preserve"> products shall at least populate attributeValueUncertainty3Sigma that indicates the attribute value of uncertainty where half the length of the interval defined by an upper and lower limit in which the true value for the quantitative attribute lies with a probability of 95%.</w:t>
        </w:r>
      </w:ins>
    </w:p>
    <w:p w14:paraId="43914F65" w14:textId="77777777" w:rsidR="00C94CCD" w:rsidRPr="00616E11" w:rsidRDefault="00C94CCD" w:rsidP="00DE53D5">
      <w:pPr>
        <w:pStyle w:val="HeadingC2"/>
        <w:rPr>
          <w:ins w:id="4910" w:author="Raphael Malyankar" w:date="2025-08-06T18:56:00Z" w16du:dateUtc="2025-08-07T01:56:00Z"/>
        </w:rPr>
      </w:pPr>
      <w:bookmarkStart w:id="4911" w:name="_Toc206156656"/>
      <w:ins w:id="4912" w:author="Raphael Malyankar" w:date="2025-08-06T18:56:00Z" w16du:dateUtc="2025-08-07T01:56:00Z">
        <w:r w:rsidRPr="00616E11">
          <w:t>Temporal quality</w:t>
        </w:r>
        <w:bookmarkEnd w:id="4911"/>
      </w:ins>
    </w:p>
    <w:p w14:paraId="389FBD3E" w14:textId="77777777" w:rsidR="00C94CCD" w:rsidRPr="00616E11" w:rsidRDefault="00C94CCD" w:rsidP="00DE53D5">
      <w:pPr>
        <w:pStyle w:val="HeadingC3"/>
        <w:rPr>
          <w:ins w:id="4913" w:author="Raphael Malyankar" w:date="2025-08-06T18:56:00Z" w16du:dateUtc="2025-08-07T01:56:00Z"/>
        </w:rPr>
      </w:pPr>
      <w:bookmarkStart w:id="4914" w:name="_Toc206156657"/>
      <w:ins w:id="4915" w:author="Raphael Malyankar" w:date="2025-08-06T18:56:00Z" w16du:dateUtc="2025-08-07T01:56:00Z">
        <w:r w:rsidRPr="00616E11">
          <w:t>Temporal consistency</w:t>
        </w:r>
        <w:bookmarkEnd w:id="4914"/>
      </w:ins>
    </w:p>
    <w:p w14:paraId="632BCE69" w14:textId="77777777" w:rsidR="00C94CCD" w:rsidRPr="00616E11" w:rsidRDefault="00C94CCD" w:rsidP="00A73A27">
      <w:pPr>
        <w:rPr>
          <w:ins w:id="4916" w:author="Raphael Malyankar" w:date="2025-08-06T18:56:00Z" w16du:dateUtc="2025-08-07T01:56:00Z"/>
          <w:b/>
          <w:bCs/>
        </w:rPr>
      </w:pPr>
      <w:ins w:id="4917" w:author="Raphael Malyankar" w:date="2025-08-06T18:56:00Z" w16du:dateUtc="2025-08-07T01:56:00Z">
        <w:r w:rsidRPr="00616E11">
          <w:rPr>
            <w:b/>
            <w:bCs/>
          </w:rPr>
          <w:t>[Option1:]</w:t>
        </w:r>
      </w:ins>
    </w:p>
    <w:p w14:paraId="229A78A6" w14:textId="77777777" w:rsidR="00C94CCD" w:rsidRPr="00616E11" w:rsidRDefault="00C94CCD" w:rsidP="00A73A27">
      <w:pPr>
        <w:rPr>
          <w:ins w:id="4918" w:author="Raphael Malyankar" w:date="2025-08-06T18:56:00Z" w16du:dateUtc="2025-08-07T01:56:00Z"/>
        </w:rPr>
      </w:pPr>
      <w:ins w:id="4919" w:author="Raphael Malyankar" w:date="2025-08-06T18:56:00Z" w16du:dateUtc="2025-08-07T01:56:00Z">
        <w:r w:rsidRPr="00616E11">
          <w:t xml:space="preserve">Temporal Consistency is not applicable for </w:t>
        </w:r>
        <w:r w:rsidRPr="00616E11">
          <w:rPr>
            <w:color w:val="EE0000"/>
          </w:rPr>
          <w:t>S-1XX</w:t>
        </w:r>
        <w:r w:rsidRPr="00616E11">
          <w:t xml:space="preserve"> which is a Product Specification without ordered events or sequences.</w:t>
        </w:r>
      </w:ins>
    </w:p>
    <w:p w14:paraId="1B133E5D" w14:textId="77777777" w:rsidR="00C94CCD" w:rsidRPr="00616E11" w:rsidRDefault="00C94CCD" w:rsidP="00A73A27">
      <w:pPr>
        <w:rPr>
          <w:ins w:id="4920" w:author="Raphael Malyankar" w:date="2025-08-06T18:56:00Z" w16du:dateUtc="2025-08-07T01:56:00Z"/>
          <w:b/>
          <w:bCs/>
        </w:rPr>
      </w:pPr>
      <w:ins w:id="4921" w:author="Raphael Malyankar" w:date="2025-08-06T18:56:00Z" w16du:dateUtc="2025-08-07T01:56:00Z">
        <w:r w:rsidRPr="00616E11">
          <w:rPr>
            <w:b/>
            <w:bCs/>
          </w:rPr>
          <w:t>[Or Option2:]</w:t>
        </w:r>
      </w:ins>
    </w:p>
    <w:p w14:paraId="4C4C4941" w14:textId="77777777" w:rsidR="00C94CCD" w:rsidRPr="00616E11" w:rsidRDefault="00C94CCD" w:rsidP="00A73A27">
      <w:pPr>
        <w:rPr>
          <w:ins w:id="4922" w:author="Raphael Malyankar" w:date="2025-08-06T18:56:00Z" w16du:dateUtc="2025-08-07T01:56:00Z"/>
        </w:rPr>
      </w:pPr>
      <w:ins w:id="4923" w:author="Raphael Malyankar" w:date="2025-08-06T18:56:00Z" w16du:dateUtc="2025-08-07T01:56:00Z">
        <w:r w:rsidRPr="00616E11">
          <w:t xml:space="preserve">Temporal consistency is applicable for </w:t>
        </w:r>
        <w:r w:rsidRPr="00616E11">
          <w:rPr>
            <w:color w:val="EE0000"/>
          </w:rPr>
          <w:t>S-1XX</w:t>
        </w:r>
        <w:r w:rsidRPr="00616E11">
          <w:t xml:space="preserve"> </w:t>
        </w:r>
        <w:r w:rsidRPr="00616E11">
          <w:rPr>
            <w:b/>
            <w:bCs/>
          </w:rPr>
          <w:t>[or]</w:t>
        </w:r>
        <w:r w:rsidRPr="00616E11">
          <w:t xml:space="preserve"> the data quality scope </w:t>
        </w:r>
        <w:r w:rsidRPr="00616E11">
          <w:rPr>
            <w:color w:val="EE0000"/>
          </w:rPr>
          <w:t>&lt;XXX&gt;</w:t>
        </w:r>
        <w:r w:rsidRPr="00616E11">
          <w:t xml:space="preserve"> of </w:t>
        </w:r>
        <w:r w:rsidRPr="00616E11">
          <w:rPr>
            <w:color w:val="EE0000"/>
          </w:rPr>
          <w:t>S-1XX</w:t>
        </w:r>
        <w:r w:rsidRPr="00616E11">
          <w:t xml:space="preserve"> and follows the guidelines from S-100 Part 4c.</w:t>
        </w:r>
      </w:ins>
    </w:p>
    <w:p w14:paraId="25A329CB" w14:textId="77777777" w:rsidR="00C94CCD" w:rsidRPr="00616E11" w:rsidRDefault="00C94CCD" w:rsidP="00A73A27">
      <w:pPr>
        <w:rPr>
          <w:ins w:id="4924" w:author="Raphael Malyankar" w:date="2025-08-06T18:56:00Z" w16du:dateUtc="2025-08-07T01:56:00Z"/>
        </w:rPr>
      </w:pPr>
      <w:ins w:id="4925" w:author="Raphael Malyankar" w:date="2025-08-06T18:56:00Z" w16du:dateUtc="2025-08-07T01:56:00Z">
        <w:r w:rsidRPr="00616E11">
          <w:rPr>
            <w:color w:val="EE0000"/>
          </w:rPr>
          <w:t>S-1XX</w:t>
        </w:r>
        <w:r w:rsidRPr="00616E11">
          <w:t xml:space="preserve"> products must be tested with temporal consistency checks prior to release by the Data Producer. The Data Producer must review the check results and address any issues to ensure sufficient quality of the data products. The checks are listed in </w:t>
        </w:r>
        <w:r w:rsidRPr="00616E11">
          <w:rPr>
            <w:color w:val="EE0000"/>
          </w:rPr>
          <w:t>&lt;X&gt;</w:t>
        </w:r>
        <w:r w:rsidRPr="00616E11">
          <w:t xml:space="preserve">. </w:t>
        </w:r>
        <w:r w:rsidRPr="00616E11">
          <w:rPr>
            <w:b/>
            <w:bCs/>
          </w:rPr>
          <w:t>[Option 2a.1:]</w:t>
        </w:r>
        <w:r w:rsidRPr="00616E11">
          <w:t xml:space="preserve"> Data should only be published if it passes the test. </w:t>
        </w:r>
        <w:r w:rsidRPr="00616E11">
          <w:rPr>
            <w:b/>
            <w:bCs/>
          </w:rPr>
          <w:t>[Or Option 2a.2:]</w:t>
        </w:r>
        <w:r w:rsidRPr="00616E11">
          <w:t xml:space="preserve"> It is allowable to publish the data with a quality statement which indicates non-conformance.</w:t>
        </w:r>
      </w:ins>
    </w:p>
    <w:p w14:paraId="7F8708CA" w14:textId="77777777" w:rsidR="00C94CCD" w:rsidRPr="00616E11" w:rsidRDefault="00C94CCD" w:rsidP="00A73A27">
      <w:pPr>
        <w:rPr>
          <w:ins w:id="4926" w:author="Raphael Malyankar" w:date="2025-08-06T18:56:00Z" w16du:dateUtc="2025-08-07T01:56:00Z"/>
        </w:rPr>
      </w:pPr>
      <w:ins w:id="4927" w:author="Raphael Malyankar" w:date="2025-08-06T18:56:00Z" w16du:dateUtc="2025-08-07T01:56:00Z">
        <w:r w:rsidRPr="00616E11">
          <w:t xml:space="preserve">In term of Temporal Consistency, </w:t>
        </w:r>
        <w:r w:rsidRPr="00616E11">
          <w:rPr>
            <w:color w:val="EE0000"/>
          </w:rPr>
          <w:t>S-1XX</w:t>
        </w:r>
        <w:r w:rsidRPr="00616E11">
          <w:t xml:space="preserve"> products must populate chronologicalOrder that indicates that an event is incorrectly ordered against the other events.</w:t>
        </w:r>
      </w:ins>
    </w:p>
    <w:p w14:paraId="7A69287D" w14:textId="77777777" w:rsidR="00C94CCD" w:rsidRPr="00616E11" w:rsidRDefault="00C94CCD" w:rsidP="00DE53D5">
      <w:pPr>
        <w:pStyle w:val="HeadingC3"/>
        <w:rPr>
          <w:ins w:id="4928" w:author="Raphael Malyankar" w:date="2025-08-06T18:56:00Z" w16du:dateUtc="2025-08-07T01:56:00Z"/>
        </w:rPr>
      </w:pPr>
      <w:bookmarkStart w:id="4929" w:name="_Toc206156658"/>
      <w:ins w:id="4930" w:author="Raphael Malyankar" w:date="2025-08-06T18:56:00Z" w16du:dateUtc="2025-08-07T01:56:00Z">
        <w:r w:rsidRPr="00616E11">
          <w:t>Temporal validity</w:t>
        </w:r>
        <w:bookmarkEnd w:id="4929"/>
      </w:ins>
    </w:p>
    <w:p w14:paraId="2F432E09" w14:textId="77777777" w:rsidR="00C94CCD" w:rsidRPr="00616E11" w:rsidRDefault="00C94CCD" w:rsidP="00A73A27">
      <w:pPr>
        <w:rPr>
          <w:ins w:id="4931" w:author="Raphael Malyankar" w:date="2025-08-06T18:56:00Z" w16du:dateUtc="2025-08-07T01:56:00Z"/>
          <w:b/>
          <w:bCs/>
        </w:rPr>
      </w:pPr>
      <w:ins w:id="4932" w:author="Raphael Malyankar" w:date="2025-08-06T18:56:00Z" w16du:dateUtc="2025-08-07T01:56:00Z">
        <w:r w:rsidRPr="00616E11">
          <w:rPr>
            <w:b/>
            <w:bCs/>
          </w:rPr>
          <w:t>[Option1:]</w:t>
        </w:r>
      </w:ins>
    </w:p>
    <w:p w14:paraId="3F49D507" w14:textId="77777777" w:rsidR="00C94CCD" w:rsidRPr="00616E11" w:rsidRDefault="00C94CCD" w:rsidP="00A73A27">
      <w:pPr>
        <w:rPr>
          <w:ins w:id="4933" w:author="Raphael Malyankar" w:date="2025-08-06T18:56:00Z" w16du:dateUtc="2025-08-07T01:56:00Z"/>
        </w:rPr>
      </w:pPr>
      <w:ins w:id="4934" w:author="Raphael Malyankar" w:date="2025-08-06T18:56:00Z" w16du:dateUtc="2025-08-07T01:56:00Z">
        <w:r w:rsidRPr="00616E11">
          <w:t xml:space="preserve">Temporal validity is not applicable for </w:t>
        </w:r>
        <w:r w:rsidRPr="00616E11">
          <w:rPr>
            <w:color w:val="EE0000"/>
          </w:rPr>
          <w:t>S-1XX</w:t>
        </w:r>
        <w:r w:rsidRPr="00616E11">
          <w:t xml:space="preserve"> which is a Product Specification without objects that have a time value associated.</w:t>
        </w:r>
      </w:ins>
    </w:p>
    <w:p w14:paraId="0E7E4B82" w14:textId="77777777" w:rsidR="00C94CCD" w:rsidRPr="00616E11" w:rsidRDefault="00C94CCD" w:rsidP="00A73A27">
      <w:pPr>
        <w:rPr>
          <w:ins w:id="4935" w:author="Raphael Malyankar" w:date="2025-08-06T18:56:00Z" w16du:dateUtc="2025-08-07T01:56:00Z"/>
          <w:b/>
          <w:bCs/>
        </w:rPr>
      </w:pPr>
      <w:ins w:id="4936" w:author="Raphael Malyankar" w:date="2025-08-06T18:56:00Z" w16du:dateUtc="2025-08-07T01:56:00Z">
        <w:r w:rsidRPr="00616E11">
          <w:rPr>
            <w:b/>
            <w:bCs/>
          </w:rPr>
          <w:t>[Or Option2:]</w:t>
        </w:r>
      </w:ins>
    </w:p>
    <w:p w14:paraId="1E23652A" w14:textId="77777777" w:rsidR="00C94CCD" w:rsidRPr="00616E11" w:rsidRDefault="00C94CCD" w:rsidP="00A73A27">
      <w:pPr>
        <w:rPr>
          <w:ins w:id="4937" w:author="Raphael Malyankar" w:date="2025-08-06T18:56:00Z" w16du:dateUtc="2025-08-07T01:56:00Z"/>
        </w:rPr>
      </w:pPr>
      <w:ins w:id="4938" w:author="Raphael Malyankar" w:date="2025-08-06T18:56:00Z" w16du:dateUtc="2025-08-07T01:56:00Z">
        <w:r w:rsidRPr="00616E11">
          <w:t xml:space="preserve">Temporal validity is applicable for </w:t>
        </w:r>
        <w:r w:rsidRPr="00616E11">
          <w:rPr>
            <w:color w:val="EE0000"/>
          </w:rPr>
          <w:t>S-1XX</w:t>
        </w:r>
        <w:r w:rsidRPr="00616E11">
          <w:t xml:space="preserve"> </w:t>
        </w:r>
        <w:r w:rsidRPr="00616E11">
          <w:rPr>
            <w:b/>
            <w:bCs/>
          </w:rPr>
          <w:t>[or]</w:t>
        </w:r>
        <w:r w:rsidRPr="00616E11">
          <w:t xml:space="preserve"> the data quality scope </w:t>
        </w:r>
        <w:r w:rsidRPr="00616E11">
          <w:rPr>
            <w:color w:val="EE0000"/>
          </w:rPr>
          <w:t xml:space="preserve">&lt;XXX&gt; </w:t>
        </w:r>
        <w:r w:rsidRPr="00616E11">
          <w:t xml:space="preserve">of </w:t>
        </w:r>
        <w:r w:rsidRPr="00616E11">
          <w:rPr>
            <w:color w:val="EE0000"/>
          </w:rPr>
          <w:t>S-1XX</w:t>
        </w:r>
        <w:r w:rsidRPr="00616E11">
          <w:t xml:space="preserve"> and follows the guidelines from S-100 Part 4c.</w:t>
        </w:r>
      </w:ins>
    </w:p>
    <w:p w14:paraId="4EECB2CE" w14:textId="77777777" w:rsidR="00C94CCD" w:rsidRPr="00616E11" w:rsidRDefault="00C94CCD" w:rsidP="00A73A27">
      <w:pPr>
        <w:rPr>
          <w:ins w:id="4939" w:author="Raphael Malyankar" w:date="2025-08-06T18:56:00Z" w16du:dateUtc="2025-08-07T01:56:00Z"/>
        </w:rPr>
      </w:pPr>
      <w:ins w:id="4940" w:author="Raphael Malyankar" w:date="2025-08-06T18:56:00Z" w16du:dateUtc="2025-08-07T01:56:00Z">
        <w:r w:rsidRPr="00616E11">
          <w:rPr>
            <w:color w:val="EE0000"/>
          </w:rPr>
          <w:t>S-1XX</w:t>
        </w:r>
        <w:r w:rsidRPr="00616E11">
          <w:t xml:space="preserve"> products must be tested with temporal validity checks prior to release by the Data Producer. The Data Producer must review the check results and address any issues to ensure sufficient quality of the data products. The checks are listed in </w:t>
        </w:r>
        <w:r w:rsidRPr="00616E11">
          <w:rPr>
            <w:color w:val="EE0000"/>
          </w:rPr>
          <w:t>&lt;X&gt;</w:t>
        </w:r>
        <w:r w:rsidRPr="00616E11">
          <w:t xml:space="preserve">. </w:t>
        </w:r>
        <w:r w:rsidRPr="00616E11">
          <w:rPr>
            <w:b/>
            <w:bCs/>
          </w:rPr>
          <w:t>[Option 2a.1:]</w:t>
        </w:r>
        <w:r w:rsidRPr="00616E11">
          <w:t xml:space="preserve"> Data should only be published if it passes the test. </w:t>
        </w:r>
        <w:r w:rsidRPr="00616E11">
          <w:rPr>
            <w:b/>
            <w:bCs/>
          </w:rPr>
          <w:t>[Or Option 2a.2:]</w:t>
        </w:r>
        <w:r w:rsidRPr="00616E11">
          <w:t xml:space="preserve"> It is allowable to publish the data with a quality statement which indicates non-conformance.</w:t>
        </w:r>
      </w:ins>
    </w:p>
    <w:p w14:paraId="69946BAA" w14:textId="77777777" w:rsidR="00C94CCD" w:rsidRPr="00616E11" w:rsidRDefault="00C94CCD" w:rsidP="00A73A27">
      <w:pPr>
        <w:rPr>
          <w:ins w:id="4941" w:author="Raphael Malyankar" w:date="2025-08-06T18:56:00Z" w16du:dateUtc="2025-08-07T01:56:00Z"/>
        </w:rPr>
      </w:pPr>
      <w:ins w:id="4942" w:author="Raphael Malyankar" w:date="2025-08-06T18:56:00Z" w16du:dateUtc="2025-08-07T01:56:00Z">
        <w:r w:rsidRPr="00616E11">
          <w:rPr>
            <w:b/>
            <w:bCs/>
          </w:rPr>
          <w:t>[Option 2b.1:]</w:t>
        </w:r>
        <w:r w:rsidRPr="00616E11">
          <w:t xml:space="preserve"> The Product Specification must describe how temporal validity is to be populated; for example, stating the mechanism to reference the quality evaluation procedure, and allowable values for the quality results.</w:t>
        </w:r>
      </w:ins>
    </w:p>
    <w:p w14:paraId="7DF348FF" w14:textId="77777777" w:rsidR="00C94CCD" w:rsidRPr="00616E11" w:rsidRDefault="00C94CCD" w:rsidP="00A73A27">
      <w:pPr>
        <w:rPr>
          <w:ins w:id="4943" w:author="Raphael Malyankar" w:date="2025-08-06T18:56:00Z" w16du:dateUtc="2025-08-07T01:56:00Z"/>
        </w:rPr>
      </w:pPr>
      <w:ins w:id="4944" w:author="Raphael Malyankar" w:date="2025-08-06T18:56:00Z" w16du:dateUtc="2025-08-07T01:56:00Z">
        <w:r w:rsidRPr="00616E11">
          <w:rPr>
            <w:b/>
            <w:bCs/>
          </w:rPr>
          <w:lastRenderedPageBreak/>
          <w:t>[Or Option 2b.2:]</w:t>
        </w:r>
        <w:r w:rsidRPr="00616E11">
          <w:t xml:space="preserve"> In terms of temporal validity, </w:t>
        </w:r>
        <w:r w:rsidRPr="00616E11">
          <w:rPr>
            <w:color w:val="EE0000"/>
          </w:rPr>
          <w:t>S-1XX</w:t>
        </w:r>
        <w:r w:rsidRPr="00616E11">
          <w:t xml:space="preserve"> products must at least populate numberOfNonConformantItems that is a count of all items in the dataset that are not in conformance with their value domain.</w:t>
        </w:r>
      </w:ins>
    </w:p>
    <w:p w14:paraId="79446295" w14:textId="77777777" w:rsidR="00C94CCD" w:rsidRPr="00616E11" w:rsidRDefault="00C94CCD" w:rsidP="00DE53D5">
      <w:pPr>
        <w:pStyle w:val="HeadingC3"/>
        <w:rPr>
          <w:ins w:id="4945" w:author="Raphael Malyankar" w:date="2025-08-06T18:56:00Z" w16du:dateUtc="2025-08-07T01:56:00Z"/>
        </w:rPr>
      </w:pPr>
      <w:bookmarkStart w:id="4946" w:name="_Toc206156659"/>
      <w:ins w:id="4947" w:author="Raphael Malyankar" w:date="2025-08-06T18:56:00Z" w16du:dateUtc="2025-08-07T01:56:00Z">
        <w:r w:rsidRPr="00616E11">
          <w:t>Temporal accuracy</w:t>
        </w:r>
        <w:bookmarkEnd w:id="4946"/>
      </w:ins>
    </w:p>
    <w:p w14:paraId="4F86E963" w14:textId="77777777" w:rsidR="00C94CCD" w:rsidRPr="00616E11" w:rsidRDefault="00C94CCD" w:rsidP="00A73A27">
      <w:pPr>
        <w:rPr>
          <w:ins w:id="4948" w:author="Raphael Malyankar" w:date="2025-08-06T18:56:00Z" w16du:dateUtc="2025-08-07T01:56:00Z"/>
          <w:b/>
          <w:bCs/>
        </w:rPr>
      </w:pPr>
      <w:ins w:id="4949" w:author="Raphael Malyankar" w:date="2025-08-06T18:56:00Z" w16du:dateUtc="2025-08-07T01:56:00Z">
        <w:r w:rsidRPr="00616E11">
          <w:rPr>
            <w:b/>
            <w:bCs/>
          </w:rPr>
          <w:t>[Option1:]</w:t>
        </w:r>
      </w:ins>
    </w:p>
    <w:p w14:paraId="05B44D2A" w14:textId="77777777" w:rsidR="00C94CCD" w:rsidRPr="00616E11" w:rsidRDefault="00C94CCD" w:rsidP="00A73A27">
      <w:pPr>
        <w:rPr>
          <w:ins w:id="4950" w:author="Raphael Malyankar" w:date="2025-08-06T18:56:00Z" w16du:dateUtc="2025-08-07T01:56:00Z"/>
        </w:rPr>
      </w:pPr>
      <w:ins w:id="4951" w:author="Raphael Malyankar" w:date="2025-08-06T18:56:00Z" w16du:dateUtc="2025-08-07T01:56:00Z">
        <w:r w:rsidRPr="00616E11">
          <w:t xml:space="preserve">Temporal accuracy is not applicable for </w:t>
        </w:r>
        <w:r w:rsidRPr="00616E11">
          <w:rPr>
            <w:color w:val="EE0000"/>
          </w:rPr>
          <w:t>S-1XX</w:t>
        </w:r>
        <w:r w:rsidRPr="00616E11">
          <w:t xml:space="preserve"> which is a Product Specification without objects that have a time value associated.</w:t>
        </w:r>
      </w:ins>
    </w:p>
    <w:p w14:paraId="710101B2" w14:textId="77777777" w:rsidR="00C94CCD" w:rsidRPr="00616E11" w:rsidRDefault="00C94CCD" w:rsidP="00A73A27">
      <w:pPr>
        <w:rPr>
          <w:ins w:id="4952" w:author="Raphael Malyankar" w:date="2025-08-06T18:56:00Z" w16du:dateUtc="2025-08-07T01:56:00Z"/>
          <w:b/>
          <w:bCs/>
        </w:rPr>
      </w:pPr>
      <w:ins w:id="4953" w:author="Raphael Malyankar" w:date="2025-08-06T18:56:00Z" w16du:dateUtc="2025-08-07T01:56:00Z">
        <w:r w:rsidRPr="00616E11">
          <w:rPr>
            <w:b/>
            <w:bCs/>
          </w:rPr>
          <w:t>[Or Option2:]</w:t>
        </w:r>
      </w:ins>
    </w:p>
    <w:p w14:paraId="4EAB07C5" w14:textId="77777777" w:rsidR="00C94CCD" w:rsidRPr="00616E11" w:rsidRDefault="00C94CCD" w:rsidP="00A73A27">
      <w:pPr>
        <w:rPr>
          <w:ins w:id="4954" w:author="Raphael Malyankar" w:date="2025-08-06T18:56:00Z" w16du:dateUtc="2025-08-07T01:56:00Z"/>
        </w:rPr>
      </w:pPr>
      <w:ins w:id="4955" w:author="Raphael Malyankar" w:date="2025-08-06T18:56:00Z" w16du:dateUtc="2025-08-07T01:56:00Z">
        <w:r w:rsidRPr="00616E11">
          <w:t xml:space="preserve">Temporal accuracy is applicable for </w:t>
        </w:r>
        <w:r w:rsidRPr="00616E11">
          <w:rPr>
            <w:color w:val="EE0000"/>
          </w:rPr>
          <w:t>S-1XX</w:t>
        </w:r>
        <w:r w:rsidRPr="00616E11">
          <w:t xml:space="preserve"> </w:t>
        </w:r>
        <w:r w:rsidRPr="00616E11">
          <w:rPr>
            <w:b/>
            <w:bCs/>
          </w:rPr>
          <w:t>[or]</w:t>
        </w:r>
        <w:r w:rsidRPr="00616E11">
          <w:t xml:space="preserve"> the data quality scope </w:t>
        </w:r>
        <w:r w:rsidRPr="00616E11">
          <w:rPr>
            <w:color w:val="EE0000"/>
          </w:rPr>
          <w:t xml:space="preserve">&lt;XXX&gt; </w:t>
        </w:r>
        <w:r w:rsidRPr="00616E11">
          <w:t xml:space="preserve">of </w:t>
        </w:r>
        <w:r w:rsidRPr="00616E11">
          <w:rPr>
            <w:color w:val="EE0000"/>
          </w:rPr>
          <w:t>S-1XX</w:t>
        </w:r>
        <w:r w:rsidRPr="00616E11">
          <w:t xml:space="preserve"> and follows the guidelines from S-100 Part 4c.</w:t>
        </w:r>
      </w:ins>
    </w:p>
    <w:p w14:paraId="1255DF05" w14:textId="77777777" w:rsidR="00C94CCD" w:rsidRPr="00616E11" w:rsidRDefault="00C94CCD" w:rsidP="00A73A27">
      <w:pPr>
        <w:rPr>
          <w:ins w:id="4956" w:author="Raphael Malyankar" w:date="2025-08-06T18:56:00Z" w16du:dateUtc="2025-08-07T01:56:00Z"/>
        </w:rPr>
      </w:pPr>
      <w:ins w:id="4957" w:author="Raphael Malyankar" w:date="2025-08-06T18:56:00Z" w16du:dateUtc="2025-08-07T01:56:00Z">
        <w:r w:rsidRPr="00616E11">
          <w:rPr>
            <w:color w:val="EE0000"/>
          </w:rPr>
          <w:t>S-1XX</w:t>
        </w:r>
        <w:r w:rsidRPr="00616E11">
          <w:t xml:space="preserve"> products must be tested with temporal accuracy checks prior to release by the Data Producer. The Data Producer must review the check results and address any issues to ensure sufficient quality of the data products. The checks are listed in </w:t>
        </w:r>
        <w:r w:rsidRPr="00616E11">
          <w:rPr>
            <w:color w:val="EE0000"/>
          </w:rPr>
          <w:t>&lt;X&gt;</w:t>
        </w:r>
        <w:r w:rsidRPr="00616E11">
          <w:t xml:space="preserve">. </w:t>
        </w:r>
        <w:r w:rsidRPr="00616E11">
          <w:rPr>
            <w:b/>
            <w:bCs/>
          </w:rPr>
          <w:t>[Option 2a.1:]</w:t>
        </w:r>
        <w:r w:rsidRPr="00616E11">
          <w:t xml:space="preserve"> Data should only be published if it passes the test. </w:t>
        </w:r>
        <w:r w:rsidRPr="00616E11">
          <w:rPr>
            <w:b/>
            <w:bCs/>
          </w:rPr>
          <w:t>[Option 2a.2:]</w:t>
        </w:r>
        <w:r w:rsidRPr="00616E11">
          <w:t xml:space="preserve"> It is allowable to publish the data with a quality statement which indicates non-conformance.</w:t>
        </w:r>
      </w:ins>
    </w:p>
    <w:p w14:paraId="03597D1D" w14:textId="77777777" w:rsidR="00C94CCD" w:rsidRPr="00616E11" w:rsidRDefault="00C94CCD" w:rsidP="00A73A27">
      <w:pPr>
        <w:rPr>
          <w:ins w:id="4958" w:author="Raphael Malyankar" w:date="2025-08-06T18:56:00Z" w16du:dateUtc="2025-08-07T01:56:00Z"/>
        </w:rPr>
      </w:pPr>
      <w:ins w:id="4959" w:author="Raphael Malyankar" w:date="2025-08-06T18:56:00Z" w16du:dateUtc="2025-08-07T01:56:00Z">
        <w:r w:rsidRPr="00616E11">
          <w:rPr>
            <w:b/>
            <w:bCs/>
          </w:rPr>
          <w:t>[Option 2b.1:]</w:t>
        </w:r>
        <w:r w:rsidRPr="00616E11">
          <w:t xml:space="preserve"> The Product Specification must describe how temporal accuracy is to be populated; for example, stating the mechanism to reference the quality evaluation procedure, and allowable values for the quality results.</w:t>
        </w:r>
      </w:ins>
    </w:p>
    <w:p w14:paraId="1B218127" w14:textId="77777777" w:rsidR="00C94CCD" w:rsidRPr="00616E11" w:rsidRDefault="00C94CCD" w:rsidP="00A73A27">
      <w:pPr>
        <w:rPr>
          <w:ins w:id="4960" w:author="Raphael Malyankar" w:date="2025-08-06T18:56:00Z" w16du:dateUtc="2025-08-07T01:56:00Z"/>
        </w:rPr>
      </w:pPr>
      <w:ins w:id="4961" w:author="Raphael Malyankar" w:date="2025-08-06T18:56:00Z" w16du:dateUtc="2025-08-07T01:56:00Z">
        <w:r w:rsidRPr="00616E11">
          <w:rPr>
            <w:b/>
            <w:bCs/>
          </w:rPr>
          <w:t>[Or Option 2b.2:]</w:t>
        </w:r>
        <w:r w:rsidRPr="00616E11">
          <w:t xml:space="preserve"> In terms of temporal accuracy, </w:t>
        </w:r>
        <w:r w:rsidRPr="00616E11">
          <w:rPr>
            <w:color w:val="EE0000"/>
          </w:rPr>
          <w:t>S-1XX</w:t>
        </w:r>
        <w:r w:rsidRPr="00616E11">
          <w:t xml:space="preserve"> products shall at least populate attributeValueUncertainty3Sigma that indicates the attribute value of uncertainty where half the length of the interval defined by an upper and lower limit in which the true value for the quantitative attribute lies with a probability of 95%.</w:t>
        </w:r>
      </w:ins>
    </w:p>
    <w:p w14:paraId="07093305" w14:textId="77777777" w:rsidR="00C94CCD" w:rsidRPr="00616E11" w:rsidRDefault="00C94CCD" w:rsidP="00DE53D5">
      <w:pPr>
        <w:pStyle w:val="HeadingC2"/>
        <w:rPr>
          <w:ins w:id="4962" w:author="Raphael Malyankar" w:date="2025-08-06T18:56:00Z" w16du:dateUtc="2025-08-07T01:56:00Z"/>
        </w:rPr>
      </w:pPr>
      <w:bookmarkStart w:id="4963" w:name="_Toc206156660"/>
      <w:ins w:id="4964" w:author="Raphael Malyankar" w:date="2025-08-06T18:56:00Z" w16du:dateUtc="2025-08-07T01:56:00Z">
        <w:r w:rsidRPr="00616E11">
          <w:t>Aggregation</w:t>
        </w:r>
        <w:bookmarkEnd w:id="4963"/>
      </w:ins>
    </w:p>
    <w:p w14:paraId="06F6EB16" w14:textId="77777777" w:rsidR="00C94CCD" w:rsidRPr="00616E11" w:rsidRDefault="00C94CCD" w:rsidP="00A73A27">
      <w:pPr>
        <w:rPr>
          <w:ins w:id="4965" w:author="Raphael Malyankar" w:date="2025-08-06T18:56:00Z" w16du:dateUtc="2025-08-07T01:56:00Z"/>
          <w:b/>
          <w:bCs/>
        </w:rPr>
      </w:pPr>
      <w:ins w:id="4966" w:author="Raphael Malyankar" w:date="2025-08-06T18:56:00Z" w16du:dateUtc="2025-08-07T01:56:00Z">
        <w:r w:rsidRPr="00616E11">
          <w:rPr>
            <w:b/>
            <w:bCs/>
          </w:rPr>
          <w:t>[Option1:]</w:t>
        </w:r>
      </w:ins>
    </w:p>
    <w:p w14:paraId="49A55B2C" w14:textId="77777777" w:rsidR="00C94CCD" w:rsidRPr="00616E11" w:rsidRDefault="00C94CCD" w:rsidP="00A73A27">
      <w:pPr>
        <w:rPr>
          <w:ins w:id="4967" w:author="Raphael Malyankar" w:date="2025-08-06T18:56:00Z" w16du:dateUtc="2025-08-07T01:56:00Z"/>
        </w:rPr>
      </w:pPr>
      <w:ins w:id="4968" w:author="Raphael Malyankar" w:date="2025-08-06T18:56:00Z" w16du:dateUtc="2025-08-07T01:56:00Z">
        <w:r w:rsidRPr="00616E11">
          <w:t xml:space="preserve">Aggregation is not applicable for </w:t>
        </w:r>
        <w:r w:rsidRPr="00616E11">
          <w:rPr>
            <w:color w:val="EE0000"/>
          </w:rPr>
          <w:t>S-1XX</w:t>
        </w:r>
        <w:r w:rsidRPr="00616E11">
          <w:t xml:space="preserve"> because there is no need to aggregated data quality results based on different data quality elements.</w:t>
        </w:r>
      </w:ins>
    </w:p>
    <w:p w14:paraId="67A778F4" w14:textId="77777777" w:rsidR="00C94CCD" w:rsidRPr="00616E11" w:rsidRDefault="00C94CCD" w:rsidP="00A73A27">
      <w:pPr>
        <w:rPr>
          <w:ins w:id="4969" w:author="Raphael Malyankar" w:date="2025-08-06T18:56:00Z" w16du:dateUtc="2025-08-07T01:56:00Z"/>
          <w:b/>
          <w:bCs/>
        </w:rPr>
      </w:pPr>
      <w:ins w:id="4970" w:author="Raphael Malyankar" w:date="2025-08-06T18:56:00Z" w16du:dateUtc="2025-08-07T01:56:00Z">
        <w:r w:rsidRPr="00616E11">
          <w:rPr>
            <w:b/>
            <w:bCs/>
          </w:rPr>
          <w:t>[Or Option2:]</w:t>
        </w:r>
      </w:ins>
    </w:p>
    <w:p w14:paraId="1ED81DE8" w14:textId="77777777" w:rsidR="00C94CCD" w:rsidRPr="00616E11" w:rsidRDefault="00C94CCD" w:rsidP="00A73A27">
      <w:pPr>
        <w:rPr>
          <w:ins w:id="4971" w:author="Raphael Malyankar" w:date="2025-08-06T18:56:00Z" w16du:dateUtc="2025-08-07T01:56:00Z"/>
        </w:rPr>
      </w:pPr>
      <w:ins w:id="4972" w:author="Raphael Malyankar" w:date="2025-08-06T18:56:00Z" w16du:dateUtc="2025-08-07T01:56:00Z">
        <w:r w:rsidRPr="00616E11">
          <w:t xml:space="preserve">Aggregation is applicable for </w:t>
        </w:r>
        <w:r w:rsidRPr="00616E11">
          <w:rPr>
            <w:color w:val="EE0000"/>
          </w:rPr>
          <w:t>S-1XX</w:t>
        </w:r>
        <w:r w:rsidRPr="00616E11">
          <w:t xml:space="preserve"> </w:t>
        </w:r>
        <w:r w:rsidRPr="00616E11">
          <w:rPr>
            <w:b/>
            <w:bCs/>
          </w:rPr>
          <w:t>[or]</w:t>
        </w:r>
        <w:r w:rsidRPr="00616E11">
          <w:t xml:space="preserve"> the data quality scope </w:t>
        </w:r>
        <w:r w:rsidRPr="00616E11">
          <w:rPr>
            <w:color w:val="EE0000"/>
          </w:rPr>
          <w:t>&lt;XXX&gt;</w:t>
        </w:r>
        <w:r w:rsidRPr="00616E11">
          <w:t xml:space="preserve"> of </w:t>
        </w:r>
        <w:r w:rsidRPr="00616E11">
          <w:rPr>
            <w:color w:val="EE0000"/>
          </w:rPr>
          <w:t>S-1XX</w:t>
        </w:r>
        <w:r w:rsidRPr="00616E11">
          <w:t>. The aggregated data quality result provides a result if the dataset has passed conformance to the Product Specification. A data set may be deemed to be of an acceptable aggregate quality even though one or more individual data quality results fails acceptance.</w:t>
        </w:r>
      </w:ins>
    </w:p>
    <w:p w14:paraId="64000B05" w14:textId="01A964E7" w:rsidR="00C94CCD" w:rsidRPr="00616E11" w:rsidRDefault="00C94CCD" w:rsidP="00A73A27">
      <w:pPr>
        <w:rPr>
          <w:ins w:id="4973" w:author="Raphael Malyankar" w:date="2025-08-06T18:56:00Z" w16du:dateUtc="2025-08-07T01:56:00Z"/>
        </w:rPr>
      </w:pPr>
      <w:ins w:id="4974" w:author="Raphael Malyankar" w:date="2025-08-06T18:56:00Z" w16du:dateUtc="2025-08-07T01:56:00Z">
        <w:r w:rsidRPr="00616E11">
          <w:t xml:space="preserve">The quality of an </w:t>
        </w:r>
        <w:r w:rsidRPr="00616E11">
          <w:rPr>
            <w:color w:val="EE0000"/>
          </w:rPr>
          <w:t>S-1XX</w:t>
        </w:r>
        <w:r w:rsidRPr="00616E11">
          <w:t xml:space="preserve"> dataset may be represented by one aggregated data quality results (ADQR). The ADQR combines quality results from data quality evaluations based on different data quality elements including </w:t>
        </w:r>
        <w:r w:rsidRPr="00616E11">
          <w:rPr>
            <w:color w:val="EE0000"/>
          </w:rPr>
          <w:t xml:space="preserve">&lt;XXX, XXX, …. XXX and XXX&gt; </w:t>
        </w:r>
      </w:ins>
      <w:ins w:id="4975" w:author="Raphael Malyankar" w:date="2025-08-06T21:01:00Z" w16du:dateUtc="2025-08-07T04:01:00Z">
        <w:r w:rsidR="00AC607A" w:rsidRPr="00616E11">
          <w:rPr>
            <w:i/>
            <w:iCs/>
            <w:color w:val="EE0000"/>
          </w:rPr>
          <w:t>&lt;</w:t>
        </w:r>
        <w:r w:rsidR="00020D51" w:rsidRPr="00616E11">
          <w:rPr>
            <w:i/>
            <w:iCs/>
            <w:color w:val="EE0000"/>
          </w:rPr>
          <w:t>(</w:t>
        </w:r>
      </w:ins>
      <w:ins w:id="4976" w:author="Raphael Malyankar" w:date="2025-08-06T18:56:00Z" w16du:dateUtc="2025-08-07T01:56:00Z">
        <w:r w:rsidRPr="00616E11">
          <w:rPr>
            <w:i/>
            <w:iCs/>
            <w:color w:val="EE0000"/>
          </w:rPr>
          <w:t>for example, Commission, Omission, Conceptual Consistency, Format Consistency, Topological Consistency, Horizontal Position Accuracy and Thematic Classification Correctness</w:t>
        </w:r>
      </w:ins>
      <w:ins w:id="4977" w:author="Raphael Malyankar" w:date="2025-08-06T21:01:00Z" w16du:dateUtc="2025-08-07T04:01:00Z">
        <w:r w:rsidR="00020D51" w:rsidRPr="00616E11">
          <w:rPr>
            <w:i/>
            <w:iCs/>
            <w:color w:val="EE0000"/>
          </w:rPr>
          <w:t>)&gt;</w:t>
        </w:r>
      </w:ins>
      <w:ins w:id="4978" w:author="Raphael Malyankar" w:date="2025-08-06T18:56:00Z" w16du:dateUtc="2025-08-07T01:56:00Z">
        <w:r w:rsidRPr="00616E11">
          <w:t>.</w:t>
        </w:r>
      </w:ins>
    </w:p>
    <w:p w14:paraId="70B3B26E" w14:textId="77777777" w:rsidR="00C94CCD" w:rsidRPr="00616E11" w:rsidRDefault="00C94CCD" w:rsidP="00A73A27">
      <w:pPr>
        <w:rPr>
          <w:ins w:id="4979" w:author="Raphael Malyankar" w:date="2025-08-06T18:56:00Z" w16du:dateUtc="2025-08-07T01:56:00Z"/>
        </w:rPr>
      </w:pPr>
      <w:ins w:id="4980" w:author="Raphael Malyankar" w:date="2025-08-06T18:56:00Z" w16du:dateUtc="2025-08-07T01:56:00Z">
        <w:r w:rsidRPr="00616E11">
          <w:rPr>
            <w:b/>
            <w:bCs/>
          </w:rPr>
          <w:t xml:space="preserve">[Option 2a.1:] </w:t>
        </w:r>
        <w:bookmarkStart w:id="4981" w:name="_Hlk205248715"/>
        <w:r w:rsidRPr="00616E11">
          <w:rPr>
            <w:i/>
            <w:iCs/>
            <w:color w:val="EE0000"/>
          </w:rPr>
          <w:t>&lt;The Product Specification should omit frames not used by the product.&gt;</w:t>
        </w:r>
        <w:bookmarkEnd w:id="4981"/>
      </w:ins>
    </w:p>
    <w:p w14:paraId="38D10A37" w14:textId="77777777" w:rsidR="00C94CCD" w:rsidRPr="00616E11" w:rsidRDefault="00C94CCD" w:rsidP="00A73A27">
      <w:pPr>
        <w:rPr>
          <w:ins w:id="4982" w:author="Raphael Malyankar" w:date="2025-08-06T18:56:00Z" w16du:dateUtc="2025-08-07T01:56:00Z"/>
        </w:rPr>
      </w:pPr>
      <w:ins w:id="4983" w:author="Raphael Malyankar" w:date="2025-08-06T18:56:00Z" w16du:dateUtc="2025-08-07T01:56:00Z">
        <w:r w:rsidRPr="00616E11">
          <w:t>The aggregate data quality is determined by the formula:</w:t>
        </w:r>
      </w:ins>
    </w:p>
    <w:p w14:paraId="4681BB51" w14:textId="77777777" w:rsidR="00C94CCD" w:rsidRPr="00616E11" w:rsidRDefault="00C94CCD" w:rsidP="00A73A27">
      <w:pPr>
        <w:rPr>
          <w:ins w:id="4984" w:author="Raphael Malyankar" w:date="2025-08-06T18:56:00Z" w16du:dateUtc="2025-08-07T01:56:00Z"/>
        </w:rPr>
      </w:pPr>
      <w:ins w:id="4985" w:author="Raphael Malyankar" w:date="2025-08-06T18:56:00Z" w16du:dateUtc="2025-08-07T01:56:00Z">
        <w:r w:rsidRPr="00616E11">
          <w:t>ADQR=v1*v2 *v3 *... * vn</w:t>
        </w:r>
      </w:ins>
    </w:p>
    <w:p w14:paraId="79FBFC5F" w14:textId="77777777" w:rsidR="00C94CCD" w:rsidRPr="00616E11" w:rsidRDefault="00C94CCD" w:rsidP="00A73A27">
      <w:pPr>
        <w:rPr>
          <w:ins w:id="4986" w:author="Raphael Malyankar" w:date="2025-08-06T18:56:00Z" w16du:dateUtc="2025-08-07T01:56:00Z"/>
        </w:rPr>
      </w:pPr>
      <w:ins w:id="4987" w:author="Raphael Malyankar" w:date="2025-08-06T18:56:00Z" w16du:dateUtc="2025-08-07T01:56:00Z">
        <w:r w:rsidRPr="00616E11">
          <w:t>Where n is the number of data quality measurement frames.</w:t>
        </w:r>
      </w:ins>
    </w:p>
    <w:p w14:paraId="530DC292" w14:textId="77777777" w:rsidR="00C94CCD" w:rsidRPr="00616E11" w:rsidRDefault="00C94CCD" w:rsidP="00A73A27">
      <w:pPr>
        <w:rPr>
          <w:ins w:id="4988" w:author="Raphael Malyankar" w:date="2025-08-06T18:56:00Z" w16du:dateUtc="2025-08-07T01:56:00Z"/>
        </w:rPr>
      </w:pPr>
      <w:ins w:id="4989" w:author="Raphael Malyankar" w:date="2025-08-06T18:56:00Z" w16du:dateUtc="2025-08-07T01:56:00Z">
        <w:r w:rsidRPr="00616E11">
          <w:t xml:space="preserve">Where: </w:t>
        </w:r>
      </w:ins>
    </w:p>
    <w:p w14:paraId="51EE30D5" w14:textId="77777777" w:rsidR="00C94CCD" w:rsidRPr="00616E11" w:rsidRDefault="00C94CCD" w:rsidP="00A73A27">
      <w:pPr>
        <w:ind w:left="340"/>
        <w:rPr>
          <w:ins w:id="4990" w:author="Raphael Malyankar" w:date="2025-08-06T18:56:00Z" w16du:dateUtc="2025-08-07T01:56:00Z"/>
        </w:rPr>
      </w:pPr>
      <w:ins w:id="4991" w:author="Raphael Malyankar" w:date="2025-08-06T18:56:00Z" w16du:dateUtc="2025-08-07T01:56:00Z">
        <w:r w:rsidRPr="00616E11">
          <w:t>1 = Commission;</w:t>
        </w:r>
      </w:ins>
    </w:p>
    <w:p w14:paraId="39D43465" w14:textId="77777777" w:rsidR="00C94CCD" w:rsidRPr="00616E11" w:rsidRDefault="00C94CCD" w:rsidP="00A73A27">
      <w:pPr>
        <w:ind w:left="340"/>
        <w:rPr>
          <w:ins w:id="4992" w:author="Raphael Malyankar" w:date="2025-08-06T18:56:00Z" w16du:dateUtc="2025-08-07T01:56:00Z"/>
        </w:rPr>
      </w:pPr>
      <w:ins w:id="4993" w:author="Raphael Malyankar" w:date="2025-08-06T18:56:00Z" w16du:dateUtc="2025-08-07T01:56:00Z">
        <w:r w:rsidRPr="00616E11">
          <w:t>2 = Omission;</w:t>
        </w:r>
      </w:ins>
    </w:p>
    <w:p w14:paraId="1CEAD871" w14:textId="77777777" w:rsidR="00C94CCD" w:rsidRPr="00616E11" w:rsidRDefault="00C94CCD" w:rsidP="00A73A27">
      <w:pPr>
        <w:ind w:left="340"/>
        <w:rPr>
          <w:ins w:id="4994" w:author="Raphael Malyankar" w:date="2025-08-06T18:56:00Z" w16du:dateUtc="2025-08-07T01:56:00Z"/>
        </w:rPr>
      </w:pPr>
      <w:ins w:id="4995" w:author="Raphael Malyankar" w:date="2025-08-06T18:56:00Z" w16du:dateUtc="2025-08-07T01:56:00Z">
        <w:r w:rsidRPr="00616E11">
          <w:lastRenderedPageBreak/>
          <w:t>3 =Conceptual Consistency;</w:t>
        </w:r>
      </w:ins>
    </w:p>
    <w:p w14:paraId="787E210B" w14:textId="77777777" w:rsidR="00C94CCD" w:rsidRPr="00616E11" w:rsidRDefault="00C94CCD" w:rsidP="00A73A27">
      <w:pPr>
        <w:ind w:left="340"/>
        <w:rPr>
          <w:ins w:id="4996" w:author="Raphael Malyankar" w:date="2025-08-06T18:56:00Z" w16du:dateUtc="2025-08-07T01:56:00Z"/>
        </w:rPr>
      </w:pPr>
      <w:ins w:id="4997" w:author="Raphael Malyankar" w:date="2025-08-06T18:56:00Z" w16du:dateUtc="2025-08-07T01:56:00Z">
        <w:r w:rsidRPr="00616E11">
          <w:t>4 =Format Consistency;</w:t>
        </w:r>
      </w:ins>
    </w:p>
    <w:p w14:paraId="19C69377" w14:textId="77777777" w:rsidR="00C94CCD" w:rsidRPr="00616E11" w:rsidRDefault="00C94CCD" w:rsidP="00A73A27">
      <w:pPr>
        <w:ind w:left="340"/>
        <w:rPr>
          <w:ins w:id="4998" w:author="Raphael Malyankar" w:date="2025-08-06T18:56:00Z" w16du:dateUtc="2025-08-07T01:56:00Z"/>
        </w:rPr>
      </w:pPr>
      <w:ins w:id="4999" w:author="Raphael Malyankar" w:date="2025-08-06T18:56:00Z" w16du:dateUtc="2025-08-07T01:56:00Z">
        <w:r w:rsidRPr="00616E11">
          <w:t xml:space="preserve">5 =Topological Consistency; </w:t>
        </w:r>
      </w:ins>
    </w:p>
    <w:p w14:paraId="7214086E" w14:textId="77777777" w:rsidR="00C94CCD" w:rsidRPr="00616E11" w:rsidRDefault="00C94CCD" w:rsidP="00A73A27">
      <w:pPr>
        <w:ind w:left="340"/>
        <w:rPr>
          <w:ins w:id="5000" w:author="Raphael Malyankar" w:date="2025-08-06T18:56:00Z" w16du:dateUtc="2025-08-07T01:56:00Z"/>
        </w:rPr>
      </w:pPr>
      <w:ins w:id="5001" w:author="Raphael Malyankar" w:date="2025-08-06T18:56:00Z" w16du:dateUtc="2025-08-07T01:56:00Z">
        <w:r w:rsidRPr="00616E11">
          <w:t xml:space="preserve">6 = Horizontal Position Accuracy; and </w:t>
        </w:r>
      </w:ins>
    </w:p>
    <w:p w14:paraId="059459C1" w14:textId="77777777" w:rsidR="00C94CCD" w:rsidRPr="00616E11" w:rsidRDefault="00C94CCD" w:rsidP="00A73A27">
      <w:pPr>
        <w:ind w:left="346"/>
        <w:rPr>
          <w:ins w:id="5002" w:author="Raphael Malyankar" w:date="2025-08-06T18:56:00Z" w16du:dateUtc="2025-08-07T01:56:00Z"/>
        </w:rPr>
      </w:pPr>
      <w:ins w:id="5003" w:author="Raphael Malyankar" w:date="2025-08-06T18:56:00Z" w16du:dateUtc="2025-08-07T01:56:00Z">
        <w:r w:rsidRPr="00616E11">
          <w:t>7 = Thematic Classification Correctness.</w:t>
        </w:r>
      </w:ins>
    </w:p>
    <w:p w14:paraId="2743E2E8" w14:textId="77777777" w:rsidR="00C94CCD" w:rsidRPr="00616E11" w:rsidRDefault="00C94CCD" w:rsidP="00A73A27">
      <w:pPr>
        <w:rPr>
          <w:ins w:id="5004" w:author="Raphael Malyankar" w:date="2025-08-06T18:56:00Z" w16du:dateUtc="2025-08-07T01:56:00Z"/>
        </w:rPr>
      </w:pPr>
      <w:ins w:id="5005" w:author="Raphael Malyankar" w:date="2025-08-06T18:56:00Z" w16du:dateUtc="2025-08-07T01:56:00Z">
        <w:r w:rsidRPr="00616E11">
          <w:t>Each data quality result involved in the computation is given a Boolean value of one (1) if it passed and zero (0) if it failed. If ADQR=1, then the overall data set quality is deemed to be fully conformant, hence pass. If ADQR=0, then it is deemed non-conformant, hence fail.</w:t>
        </w:r>
      </w:ins>
    </w:p>
    <w:p w14:paraId="7264B50C" w14:textId="77777777" w:rsidR="00C94CCD" w:rsidRPr="00616E11" w:rsidRDefault="00C94CCD" w:rsidP="00A73A27">
      <w:pPr>
        <w:rPr>
          <w:ins w:id="5006" w:author="Raphael Malyankar" w:date="2025-08-06T18:56:00Z" w16du:dateUtc="2025-08-07T01:56:00Z"/>
          <w:b/>
          <w:bCs/>
        </w:rPr>
      </w:pPr>
      <w:ins w:id="5007" w:author="Raphael Malyankar" w:date="2025-08-06T18:56:00Z" w16du:dateUtc="2025-08-07T01:56:00Z">
        <w:r w:rsidRPr="00616E11">
          <w:rPr>
            <w:b/>
            <w:bCs/>
          </w:rPr>
          <w:t xml:space="preserve">[Or Option 2a.2:] </w:t>
        </w:r>
        <w:r w:rsidRPr="00616E11">
          <w:rPr>
            <w:i/>
            <w:iCs/>
            <w:color w:val="EE0000"/>
          </w:rPr>
          <w:t>&lt;The Product Specification should omit frames not used by the product.&gt;</w:t>
        </w:r>
      </w:ins>
    </w:p>
    <w:p w14:paraId="1C82743D" w14:textId="77777777" w:rsidR="00C94CCD" w:rsidRPr="00616E11" w:rsidRDefault="00C94CCD" w:rsidP="00A73A27">
      <w:pPr>
        <w:rPr>
          <w:ins w:id="5008" w:author="Raphael Malyankar" w:date="2025-08-06T18:56:00Z" w16du:dateUtc="2025-08-07T01:56:00Z"/>
        </w:rPr>
      </w:pPr>
      <w:ins w:id="5009" w:author="Raphael Malyankar" w:date="2025-08-06T18:56:00Z" w16du:dateUtc="2025-08-07T01:56:00Z">
        <w:r w:rsidRPr="00616E11">
          <w:t>The aggregated quality is determined by the equation:</w:t>
        </w:r>
      </w:ins>
    </w:p>
    <w:p w14:paraId="53B20AC5" w14:textId="77777777" w:rsidR="00C94CCD" w:rsidRPr="00616E11" w:rsidRDefault="00C94CCD" w:rsidP="00A73A27">
      <w:pPr>
        <w:rPr>
          <w:ins w:id="5010" w:author="Raphael Malyankar" w:date="2025-08-06T18:56:00Z" w16du:dateUtc="2025-08-07T01:56:00Z"/>
        </w:rPr>
      </w:pPr>
      <w:ins w:id="5011" w:author="Raphael Malyankar" w:date="2025-08-06T18:56:00Z" w16du:dateUtc="2025-08-07T01:56:00Z">
        <w:r w:rsidRPr="00616E11">
          <w:t>ADQR= v1*w1 + v2*w2 + v3*w3+...+vn*wn,</w:t>
        </w:r>
      </w:ins>
    </w:p>
    <w:p w14:paraId="705413C3" w14:textId="77777777" w:rsidR="00C94CCD" w:rsidRPr="00616E11" w:rsidRDefault="00C94CCD" w:rsidP="00A73A27">
      <w:pPr>
        <w:rPr>
          <w:ins w:id="5012" w:author="Raphael Malyankar" w:date="2025-08-06T18:56:00Z" w16du:dateUtc="2025-08-07T01:56:00Z"/>
        </w:rPr>
      </w:pPr>
      <w:ins w:id="5013" w:author="Raphael Malyankar" w:date="2025-08-06T18:56:00Z" w16du:dateUtc="2025-08-07T01:56:00Z">
        <w:r w:rsidRPr="00616E11">
          <w:t>Where n is the number of data quality measurement frames.</w:t>
        </w:r>
      </w:ins>
    </w:p>
    <w:p w14:paraId="648704C4" w14:textId="77777777" w:rsidR="00C94CCD" w:rsidRPr="00616E11" w:rsidRDefault="00C94CCD" w:rsidP="00A73A27">
      <w:pPr>
        <w:rPr>
          <w:ins w:id="5014" w:author="Raphael Malyankar" w:date="2025-08-06T18:56:00Z" w16du:dateUtc="2025-08-07T01:56:00Z"/>
        </w:rPr>
      </w:pPr>
      <w:ins w:id="5015" w:author="Raphael Malyankar" w:date="2025-08-06T18:56:00Z" w16du:dateUtc="2025-08-07T01:56:00Z">
        <w:r w:rsidRPr="00616E11">
          <w:t xml:space="preserve">Where: </w:t>
        </w:r>
      </w:ins>
    </w:p>
    <w:p w14:paraId="2ACEC6D2" w14:textId="77777777" w:rsidR="00C94CCD" w:rsidRPr="00616E11" w:rsidRDefault="00C94CCD" w:rsidP="00A73A27">
      <w:pPr>
        <w:ind w:left="340"/>
        <w:rPr>
          <w:ins w:id="5016" w:author="Raphael Malyankar" w:date="2025-08-06T18:56:00Z" w16du:dateUtc="2025-08-07T01:56:00Z"/>
        </w:rPr>
      </w:pPr>
      <w:ins w:id="5017" w:author="Raphael Malyankar" w:date="2025-08-06T18:56:00Z" w16du:dateUtc="2025-08-07T01:56:00Z">
        <w:r w:rsidRPr="00616E11">
          <w:t>1 = Commission;</w:t>
        </w:r>
      </w:ins>
    </w:p>
    <w:p w14:paraId="59AE242E" w14:textId="77777777" w:rsidR="00C94CCD" w:rsidRPr="00616E11" w:rsidRDefault="00C94CCD" w:rsidP="00A73A27">
      <w:pPr>
        <w:ind w:left="340"/>
        <w:rPr>
          <w:ins w:id="5018" w:author="Raphael Malyankar" w:date="2025-08-06T18:56:00Z" w16du:dateUtc="2025-08-07T01:56:00Z"/>
        </w:rPr>
      </w:pPr>
      <w:ins w:id="5019" w:author="Raphael Malyankar" w:date="2025-08-06T18:56:00Z" w16du:dateUtc="2025-08-07T01:56:00Z">
        <w:r w:rsidRPr="00616E11">
          <w:t>2 = Omission;</w:t>
        </w:r>
      </w:ins>
    </w:p>
    <w:p w14:paraId="08AED3E7" w14:textId="77777777" w:rsidR="00C94CCD" w:rsidRPr="00616E11" w:rsidRDefault="00C94CCD" w:rsidP="00A73A27">
      <w:pPr>
        <w:ind w:left="340"/>
        <w:rPr>
          <w:ins w:id="5020" w:author="Raphael Malyankar" w:date="2025-08-06T18:56:00Z" w16du:dateUtc="2025-08-07T01:56:00Z"/>
        </w:rPr>
      </w:pPr>
      <w:ins w:id="5021" w:author="Raphael Malyankar" w:date="2025-08-06T18:56:00Z" w16du:dateUtc="2025-08-07T01:56:00Z">
        <w:r w:rsidRPr="00616E11">
          <w:t>3 = Conceptual Consistency;</w:t>
        </w:r>
      </w:ins>
    </w:p>
    <w:p w14:paraId="3603FA91" w14:textId="77777777" w:rsidR="00C94CCD" w:rsidRPr="00616E11" w:rsidRDefault="00C94CCD" w:rsidP="00A73A27">
      <w:pPr>
        <w:ind w:left="340"/>
        <w:rPr>
          <w:ins w:id="5022" w:author="Raphael Malyankar" w:date="2025-08-06T18:56:00Z" w16du:dateUtc="2025-08-07T01:56:00Z"/>
        </w:rPr>
      </w:pPr>
      <w:ins w:id="5023" w:author="Raphael Malyankar" w:date="2025-08-06T18:56:00Z" w16du:dateUtc="2025-08-07T01:56:00Z">
        <w:r w:rsidRPr="00616E11">
          <w:t>4 = Format Consistency;</w:t>
        </w:r>
      </w:ins>
    </w:p>
    <w:p w14:paraId="51B0689D" w14:textId="77777777" w:rsidR="00C94CCD" w:rsidRPr="00616E11" w:rsidRDefault="00C94CCD" w:rsidP="00A73A27">
      <w:pPr>
        <w:ind w:left="340"/>
        <w:rPr>
          <w:ins w:id="5024" w:author="Raphael Malyankar" w:date="2025-08-06T18:56:00Z" w16du:dateUtc="2025-08-07T01:56:00Z"/>
        </w:rPr>
      </w:pPr>
      <w:ins w:id="5025" w:author="Raphael Malyankar" w:date="2025-08-06T18:56:00Z" w16du:dateUtc="2025-08-07T01:56:00Z">
        <w:r w:rsidRPr="00616E11">
          <w:t xml:space="preserve">5 = Topological Consistency; </w:t>
        </w:r>
      </w:ins>
    </w:p>
    <w:p w14:paraId="77AA2400" w14:textId="77777777" w:rsidR="00C94CCD" w:rsidRPr="00616E11" w:rsidRDefault="00C94CCD" w:rsidP="00A73A27">
      <w:pPr>
        <w:ind w:left="340"/>
        <w:rPr>
          <w:ins w:id="5026" w:author="Raphael Malyankar" w:date="2025-08-06T18:56:00Z" w16du:dateUtc="2025-08-07T01:56:00Z"/>
        </w:rPr>
      </w:pPr>
      <w:ins w:id="5027" w:author="Raphael Malyankar" w:date="2025-08-06T18:56:00Z" w16du:dateUtc="2025-08-07T01:56:00Z">
        <w:r w:rsidRPr="00616E11">
          <w:t xml:space="preserve">6 = Horizontal Position Accuracy; and </w:t>
        </w:r>
      </w:ins>
    </w:p>
    <w:p w14:paraId="55341374" w14:textId="77777777" w:rsidR="00C94CCD" w:rsidRPr="00616E11" w:rsidRDefault="00C94CCD" w:rsidP="00A73A27">
      <w:pPr>
        <w:ind w:left="340"/>
        <w:rPr>
          <w:ins w:id="5028" w:author="Raphael Malyankar" w:date="2025-08-06T18:56:00Z" w16du:dateUtc="2025-08-07T01:56:00Z"/>
        </w:rPr>
      </w:pPr>
      <w:ins w:id="5029" w:author="Raphael Malyankar" w:date="2025-08-06T18:56:00Z" w16du:dateUtc="2025-08-07T01:56:00Z">
        <w:r w:rsidRPr="00616E11">
          <w:t>7 = Thematic Classification Correctness.</w:t>
        </w:r>
      </w:ins>
    </w:p>
    <w:p w14:paraId="49DB21EE" w14:textId="77777777" w:rsidR="00C94CCD" w:rsidRPr="00616E11" w:rsidRDefault="00C94CCD" w:rsidP="00A73A27">
      <w:pPr>
        <w:rPr>
          <w:ins w:id="5030" w:author="Raphael Malyankar" w:date="2025-08-06T18:56:00Z" w16du:dateUtc="2025-08-07T01:56:00Z"/>
        </w:rPr>
      </w:pPr>
      <w:ins w:id="5031" w:author="Raphael Malyankar" w:date="2025-08-06T18:56:00Z" w16du:dateUtc="2025-08-07T01:56:00Z">
        <w:r w:rsidRPr="00616E11">
          <w:t xml:space="preserve">Each data quality result involved in the computation is given a Boolean value of one (1) if it passed and a zero (0) if it failed. Based on the significance for the purpose of the product, a weight value between 0 and 1, inclusive, is assigned to each data quality result. The total of all the weights should equal 1.The choice of weights is a subjective decision made by the data producer or user. The reason for the data producer's decision should be reported as part of the result. </w:t>
        </w:r>
      </w:ins>
    </w:p>
    <w:p w14:paraId="76B18AAA" w14:textId="77777777" w:rsidR="00C94CCD" w:rsidRPr="00616E11" w:rsidRDefault="00C94CCD" w:rsidP="00A73A27">
      <w:pPr>
        <w:rPr>
          <w:ins w:id="5032" w:author="Raphael Malyankar" w:date="2025-08-06T18:56:00Z" w16du:dateUtc="2025-08-07T01:56:00Z"/>
          <w:i/>
          <w:iCs/>
          <w:color w:val="EE0000"/>
        </w:rPr>
      </w:pPr>
      <w:ins w:id="5033" w:author="Raphael Malyankar" w:date="2025-08-06T18:56:00Z" w16du:dateUtc="2025-08-07T01:56:00Z">
        <w:r w:rsidRPr="00616E11">
          <w:rPr>
            <w:i/>
            <w:iCs/>
            <w:color w:val="EE0000"/>
          </w:rPr>
          <w:t>&lt;Note: This technique does provide a magnitude value indicating how close a data set is to full conformance as measured. It does not provide a quantitative value that indicates where conformance or non- conformance occurs.&gt;</w:t>
        </w:r>
      </w:ins>
    </w:p>
    <w:p w14:paraId="1421887B" w14:textId="77777777" w:rsidR="00C94CCD" w:rsidRPr="00616E11" w:rsidRDefault="00C94CCD" w:rsidP="00A73A27">
      <w:pPr>
        <w:rPr>
          <w:ins w:id="5034" w:author="Raphael Malyankar" w:date="2025-08-06T18:56:00Z" w16du:dateUtc="2025-08-07T01:56:00Z"/>
          <w:b/>
          <w:bCs/>
        </w:rPr>
      </w:pPr>
      <w:ins w:id="5035" w:author="Raphael Malyankar" w:date="2025-08-06T18:56:00Z" w16du:dateUtc="2025-08-07T01:56:00Z">
        <w:r w:rsidRPr="00616E11">
          <w:rPr>
            <w:b/>
            <w:bCs/>
          </w:rPr>
          <w:t xml:space="preserve">[Or Option 2a.3:] </w:t>
        </w:r>
        <w:r w:rsidRPr="00616E11">
          <w:rPr>
            <w:i/>
            <w:iCs/>
            <w:color w:val="EE0000"/>
          </w:rPr>
          <w:t>&lt;The Product Specification should omit frames not used by the product.&gt;</w:t>
        </w:r>
      </w:ins>
    </w:p>
    <w:p w14:paraId="657D9FBD" w14:textId="77777777" w:rsidR="00C94CCD" w:rsidRPr="00616E11" w:rsidRDefault="00C94CCD" w:rsidP="00A73A27">
      <w:pPr>
        <w:rPr>
          <w:ins w:id="5036" w:author="Raphael Malyankar" w:date="2025-08-06T18:56:00Z" w16du:dateUtc="2025-08-07T01:56:00Z"/>
        </w:rPr>
      </w:pPr>
      <w:ins w:id="5037" w:author="Raphael Malyankar" w:date="2025-08-06T18:56:00Z" w16du:dateUtc="2025-08-07T01:56:00Z">
        <w:r w:rsidRPr="00616E11">
          <w:t>The aggregated quality is determined by either of the two equations,</w:t>
        </w:r>
      </w:ins>
    </w:p>
    <w:p w14:paraId="1F65F353" w14:textId="77777777" w:rsidR="00C94CCD" w:rsidRPr="00616E11" w:rsidRDefault="00C94CCD" w:rsidP="00A73A27">
      <w:pPr>
        <w:rPr>
          <w:ins w:id="5038" w:author="Raphael Malyankar" w:date="2025-08-06T18:56:00Z" w16du:dateUtc="2025-08-07T01:56:00Z"/>
        </w:rPr>
      </w:pPr>
      <w:ins w:id="5039" w:author="Raphael Malyankar" w:date="2025-08-06T18:56:00Z" w16du:dateUtc="2025-08-07T01:56:00Z">
        <w:r w:rsidRPr="00616E11">
          <w:t>ADQR = MAX (vi, i=1...n) or ADQR = MIN (vi, i = 1...n)</w:t>
        </w:r>
      </w:ins>
    </w:p>
    <w:p w14:paraId="25346C94" w14:textId="77777777" w:rsidR="00C94CCD" w:rsidRPr="00616E11" w:rsidRDefault="00C94CCD" w:rsidP="00A73A27">
      <w:pPr>
        <w:rPr>
          <w:ins w:id="5040" w:author="Raphael Malyankar" w:date="2025-08-06T18:56:00Z" w16du:dateUtc="2025-08-07T01:56:00Z"/>
        </w:rPr>
      </w:pPr>
      <w:ins w:id="5041" w:author="Raphael Malyankar" w:date="2025-08-06T18:56:00Z" w16du:dateUtc="2025-08-07T01:56:00Z">
        <w:r w:rsidRPr="00616E11">
          <w:t>Where n is the number of data quality measurement frames measured.</w:t>
        </w:r>
      </w:ins>
    </w:p>
    <w:p w14:paraId="673630CC" w14:textId="77777777" w:rsidR="00C94CCD" w:rsidRPr="00616E11" w:rsidRDefault="00C94CCD" w:rsidP="00A73A27">
      <w:pPr>
        <w:rPr>
          <w:ins w:id="5042" w:author="Raphael Malyankar" w:date="2025-08-06T18:56:00Z" w16du:dateUtc="2025-08-07T01:56:00Z"/>
        </w:rPr>
      </w:pPr>
      <w:ins w:id="5043" w:author="Raphael Malyankar" w:date="2025-08-06T18:56:00Z" w16du:dateUtc="2025-08-07T01:56:00Z">
        <w:r w:rsidRPr="00616E11">
          <w:t xml:space="preserve">Where: </w:t>
        </w:r>
      </w:ins>
    </w:p>
    <w:p w14:paraId="24FAE371" w14:textId="77777777" w:rsidR="00C94CCD" w:rsidRPr="00616E11" w:rsidRDefault="00C94CCD" w:rsidP="00A73A27">
      <w:pPr>
        <w:ind w:left="340"/>
        <w:rPr>
          <w:ins w:id="5044" w:author="Raphael Malyankar" w:date="2025-08-06T18:56:00Z" w16du:dateUtc="2025-08-07T01:56:00Z"/>
        </w:rPr>
      </w:pPr>
      <w:ins w:id="5045" w:author="Raphael Malyankar" w:date="2025-08-06T18:56:00Z" w16du:dateUtc="2025-08-07T01:56:00Z">
        <w:r w:rsidRPr="00616E11">
          <w:t>1 = Commission;</w:t>
        </w:r>
      </w:ins>
    </w:p>
    <w:p w14:paraId="47F43E04" w14:textId="77777777" w:rsidR="00C94CCD" w:rsidRPr="00616E11" w:rsidRDefault="00C94CCD" w:rsidP="00A73A27">
      <w:pPr>
        <w:ind w:left="340"/>
        <w:rPr>
          <w:ins w:id="5046" w:author="Raphael Malyankar" w:date="2025-08-06T18:56:00Z" w16du:dateUtc="2025-08-07T01:56:00Z"/>
        </w:rPr>
      </w:pPr>
      <w:ins w:id="5047" w:author="Raphael Malyankar" w:date="2025-08-06T18:56:00Z" w16du:dateUtc="2025-08-07T01:56:00Z">
        <w:r w:rsidRPr="00616E11">
          <w:t>2 = Omission;</w:t>
        </w:r>
      </w:ins>
    </w:p>
    <w:p w14:paraId="7FFC02BB" w14:textId="77777777" w:rsidR="00C94CCD" w:rsidRPr="00616E11" w:rsidRDefault="00C94CCD" w:rsidP="00A73A27">
      <w:pPr>
        <w:ind w:left="340"/>
        <w:rPr>
          <w:ins w:id="5048" w:author="Raphael Malyankar" w:date="2025-08-06T18:56:00Z" w16du:dateUtc="2025-08-07T01:56:00Z"/>
        </w:rPr>
      </w:pPr>
      <w:ins w:id="5049" w:author="Raphael Malyankar" w:date="2025-08-06T18:56:00Z" w16du:dateUtc="2025-08-07T01:56:00Z">
        <w:r w:rsidRPr="00616E11">
          <w:t>3 = Conceptual Consistency;</w:t>
        </w:r>
      </w:ins>
    </w:p>
    <w:p w14:paraId="0201B3A1" w14:textId="77777777" w:rsidR="00C94CCD" w:rsidRPr="00616E11" w:rsidRDefault="00C94CCD" w:rsidP="00A73A27">
      <w:pPr>
        <w:ind w:left="340"/>
        <w:rPr>
          <w:ins w:id="5050" w:author="Raphael Malyankar" w:date="2025-08-06T18:56:00Z" w16du:dateUtc="2025-08-07T01:56:00Z"/>
        </w:rPr>
      </w:pPr>
      <w:ins w:id="5051" w:author="Raphael Malyankar" w:date="2025-08-06T18:56:00Z" w16du:dateUtc="2025-08-07T01:56:00Z">
        <w:r w:rsidRPr="00616E11">
          <w:t>4 = Format Consistency;</w:t>
        </w:r>
      </w:ins>
    </w:p>
    <w:p w14:paraId="1654C5FD" w14:textId="77777777" w:rsidR="00C94CCD" w:rsidRPr="00616E11" w:rsidRDefault="00C94CCD" w:rsidP="00A73A27">
      <w:pPr>
        <w:ind w:left="340"/>
        <w:rPr>
          <w:ins w:id="5052" w:author="Raphael Malyankar" w:date="2025-08-06T18:56:00Z" w16du:dateUtc="2025-08-07T01:56:00Z"/>
        </w:rPr>
      </w:pPr>
      <w:ins w:id="5053" w:author="Raphael Malyankar" w:date="2025-08-06T18:56:00Z" w16du:dateUtc="2025-08-07T01:56:00Z">
        <w:r w:rsidRPr="00616E11">
          <w:t xml:space="preserve">5 = Topological Consistency; </w:t>
        </w:r>
      </w:ins>
    </w:p>
    <w:p w14:paraId="4D3C2B9E" w14:textId="77777777" w:rsidR="00C94CCD" w:rsidRPr="00616E11" w:rsidRDefault="00C94CCD" w:rsidP="00A73A27">
      <w:pPr>
        <w:ind w:left="340"/>
        <w:rPr>
          <w:ins w:id="5054" w:author="Raphael Malyankar" w:date="2025-08-06T18:56:00Z" w16du:dateUtc="2025-08-07T01:56:00Z"/>
        </w:rPr>
      </w:pPr>
      <w:ins w:id="5055" w:author="Raphael Malyankar" w:date="2025-08-06T18:56:00Z" w16du:dateUtc="2025-08-07T01:56:00Z">
        <w:r w:rsidRPr="00616E11">
          <w:t xml:space="preserve">6 = Horizontal Position Accuracy; and </w:t>
        </w:r>
      </w:ins>
    </w:p>
    <w:p w14:paraId="1862196D" w14:textId="77777777" w:rsidR="00C94CCD" w:rsidRPr="00616E11" w:rsidRDefault="00C94CCD" w:rsidP="00A73A27">
      <w:pPr>
        <w:ind w:left="340"/>
        <w:rPr>
          <w:ins w:id="5056" w:author="Raphael Malyankar" w:date="2025-08-06T18:56:00Z" w16du:dateUtc="2025-08-07T01:56:00Z"/>
        </w:rPr>
      </w:pPr>
      <w:ins w:id="5057" w:author="Raphael Malyankar" w:date="2025-08-06T18:56:00Z" w16du:dateUtc="2025-08-07T01:56:00Z">
        <w:r w:rsidRPr="00616E11">
          <w:t>7 = Thematic Classification Correctness.</w:t>
        </w:r>
      </w:ins>
    </w:p>
    <w:p w14:paraId="067639F3" w14:textId="77777777" w:rsidR="00C94CCD" w:rsidRPr="00616E11" w:rsidRDefault="00C94CCD" w:rsidP="00A73A27">
      <w:pPr>
        <w:rPr>
          <w:ins w:id="5058" w:author="Raphael Malyankar" w:date="2025-08-06T18:56:00Z" w16du:dateUtc="2025-08-07T01:56:00Z"/>
        </w:rPr>
      </w:pPr>
      <w:ins w:id="5059" w:author="Raphael Malyankar" w:date="2025-08-06T18:56:00Z" w16du:dateUtc="2025-08-07T01:56:00Z">
        <w:r w:rsidRPr="00616E11">
          <w:lastRenderedPageBreak/>
          <w:t xml:space="preserve">Each data quality result is given a value v based on the significance of a data quality result for the purpose of the product. The reason for the data producer's decision should be reported as part of the data set's quality result. </w:t>
        </w:r>
      </w:ins>
    </w:p>
    <w:p w14:paraId="0099E078" w14:textId="77777777" w:rsidR="00C94CCD" w:rsidRPr="00616E11" w:rsidRDefault="00C94CCD" w:rsidP="00A73A27">
      <w:pPr>
        <w:rPr>
          <w:ins w:id="5060" w:author="Raphael Malyankar" w:date="2025-08-06T18:56:00Z" w16du:dateUtc="2025-08-07T01:56:00Z"/>
          <w:i/>
          <w:iCs/>
          <w:color w:val="EE0000"/>
        </w:rPr>
      </w:pPr>
      <w:ins w:id="5061" w:author="Raphael Malyankar" w:date="2025-08-06T18:56:00Z" w16du:dateUtc="2025-08-07T01:56:00Z">
        <w:r w:rsidRPr="00616E11">
          <w:rPr>
            <w:i/>
            <w:iCs/>
            <w:color w:val="EE0000"/>
          </w:rPr>
          <w:t>&lt;Note: This technique provides a magnitude value indicating how close a data set is to full conformance as measured, but only in terms of the data quality measurement frame represented by the maximum or minimum. It does provide a quantitative value that indicates where conformance or non-conformance occurs when the selected data quality measurement frame is reported along with the ADQR. However, this type of ADQR tells little about the magnitude of the other data quality results.&gt;</w:t>
        </w:r>
      </w:ins>
    </w:p>
    <w:p w14:paraId="2A45101F" w14:textId="77777777" w:rsidR="00C94CCD" w:rsidRPr="00616E11" w:rsidRDefault="00C94CCD" w:rsidP="00A73A27">
      <w:pPr>
        <w:rPr>
          <w:ins w:id="5062" w:author="Raphael Malyankar" w:date="2025-08-06T18:56:00Z" w16du:dateUtc="2025-08-07T01:56:00Z"/>
        </w:rPr>
      </w:pPr>
      <w:ins w:id="5063" w:author="Raphael Malyankar" w:date="2025-08-06T18:56:00Z" w16du:dateUtc="2025-08-07T01:56:00Z">
        <w:r w:rsidRPr="00616E11">
          <w:rPr>
            <w:color w:val="EE0000"/>
          </w:rPr>
          <w:t>S-1XX</w:t>
        </w:r>
        <w:r w:rsidRPr="00616E11">
          <w:t xml:space="preserve"> product must include a standalone quality report which provides full information on the original results (with evaluation procedures and measures applied); the aggregated result; and the aggregation method. The dataset or Exchange Set metadata that is distributed with the Exchange Set will describe only the aggregated result with a reference to the original results described in the standalone quality report.</w:t>
        </w:r>
      </w:ins>
    </w:p>
    <w:p w14:paraId="36883567" w14:textId="77777777" w:rsidR="00C94CCD" w:rsidRPr="00616E11" w:rsidRDefault="00C94CCD" w:rsidP="00A73A27">
      <w:pPr>
        <w:rPr>
          <w:ins w:id="5064" w:author="Raphael Malyankar" w:date="2025-08-06T18:56:00Z" w16du:dateUtc="2025-08-07T01:56:00Z"/>
        </w:rPr>
      </w:pPr>
      <w:ins w:id="5065" w:author="Raphael Malyankar" w:date="2025-08-06T18:56:00Z" w16du:dateUtc="2025-08-07T01:56:00Z">
        <w:r w:rsidRPr="00616E11">
          <w:t xml:space="preserve">In terms of aggregation, </w:t>
        </w:r>
        <w:r w:rsidRPr="00616E11">
          <w:rPr>
            <w:color w:val="EE0000"/>
          </w:rPr>
          <w:t>S-1XX</w:t>
        </w:r>
        <w:r w:rsidRPr="00616E11">
          <w:t xml:space="preserve"> products shall at least populate DataProductSpecificationPassed that is a Boolean indicating that all requirements in the referred Product Specification are fulfilled, and/or DataProductSpecificationFailRate that is a number indicating the number of data product specification requirements that are not fulfilled by the current product/dataset in relation to the total number of data product specification requirements</w:t>
        </w:r>
      </w:ins>
    </w:p>
    <w:p w14:paraId="231944AE" w14:textId="77777777" w:rsidR="00C94CCD" w:rsidRPr="00616E11" w:rsidRDefault="00C94CCD" w:rsidP="007B6C5C">
      <w:pPr>
        <w:pStyle w:val="HeadingC2"/>
        <w:rPr>
          <w:ins w:id="5066" w:author="Raphael Malyankar" w:date="2025-08-06T18:57:00Z" w16du:dateUtc="2025-08-07T01:57:00Z"/>
        </w:rPr>
      </w:pPr>
      <w:bookmarkStart w:id="5067" w:name="_Toc206156661"/>
      <w:ins w:id="5068" w:author="Raphael Malyankar" w:date="2025-08-06T18:57:00Z" w16du:dateUtc="2025-08-07T01:57:00Z">
        <w:r w:rsidRPr="00616E11">
          <w:t>Quality measure element</w:t>
        </w:r>
        <w:bookmarkEnd w:id="5067"/>
      </w:ins>
    </w:p>
    <w:p w14:paraId="1B6C81CF" w14:textId="52A0BAF2" w:rsidR="00C94CCD" w:rsidRPr="00616E11" w:rsidRDefault="00C94CCD" w:rsidP="00A73A27">
      <w:pPr>
        <w:rPr>
          <w:ins w:id="5069" w:author="Raphael Malyankar" w:date="2025-08-06T18:57:00Z" w16du:dateUtc="2025-08-07T01:57:00Z"/>
        </w:rPr>
      </w:pPr>
      <w:ins w:id="5070" w:author="Raphael Malyankar" w:date="2025-08-06T18:57:00Z" w16du:dateUtc="2025-08-07T01:57:00Z">
        <w:r w:rsidRPr="00616E11">
          <w:t xml:space="preserve">The data quality measures recommended in S-97 (Part C) and their applicability in </w:t>
        </w:r>
        <w:r w:rsidRPr="00616E11">
          <w:rPr>
            <w:color w:val="EE0000"/>
          </w:rPr>
          <w:t>S-1XX</w:t>
        </w:r>
        <w:r w:rsidRPr="00616E11">
          <w:t xml:space="preserve"> are indicated in Table 6-1 below. NA indicates the measure is not applicable.</w:t>
        </w:r>
      </w:ins>
      <w:ins w:id="5071" w:author="Raphael Malyankar" w:date="2025-08-06T20:43:00Z" w16du:dateUtc="2025-08-07T03:43:00Z">
        <w:r w:rsidR="003A5139" w:rsidRPr="00616E11">
          <w:t xml:space="preserve"> The Application Schema above has indicated how the data quality elements will be related to the data items; and the encoding description below will indicate how the quality elements will be encoded.</w:t>
        </w:r>
      </w:ins>
    </w:p>
    <w:p w14:paraId="3E34D6BE" w14:textId="536AE214" w:rsidR="003A5139" w:rsidRPr="00616E11" w:rsidRDefault="00C94CCD" w:rsidP="00A73A27">
      <w:pPr>
        <w:rPr>
          <w:ins w:id="5072" w:author="Raphael Malyankar" w:date="2025-08-06T21:09:00Z" w16du:dateUtc="2025-08-07T04:09:00Z"/>
          <w:i/>
          <w:iCs/>
          <w:color w:val="EE0000"/>
        </w:rPr>
      </w:pPr>
      <w:ins w:id="5073" w:author="Raphael Malyankar" w:date="2025-08-06T18:57:00Z" w16du:dateUtc="2025-08-07T01:57:00Z">
        <w:r w:rsidRPr="00616E11">
          <w:rPr>
            <w:i/>
            <w:iCs/>
            <w:color w:val="EE0000"/>
          </w:rPr>
          <w:t>&lt;</w:t>
        </w:r>
      </w:ins>
      <w:ins w:id="5074" w:author="Raphael Malyankar" w:date="2025-08-06T19:01:00Z" w16du:dateUtc="2025-08-07T02:01:00Z">
        <w:r w:rsidR="000B3410" w:rsidRPr="00616E11">
          <w:rPr>
            <w:i/>
            <w:iCs/>
            <w:color w:val="EE0000"/>
          </w:rPr>
          <w:t xml:space="preserve">The Product Specification should contain a table </w:t>
        </w:r>
      </w:ins>
      <w:ins w:id="5075" w:author="Raphael Malyankar" w:date="2025-08-06T20:44:00Z" w16du:dateUtc="2025-08-07T03:44:00Z">
        <w:r w:rsidR="003A5139" w:rsidRPr="00616E11">
          <w:rPr>
            <w:i/>
            <w:iCs/>
            <w:color w:val="EE0000"/>
          </w:rPr>
          <w:t>structure</w:t>
        </w:r>
      </w:ins>
      <w:ins w:id="5076" w:author="Raphael Malyankar" w:date="2025-08-06T21:02:00Z" w16du:dateUtc="2025-08-07T04:02:00Z">
        <w:r w:rsidR="00020D51" w:rsidRPr="00616E11">
          <w:rPr>
            <w:i/>
            <w:iCs/>
            <w:color w:val="EE0000"/>
          </w:rPr>
          <w:t>d</w:t>
        </w:r>
      </w:ins>
      <w:ins w:id="5077" w:author="Raphael Malyankar" w:date="2025-08-06T20:44:00Z" w16du:dateUtc="2025-08-07T03:44:00Z">
        <w:r w:rsidR="003A5139" w:rsidRPr="00616E11">
          <w:rPr>
            <w:i/>
            <w:iCs/>
            <w:color w:val="EE0000"/>
          </w:rPr>
          <w:t xml:space="preserve"> as below</w:t>
        </w:r>
      </w:ins>
      <w:ins w:id="5078" w:author="Raphael Malyankar" w:date="2025-08-06T19:01:00Z" w16du:dateUtc="2025-08-07T02:01:00Z">
        <w:r w:rsidR="000B3410" w:rsidRPr="00616E11">
          <w:rPr>
            <w:i/>
            <w:iCs/>
            <w:color w:val="EE0000"/>
          </w:rPr>
          <w:t xml:space="preserve">, listing the quality measures from </w:t>
        </w:r>
      </w:ins>
      <w:ins w:id="5079" w:author="Raphael Malyankar" w:date="2025-08-06T19:02:00Z" w16du:dateUtc="2025-08-07T02:02:00Z">
        <w:r w:rsidR="000B3410" w:rsidRPr="00616E11">
          <w:rPr>
            <w:i/>
            <w:iCs/>
            <w:color w:val="EE0000"/>
          </w:rPr>
          <w:t>Table C-7-1 which are applicable to the Product Specification</w:t>
        </w:r>
      </w:ins>
      <w:ins w:id="5080" w:author="Raphael Malyankar" w:date="2025-08-06T19:03:00Z" w16du:dateUtc="2025-08-07T02:03:00Z">
        <w:r w:rsidR="000B3410" w:rsidRPr="00616E11">
          <w:rPr>
            <w:i/>
            <w:iCs/>
            <w:color w:val="EE0000"/>
          </w:rPr>
          <w:t>, replacing the “Evaluation Scope” column with a column identifying the scope in that Product Specificatio</w:t>
        </w:r>
      </w:ins>
      <w:ins w:id="5081" w:author="Raphael Malyankar" w:date="2025-08-06T19:04:00Z" w16du:dateUtc="2025-08-07T02:04:00Z">
        <w:r w:rsidR="000B3410" w:rsidRPr="00616E11">
          <w:rPr>
            <w:i/>
            <w:iCs/>
            <w:color w:val="EE0000"/>
          </w:rPr>
          <w:t>n</w:t>
        </w:r>
      </w:ins>
      <w:ins w:id="5082" w:author="Raphael Malyankar" w:date="2025-08-06T18:57:00Z" w16du:dateUtc="2025-08-07T01:57:00Z">
        <w:r w:rsidRPr="00616E11">
          <w:rPr>
            <w:i/>
            <w:iCs/>
            <w:color w:val="EE0000"/>
          </w:rPr>
          <w:t>.</w:t>
        </w:r>
      </w:ins>
    </w:p>
    <w:p w14:paraId="7AF5EB46" w14:textId="25C66206" w:rsidR="0093309F" w:rsidRPr="00616E11" w:rsidRDefault="0093309F" w:rsidP="00A73A27">
      <w:pPr>
        <w:rPr>
          <w:ins w:id="5083" w:author="Raphael Malyankar" w:date="2025-08-06T20:43:00Z" w16du:dateUtc="2025-08-07T03:43:00Z"/>
          <w:i/>
          <w:iCs/>
          <w:color w:val="EE0000"/>
        </w:rPr>
      </w:pPr>
      <w:ins w:id="5084" w:author="Raphael Malyankar" w:date="2025-08-06T21:09:00Z" w16du:dateUtc="2025-08-07T04:09:00Z">
        <w:r w:rsidRPr="00616E11">
          <w:rPr>
            <w:i/>
            <w:iCs/>
            <w:color w:val="EE0000"/>
          </w:rPr>
          <w:t xml:space="preserve">The “Scope in S-1XX” column should describe the scepe of the quality measure, either a named scope identified in S-1xx, or a descriptive scope such as “whole dataset”, “features with surface geometry”, “Feature types X, Y, and Z”, </w:t>
        </w:r>
      </w:ins>
      <w:ins w:id="5085" w:author="Raphael Malyankar" w:date="2025-08-11T20:07:00Z" w16du:dateUtc="2025-08-12T03:07:00Z">
        <w:r w:rsidR="00C80783" w:rsidRPr="00616E11">
          <w:rPr>
            <w:i/>
            <w:iCs/>
            <w:color w:val="EE0000"/>
          </w:rPr>
          <w:t>“</w:t>
        </w:r>
      </w:ins>
      <w:ins w:id="5086" w:author="Raphael Malyankar" w:date="2025-08-11T20:08:00Z" w16du:dateUtc="2025-08-12T03:08:00Z">
        <w:r w:rsidR="00C80783" w:rsidRPr="00616E11">
          <w:rPr>
            <w:i/>
            <w:iCs/>
            <w:color w:val="EE0000"/>
          </w:rPr>
          <w:t>data coding format 1 (</w:t>
        </w:r>
      </w:ins>
      <w:ins w:id="5087" w:author="Raphael Malyankar" w:date="2025-08-11T20:07:00Z" w16du:dateUtc="2025-08-12T03:07:00Z">
        <w:r w:rsidR="00C80783" w:rsidRPr="00616E11">
          <w:rPr>
            <w:i/>
            <w:iCs/>
            <w:color w:val="EE0000"/>
          </w:rPr>
          <w:t>point coverage</w:t>
        </w:r>
      </w:ins>
      <w:ins w:id="5088" w:author="Raphael Malyankar" w:date="2025-08-11T20:08:00Z" w16du:dateUtc="2025-08-12T03:08:00Z">
        <w:r w:rsidR="00C80783" w:rsidRPr="00616E11">
          <w:rPr>
            <w:i/>
            <w:iCs/>
            <w:color w:val="EE0000"/>
          </w:rPr>
          <w:t>)</w:t>
        </w:r>
      </w:ins>
      <w:ins w:id="5089" w:author="Raphael Malyankar" w:date="2025-08-11T20:07:00Z" w16du:dateUtc="2025-08-12T03:07:00Z">
        <w:r w:rsidR="00C80783" w:rsidRPr="00616E11">
          <w:rPr>
            <w:i/>
            <w:iCs/>
            <w:color w:val="EE0000"/>
          </w:rPr>
          <w:t>”, “</w:t>
        </w:r>
      </w:ins>
      <w:ins w:id="5090" w:author="Raphael Malyankar" w:date="2025-08-11T20:08:00Z" w16du:dateUtc="2025-08-12T03:08:00Z">
        <w:r w:rsidR="00C80783" w:rsidRPr="00616E11">
          <w:rPr>
            <w:i/>
            <w:iCs/>
            <w:color w:val="EE0000"/>
          </w:rPr>
          <w:t>data coding format 2 (grid coverage</w:t>
        </w:r>
      </w:ins>
      <w:ins w:id="5091" w:author="Raphael Malyankar" w:date="2025-08-11T20:09:00Z" w16du:dateUtc="2025-08-12T03:09:00Z">
        <w:r w:rsidR="00C80783" w:rsidRPr="00616E11">
          <w:rPr>
            <w:i/>
            <w:iCs/>
            <w:color w:val="EE0000"/>
          </w:rPr>
          <w:t>)</w:t>
        </w:r>
      </w:ins>
      <w:ins w:id="5092" w:author="Raphael Malyankar" w:date="2025-08-11T20:08:00Z" w16du:dateUtc="2025-08-12T03:08:00Z">
        <w:r w:rsidR="00C80783" w:rsidRPr="00616E11">
          <w:rPr>
            <w:i/>
            <w:iCs/>
            <w:color w:val="EE0000"/>
          </w:rPr>
          <w:t xml:space="preserve">”, </w:t>
        </w:r>
      </w:ins>
      <w:ins w:id="5093" w:author="Raphael Malyankar" w:date="2025-08-06T21:09:00Z" w16du:dateUtc="2025-08-07T04:09:00Z">
        <w:r w:rsidRPr="00616E11">
          <w:rPr>
            <w:i/>
            <w:iCs/>
            <w:color w:val="EE0000"/>
          </w:rPr>
          <w:t>etc.</w:t>
        </w:r>
      </w:ins>
    </w:p>
    <w:p w14:paraId="64CA2253" w14:textId="6884C9B9" w:rsidR="00C94CCD" w:rsidRPr="00616E11" w:rsidRDefault="003A5139" w:rsidP="00A73A27">
      <w:pPr>
        <w:rPr>
          <w:ins w:id="5094" w:author="Raphael Malyankar" w:date="2025-08-06T21:05:00Z" w16du:dateUtc="2025-08-07T04:05:00Z"/>
          <w:i/>
          <w:iCs/>
          <w:color w:val="EE0000"/>
        </w:rPr>
      </w:pPr>
      <w:ins w:id="5095" w:author="Raphael Malyankar" w:date="2025-08-06T20:44:00Z" w16du:dateUtc="2025-08-07T03:44:00Z">
        <w:r w:rsidRPr="00616E11">
          <w:rPr>
            <w:i/>
            <w:iCs/>
            <w:color w:val="EE0000"/>
          </w:rPr>
          <w:t xml:space="preserve">The language about indicating data quality measures in the Application Schema and </w:t>
        </w:r>
      </w:ins>
      <w:ins w:id="5096" w:author="Raphael Malyankar" w:date="2025-08-06T20:48:00Z" w16du:dateUtc="2025-08-07T03:48:00Z">
        <w:r w:rsidR="007457EB" w:rsidRPr="00616E11">
          <w:rPr>
            <w:i/>
            <w:iCs/>
            <w:color w:val="EE0000"/>
          </w:rPr>
          <w:t>providing</w:t>
        </w:r>
      </w:ins>
      <w:ins w:id="5097" w:author="Raphael Malyankar" w:date="2025-08-06T20:44:00Z" w16du:dateUtc="2025-08-07T03:44:00Z">
        <w:r w:rsidRPr="00616E11">
          <w:rPr>
            <w:i/>
            <w:iCs/>
            <w:color w:val="EE0000"/>
          </w:rPr>
          <w:t xml:space="preserve"> the encoding description </w:t>
        </w:r>
      </w:ins>
      <w:ins w:id="5098" w:author="Raphael Malyankar" w:date="2025-08-06T20:45:00Z" w16du:dateUtc="2025-08-07T03:45:00Z">
        <w:r w:rsidRPr="00616E11">
          <w:rPr>
            <w:i/>
            <w:iCs/>
            <w:color w:val="EE0000"/>
          </w:rPr>
          <w:t>should be modified as appropriate.</w:t>
        </w:r>
      </w:ins>
      <w:ins w:id="5099" w:author="Raphael Malyankar" w:date="2025-08-06T18:57:00Z" w16du:dateUtc="2025-08-07T01:57:00Z">
        <w:r w:rsidR="00C94CCD" w:rsidRPr="00616E11">
          <w:rPr>
            <w:i/>
            <w:iCs/>
            <w:color w:val="EE0000"/>
          </w:rPr>
          <w:t>&gt;</w:t>
        </w:r>
      </w:ins>
    </w:p>
    <w:p w14:paraId="156E3490" w14:textId="77777777" w:rsidR="00020D51" w:rsidRPr="00616E11" w:rsidRDefault="00020D51" w:rsidP="00020D51">
      <w:pPr>
        <w:rPr>
          <w:ins w:id="5100" w:author="Raphael Malyankar" w:date="2025-08-06T21:02:00Z" w16du:dateUtc="2025-08-07T04:02:00Z"/>
        </w:rPr>
      </w:pPr>
    </w:p>
    <w:tbl>
      <w:tblPr>
        <w:tblStyle w:val="TableGrid"/>
        <w:tblW w:w="0" w:type="auto"/>
        <w:jc w:val="center"/>
        <w:tblCellMar>
          <w:top w:w="58" w:type="dxa"/>
          <w:left w:w="58" w:type="dxa"/>
          <w:bottom w:w="58" w:type="dxa"/>
          <w:right w:w="58" w:type="dxa"/>
        </w:tblCellMar>
        <w:tblLook w:val="04A0" w:firstRow="1" w:lastRow="0" w:firstColumn="1" w:lastColumn="0" w:noHBand="0" w:noVBand="1"/>
      </w:tblPr>
      <w:tblGrid>
        <w:gridCol w:w="535"/>
        <w:gridCol w:w="1980"/>
        <w:gridCol w:w="1080"/>
        <w:gridCol w:w="2250"/>
        <w:gridCol w:w="1620"/>
        <w:gridCol w:w="1965"/>
      </w:tblGrid>
      <w:tr w:rsidR="00020D51" w:rsidRPr="00616E11" w14:paraId="17D8A242" w14:textId="77777777" w:rsidTr="00FE76CE">
        <w:trPr>
          <w:jc w:val="center"/>
          <w:ins w:id="5101" w:author="Raphael Malyankar" w:date="2025-08-06T21:02:00Z"/>
        </w:trPr>
        <w:tc>
          <w:tcPr>
            <w:tcW w:w="535" w:type="dxa"/>
            <w:shd w:val="clear" w:color="auto" w:fill="D9D9D9" w:themeFill="background1" w:themeFillShade="D9"/>
          </w:tcPr>
          <w:p w14:paraId="5ABB09BD" w14:textId="2EEB72BA" w:rsidR="00020D51" w:rsidRPr="00616E11" w:rsidRDefault="00020D51" w:rsidP="00DE53D5">
            <w:pPr>
              <w:jc w:val="center"/>
              <w:rPr>
                <w:ins w:id="5102" w:author="Raphael Malyankar" w:date="2025-08-06T21:02:00Z" w16du:dateUtc="2025-08-07T04:02:00Z"/>
              </w:rPr>
            </w:pPr>
            <w:ins w:id="5103" w:author="Raphael Malyankar" w:date="2025-08-06T21:03:00Z" w16du:dateUtc="2025-08-07T04:03:00Z">
              <w:r w:rsidRPr="009844AB">
                <w:rPr>
                  <w:rFonts w:eastAsia="Arial Unicode MS" w:cs="Arial"/>
                  <w:b/>
                  <w:bCs/>
                  <w:color w:val="000000"/>
                  <w:sz w:val="16"/>
                  <w:szCs w:val="16"/>
                </w:rPr>
                <w:t>No.</w:t>
              </w:r>
            </w:ins>
          </w:p>
        </w:tc>
        <w:tc>
          <w:tcPr>
            <w:tcW w:w="1980" w:type="dxa"/>
            <w:shd w:val="clear" w:color="auto" w:fill="D9D9D9" w:themeFill="background1" w:themeFillShade="D9"/>
          </w:tcPr>
          <w:p w14:paraId="54717DB6" w14:textId="199D0D29" w:rsidR="00020D51" w:rsidRPr="00616E11" w:rsidRDefault="00020D51" w:rsidP="00DE53D5">
            <w:pPr>
              <w:jc w:val="center"/>
              <w:rPr>
                <w:ins w:id="5104" w:author="Raphael Malyankar" w:date="2025-08-06T21:02:00Z" w16du:dateUtc="2025-08-07T04:02:00Z"/>
              </w:rPr>
            </w:pPr>
            <w:ins w:id="5105" w:author="Raphael Malyankar" w:date="2025-08-06T21:03:00Z" w16du:dateUtc="2025-08-07T04:03:00Z">
              <w:r w:rsidRPr="009844AB">
                <w:rPr>
                  <w:rFonts w:eastAsia="Arial Unicode MS" w:cs="Arial"/>
                  <w:b/>
                  <w:bCs/>
                  <w:color w:val="000000"/>
                  <w:sz w:val="16"/>
                  <w:szCs w:val="16"/>
                </w:rPr>
                <w:t>Data Quality Measure</w:t>
              </w:r>
            </w:ins>
          </w:p>
        </w:tc>
        <w:tc>
          <w:tcPr>
            <w:tcW w:w="1080" w:type="dxa"/>
            <w:shd w:val="clear" w:color="auto" w:fill="D9D9D9" w:themeFill="background1" w:themeFillShade="D9"/>
          </w:tcPr>
          <w:p w14:paraId="20F09818" w14:textId="390E8B3A" w:rsidR="00020D51" w:rsidRPr="00616E11" w:rsidRDefault="00020D51" w:rsidP="00DE53D5">
            <w:pPr>
              <w:jc w:val="center"/>
              <w:rPr>
                <w:ins w:id="5106" w:author="Raphael Malyankar" w:date="2025-08-06T21:02:00Z" w16du:dateUtc="2025-08-07T04:02:00Z"/>
              </w:rPr>
            </w:pPr>
            <w:ins w:id="5107" w:author="Raphael Malyankar" w:date="2025-08-06T21:03:00Z" w16du:dateUtc="2025-08-07T04:03:00Z">
              <w:r w:rsidRPr="009844AB">
                <w:rPr>
                  <w:rFonts w:eastAsia="Arial Unicode MS" w:cs="Arial"/>
                  <w:b/>
                  <w:bCs/>
                  <w:color w:val="000000"/>
                  <w:sz w:val="16"/>
                  <w:szCs w:val="16"/>
                </w:rPr>
                <w:t>Definition</w:t>
              </w:r>
            </w:ins>
          </w:p>
        </w:tc>
        <w:tc>
          <w:tcPr>
            <w:tcW w:w="2250" w:type="dxa"/>
            <w:shd w:val="clear" w:color="auto" w:fill="D9D9D9" w:themeFill="background1" w:themeFillShade="D9"/>
          </w:tcPr>
          <w:p w14:paraId="4907968D" w14:textId="7E0005C9" w:rsidR="00020D51" w:rsidRPr="00616E11" w:rsidRDefault="00020D51" w:rsidP="00DE53D5">
            <w:pPr>
              <w:jc w:val="center"/>
              <w:rPr>
                <w:ins w:id="5108" w:author="Raphael Malyankar" w:date="2025-08-06T21:02:00Z" w16du:dateUtc="2025-08-07T04:02:00Z"/>
              </w:rPr>
            </w:pPr>
            <w:ins w:id="5109" w:author="Raphael Malyankar" w:date="2025-08-06T21:03:00Z" w16du:dateUtc="2025-08-07T04:03:00Z">
              <w:r w:rsidRPr="009844AB">
                <w:rPr>
                  <w:rFonts w:eastAsia="Arial Unicode MS" w:cs="Arial"/>
                  <w:b/>
                  <w:bCs/>
                  <w:color w:val="000000"/>
                  <w:sz w:val="16"/>
                  <w:szCs w:val="16"/>
                </w:rPr>
                <w:t>DQ measure / description</w:t>
              </w:r>
            </w:ins>
          </w:p>
        </w:tc>
        <w:tc>
          <w:tcPr>
            <w:tcW w:w="1620" w:type="dxa"/>
            <w:shd w:val="clear" w:color="auto" w:fill="D9D9D9" w:themeFill="background1" w:themeFillShade="D9"/>
          </w:tcPr>
          <w:p w14:paraId="43278427" w14:textId="61EAE86D" w:rsidR="00020D51" w:rsidRPr="00616E11" w:rsidRDefault="00020D51" w:rsidP="00DE53D5">
            <w:pPr>
              <w:jc w:val="center"/>
              <w:rPr>
                <w:ins w:id="5110" w:author="Raphael Malyankar" w:date="2025-08-06T21:02:00Z" w16du:dateUtc="2025-08-07T04:02:00Z"/>
              </w:rPr>
            </w:pPr>
            <w:ins w:id="5111" w:author="Raphael Malyankar" w:date="2025-08-06T21:03:00Z" w16du:dateUtc="2025-08-07T04:03:00Z">
              <w:r w:rsidRPr="009844AB">
                <w:rPr>
                  <w:rFonts w:eastAsia="Arial Unicode MS" w:cs="Arial"/>
                  <w:b/>
                  <w:bCs/>
                  <w:color w:val="000000"/>
                  <w:sz w:val="16"/>
                  <w:szCs w:val="16"/>
                </w:rPr>
                <w:t>Evaluation scope</w:t>
              </w:r>
            </w:ins>
          </w:p>
        </w:tc>
        <w:tc>
          <w:tcPr>
            <w:tcW w:w="1965" w:type="dxa"/>
            <w:shd w:val="clear" w:color="auto" w:fill="D9D9D9" w:themeFill="background1" w:themeFillShade="D9"/>
          </w:tcPr>
          <w:p w14:paraId="5E059958" w14:textId="035C8266" w:rsidR="00020D51" w:rsidRPr="00616E11" w:rsidRDefault="00020D51" w:rsidP="00DE53D5">
            <w:pPr>
              <w:jc w:val="center"/>
              <w:rPr>
                <w:ins w:id="5112" w:author="Raphael Malyankar" w:date="2025-08-06T21:02:00Z" w16du:dateUtc="2025-08-07T04:02:00Z"/>
                <w:b/>
                <w:bCs/>
              </w:rPr>
            </w:pPr>
            <w:ins w:id="5113" w:author="Raphael Malyankar" w:date="2025-08-06T21:03:00Z" w16du:dateUtc="2025-08-07T04:03:00Z">
              <w:r w:rsidRPr="00616E11">
                <w:rPr>
                  <w:b/>
                  <w:bCs/>
                  <w:sz w:val="16"/>
                  <w:szCs w:val="18"/>
                </w:rPr>
                <w:t xml:space="preserve">Scope in </w:t>
              </w:r>
              <w:r w:rsidRPr="00616E11">
                <w:rPr>
                  <w:b/>
                  <w:bCs/>
                  <w:color w:val="EE0000"/>
                  <w:sz w:val="16"/>
                  <w:szCs w:val="18"/>
                </w:rPr>
                <w:t>S-1XX</w:t>
              </w:r>
            </w:ins>
          </w:p>
        </w:tc>
      </w:tr>
      <w:tr w:rsidR="00020D51" w:rsidRPr="00616E11" w14:paraId="39A8FF38" w14:textId="77777777" w:rsidTr="00FE76CE">
        <w:trPr>
          <w:jc w:val="center"/>
          <w:ins w:id="5114" w:author="Raphael Malyankar" w:date="2025-08-06T21:02:00Z"/>
        </w:trPr>
        <w:tc>
          <w:tcPr>
            <w:tcW w:w="535" w:type="dxa"/>
          </w:tcPr>
          <w:p w14:paraId="6CD576EB" w14:textId="0A0B9B84" w:rsidR="00020D51" w:rsidRPr="00616E11" w:rsidRDefault="00020D51" w:rsidP="00DE53D5">
            <w:pPr>
              <w:jc w:val="center"/>
              <w:rPr>
                <w:ins w:id="5115" w:author="Raphael Malyankar" w:date="2025-08-06T21:02:00Z" w16du:dateUtc="2025-08-07T04:02:00Z"/>
                <w:color w:val="EE0000"/>
              </w:rPr>
            </w:pPr>
          </w:p>
        </w:tc>
        <w:tc>
          <w:tcPr>
            <w:tcW w:w="1980" w:type="dxa"/>
          </w:tcPr>
          <w:p w14:paraId="5440175F" w14:textId="4E78C432" w:rsidR="00020D51" w:rsidRPr="00616E11" w:rsidRDefault="00020D51" w:rsidP="00020D51">
            <w:pPr>
              <w:rPr>
                <w:ins w:id="5116" w:author="Raphael Malyankar" w:date="2025-08-06T21:02:00Z" w16du:dateUtc="2025-08-07T04:02:00Z"/>
                <w:color w:val="EE0000"/>
              </w:rPr>
            </w:pPr>
          </w:p>
        </w:tc>
        <w:tc>
          <w:tcPr>
            <w:tcW w:w="1080" w:type="dxa"/>
          </w:tcPr>
          <w:p w14:paraId="39CD770C" w14:textId="42583F14" w:rsidR="00020D51" w:rsidRPr="00616E11" w:rsidRDefault="00020D51" w:rsidP="00020D51">
            <w:pPr>
              <w:rPr>
                <w:ins w:id="5117" w:author="Raphael Malyankar" w:date="2025-08-06T21:02:00Z" w16du:dateUtc="2025-08-07T04:02:00Z"/>
                <w:color w:val="EE0000"/>
              </w:rPr>
            </w:pPr>
          </w:p>
        </w:tc>
        <w:tc>
          <w:tcPr>
            <w:tcW w:w="2250" w:type="dxa"/>
          </w:tcPr>
          <w:p w14:paraId="1A5CD18A" w14:textId="7B63E515" w:rsidR="00020D51" w:rsidRPr="00616E11" w:rsidRDefault="00020D51" w:rsidP="00020D51">
            <w:pPr>
              <w:rPr>
                <w:ins w:id="5118" w:author="Raphael Malyankar" w:date="2025-08-06T21:02:00Z" w16du:dateUtc="2025-08-07T04:02:00Z"/>
                <w:color w:val="EE0000"/>
              </w:rPr>
            </w:pPr>
          </w:p>
        </w:tc>
        <w:tc>
          <w:tcPr>
            <w:tcW w:w="1620" w:type="dxa"/>
          </w:tcPr>
          <w:p w14:paraId="75DF6E3A" w14:textId="154E6420" w:rsidR="00020D51" w:rsidRPr="00616E11" w:rsidRDefault="00020D51" w:rsidP="00020D51">
            <w:pPr>
              <w:rPr>
                <w:ins w:id="5119" w:author="Raphael Malyankar" w:date="2025-08-06T21:02:00Z" w16du:dateUtc="2025-08-07T04:02:00Z"/>
                <w:color w:val="EE0000"/>
              </w:rPr>
            </w:pPr>
          </w:p>
        </w:tc>
        <w:tc>
          <w:tcPr>
            <w:tcW w:w="1965" w:type="dxa"/>
          </w:tcPr>
          <w:p w14:paraId="179491C5" w14:textId="668EF4B3" w:rsidR="00020D51" w:rsidRPr="00616E11" w:rsidRDefault="00020D51" w:rsidP="00DE53D5">
            <w:pPr>
              <w:keepNext/>
              <w:rPr>
                <w:ins w:id="5120" w:author="Raphael Malyankar" w:date="2025-08-06T21:02:00Z" w16du:dateUtc="2025-08-07T04:02:00Z"/>
                <w:color w:val="EE0000"/>
              </w:rPr>
            </w:pPr>
          </w:p>
        </w:tc>
      </w:tr>
    </w:tbl>
    <w:p w14:paraId="2529E496" w14:textId="171D0718" w:rsidR="00020D51" w:rsidRPr="009844AB" w:rsidRDefault="0093309F" w:rsidP="00DE53D5">
      <w:pPr>
        <w:pStyle w:val="Caption"/>
        <w:rPr>
          <w:ins w:id="5121" w:author="Raphael Malyankar" w:date="2025-08-05T16:48:00Z" w16du:dateUtc="2025-08-05T23:48:00Z"/>
          <w:lang w:val="en-GB"/>
        </w:rPr>
      </w:pPr>
      <w:ins w:id="5122" w:author="Raphael Malyankar" w:date="2025-08-06T21:10:00Z" w16du:dateUtc="2025-08-07T04:10:00Z">
        <w:r w:rsidRPr="009844AB">
          <w:rPr>
            <w:lang w:val="en-GB"/>
          </w:rPr>
          <w:t xml:space="preserve">Table C-8-1 </w:t>
        </w:r>
      </w:ins>
      <w:ins w:id="5123" w:author="Raphael Malyankar" w:date="2025-08-06T21:11:00Z" w16du:dateUtc="2025-08-07T04:11:00Z">
        <w:r w:rsidRPr="009844AB">
          <w:rPr>
            <w:lang w:val="en-GB"/>
          </w:rPr>
          <w:t xml:space="preserve">– </w:t>
        </w:r>
      </w:ins>
      <w:ins w:id="5124" w:author="Raphael Malyankar" w:date="2025-08-06T21:10:00Z" w16du:dateUtc="2025-08-07T04:10:00Z">
        <w:r w:rsidRPr="009844AB">
          <w:rPr>
            <w:lang w:val="en-GB"/>
          </w:rPr>
          <w:t>Template</w:t>
        </w:r>
      </w:ins>
      <w:ins w:id="5125" w:author="Raphael Malyankar" w:date="2025-08-06T21:11:00Z" w16du:dateUtc="2025-08-07T04:11:00Z">
        <w:r w:rsidRPr="009844AB">
          <w:rPr>
            <w:lang w:val="en-GB"/>
          </w:rPr>
          <w:t xml:space="preserve"> </w:t>
        </w:r>
      </w:ins>
      <w:ins w:id="5126" w:author="Raphael Malyankar" w:date="2025-08-06T21:10:00Z" w16du:dateUtc="2025-08-07T04:10:00Z">
        <w:r w:rsidRPr="009844AB">
          <w:rPr>
            <w:lang w:val="en-GB"/>
          </w:rPr>
          <w:t>table for list of data quality measures in Product Specifications</w:t>
        </w:r>
      </w:ins>
    </w:p>
    <w:p w14:paraId="139E64F0" w14:textId="77777777" w:rsidR="00606B3E" w:rsidRPr="009844AB" w:rsidRDefault="00606B3E">
      <w:pPr>
        <w:rPr>
          <w:rFonts w:eastAsia="Arial Unicode MS" w:cstheme="minorHAnsi"/>
          <w:color w:val="000000"/>
        </w:rPr>
      </w:pPr>
    </w:p>
    <w:p w14:paraId="38AEECD6" w14:textId="77777777" w:rsidR="00FA1108" w:rsidRPr="009844AB" w:rsidRDefault="00000000" w:rsidP="00BE38A5">
      <w:pPr>
        <w:pStyle w:val="HeadingC1"/>
        <w:rPr>
          <w:lang w:eastAsia="ja-JP"/>
        </w:rPr>
      </w:pPr>
      <w:bookmarkStart w:id="5127" w:name="_Toc521934752"/>
      <w:bookmarkStart w:id="5128" w:name="_Toc521934754"/>
      <w:bookmarkStart w:id="5129" w:name="_Toc521934755"/>
      <w:bookmarkStart w:id="5130" w:name="_Toc521934756"/>
      <w:bookmarkStart w:id="5131" w:name="_Toc521934758"/>
      <w:bookmarkStart w:id="5132" w:name="_Toc521934759"/>
      <w:bookmarkStart w:id="5133" w:name="_Toc521934760"/>
      <w:bookmarkStart w:id="5134" w:name="_Toc521934763"/>
      <w:bookmarkStart w:id="5135" w:name="_Toc521934764"/>
      <w:bookmarkStart w:id="5136" w:name="_Toc521934765"/>
      <w:bookmarkStart w:id="5137" w:name="_Toc521934766"/>
      <w:bookmarkStart w:id="5138" w:name="_Toc521934767"/>
      <w:bookmarkStart w:id="5139" w:name="_Toc521934769"/>
      <w:bookmarkStart w:id="5140" w:name="_Toc521934770"/>
      <w:bookmarkStart w:id="5141" w:name="_Toc521934772"/>
      <w:bookmarkStart w:id="5142" w:name="_Toc521934773"/>
      <w:bookmarkStart w:id="5143" w:name="_Toc521934774"/>
      <w:bookmarkStart w:id="5144" w:name="_Toc521934775"/>
      <w:bookmarkStart w:id="5145" w:name="_Toc521934778"/>
      <w:bookmarkStart w:id="5146" w:name="_Toc521934779"/>
      <w:bookmarkStart w:id="5147" w:name="_Toc521934780"/>
      <w:bookmarkStart w:id="5148" w:name="_Toc521934781"/>
      <w:bookmarkStart w:id="5149" w:name="_Toc521934785"/>
      <w:bookmarkStart w:id="5150" w:name="_Toc521934788"/>
      <w:bookmarkStart w:id="5151" w:name="_Toc521934789"/>
      <w:bookmarkStart w:id="5152" w:name="_Toc521934790"/>
      <w:bookmarkStart w:id="5153" w:name="_Toc521934792"/>
      <w:bookmarkStart w:id="5154" w:name="_Toc521934793"/>
      <w:bookmarkStart w:id="5155" w:name="_Toc521934794"/>
      <w:bookmarkStart w:id="5156" w:name="_Toc521934796"/>
      <w:bookmarkStart w:id="5157" w:name="_Toc521934799"/>
      <w:bookmarkStart w:id="5158" w:name="_Toc521934800"/>
      <w:bookmarkStart w:id="5159" w:name="_Toc521934803"/>
      <w:bookmarkStart w:id="5160" w:name="_Toc521934804"/>
      <w:bookmarkStart w:id="5161" w:name="_Toc521934805"/>
      <w:bookmarkStart w:id="5162" w:name="_Toc521934806"/>
      <w:bookmarkStart w:id="5163" w:name="_Toc521934807"/>
      <w:bookmarkStart w:id="5164" w:name="_Toc521934809"/>
      <w:bookmarkStart w:id="5165" w:name="_Toc521934811"/>
      <w:bookmarkStart w:id="5166" w:name="_Toc521934812"/>
      <w:bookmarkStart w:id="5167" w:name="_Toc521934813"/>
      <w:bookmarkStart w:id="5168" w:name="_Toc521934814"/>
      <w:bookmarkStart w:id="5169" w:name="_Toc521934815"/>
      <w:bookmarkStart w:id="5170" w:name="_Toc521934816"/>
      <w:bookmarkStart w:id="5171" w:name="_Toc521934817"/>
      <w:bookmarkStart w:id="5172" w:name="_Toc521934818"/>
      <w:bookmarkStart w:id="5173" w:name="_Toc521934819"/>
      <w:bookmarkStart w:id="5174" w:name="_Toc521934820"/>
      <w:bookmarkStart w:id="5175" w:name="_Toc521934821"/>
      <w:bookmarkStart w:id="5176" w:name="_Toc521934822"/>
      <w:bookmarkStart w:id="5177" w:name="_Toc521934824"/>
      <w:bookmarkStart w:id="5178" w:name="_Toc521934825"/>
      <w:bookmarkStart w:id="5179" w:name="_Toc521934826"/>
      <w:bookmarkStart w:id="5180" w:name="_Toc521934827"/>
      <w:bookmarkStart w:id="5181" w:name="_Toc521934830"/>
      <w:bookmarkStart w:id="5182" w:name="_Toc521934831"/>
      <w:bookmarkStart w:id="5183" w:name="_Toc521934832"/>
      <w:bookmarkStart w:id="5184" w:name="_Toc521934833"/>
      <w:bookmarkStart w:id="5185" w:name="_Toc521934834"/>
      <w:bookmarkStart w:id="5186" w:name="_Toc521934836"/>
      <w:bookmarkStart w:id="5187" w:name="_Toc521934837"/>
      <w:bookmarkStart w:id="5188" w:name="_Toc521934839"/>
      <w:bookmarkStart w:id="5189" w:name="_Toc521934840"/>
      <w:bookmarkStart w:id="5190" w:name="_Toc521934842"/>
      <w:bookmarkStart w:id="5191" w:name="_Toc521934846"/>
      <w:bookmarkStart w:id="5192" w:name="_Toc521934847"/>
      <w:bookmarkStart w:id="5193" w:name="_Toc521934848"/>
      <w:bookmarkStart w:id="5194" w:name="_Toc521934849"/>
      <w:bookmarkStart w:id="5195" w:name="_Toc521934850"/>
      <w:bookmarkStart w:id="5196" w:name="_Toc521934852"/>
      <w:bookmarkStart w:id="5197" w:name="_Toc521934853"/>
      <w:bookmarkStart w:id="5198" w:name="_Toc521934854"/>
      <w:bookmarkStart w:id="5199" w:name="_Toc521934855"/>
      <w:bookmarkStart w:id="5200" w:name="_Toc521934856"/>
      <w:bookmarkStart w:id="5201" w:name="_Toc521934857"/>
      <w:bookmarkStart w:id="5202" w:name="_Toc521934858"/>
      <w:bookmarkStart w:id="5203" w:name="_Toc521934859"/>
      <w:bookmarkStart w:id="5204" w:name="_Toc521934860"/>
      <w:bookmarkStart w:id="5205" w:name="_Toc521934862"/>
      <w:bookmarkStart w:id="5206" w:name="_Toc521934863"/>
      <w:bookmarkStart w:id="5207" w:name="_Toc521934864"/>
      <w:bookmarkStart w:id="5208" w:name="_Toc521934867"/>
      <w:bookmarkStart w:id="5209" w:name="_Toc521934868"/>
      <w:bookmarkStart w:id="5210" w:name="_Toc521934869"/>
      <w:bookmarkStart w:id="5211" w:name="_Toc521934870"/>
      <w:bookmarkStart w:id="5212" w:name="_Toc521934871"/>
      <w:bookmarkStart w:id="5213" w:name="_Toc521934872"/>
      <w:bookmarkStart w:id="5214" w:name="_Toc521934874"/>
      <w:bookmarkStart w:id="5215" w:name="_Toc521934875"/>
      <w:bookmarkStart w:id="5216" w:name="_Toc521934876"/>
      <w:bookmarkStart w:id="5217" w:name="_Toc521934877"/>
      <w:bookmarkStart w:id="5218" w:name="_Toc521934878"/>
      <w:bookmarkStart w:id="5219" w:name="_Toc521934879"/>
      <w:bookmarkStart w:id="5220" w:name="_Toc521934880"/>
      <w:bookmarkStart w:id="5221" w:name="_Toc521934881"/>
      <w:bookmarkStart w:id="5222" w:name="_Toc521934882"/>
      <w:bookmarkStart w:id="5223" w:name="_Toc521934883"/>
      <w:bookmarkStart w:id="5224" w:name="_Toc521934884"/>
      <w:bookmarkStart w:id="5225" w:name="_Toc521934886"/>
      <w:bookmarkStart w:id="5226" w:name="_Toc521934887"/>
      <w:bookmarkStart w:id="5227" w:name="_Toc521934888"/>
      <w:bookmarkStart w:id="5228" w:name="_Toc521934889"/>
      <w:bookmarkStart w:id="5229" w:name="_Toc521934891"/>
      <w:bookmarkStart w:id="5230" w:name="_Toc521934892"/>
      <w:bookmarkStart w:id="5231" w:name="_Toc521934893"/>
      <w:bookmarkStart w:id="5232" w:name="_Toc521934894"/>
      <w:bookmarkStart w:id="5233" w:name="_Toc521934895"/>
      <w:bookmarkStart w:id="5234" w:name="_Toc521934896"/>
      <w:bookmarkStart w:id="5235" w:name="_Toc521934898"/>
      <w:bookmarkStart w:id="5236" w:name="_Toc521934899"/>
      <w:bookmarkStart w:id="5237" w:name="_Toc521934944"/>
      <w:bookmarkStart w:id="5238" w:name="_Toc521934945"/>
      <w:bookmarkStart w:id="5239" w:name="_Toc521934946"/>
      <w:bookmarkStart w:id="5240" w:name="_Toc521934947"/>
      <w:bookmarkStart w:id="5241" w:name="_Toc521934948"/>
      <w:bookmarkStart w:id="5242" w:name="_Toc521934949"/>
      <w:bookmarkStart w:id="5243" w:name="_Toc521934950"/>
      <w:bookmarkStart w:id="5244" w:name="_Toc521934952"/>
      <w:bookmarkStart w:id="5245" w:name="_Toc521934953"/>
      <w:bookmarkStart w:id="5246" w:name="_Toc521934954"/>
      <w:bookmarkStart w:id="5247" w:name="_Toc521934956"/>
      <w:bookmarkStart w:id="5248" w:name="_Toc521934958"/>
      <w:bookmarkStart w:id="5249" w:name="_Toc521934959"/>
      <w:bookmarkStart w:id="5250" w:name="_Toc521934960"/>
      <w:bookmarkStart w:id="5251" w:name="_Toc521934961"/>
      <w:bookmarkStart w:id="5252" w:name="_Toc521934963"/>
      <w:bookmarkStart w:id="5253" w:name="_Toc521934964"/>
      <w:bookmarkStart w:id="5254" w:name="_Toc521934965"/>
      <w:bookmarkStart w:id="5255" w:name="_Toc521934966"/>
      <w:bookmarkStart w:id="5256" w:name="_Toc521934967"/>
      <w:bookmarkStart w:id="5257" w:name="_Toc521934969"/>
      <w:bookmarkStart w:id="5258" w:name="_Toc521934974"/>
      <w:bookmarkStart w:id="5259" w:name="_Toc521934979"/>
      <w:bookmarkStart w:id="5260" w:name="_Toc521934982"/>
      <w:bookmarkStart w:id="5261" w:name="_Toc521934983"/>
      <w:bookmarkStart w:id="5262" w:name="_Toc41652441"/>
      <w:bookmarkStart w:id="5263" w:name="_Toc206156662"/>
      <w:bookmarkEnd w:id="5127"/>
      <w:bookmarkEnd w:id="5128"/>
      <w:bookmarkEnd w:id="5129"/>
      <w:bookmarkEnd w:id="5130"/>
      <w:bookmarkEnd w:id="5131"/>
      <w:bookmarkEnd w:id="5132"/>
      <w:bookmarkEnd w:id="5133"/>
      <w:bookmarkEnd w:id="5134"/>
      <w:bookmarkEnd w:id="5135"/>
      <w:bookmarkEnd w:id="5136"/>
      <w:bookmarkEnd w:id="5137"/>
      <w:bookmarkEnd w:id="5138"/>
      <w:bookmarkEnd w:id="5139"/>
      <w:bookmarkEnd w:id="5140"/>
      <w:bookmarkEnd w:id="5141"/>
      <w:bookmarkEnd w:id="5142"/>
      <w:bookmarkEnd w:id="5143"/>
      <w:bookmarkEnd w:id="5144"/>
      <w:bookmarkEnd w:id="5145"/>
      <w:bookmarkEnd w:id="5146"/>
      <w:bookmarkEnd w:id="5147"/>
      <w:bookmarkEnd w:id="5148"/>
      <w:bookmarkEnd w:id="5149"/>
      <w:bookmarkEnd w:id="5150"/>
      <w:bookmarkEnd w:id="5151"/>
      <w:bookmarkEnd w:id="5152"/>
      <w:bookmarkEnd w:id="5153"/>
      <w:bookmarkEnd w:id="5154"/>
      <w:bookmarkEnd w:id="5155"/>
      <w:bookmarkEnd w:id="5156"/>
      <w:bookmarkEnd w:id="5157"/>
      <w:bookmarkEnd w:id="5158"/>
      <w:bookmarkEnd w:id="5159"/>
      <w:bookmarkEnd w:id="5160"/>
      <w:bookmarkEnd w:id="5161"/>
      <w:bookmarkEnd w:id="5162"/>
      <w:bookmarkEnd w:id="5163"/>
      <w:bookmarkEnd w:id="5164"/>
      <w:bookmarkEnd w:id="5165"/>
      <w:bookmarkEnd w:id="5166"/>
      <w:bookmarkEnd w:id="5167"/>
      <w:bookmarkEnd w:id="5168"/>
      <w:bookmarkEnd w:id="5169"/>
      <w:bookmarkEnd w:id="5170"/>
      <w:bookmarkEnd w:id="5171"/>
      <w:bookmarkEnd w:id="5172"/>
      <w:bookmarkEnd w:id="5173"/>
      <w:bookmarkEnd w:id="5174"/>
      <w:bookmarkEnd w:id="5175"/>
      <w:bookmarkEnd w:id="5176"/>
      <w:bookmarkEnd w:id="5177"/>
      <w:bookmarkEnd w:id="5178"/>
      <w:bookmarkEnd w:id="5179"/>
      <w:bookmarkEnd w:id="5180"/>
      <w:bookmarkEnd w:id="5181"/>
      <w:bookmarkEnd w:id="5182"/>
      <w:bookmarkEnd w:id="5183"/>
      <w:bookmarkEnd w:id="5184"/>
      <w:bookmarkEnd w:id="5185"/>
      <w:bookmarkEnd w:id="5186"/>
      <w:bookmarkEnd w:id="5187"/>
      <w:bookmarkEnd w:id="5188"/>
      <w:bookmarkEnd w:id="5189"/>
      <w:bookmarkEnd w:id="5190"/>
      <w:bookmarkEnd w:id="5191"/>
      <w:bookmarkEnd w:id="5192"/>
      <w:bookmarkEnd w:id="5193"/>
      <w:bookmarkEnd w:id="5194"/>
      <w:bookmarkEnd w:id="5195"/>
      <w:bookmarkEnd w:id="5196"/>
      <w:bookmarkEnd w:id="5197"/>
      <w:bookmarkEnd w:id="5198"/>
      <w:bookmarkEnd w:id="5199"/>
      <w:bookmarkEnd w:id="5200"/>
      <w:bookmarkEnd w:id="5201"/>
      <w:bookmarkEnd w:id="5202"/>
      <w:bookmarkEnd w:id="5203"/>
      <w:bookmarkEnd w:id="5204"/>
      <w:bookmarkEnd w:id="5205"/>
      <w:bookmarkEnd w:id="5206"/>
      <w:bookmarkEnd w:id="5207"/>
      <w:bookmarkEnd w:id="5208"/>
      <w:bookmarkEnd w:id="5209"/>
      <w:bookmarkEnd w:id="5210"/>
      <w:bookmarkEnd w:id="5211"/>
      <w:bookmarkEnd w:id="5212"/>
      <w:bookmarkEnd w:id="5213"/>
      <w:bookmarkEnd w:id="5214"/>
      <w:bookmarkEnd w:id="5215"/>
      <w:bookmarkEnd w:id="5216"/>
      <w:bookmarkEnd w:id="5217"/>
      <w:bookmarkEnd w:id="5218"/>
      <w:bookmarkEnd w:id="5219"/>
      <w:bookmarkEnd w:id="5220"/>
      <w:bookmarkEnd w:id="5221"/>
      <w:bookmarkEnd w:id="5222"/>
      <w:bookmarkEnd w:id="5223"/>
      <w:bookmarkEnd w:id="5224"/>
      <w:bookmarkEnd w:id="5225"/>
      <w:bookmarkEnd w:id="5226"/>
      <w:bookmarkEnd w:id="5227"/>
      <w:bookmarkEnd w:id="5228"/>
      <w:bookmarkEnd w:id="5229"/>
      <w:bookmarkEnd w:id="5230"/>
      <w:bookmarkEnd w:id="5231"/>
      <w:bookmarkEnd w:id="5232"/>
      <w:bookmarkEnd w:id="5233"/>
      <w:bookmarkEnd w:id="5234"/>
      <w:bookmarkEnd w:id="5235"/>
      <w:bookmarkEnd w:id="5236"/>
      <w:bookmarkEnd w:id="5237"/>
      <w:bookmarkEnd w:id="5238"/>
      <w:bookmarkEnd w:id="5239"/>
      <w:bookmarkEnd w:id="5240"/>
      <w:bookmarkEnd w:id="5241"/>
      <w:bookmarkEnd w:id="5242"/>
      <w:bookmarkEnd w:id="5243"/>
      <w:bookmarkEnd w:id="5244"/>
      <w:bookmarkEnd w:id="5245"/>
      <w:bookmarkEnd w:id="5246"/>
      <w:bookmarkEnd w:id="5247"/>
      <w:bookmarkEnd w:id="5248"/>
      <w:bookmarkEnd w:id="5249"/>
      <w:bookmarkEnd w:id="5250"/>
      <w:bookmarkEnd w:id="5251"/>
      <w:bookmarkEnd w:id="5252"/>
      <w:bookmarkEnd w:id="5253"/>
      <w:bookmarkEnd w:id="5254"/>
      <w:bookmarkEnd w:id="5255"/>
      <w:bookmarkEnd w:id="5256"/>
      <w:bookmarkEnd w:id="5257"/>
      <w:bookmarkEnd w:id="5258"/>
      <w:bookmarkEnd w:id="5259"/>
      <w:bookmarkEnd w:id="5260"/>
      <w:bookmarkEnd w:id="5261"/>
      <w:r w:rsidRPr="009844AB">
        <w:rPr>
          <w:lang w:eastAsia="ja-JP"/>
        </w:rPr>
        <w:t>Minimum standard for data validation</w:t>
      </w:r>
      <w:bookmarkEnd w:id="5262"/>
      <w:bookmarkEnd w:id="5263"/>
    </w:p>
    <w:p w14:paraId="29C08DA8" w14:textId="77777777" w:rsidR="00FA1108" w:rsidRPr="009844AB" w:rsidRDefault="00000000">
      <w:pPr>
        <w:rPr>
          <w:rFonts w:eastAsia="MS Mincho" w:cstheme="minorHAnsi"/>
          <w:lang w:eastAsia="ja-JP"/>
        </w:rPr>
      </w:pPr>
      <w:r w:rsidRPr="009844AB">
        <w:rPr>
          <w:rFonts w:eastAsia="MS Mincho" w:cstheme="minorHAnsi"/>
          <w:lang w:eastAsia="ja-JP"/>
        </w:rPr>
        <w:t>A minimum standard set of checks for data validation is under development and will be added to this document when completed.</w:t>
      </w:r>
    </w:p>
    <w:p w14:paraId="5B073D8C" w14:textId="77777777" w:rsidR="00FA1108" w:rsidRPr="009844AB" w:rsidRDefault="00000000">
      <w:pPr>
        <w:rPr>
          <w:rFonts w:eastAsia="MS Mincho" w:cstheme="minorHAnsi"/>
          <w:lang w:eastAsia="ja-JP"/>
        </w:rPr>
      </w:pPr>
      <w:r w:rsidRPr="00616E11">
        <w:br w:type="page"/>
      </w:r>
    </w:p>
    <w:p w14:paraId="3FD103B1" w14:textId="77777777" w:rsidR="00FA1108" w:rsidRPr="009844AB" w:rsidRDefault="00FA1108">
      <w:pPr>
        <w:spacing w:after="240"/>
        <w:rPr>
          <w:rFonts w:eastAsia="MS Mincho" w:cs="Times New Roman"/>
          <w:szCs w:val="20"/>
          <w:lang w:eastAsia="ja-JP"/>
        </w:rPr>
      </w:pPr>
    </w:p>
    <w:p w14:paraId="5087835A" w14:textId="77777777" w:rsidR="00FA1108" w:rsidRPr="009844AB" w:rsidRDefault="00FA1108">
      <w:pPr>
        <w:spacing w:after="240"/>
        <w:rPr>
          <w:rFonts w:eastAsia="MS Mincho" w:cs="Times New Roman"/>
          <w:szCs w:val="20"/>
          <w:lang w:eastAsia="ja-JP"/>
        </w:rPr>
      </w:pPr>
    </w:p>
    <w:p w14:paraId="79C6FCAB" w14:textId="77777777" w:rsidR="00FA1108" w:rsidRPr="009844AB" w:rsidRDefault="00FA1108">
      <w:pPr>
        <w:spacing w:after="240"/>
        <w:rPr>
          <w:rFonts w:eastAsia="MS Mincho" w:cs="Times New Roman"/>
          <w:szCs w:val="20"/>
          <w:lang w:eastAsia="ja-JP"/>
        </w:rPr>
      </w:pPr>
    </w:p>
    <w:p w14:paraId="61D81851" w14:textId="77777777" w:rsidR="00FA1108" w:rsidRPr="009844AB" w:rsidRDefault="00FA1108">
      <w:pPr>
        <w:spacing w:after="240"/>
        <w:rPr>
          <w:rFonts w:eastAsia="MS Mincho" w:cs="Times New Roman"/>
          <w:szCs w:val="20"/>
          <w:lang w:eastAsia="ja-JP"/>
        </w:rPr>
      </w:pPr>
    </w:p>
    <w:p w14:paraId="3A29C05B" w14:textId="77777777" w:rsidR="00FA1108" w:rsidRPr="009844AB" w:rsidRDefault="00FA1108">
      <w:pPr>
        <w:spacing w:after="240"/>
        <w:rPr>
          <w:rFonts w:eastAsia="MS Mincho" w:cs="Times New Roman"/>
          <w:szCs w:val="20"/>
          <w:lang w:eastAsia="ja-JP"/>
        </w:rPr>
      </w:pPr>
    </w:p>
    <w:p w14:paraId="6EC5303B" w14:textId="77777777" w:rsidR="00FA1108" w:rsidRPr="009844AB" w:rsidRDefault="00FA1108">
      <w:pPr>
        <w:spacing w:after="240"/>
        <w:rPr>
          <w:rFonts w:eastAsia="MS Mincho" w:cs="Times New Roman"/>
          <w:szCs w:val="20"/>
          <w:lang w:eastAsia="ja-JP"/>
        </w:rPr>
      </w:pPr>
    </w:p>
    <w:p w14:paraId="1DD84B16" w14:textId="77777777" w:rsidR="00FA1108" w:rsidRPr="009844AB" w:rsidRDefault="00FA1108">
      <w:pPr>
        <w:spacing w:after="240"/>
        <w:rPr>
          <w:rFonts w:eastAsia="MS Mincho" w:cs="Times New Roman"/>
          <w:szCs w:val="20"/>
          <w:lang w:eastAsia="ja-JP"/>
        </w:rPr>
      </w:pPr>
    </w:p>
    <w:p w14:paraId="0DC54404" w14:textId="77777777" w:rsidR="00FA1108" w:rsidRPr="009844AB" w:rsidRDefault="00FA1108">
      <w:pPr>
        <w:spacing w:after="240"/>
        <w:rPr>
          <w:rFonts w:eastAsia="MS Mincho" w:cs="Times New Roman"/>
          <w:szCs w:val="20"/>
          <w:lang w:eastAsia="ja-JP"/>
        </w:rPr>
      </w:pPr>
    </w:p>
    <w:p w14:paraId="63CF09B2" w14:textId="77777777" w:rsidR="00FA1108" w:rsidRPr="009844AB" w:rsidRDefault="00FA1108">
      <w:pPr>
        <w:spacing w:after="240"/>
        <w:rPr>
          <w:rFonts w:eastAsia="MS Mincho" w:cs="Times New Roman"/>
          <w:szCs w:val="20"/>
          <w:lang w:eastAsia="ja-JP"/>
        </w:rPr>
      </w:pPr>
    </w:p>
    <w:p w14:paraId="18B3CD01" w14:textId="77777777" w:rsidR="00FA1108" w:rsidRPr="009844AB" w:rsidRDefault="00FA1108">
      <w:pPr>
        <w:spacing w:after="240"/>
        <w:rPr>
          <w:rFonts w:eastAsia="MS Mincho" w:cs="Times New Roman"/>
          <w:szCs w:val="20"/>
          <w:lang w:eastAsia="ja-JP"/>
        </w:rPr>
      </w:pPr>
    </w:p>
    <w:p w14:paraId="44CC62F3" w14:textId="77777777" w:rsidR="00FA1108" w:rsidRPr="009844AB" w:rsidRDefault="00FA1108">
      <w:pPr>
        <w:spacing w:after="240"/>
        <w:rPr>
          <w:rFonts w:eastAsia="MS Mincho" w:cs="Times New Roman"/>
          <w:szCs w:val="20"/>
          <w:lang w:eastAsia="ja-JP"/>
        </w:rPr>
      </w:pPr>
    </w:p>
    <w:p w14:paraId="6FFCD7F8" w14:textId="77777777" w:rsidR="00FA1108" w:rsidRPr="009844AB" w:rsidRDefault="00FA1108">
      <w:pPr>
        <w:spacing w:after="240"/>
        <w:rPr>
          <w:rFonts w:eastAsia="MS Mincho" w:cs="Times New Roman"/>
          <w:szCs w:val="20"/>
          <w:lang w:eastAsia="ja-JP"/>
        </w:rPr>
      </w:pPr>
    </w:p>
    <w:p w14:paraId="51F6412D" w14:textId="77777777" w:rsidR="00FA1108" w:rsidRPr="009844AB" w:rsidRDefault="00FA1108">
      <w:pPr>
        <w:spacing w:after="240"/>
        <w:rPr>
          <w:rFonts w:eastAsia="MS Mincho" w:cs="Times New Roman"/>
          <w:szCs w:val="20"/>
          <w:lang w:eastAsia="ja-JP"/>
        </w:rPr>
      </w:pPr>
    </w:p>
    <w:p w14:paraId="6F2F2D64" w14:textId="77777777" w:rsidR="00FA1108" w:rsidRPr="009844AB" w:rsidRDefault="00000000">
      <w:pPr>
        <w:framePr w:w="4406" w:h="260" w:hRule="exact" w:hSpace="240" w:vSpace="240" w:wrap="around" w:vAnchor="text" w:hAnchor="page" w:x="3742" w:y="1"/>
        <w:pBdr>
          <w:top w:val="single" w:sz="6" w:space="0" w:color="000000"/>
          <w:left w:val="single" w:sz="6" w:space="0" w:color="000000"/>
          <w:bottom w:val="single" w:sz="6" w:space="0" w:color="000000"/>
          <w:right w:val="single" w:sz="6" w:space="0" w:color="000000"/>
        </w:pBdr>
        <w:tabs>
          <w:tab w:val="center" w:pos="2203"/>
          <w:tab w:val="left" w:pos="2880"/>
          <w:tab w:val="left" w:pos="3600"/>
          <w:tab w:val="left" w:pos="4320"/>
          <w:tab w:val="left" w:pos="5040"/>
          <w:tab w:val="left" w:pos="5760"/>
          <w:tab w:val="left" w:pos="6480"/>
          <w:tab w:val="left" w:pos="7200"/>
          <w:tab w:val="left" w:pos="7920"/>
          <w:tab w:val="left" w:pos="8640"/>
        </w:tabs>
        <w:spacing w:after="0"/>
        <w:rPr>
          <w:rFonts w:eastAsia="Times New Roman" w:cs="Times New Roman"/>
          <w:szCs w:val="20"/>
          <w:lang w:eastAsia="en-GB"/>
        </w:rPr>
      </w:pPr>
      <w:r w:rsidRPr="009844AB">
        <w:rPr>
          <w:rFonts w:eastAsia="Times New Roman" w:cs="Times New Roman"/>
          <w:szCs w:val="20"/>
          <w:lang w:eastAsia="en-GB"/>
        </w:rPr>
        <w:tab/>
        <w:t>Page intentionally left blank</w:t>
      </w:r>
    </w:p>
    <w:p w14:paraId="7FED518E" w14:textId="77777777" w:rsidR="00FA1108" w:rsidRPr="009844AB" w:rsidRDefault="00FA1108">
      <w:pPr>
        <w:spacing w:after="240"/>
        <w:rPr>
          <w:rFonts w:eastAsia="MS Mincho" w:cs="Times New Roman"/>
          <w:szCs w:val="20"/>
          <w:lang w:eastAsia="ja-JP"/>
        </w:rPr>
      </w:pPr>
    </w:p>
    <w:p w14:paraId="4E5EBB15" w14:textId="77777777" w:rsidR="00FA1108" w:rsidRPr="009844AB" w:rsidRDefault="00FA1108">
      <w:pPr>
        <w:rPr>
          <w:rFonts w:eastAsia="MS Mincho" w:cstheme="minorHAnsi"/>
          <w:lang w:eastAsia="ja-JP"/>
        </w:rPr>
      </w:pPr>
    </w:p>
    <w:p w14:paraId="233BF045" w14:textId="77777777" w:rsidR="00FA1108" w:rsidRPr="00616E11" w:rsidRDefault="00FA1108">
      <w:pPr>
        <w:rPr>
          <w:lang w:eastAsia="ja-JP"/>
        </w:rPr>
      </w:pPr>
    </w:p>
    <w:p w14:paraId="69D88753" w14:textId="77777777" w:rsidR="0060403E" w:rsidRDefault="0060403E">
      <w:pPr>
        <w:rPr>
          <w:ins w:id="5264" w:author="Raphael Malyankar" w:date="2025-08-15T13:11:00Z" w16du:dateUtc="2025-08-15T20:11:00Z"/>
        </w:rPr>
        <w:sectPr w:rsidR="0060403E">
          <w:pgSz w:w="12240" w:h="15840"/>
          <w:pgMar w:top="1440" w:right="1400" w:bottom="1440" w:left="1400" w:header="708" w:footer="708" w:gutter="0"/>
          <w:cols w:space="720"/>
          <w:formProt w:val="0"/>
          <w:docGrid w:linePitch="360"/>
        </w:sectPr>
      </w:pPr>
    </w:p>
    <w:p w14:paraId="53CDCAE2" w14:textId="77777777" w:rsidR="0060403E" w:rsidRPr="0060403E" w:rsidRDefault="0060403E" w:rsidP="00FD1F7D">
      <w:pPr>
        <w:pStyle w:val="Heading1"/>
        <w:rPr>
          <w:ins w:id="5265" w:author="Raphael Malyankar" w:date="2025-08-15T13:15:00Z"/>
        </w:rPr>
        <w:pPrChange w:id="5266" w:author="Raphael Malyankar" w:date="2025-08-15T13:19:00Z" w16du:dateUtc="2025-08-15T20:19:00Z">
          <w:pPr>
            <w:spacing w:after="240"/>
          </w:pPr>
        </w:pPrChange>
      </w:pPr>
      <w:bookmarkStart w:id="5267" w:name="_Toc120228721"/>
      <w:bookmarkStart w:id="5268" w:name="_Toc193307460"/>
      <w:bookmarkStart w:id="5269" w:name="_Toc206156663"/>
      <w:ins w:id="5270" w:author="Raphael Malyankar" w:date="2025-08-15T13:15:00Z">
        <w:r w:rsidRPr="0060403E">
          <w:lastRenderedPageBreak/>
          <w:t>LIST OF ANNEXES</w:t>
        </w:r>
        <w:bookmarkEnd w:id="5267"/>
        <w:bookmarkEnd w:id="5268"/>
        <w:bookmarkEnd w:id="5269"/>
      </w:ins>
    </w:p>
    <w:p w14:paraId="18ED245C" w14:textId="3E277676" w:rsidR="0060403E" w:rsidRPr="0060403E" w:rsidRDefault="0060403E" w:rsidP="0060403E">
      <w:pPr>
        <w:rPr>
          <w:ins w:id="5271" w:author="Raphael Malyankar" w:date="2025-08-15T13:15:00Z"/>
          <w:lang w:val="en-US"/>
        </w:rPr>
      </w:pPr>
      <w:ins w:id="5272" w:author="Raphael Malyankar" w:date="2025-08-15T13:15:00Z">
        <w:r w:rsidRPr="0060403E">
          <w:rPr>
            <w:lang w:val="en-US"/>
          </w:rPr>
          <w:t>These Annexes are separate files and can be found either in the S-</w:t>
        </w:r>
      </w:ins>
      <w:ins w:id="5273" w:author="Raphael Malyankar" w:date="2025-08-15T13:16:00Z" w16du:dateUtc="2025-08-15T20:16:00Z">
        <w:r>
          <w:rPr>
            <w:lang w:val="en-US"/>
          </w:rPr>
          <w:t>97</w:t>
        </w:r>
      </w:ins>
      <w:ins w:id="5274" w:author="Raphael Malyankar" w:date="2025-08-15T13:15:00Z">
        <w:r w:rsidRPr="0060403E">
          <w:rPr>
            <w:lang w:val="en-US"/>
          </w:rPr>
          <w:t xml:space="preserve"> distribution package or at the locations indicated.</w:t>
        </w:r>
      </w:ins>
    </w:p>
    <w:p w14:paraId="5C98923F" w14:textId="77777777" w:rsidR="0060403E" w:rsidRPr="0060403E" w:rsidRDefault="0060403E" w:rsidP="0060403E">
      <w:pPr>
        <w:rPr>
          <w:ins w:id="5275" w:author="Raphael Malyankar" w:date="2025-08-15T13:15:00Z"/>
          <w:lang w:val="en-US"/>
        </w:rPr>
      </w:pPr>
    </w:p>
    <w:p w14:paraId="642F56E6" w14:textId="49622A17" w:rsidR="0060403E" w:rsidRPr="0060403E" w:rsidRDefault="0060403E" w:rsidP="0060403E">
      <w:pPr>
        <w:rPr>
          <w:ins w:id="5276" w:author="Raphael Malyankar" w:date="2025-08-15T13:15:00Z"/>
          <w:lang w:val="en-US"/>
        </w:rPr>
      </w:pPr>
      <w:ins w:id="5277" w:author="Raphael Malyankar" w:date="2025-08-15T13:15:00Z">
        <w:r w:rsidRPr="0060403E">
          <w:rPr>
            <w:lang w:val="en-US"/>
          </w:rPr>
          <w:t>Annex A</w:t>
        </w:r>
        <w:r w:rsidRPr="0060403E">
          <w:rPr>
            <w:lang w:val="en-US"/>
          </w:rPr>
          <w:tab/>
        </w:r>
      </w:ins>
      <w:ins w:id="5278" w:author="Raphael Malyankar" w:date="2025-08-15T13:16:00Z" w16du:dateUtc="2025-08-15T20:16:00Z">
        <w:r>
          <w:rPr>
            <w:lang w:val="en-US"/>
          </w:rPr>
          <w:t>S-100 Maintenance Proposal</w:t>
        </w:r>
      </w:ins>
      <w:ins w:id="5279" w:author="Raphael Malyankar" w:date="2025-08-15T13:17:00Z" w16du:dateUtc="2025-08-15T20:17:00Z">
        <w:r w:rsidR="00FD1F7D">
          <w:rPr>
            <w:lang w:val="en-US"/>
          </w:rPr>
          <w:t>,</w:t>
        </w:r>
      </w:ins>
      <w:ins w:id="5280" w:author="Raphael Malyankar" w:date="2025-08-15T13:15:00Z">
        <w:r w:rsidRPr="0060403E">
          <w:rPr>
            <w:lang w:val="en-US"/>
          </w:rPr>
          <w:t xml:space="preserve"> </w:t>
        </w:r>
      </w:ins>
      <w:ins w:id="5281" w:author="Raphael Malyankar" w:date="2025-08-15T13:17:00Z" w16du:dateUtc="2025-08-15T20:17:00Z">
        <w:r w:rsidR="00FD1F7D" w:rsidRPr="00FD1F7D">
          <w:rPr>
            <w:lang w:val="en-US"/>
          </w:rPr>
          <w:t>IHO Geospatial Information Registry</w:t>
        </w:r>
      </w:ins>
      <w:ins w:id="5282" w:author="Raphael Malyankar" w:date="2025-08-15T13:15:00Z">
        <w:r w:rsidRPr="0060403E">
          <w:rPr>
            <w:lang w:val="en-US"/>
          </w:rPr>
          <w:t>, https://registry.iho.int</w:t>
        </w:r>
      </w:ins>
    </w:p>
    <w:p w14:paraId="0725917F" w14:textId="0F4B6929" w:rsidR="0060403E" w:rsidRPr="0060403E" w:rsidRDefault="0060403E" w:rsidP="0060403E">
      <w:pPr>
        <w:rPr>
          <w:ins w:id="5283" w:author="Raphael Malyankar" w:date="2025-08-15T13:15:00Z"/>
          <w:lang w:val="en-US"/>
        </w:rPr>
      </w:pPr>
      <w:ins w:id="5284" w:author="Raphael Malyankar" w:date="2025-08-15T13:15:00Z">
        <w:r w:rsidRPr="0060403E">
          <w:rPr>
            <w:lang w:val="en-US"/>
          </w:rPr>
          <w:t>Annex B</w:t>
        </w:r>
        <w:r w:rsidRPr="0060403E">
          <w:rPr>
            <w:lang w:val="en-US"/>
          </w:rPr>
          <w:tab/>
        </w:r>
      </w:ins>
      <w:ins w:id="5285" w:author="Raphael Malyankar" w:date="2025-08-15T13:17:00Z" w16du:dateUtc="2025-08-15T20:17:00Z">
        <w:r w:rsidR="00FD1F7D">
          <w:rPr>
            <w:lang w:val="en-US"/>
          </w:rPr>
          <w:t xml:space="preserve">Template for S-100 based Product Specifications, </w:t>
        </w:r>
      </w:ins>
      <w:ins w:id="5286" w:author="Raphael Malyankar" w:date="2025-08-15T13:18:00Z" w16du:dateUtc="2025-08-15T20:18:00Z">
        <w:r w:rsidR="00FD1F7D" w:rsidRPr="00FD1F7D">
          <w:rPr>
            <w:lang w:val="en-US"/>
          </w:rPr>
          <w:t>IHO Geospatial Information Registry, https://registry.iho.int</w:t>
        </w:r>
      </w:ins>
    </w:p>
    <w:p w14:paraId="474B63BE" w14:textId="614460F7" w:rsidR="0060403E" w:rsidRPr="0060403E" w:rsidRDefault="0060403E" w:rsidP="0060403E">
      <w:pPr>
        <w:rPr>
          <w:ins w:id="5287" w:author="Raphael Malyankar" w:date="2025-08-15T13:15:00Z"/>
          <w:lang w:val="en-US"/>
        </w:rPr>
      </w:pPr>
      <w:ins w:id="5288" w:author="Raphael Malyankar" w:date="2025-08-15T13:15:00Z">
        <w:r w:rsidRPr="0060403E">
          <w:rPr>
            <w:lang w:val="en-US"/>
          </w:rPr>
          <w:t>Annex C</w:t>
        </w:r>
        <w:r w:rsidRPr="0060403E">
          <w:rPr>
            <w:lang w:val="en-US"/>
          </w:rPr>
          <w:tab/>
        </w:r>
      </w:ins>
      <w:ins w:id="5289" w:author="Raphael Malyankar" w:date="2025-08-15T13:18:00Z" w16du:dateUtc="2025-08-15T20:18:00Z">
        <w:r w:rsidR="00FD1F7D">
          <w:rPr>
            <w:lang w:val="en-US"/>
          </w:rPr>
          <w:t>Checklist for Product Specification Developers</w:t>
        </w:r>
      </w:ins>
      <w:ins w:id="5290" w:author="Raphael Malyankar" w:date="2025-08-15T13:15:00Z">
        <w:r w:rsidRPr="0060403E">
          <w:rPr>
            <w:lang w:val="en-US"/>
          </w:rPr>
          <w:t xml:space="preserve">. </w:t>
        </w:r>
        <w:bookmarkStart w:id="5291" w:name="_Hlk206156255"/>
        <w:r w:rsidRPr="0060403E">
          <w:rPr>
            <w:lang w:val="en-US"/>
          </w:rPr>
          <w:t>IHO Geospatial Information Registry</w:t>
        </w:r>
        <w:bookmarkEnd w:id="5291"/>
        <w:r w:rsidRPr="0060403E">
          <w:rPr>
            <w:lang w:val="en-US"/>
          </w:rPr>
          <w:t>, https://registry.iho.int</w:t>
        </w:r>
      </w:ins>
    </w:p>
    <w:p w14:paraId="4D7D4029" w14:textId="22F8A5A2" w:rsidR="00FA1108" w:rsidRPr="001E1155" w:rsidRDefault="00FA1108"/>
    <w:sectPr w:rsidR="00FA1108" w:rsidRPr="001E1155">
      <w:footerReference w:type="default" r:id="rId86"/>
      <w:pgSz w:w="12240" w:h="15840"/>
      <w:pgMar w:top="1440" w:right="1400" w:bottom="1440" w:left="1400" w:header="708" w:footer="708" w:gutter="0"/>
      <w:cols w:space="720"/>
      <w:formProt w:val="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B5C9706" w14:textId="77777777" w:rsidR="00B1632E" w:rsidRPr="00616E11" w:rsidRDefault="00B1632E">
      <w:pPr>
        <w:spacing w:after="0"/>
      </w:pPr>
      <w:r w:rsidRPr="00616E11">
        <w:separator/>
      </w:r>
    </w:p>
  </w:endnote>
  <w:endnote w:type="continuationSeparator" w:id="0">
    <w:p w14:paraId="08C58B7C" w14:textId="77777777" w:rsidR="00B1632E" w:rsidRPr="00616E11" w:rsidRDefault="00B1632E">
      <w:pPr>
        <w:spacing w:after="0"/>
      </w:pPr>
      <w:r w:rsidRPr="00616E11">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Batang">
    <w:altName w:val="Malgun Gothic"/>
    <w:panose1 w:val="02030600000101010101"/>
    <w:charset w:val="81"/>
    <w:family w:val="roman"/>
    <w:pitch w:val="variable"/>
    <w:sig w:usb0="B00002AF" w:usb1="69D77CFB" w:usb2="00000030" w:usb3="00000000" w:csb0="0008009F" w:csb1="00000000"/>
  </w:font>
  <w:font w:name="MS Mincho">
    <w:altName w:val="Yu Gothic"/>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Narrow">
    <w:panose1 w:val="020B0606020202030204"/>
    <w:charset w:val="00"/>
    <w:family w:val="swiss"/>
    <w:pitch w:val="variable"/>
    <w:sig w:usb0="00000287" w:usb1="00000800" w:usb2="00000000" w:usb3="00000000" w:csb0="0000009F" w:csb1="00000000"/>
  </w:font>
  <w:font w:name="Arial Unicode MS">
    <w:altName w:val="Yu Gothic"/>
    <w:panose1 w:val="020B0604020202020204"/>
    <w:charset w:val="80"/>
    <w:family w:val="swiss"/>
    <w:pitch w:val="variable"/>
    <w:sig w:usb0="F7FFAFFF" w:usb1="E9DFFFFF" w:usb2="0000003F" w:usb3="00000000" w:csb0="003F01FF" w:csb1="00000000"/>
  </w:font>
  <w:font w:name="Liberation Sans">
    <w:panose1 w:val="020B0604020202020204"/>
    <w:charset w:val="00"/>
    <w:family w:val="swiss"/>
    <w:pitch w:val="variable"/>
    <w:sig w:usb0="E0000AFF" w:usb1="500078FF" w:usb2="00000021" w:usb3="00000000" w:csb0="000001BF" w:csb1="00000000"/>
  </w:font>
  <w:font w:name="Microsoft YaHei">
    <w:panose1 w:val="020B0503020204020204"/>
    <w:charset w:val="86"/>
    <w:family w:val="swiss"/>
    <w:pitch w:val="variable"/>
    <w:sig w:usb0="80000287" w:usb1="2ACF3C50" w:usb2="00000016" w:usb3="00000000" w:csb0="0004001F" w:csb1="00000000"/>
  </w:font>
  <w:font w:name="Lucida Sans">
    <w:panose1 w:val="020B0602030504020204"/>
    <w:charset w:val="00"/>
    <w:family w:val="swiss"/>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 w:name="Times">
    <w:altName w:val="Times New Roman"/>
    <w:panose1 w:val="02020603050405020304"/>
    <w:charset w:val="00"/>
    <w:family w:val="roman"/>
    <w:pitch w:val="variable"/>
    <w:sig w:usb0="E0002AFF" w:usb1="C0007841" w:usb2="00000009" w:usb3="00000000" w:csb0="000001FF" w:csb1="00000000"/>
  </w:font>
  <w:font w:name="HelveticaNeueLT Std Med">
    <w:altName w:val="Arial"/>
    <w:panose1 w:val="00000000000000000000"/>
    <w:charset w:val="4D"/>
    <w:family w:val="auto"/>
    <w:notTrueType/>
    <w:pitch w:val="default"/>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Malgun Gothic">
    <w:panose1 w:val="020B0503020000020004"/>
    <w:charset w:val="81"/>
    <w:family w:val="swiss"/>
    <w:pitch w:val="variable"/>
    <w:sig w:usb0="9000002F" w:usb1="29D77CFB" w:usb2="00000012" w:usb3="00000000" w:csb0="00080001" w:csb1="00000000"/>
  </w:font>
  <w:font w:name="Dotum">
    <w:altName w:val="돋움"/>
    <w:panose1 w:val="020B0600000101010101"/>
    <w:charset w:val="81"/>
    <w:family w:val="modern"/>
    <w:pitch w:val="fixed"/>
    <w:sig w:usb0="00000001" w:usb1="09060000" w:usb2="00000010" w:usb3="00000000" w:csb0="00080000"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08155E" w14:textId="281E7ED8" w:rsidR="00FA1108" w:rsidRPr="000353AC" w:rsidRDefault="00000000">
    <w:pPr>
      <w:pStyle w:val="Footer"/>
      <w:tabs>
        <w:tab w:val="center" w:pos="4536"/>
        <w:tab w:val="right" w:pos="9072"/>
      </w:tabs>
      <w:ind w:right="288"/>
      <w:rPr>
        <w:rFonts w:cs="Arial"/>
        <w:sz w:val="16"/>
        <w:lang w:val="en-GB"/>
      </w:rPr>
    </w:pPr>
    <w:r w:rsidRPr="000353AC">
      <w:rPr>
        <w:rFonts w:cs="Arial"/>
        <w:sz w:val="16"/>
        <w:lang w:val="en-GB"/>
      </w:rPr>
      <w:t>S-97</w:t>
    </w:r>
    <w:r w:rsidRPr="000353AC">
      <w:rPr>
        <w:rFonts w:cs="Arial"/>
        <w:sz w:val="16"/>
        <w:lang w:val="en-GB"/>
      </w:rPr>
      <w:tab/>
    </w:r>
    <w:ins w:id="24" w:author="Raphael Malyankar" w:date="2025-08-07T07:21:00Z" w16du:dateUtc="2025-08-07T14:21:00Z">
      <w:r w:rsidR="00EE1C24" w:rsidRPr="000353AC">
        <w:rPr>
          <w:rFonts w:cs="Arial"/>
          <w:sz w:val="16"/>
          <w:lang w:val="en-GB"/>
        </w:rPr>
        <w:t>August 2025</w:t>
      </w:r>
    </w:ins>
    <w:r w:rsidRPr="000353AC">
      <w:rPr>
        <w:rFonts w:cs="Arial"/>
        <w:sz w:val="16"/>
        <w:lang w:val="en-GB"/>
      </w:rPr>
      <w:tab/>
      <w:t xml:space="preserve">Edition </w:t>
    </w:r>
    <w:ins w:id="25" w:author="Raphael Malyankar" w:date="2025-08-07T07:22:00Z" w16du:dateUtc="2025-08-07T14:22:00Z">
      <w:r w:rsidR="00EE1C24" w:rsidRPr="000353AC">
        <w:rPr>
          <w:rFonts w:cs="Arial"/>
          <w:sz w:val="16"/>
          <w:lang w:val="en-GB"/>
        </w:rPr>
        <w:t>2.0</w:t>
      </w:r>
    </w:ins>
    <w:r w:rsidRPr="000353AC">
      <w:rPr>
        <w:rFonts w:cs="Arial"/>
        <w:sz w:val="16"/>
        <w:lang w:val="en-GB"/>
      </w:rPr>
      <w:t>.0</w: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E98246" w14:textId="3E4DF425" w:rsidR="00FA1108" w:rsidRPr="00A73FFA" w:rsidRDefault="00000000">
    <w:pPr>
      <w:pStyle w:val="Footer"/>
      <w:tabs>
        <w:tab w:val="center" w:pos="4536"/>
        <w:tab w:val="right" w:pos="9072"/>
      </w:tabs>
      <w:ind w:right="368"/>
      <w:rPr>
        <w:lang w:val="en-GB"/>
      </w:rPr>
    </w:pPr>
    <w:r w:rsidRPr="00A73FFA">
      <w:rPr>
        <w:rFonts w:cs="Arial"/>
        <w:sz w:val="16"/>
        <w:lang w:val="en-GB"/>
      </w:rPr>
      <w:t>S-97 Part B - Execution</w:t>
    </w:r>
    <w:r w:rsidRPr="00A73FFA">
      <w:rPr>
        <w:rFonts w:cs="Arial"/>
        <w:sz w:val="16"/>
        <w:lang w:val="en-GB"/>
      </w:rPr>
      <w:tab/>
    </w:r>
    <w:ins w:id="4084" w:author="Raphael Malyankar" w:date="2025-08-07T07:27:00Z" w16du:dateUtc="2025-08-07T14:27:00Z">
      <w:r w:rsidR="00FE0B0C" w:rsidRPr="00A73FFA">
        <w:rPr>
          <w:rFonts w:cs="Arial"/>
          <w:sz w:val="16"/>
          <w:lang w:val="en-GB"/>
        </w:rPr>
        <w:t>August 2025</w:t>
      </w:r>
    </w:ins>
    <w:r w:rsidRPr="00A73FFA">
      <w:rPr>
        <w:rFonts w:cs="Arial"/>
        <w:sz w:val="16"/>
        <w:lang w:val="en-GB"/>
      </w:rPr>
      <w:tab/>
      <w:t xml:space="preserve">Edition </w:t>
    </w:r>
    <w:ins w:id="4085" w:author="Raphael Malyankar" w:date="2025-08-07T07:27:00Z" w16du:dateUtc="2025-08-07T14:27:00Z">
      <w:r w:rsidR="00FE0B0C" w:rsidRPr="00A73FFA">
        <w:rPr>
          <w:rFonts w:cs="Arial"/>
          <w:sz w:val="16"/>
          <w:lang w:val="en-GB"/>
        </w:rPr>
        <w:t>2.0</w:t>
      </w:r>
    </w:ins>
    <w:r w:rsidRPr="00A73FFA">
      <w:rPr>
        <w:rFonts w:cs="Arial"/>
        <w:sz w:val="16"/>
        <w:lang w:val="en-GB"/>
      </w:rPr>
      <w:t>.0</w: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225F5E" w14:textId="77777777" w:rsidR="00FA1108" w:rsidRPr="00616E11" w:rsidRDefault="00FA1108"/>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8592C6" w14:textId="3BFAF458" w:rsidR="00FA1108" w:rsidRPr="009844AB" w:rsidRDefault="00000000">
    <w:pPr>
      <w:pStyle w:val="Footer"/>
      <w:tabs>
        <w:tab w:val="center" w:pos="4536"/>
        <w:tab w:val="right" w:pos="9072"/>
      </w:tabs>
      <w:ind w:right="288"/>
      <w:rPr>
        <w:rFonts w:cs="Arial"/>
        <w:sz w:val="16"/>
        <w:lang w:val="en-GB"/>
      </w:rPr>
    </w:pPr>
    <w:r w:rsidRPr="009844AB">
      <w:rPr>
        <w:rFonts w:cs="Arial"/>
        <w:sz w:val="16"/>
        <w:lang w:val="en-GB"/>
      </w:rPr>
      <w:t>S-97 Part C – Data Quality</w:t>
    </w:r>
    <w:r w:rsidR="003B797F" w:rsidRPr="009844AB">
      <w:rPr>
        <w:rFonts w:cs="Arial"/>
        <w:sz w:val="16"/>
        <w:lang w:val="en-GB"/>
      </w:rPr>
      <w:ptab w:relativeTo="margin" w:alignment="center" w:leader="none"/>
    </w:r>
    <w:ins w:id="4329" w:author="Raphael Malyankar" w:date="2025-08-04T00:51:00Z" w16du:dateUtc="2025-08-04T07:51:00Z">
      <w:r w:rsidR="00C4538F" w:rsidRPr="009844AB">
        <w:rPr>
          <w:rFonts w:cs="Arial"/>
          <w:sz w:val="16"/>
          <w:lang w:val="en-GB"/>
        </w:rPr>
        <w:t>August 2025</w:t>
      </w:r>
    </w:ins>
    <w:r w:rsidR="003B797F" w:rsidRPr="009844AB">
      <w:rPr>
        <w:rFonts w:cs="Arial"/>
        <w:sz w:val="16"/>
        <w:lang w:val="en-GB"/>
      </w:rPr>
      <w:ptab w:relativeTo="margin" w:alignment="right" w:leader="none"/>
    </w:r>
    <w:r w:rsidRPr="009844AB">
      <w:rPr>
        <w:rFonts w:cs="Arial"/>
        <w:sz w:val="16"/>
        <w:lang w:val="en-GB"/>
      </w:rPr>
      <w:t xml:space="preserve">Edition </w:t>
    </w:r>
    <w:ins w:id="4330" w:author="Raphael Malyankar" w:date="2025-08-04T00:51:00Z" w16du:dateUtc="2025-08-04T07:51:00Z">
      <w:r w:rsidR="00C4538F" w:rsidRPr="009844AB">
        <w:rPr>
          <w:rFonts w:cs="Arial"/>
          <w:sz w:val="16"/>
          <w:lang w:val="en-GB"/>
        </w:rPr>
        <w:t>2.0</w:t>
      </w:r>
    </w:ins>
    <w:r w:rsidRPr="009844AB">
      <w:rPr>
        <w:rFonts w:cs="Arial"/>
        <w:sz w:val="16"/>
        <w:lang w:val="en-GB"/>
      </w:rPr>
      <w:t>.0</w: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EFD41F" w14:textId="18F5AC4D" w:rsidR="00FA1108" w:rsidRPr="009844AB" w:rsidRDefault="00000000">
    <w:pPr>
      <w:pStyle w:val="Footer"/>
      <w:tabs>
        <w:tab w:val="center" w:pos="4536"/>
        <w:tab w:val="right" w:pos="9072"/>
      </w:tabs>
      <w:ind w:right="368"/>
      <w:rPr>
        <w:lang w:val="en-GB"/>
      </w:rPr>
    </w:pPr>
    <w:r w:rsidRPr="009844AB">
      <w:rPr>
        <w:rFonts w:cs="Arial"/>
        <w:sz w:val="16"/>
        <w:lang w:val="en-GB"/>
      </w:rPr>
      <w:t>S-97 Part C – Data Quality</w:t>
    </w:r>
    <w:r w:rsidR="003B797F" w:rsidRPr="009844AB">
      <w:rPr>
        <w:rFonts w:cs="Arial"/>
        <w:sz w:val="16"/>
        <w:lang w:val="en-GB"/>
      </w:rPr>
      <w:ptab w:relativeTo="margin" w:alignment="center" w:leader="none"/>
    </w:r>
    <w:ins w:id="4331" w:author="Raphael Malyankar" w:date="2025-08-04T00:51:00Z" w16du:dateUtc="2025-08-04T07:51:00Z">
      <w:r w:rsidR="00C4538F" w:rsidRPr="009844AB">
        <w:rPr>
          <w:rFonts w:cs="Arial"/>
          <w:sz w:val="16"/>
          <w:lang w:val="en-GB"/>
        </w:rPr>
        <w:t>August 2025</w:t>
      </w:r>
    </w:ins>
    <w:r w:rsidR="003B797F" w:rsidRPr="009844AB">
      <w:rPr>
        <w:rFonts w:cs="Arial"/>
        <w:sz w:val="16"/>
        <w:lang w:val="en-GB"/>
      </w:rPr>
      <w:ptab w:relativeTo="margin" w:alignment="right" w:leader="none"/>
    </w:r>
    <w:r w:rsidRPr="009844AB">
      <w:rPr>
        <w:rFonts w:cs="Arial"/>
        <w:sz w:val="16"/>
        <w:lang w:val="en-GB"/>
      </w:rPr>
      <w:t xml:space="preserve">Edition </w:t>
    </w:r>
    <w:ins w:id="4332" w:author="Raphael Malyankar" w:date="2025-08-04T00:51:00Z" w16du:dateUtc="2025-08-04T07:51:00Z">
      <w:r w:rsidR="00C4538F" w:rsidRPr="009844AB">
        <w:rPr>
          <w:rFonts w:cs="Arial"/>
          <w:sz w:val="16"/>
          <w:lang w:val="en-GB"/>
        </w:rPr>
        <w:t>2.0</w:t>
      </w:r>
    </w:ins>
    <w:r w:rsidRPr="009844AB">
      <w:rPr>
        <w:rFonts w:cs="Arial"/>
        <w:sz w:val="16"/>
        <w:lang w:val="en-GB"/>
      </w:rPr>
      <w:t>.0</w: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6D66B64" w14:textId="77777777" w:rsidR="00FA1108" w:rsidRPr="00616E11" w:rsidRDefault="00FA1108"/>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32BE245" w14:textId="1E421CAA" w:rsidR="0060403E" w:rsidRPr="009844AB" w:rsidRDefault="0060403E">
    <w:pPr>
      <w:pStyle w:val="Footer"/>
      <w:tabs>
        <w:tab w:val="center" w:pos="4536"/>
        <w:tab w:val="right" w:pos="9072"/>
      </w:tabs>
      <w:ind w:right="368"/>
      <w:rPr>
        <w:lang w:val="en-GB"/>
      </w:rPr>
    </w:pPr>
    <w:ins w:id="5292" w:author="Raphael Malyankar" w:date="2025-08-15T13:12:00Z" w16du:dateUtc="2025-08-15T20:12:00Z">
      <w:r>
        <w:rPr>
          <w:rFonts w:cs="Arial"/>
          <w:sz w:val="16"/>
          <w:lang w:val="en-GB"/>
        </w:rPr>
        <w:t>Annexes</w:t>
      </w:r>
    </w:ins>
    <w:r w:rsidRPr="009844AB">
      <w:rPr>
        <w:rFonts w:cs="Arial"/>
        <w:sz w:val="16"/>
        <w:lang w:val="en-GB"/>
      </w:rPr>
      <w:ptab w:relativeTo="margin" w:alignment="center" w:leader="none"/>
    </w:r>
    <w:ins w:id="5293" w:author="Raphael Malyankar" w:date="2025-08-04T00:51:00Z" w16du:dateUtc="2025-08-04T07:51:00Z">
      <w:r w:rsidRPr="009844AB">
        <w:rPr>
          <w:rFonts w:cs="Arial"/>
          <w:sz w:val="16"/>
          <w:lang w:val="en-GB"/>
        </w:rPr>
        <w:t>August 2025</w:t>
      </w:r>
    </w:ins>
    <w:r w:rsidRPr="009844AB">
      <w:rPr>
        <w:rFonts w:cs="Arial"/>
        <w:sz w:val="16"/>
        <w:lang w:val="en-GB"/>
      </w:rPr>
      <w:ptab w:relativeTo="margin" w:alignment="right" w:leader="none"/>
    </w:r>
    <w:r w:rsidRPr="009844AB">
      <w:rPr>
        <w:rFonts w:cs="Arial"/>
        <w:sz w:val="16"/>
        <w:lang w:val="en-GB"/>
      </w:rPr>
      <w:t xml:space="preserve">Edition </w:t>
    </w:r>
    <w:ins w:id="5294" w:author="Raphael Malyankar" w:date="2025-08-04T00:51:00Z" w16du:dateUtc="2025-08-04T07:51:00Z">
      <w:r w:rsidRPr="009844AB">
        <w:rPr>
          <w:rFonts w:cs="Arial"/>
          <w:sz w:val="16"/>
          <w:lang w:val="en-GB"/>
        </w:rPr>
        <w:t>2.0</w:t>
      </w:r>
    </w:ins>
    <w:r w:rsidRPr="009844AB">
      <w:rPr>
        <w:rFonts w:cs="Arial"/>
        <w:sz w:val="16"/>
        <w:lang w:val="en-GB"/>
      </w:rPr>
      <w:t>.0</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D0C1514" w14:textId="29C6833A" w:rsidR="00FA1108" w:rsidRPr="000353AC" w:rsidRDefault="00000000">
    <w:pPr>
      <w:pStyle w:val="Footer"/>
      <w:tabs>
        <w:tab w:val="center" w:pos="4536"/>
        <w:tab w:val="right" w:pos="9072"/>
      </w:tabs>
      <w:ind w:right="368"/>
      <w:rPr>
        <w:lang w:val="en-GB"/>
      </w:rPr>
    </w:pPr>
    <w:r w:rsidRPr="000353AC">
      <w:rPr>
        <w:rFonts w:cs="Arial"/>
        <w:sz w:val="16"/>
        <w:lang w:val="en-GB"/>
      </w:rPr>
      <w:t>S-97</w:t>
    </w:r>
    <w:r w:rsidRPr="000353AC">
      <w:rPr>
        <w:rFonts w:cs="Arial"/>
        <w:sz w:val="16"/>
        <w:lang w:val="en-GB"/>
      </w:rPr>
      <w:tab/>
    </w:r>
    <w:ins w:id="26" w:author="Raphael Malyankar" w:date="2025-08-07T07:21:00Z" w16du:dateUtc="2025-08-07T14:21:00Z">
      <w:r w:rsidR="00EE1C24" w:rsidRPr="000353AC">
        <w:rPr>
          <w:rFonts w:cs="Arial"/>
          <w:sz w:val="16"/>
          <w:lang w:val="en-GB"/>
        </w:rPr>
        <w:t>August 2025</w:t>
      </w:r>
    </w:ins>
    <w:r w:rsidRPr="000353AC">
      <w:rPr>
        <w:rFonts w:cs="Arial"/>
        <w:sz w:val="16"/>
        <w:lang w:val="en-GB"/>
      </w:rPr>
      <w:tab/>
      <w:t xml:space="preserve">Edition </w:t>
    </w:r>
    <w:ins w:id="27" w:author="Raphael Malyankar" w:date="2025-08-07T07:21:00Z" w16du:dateUtc="2025-08-07T14:21:00Z">
      <w:r w:rsidR="00EE1C24" w:rsidRPr="000353AC">
        <w:rPr>
          <w:rFonts w:cs="Arial"/>
          <w:sz w:val="16"/>
          <w:lang w:val="en-GB"/>
        </w:rPr>
        <w:t>2.0</w:t>
      </w:r>
    </w:ins>
    <w:r w:rsidRPr="000353AC">
      <w:rPr>
        <w:rFonts w:cs="Arial"/>
        <w:sz w:val="16"/>
        <w:lang w:val="en-GB"/>
      </w:rPr>
      <w:t>.0</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96CBE17" w14:textId="676286C8" w:rsidR="00FA1108" w:rsidRPr="000353AC" w:rsidRDefault="00000000">
    <w:pPr>
      <w:pStyle w:val="Footer"/>
      <w:tabs>
        <w:tab w:val="center" w:pos="4536"/>
        <w:tab w:val="right" w:pos="9072"/>
      </w:tabs>
      <w:ind w:right="288"/>
      <w:rPr>
        <w:rFonts w:cs="Arial"/>
        <w:sz w:val="16"/>
        <w:lang w:val="en-GB"/>
      </w:rPr>
    </w:pPr>
    <w:r w:rsidRPr="000353AC">
      <w:rPr>
        <w:rFonts w:cs="Arial"/>
        <w:sz w:val="16"/>
        <w:lang w:val="en-GB"/>
      </w:rPr>
      <w:t>S-97</w:t>
    </w:r>
    <w:r w:rsidR="00E94308" w:rsidRPr="000353AC">
      <w:rPr>
        <w:rFonts w:cs="Arial"/>
        <w:sz w:val="16"/>
        <w:lang w:val="en-GB"/>
      </w:rPr>
      <w:ptab w:relativeTo="margin" w:alignment="center" w:leader="none"/>
    </w:r>
    <w:ins w:id="33" w:author="Raphael Malyankar" w:date="2025-08-07T07:23:00Z" w16du:dateUtc="2025-08-07T14:23:00Z">
      <w:r w:rsidR="00EE1C24" w:rsidRPr="000353AC">
        <w:rPr>
          <w:rFonts w:cs="Arial"/>
          <w:sz w:val="16"/>
          <w:lang w:val="en-GB"/>
        </w:rPr>
        <w:t>August 2025</w:t>
      </w:r>
    </w:ins>
    <w:r w:rsidR="00E94308" w:rsidRPr="000353AC">
      <w:rPr>
        <w:rFonts w:cs="Arial"/>
        <w:sz w:val="16"/>
        <w:lang w:val="en-GB"/>
      </w:rPr>
      <w:ptab w:relativeTo="margin" w:alignment="right" w:leader="none"/>
    </w:r>
    <w:r w:rsidRPr="000353AC">
      <w:rPr>
        <w:rFonts w:cs="Arial"/>
        <w:sz w:val="16"/>
        <w:lang w:val="en-GB"/>
      </w:rPr>
      <w:t xml:space="preserve">Edition </w:t>
    </w:r>
    <w:ins w:id="34" w:author="Raphael Malyankar" w:date="2025-08-07T07:23:00Z" w16du:dateUtc="2025-08-07T14:23:00Z">
      <w:r w:rsidR="00EE1C24" w:rsidRPr="000353AC">
        <w:rPr>
          <w:rFonts w:cs="Arial"/>
          <w:sz w:val="16"/>
          <w:lang w:val="en-GB"/>
        </w:rPr>
        <w:t>2,0</w:t>
      </w:r>
    </w:ins>
    <w:r w:rsidRPr="000353AC">
      <w:rPr>
        <w:rFonts w:cs="Arial"/>
        <w:sz w:val="16"/>
        <w:lang w:val="en-GB"/>
      </w:rPr>
      <w:t>.0</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626C7F1" w14:textId="1BA92561" w:rsidR="00FA1108" w:rsidRPr="000353AC" w:rsidRDefault="00000000">
    <w:pPr>
      <w:pStyle w:val="Footer"/>
      <w:tabs>
        <w:tab w:val="center" w:pos="4536"/>
        <w:tab w:val="right" w:pos="9072"/>
      </w:tabs>
      <w:ind w:right="368"/>
      <w:rPr>
        <w:lang w:val="en-GB"/>
      </w:rPr>
    </w:pPr>
    <w:r w:rsidRPr="000353AC">
      <w:rPr>
        <w:rFonts w:cs="Arial"/>
        <w:sz w:val="16"/>
        <w:lang w:val="en-GB"/>
      </w:rPr>
      <w:t>S-97</w:t>
    </w:r>
    <w:r w:rsidR="00E94308" w:rsidRPr="000353AC">
      <w:rPr>
        <w:rFonts w:cs="Arial"/>
        <w:sz w:val="16"/>
        <w:lang w:val="en-GB"/>
      </w:rPr>
      <w:ptab w:relativeTo="margin" w:alignment="center" w:leader="none"/>
    </w:r>
    <w:ins w:id="35" w:author="Raphael Malyankar" w:date="2025-08-07T07:22:00Z" w16du:dateUtc="2025-08-07T14:22:00Z">
      <w:r w:rsidR="00EE1C24" w:rsidRPr="000353AC">
        <w:rPr>
          <w:rFonts w:cs="Arial"/>
          <w:sz w:val="16"/>
          <w:lang w:val="en-GB"/>
        </w:rPr>
        <w:t>August 2025</w:t>
      </w:r>
    </w:ins>
    <w:r w:rsidR="00E94308" w:rsidRPr="000353AC">
      <w:rPr>
        <w:rFonts w:cs="Arial"/>
        <w:sz w:val="16"/>
        <w:lang w:val="en-GB"/>
      </w:rPr>
      <w:ptab w:relativeTo="margin" w:alignment="right" w:leader="none"/>
    </w:r>
    <w:r w:rsidRPr="000353AC">
      <w:rPr>
        <w:rFonts w:cs="Arial"/>
        <w:sz w:val="16"/>
        <w:lang w:val="en-GB"/>
      </w:rPr>
      <w:t xml:space="preserve">Edition </w:t>
    </w:r>
    <w:ins w:id="36" w:author="Raphael Malyankar" w:date="2025-08-07T07:22:00Z" w16du:dateUtc="2025-08-07T14:22:00Z">
      <w:r w:rsidR="00EE1C24" w:rsidRPr="000353AC">
        <w:rPr>
          <w:rFonts w:cs="Arial"/>
          <w:sz w:val="16"/>
          <w:lang w:val="en-GB"/>
        </w:rPr>
        <w:t>2.0</w:t>
      </w:r>
    </w:ins>
    <w:r w:rsidRPr="000353AC">
      <w:rPr>
        <w:rFonts w:cs="Arial"/>
        <w:sz w:val="16"/>
        <w:lang w:val="en-GB"/>
      </w:rPr>
      <w:t>.0</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7F71ABE" w14:textId="77777777" w:rsidR="00FA1108" w:rsidRPr="00616E11" w:rsidRDefault="00FA1108"/>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2F1FE2" w14:textId="29256BA0" w:rsidR="00FA1108" w:rsidRPr="00616E11" w:rsidRDefault="00000000">
    <w:pPr>
      <w:pStyle w:val="Footer"/>
      <w:tabs>
        <w:tab w:val="center" w:pos="4536"/>
        <w:tab w:val="right" w:pos="9072"/>
      </w:tabs>
      <w:ind w:right="288"/>
      <w:rPr>
        <w:rFonts w:cs="Arial"/>
        <w:sz w:val="16"/>
        <w:lang w:val="en-GB"/>
      </w:rPr>
    </w:pPr>
    <w:r w:rsidRPr="00616E11">
      <w:rPr>
        <w:rFonts w:cs="Arial"/>
        <w:sz w:val="16"/>
        <w:lang w:val="en-GB"/>
      </w:rPr>
      <w:t>S-97 Part A - Content</w:t>
    </w:r>
    <w:r w:rsidRPr="00616E11">
      <w:rPr>
        <w:rFonts w:cs="Arial"/>
        <w:sz w:val="16"/>
        <w:lang w:val="en-GB"/>
      </w:rPr>
      <w:tab/>
    </w:r>
    <w:ins w:id="1989" w:author="Raphael Malyankar" w:date="2025-08-07T07:25:00Z" w16du:dateUtc="2025-08-07T14:25:00Z">
      <w:r w:rsidR="00EE1C24" w:rsidRPr="00616E11">
        <w:rPr>
          <w:rFonts w:cs="Arial"/>
          <w:sz w:val="16"/>
          <w:lang w:val="en-GB"/>
        </w:rPr>
        <w:t>August 2025</w:t>
      </w:r>
    </w:ins>
    <w:r w:rsidRPr="00616E11">
      <w:rPr>
        <w:rFonts w:cs="Arial"/>
        <w:sz w:val="16"/>
        <w:lang w:val="en-GB"/>
      </w:rPr>
      <w:tab/>
      <w:t xml:space="preserve">Edition </w:t>
    </w:r>
    <w:ins w:id="1990" w:author="Raphael Malyankar" w:date="2025-08-07T07:25:00Z" w16du:dateUtc="2025-08-07T14:25:00Z">
      <w:r w:rsidR="00EE1C24" w:rsidRPr="00616E11">
        <w:rPr>
          <w:rFonts w:cs="Arial"/>
          <w:sz w:val="16"/>
          <w:lang w:val="en-GB"/>
        </w:rPr>
        <w:t>2.0</w:t>
      </w:r>
    </w:ins>
    <w:r w:rsidRPr="00616E11">
      <w:rPr>
        <w:rFonts w:cs="Arial"/>
        <w:sz w:val="16"/>
        <w:lang w:val="en-GB"/>
      </w:rPr>
      <w:t>.0</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D7DC97F" w14:textId="78A3952C" w:rsidR="00FA1108" w:rsidRPr="00421532" w:rsidRDefault="00000000">
    <w:pPr>
      <w:pStyle w:val="Footer"/>
      <w:tabs>
        <w:tab w:val="center" w:pos="4536"/>
        <w:tab w:val="right" w:pos="9072"/>
      </w:tabs>
      <w:ind w:right="368"/>
      <w:rPr>
        <w:lang w:val="en-GB"/>
      </w:rPr>
    </w:pPr>
    <w:r w:rsidRPr="00421532">
      <w:rPr>
        <w:rFonts w:cs="Arial"/>
        <w:sz w:val="16"/>
        <w:lang w:val="en-GB"/>
      </w:rPr>
      <w:t>S-97 Part A - Content</w:t>
    </w:r>
    <w:r w:rsidRPr="00421532">
      <w:rPr>
        <w:rFonts w:cs="Arial"/>
        <w:sz w:val="16"/>
        <w:lang w:val="en-GB"/>
      </w:rPr>
      <w:tab/>
    </w:r>
    <w:ins w:id="1991" w:author="Raphael Malyankar" w:date="2025-08-07T07:24:00Z" w16du:dateUtc="2025-08-07T14:24:00Z">
      <w:r w:rsidR="00EE1C24" w:rsidRPr="00421532">
        <w:rPr>
          <w:rFonts w:cs="Arial"/>
          <w:sz w:val="16"/>
          <w:lang w:val="en-GB"/>
        </w:rPr>
        <w:t>August 2025</w:t>
      </w:r>
    </w:ins>
    <w:r w:rsidRPr="00421532">
      <w:rPr>
        <w:rFonts w:cs="Arial"/>
        <w:sz w:val="16"/>
        <w:lang w:val="en-GB"/>
      </w:rPr>
      <w:tab/>
      <w:t xml:space="preserve">Edition </w:t>
    </w:r>
    <w:ins w:id="1992" w:author="Raphael Malyankar" w:date="2025-08-07T07:24:00Z" w16du:dateUtc="2025-08-07T14:24:00Z">
      <w:r w:rsidR="00EE1C24" w:rsidRPr="00421532">
        <w:rPr>
          <w:rFonts w:cs="Arial"/>
          <w:sz w:val="16"/>
          <w:lang w:val="en-GB"/>
        </w:rPr>
        <w:t>2.0</w:t>
      </w:r>
    </w:ins>
    <w:r w:rsidRPr="00421532">
      <w:rPr>
        <w:rFonts w:cs="Arial"/>
        <w:sz w:val="16"/>
        <w:lang w:val="en-GB"/>
      </w:rPr>
      <w:t>.0</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EFEF1FF" w14:textId="77777777" w:rsidR="00FA1108" w:rsidRPr="00616E11" w:rsidRDefault="00FA1108"/>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79B9053" w14:textId="37C0BA0E" w:rsidR="00FA1108" w:rsidRPr="00A73FFA" w:rsidRDefault="00000000">
    <w:pPr>
      <w:pStyle w:val="Footer"/>
      <w:tabs>
        <w:tab w:val="center" w:pos="4536"/>
        <w:tab w:val="right" w:pos="9072"/>
      </w:tabs>
      <w:ind w:right="288"/>
      <w:rPr>
        <w:rFonts w:cs="Arial"/>
        <w:sz w:val="16"/>
        <w:lang w:val="en-GB"/>
      </w:rPr>
    </w:pPr>
    <w:r w:rsidRPr="00A73FFA">
      <w:rPr>
        <w:rFonts w:cs="Arial"/>
        <w:sz w:val="16"/>
        <w:lang w:val="en-GB"/>
      </w:rPr>
      <w:t>S-97 Part B - Execution</w:t>
    </w:r>
    <w:r w:rsidRPr="00A73FFA">
      <w:rPr>
        <w:rFonts w:cs="Arial"/>
        <w:sz w:val="16"/>
        <w:lang w:val="en-GB"/>
      </w:rPr>
      <w:tab/>
    </w:r>
    <w:ins w:id="4082" w:author="Raphael Malyankar" w:date="2025-08-07T07:27:00Z" w16du:dateUtc="2025-08-07T14:27:00Z">
      <w:r w:rsidR="00FE0B0C" w:rsidRPr="00A73FFA">
        <w:rPr>
          <w:rFonts w:cs="Arial"/>
          <w:sz w:val="16"/>
          <w:lang w:val="en-GB"/>
        </w:rPr>
        <w:t>August 2025</w:t>
      </w:r>
    </w:ins>
    <w:r w:rsidRPr="00A73FFA">
      <w:rPr>
        <w:rFonts w:cs="Arial"/>
        <w:sz w:val="16"/>
        <w:lang w:val="en-GB"/>
      </w:rPr>
      <w:tab/>
      <w:t xml:space="preserve">Edition </w:t>
    </w:r>
    <w:ins w:id="4083" w:author="Raphael Malyankar" w:date="2025-08-07T07:27:00Z" w16du:dateUtc="2025-08-07T14:27:00Z">
      <w:r w:rsidR="00FE0B0C" w:rsidRPr="00A73FFA">
        <w:rPr>
          <w:rFonts w:cs="Arial"/>
          <w:sz w:val="16"/>
          <w:lang w:val="en-GB"/>
        </w:rPr>
        <w:t>2.0</w:t>
      </w:r>
    </w:ins>
    <w:r w:rsidRPr="00A73FFA">
      <w:rPr>
        <w:rFonts w:cs="Arial"/>
        <w:sz w:val="16"/>
        <w:lang w:val="en-GB"/>
      </w:rPr>
      <w:t>.0</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3521266" w14:textId="77777777" w:rsidR="00B1632E" w:rsidRPr="00616E11" w:rsidRDefault="00B1632E">
      <w:r w:rsidRPr="00616E11">
        <w:separator/>
      </w:r>
    </w:p>
  </w:footnote>
  <w:footnote w:type="continuationSeparator" w:id="0">
    <w:p w14:paraId="7092915B" w14:textId="77777777" w:rsidR="00B1632E" w:rsidRPr="00616E11" w:rsidRDefault="00B1632E">
      <w:r w:rsidRPr="00616E11">
        <w:continuationSeparator/>
      </w:r>
    </w:p>
  </w:footnote>
  <w:footnote w:id="1">
    <w:p w14:paraId="2319E6D3" w14:textId="77777777" w:rsidR="00FA1108" w:rsidRPr="001445A1" w:rsidRDefault="00000000">
      <w:pPr>
        <w:pStyle w:val="FootnoteText"/>
        <w:spacing w:line="240" w:lineRule="auto"/>
        <w:rPr>
          <w:lang w:val="en-GB"/>
        </w:rPr>
      </w:pPr>
      <w:r w:rsidRPr="001445A1">
        <w:rPr>
          <w:rStyle w:val="FootnoteCharacters"/>
          <w:lang w:val="en-GB"/>
        </w:rPr>
        <w:footnoteRef/>
      </w:r>
      <w:r w:rsidRPr="001445A1">
        <w:rPr>
          <w:lang w:val="en-GB"/>
        </w:rPr>
        <w:t xml:space="preserve"> S-100 2a-4.2.3, specify ISO/IEC 646 (ASCII), while elsewhere 10646 (UTF-8) is used. Since it can be problematic to mix UTF-8 and ASCII, this guidance recommends to utilize only UTF-8.</w:t>
      </w:r>
    </w:p>
  </w:footnote>
  <w:footnote w:id="2">
    <w:p w14:paraId="33B8F509" w14:textId="3BC551EF" w:rsidR="00FA1108" w:rsidRPr="001445A1" w:rsidRDefault="00000000">
      <w:pPr>
        <w:pStyle w:val="FootnoteText"/>
        <w:rPr>
          <w:lang w:val="en-GB"/>
        </w:rPr>
      </w:pPr>
      <w:r w:rsidRPr="001445A1">
        <w:rPr>
          <w:rStyle w:val="FootnoteCharacters"/>
          <w:lang w:val="en-GB"/>
        </w:rPr>
        <w:footnoteRef/>
      </w:r>
      <w:r w:rsidRPr="001445A1">
        <w:rPr>
          <w:lang w:val="en-GB"/>
        </w:rPr>
        <w:t xml:space="preserve"> A suggested format for such tables is described in the IHO S-100 Production Specification Template, which is </w:t>
      </w:r>
      <w:del w:id="1572" w:author="Raphael Malyankar" w:date="2025-08-13T14:44:00Z" w16du:dateUtc="2025-08-13T21:44:00Z">
        <w:r w:rsidRPr="001445A1" w:rsidDel="003A1B5C">
          <w:rPr>
            <w:lang w:val="en-GB"/>
          </w:rPr>
          <w:delText>referenced in S-100 Part 11, Appendix 11-D</w:delText>
        </w:r>
      </w:del>
      <w:ins w:id="1573" w:author="Raphael Malyankar" w:date="2025-08-13T14:44:00Z" w16du:dateUtc="2025-08-13T21:44:00Z">
        <w:r w:rsidR="003A1B5C" w:rsidRPr="001445A1">
          <w:rPr>
            <w:lang w:val="en-GB"/>
          </w:rPr>
          <w:t>a separate document</w:t>
        </w:r>
      </w:ins>
      <w:r w:rsidRPr="001445A1">
        <w:rPr>
          <w:lang w:val="en-GB"/>
        </w:rPr>
        <w:t xml:space="preserve"> </w:t>
      </w:r>
      <w:del w:id="1574" w:author="Raphael Malyankar" w:date="2025-08-13T14:44:00Z" w16du:dateUtc="2025-08-13T21:44:00Z">
        <w:r w:rsidRPr="001445A1" w:rsidDel="003A1B5C">
          <w:rPr>
            <w:lang w:val="en-GB"/>
          </w:rPr>
          <w:delText xml:space="preserve">and </w:delText>
        </w:r>
      </w:del>
      <w:r w:rsidRPr="001445A1">
        <w:rPr>
          <w:lang w:val="en-GB"/>
        </w:rPr>
        <w:t>available from the IHO web site.</w:t>
      </w:r>
    </w:p>
  </w:footnote>
  <w:footnote w:id="3">
    <w:p w14:paraId="5F05B4B9" w14:textId="23561950" w:rsidR="00060EDE" w:rsidRPr="008F515B" w:rsidRDefault="00060EDE">
      <w:pPr>
        <w:pStyle w:val="FootnoteText"/>
      </w:pPr>
      <w:ins w:id="2401" w:author="Raphael Malyankar" w:date="2025-08-14T20:51:00Z" w16du:dateUtc="2025-08-15T03:51:00Z">
        <w:r>
          <w:rPr>
            <w:rStyle w:val="FootnoteReference"/>
          </w:rPr>
          <w:footnoteRef/>
        </w:r>
        <w:r>
          <w:t xml:space="preserve"> </w:t>
        </w:r>
        <w:r w:rsidRPr="00060EDE">
          <w:t>Note that the super-type cannot augment the union set with additional definitions. This conforms to the INSPIRE usage but it may be reconsidered if such augmentation is required at a later time</w:t>
        </w:r>
        <w:r>
          <w:t>.</w:t>
        </w:r>
      </w:ins>
    </w:p>
  </w:footnote>
  <w:footnote w:id="4">
    <w:p w14:paraId="57F3EA56" w14:textId="53A22BA0" w:rsidR="00060EDE" w:rsidRPr="00060EDE" w:rsidRDefault="00060EDE">
      <w:pPr>
        <w:pStyle w:val="FootnoteText"/>
      </w:pPr>
      <w:ins w:id="2408" w:author="Raphael Malyankar" w:date="2025-08-14T20:50:00Z" w16du:dateUtc="2025-08-15T03:50:00Z">
        <w:r>
          <w:rPr>
            <w:rStyle w:val="FootnoteReference"/>
          </w:rPr>
          <w:footnoteRef/>
        </w:r>
        <w:r>
          <w:t xml:space="preserve"> </w:t>
        </w:r>
      </w:ins>
      <w:ins w:id="2409" w:author="Raphael Malyankar" w:date="2025-08-14T20:52:00Z" w16du:dateUtc="2025-08-15T03:52:00Z">
        <w:r>
          <w:t>Adapted from INSPIRE guidelines</w:t>
        </w:r>
      </w:ins>
      <w:ins w:id="2410" w:author="Raphael Malyankar" w:date="2025-08-14T20:50:00Z" w16du:dateUtc="2025-08-15T03:50:00Z">
        <w:r>
          <w:t>.</w:t>
        </w:r>
      </w:ins>
    </w:p>
  </w:footnote>
  <w:footnote w:id="5">
    <w:p w14:paraId="599D1F94" w14:textId="77777777" w:rsidR="00FA1108" w:rsidRPr="004425C5" w:rsidRDefault="00000000">
      <w:pPr>
        <w:pStyle w:val="FootnoteText"/>
        <w:rPr>
          <w:lang w:val="en-GB"/>
        </w:rPr>
      </w:pPr>
      <w:r w:rsidRPr="004425C5">
        <w:rPr>
          <w:rStyle w:val="FootnoteCharacters"/>
          <w:lang w:val="en-GB"/>
        </w:rPr>
        <w:footnoteRef/>
      </w:r>
      <w:r w:rsidRPr="004425C5">
        <w:rPr>
          <w:lang w:val="en-GB"/>
        </w:rPr>
        <w:t xml:space="preserve"> Schematron rules can be checked using off-the-shelf software like XML editors, but implementations can implement the constraints in any suitable language for production tools or applications which cannot integrate Schematron validation or XSLT in their workflows.</w:t>
      </w:r>
    </w:p>
  </w:footnote>
  <w:footnote w:id="6">
    <w:p w14:paraId="7BD14B47" w14:textId="77777777" w:rsidR="00FA1108" w:rsidRPr="004425C5" w:rsidRDefault="00000000">
      <w:pPr>
        <w:pStyle w:val="FootnoteText"/>
        <w:rPr>
          <w:lang w:val="en-GB"/>
        </w:rPr>
      </w:pPr>
      <w:r w:rsidRPr="004425C5">
        <w:rPr>
          <w:rStyle w:val="FootnoteCharacters"/>
          <w:lang w:val="en-GB"/>
        </w:rPr>
        <w:footnoteRef/>
      </w:r>
      <w:r w:rsidRPr="004425C5">
        <w:rPr>
          <w:lang w:val="en-GB"/>
        </w:rPr>
        <w:t xml:space="preserve"> Some Zip implementations may check whether the compression method actually produces a smaller file, and if not, store the original instead. It may be possible to force compression even if the file size is not reduced.</w:t>
      </w:r>
    </w:p>
  </w:footnote>
  <w:footnote w:id="7">
    <w:p w14:paraId="2741CCD1" w14:textId="77777777" w:rsidR="00FA1108" w:rsidRPr="004425C5" w:rsidDel="00D177CE" w:rsidRDefault="00000000">
      <w:pPr>
        <w:pStyle w:val="FootnoteText"/>
        <w:rPr>
          <w:del w:id="3372" w:author="Raphael Malyankar" w:date="2025-08-15T12:39:00Z" w16du:dateUtc="2025-08-15T19:39:00Z"/>
          <w:lang w:val="en-GB"/>
        </w:rPr>
      </w:pPr>
      <w:del w:id="3373" w:author="Raphael Malyankar" w:date="2025-08-15T12:39:00Z" w16du:dateUtc="2025-08-15T19:39:00Z">
        <w:r w:rsidRPr="004425C5" w:rsidDel="00D177CE">
          <w:rPr>
            <w:rStyle w:val="FootnoteCharacters"/>
            <w:lang w:val="en-GB"/>
          </w:rPr>
          <w:footnoteRef/>
        </w:r>
        <w:r w:rsidRPr="004425C5" w:rsidDel="00D177CE">
          <w:rPr>
            <w:lang w:val="en-GB"/>
          </w:rPr>
          <w:delText xml:space="preserve"> This clearly introduces a dependency between different data products. The Portrayal Register design and business processes to manage such dependencies need to be worked out. This section may have to be revised after that is done.</w:delText>
        </w:r>
      </w:del>
    </w:p>
  </w:footnote>
  <w:footnote w:id="8">
    <w:p w14:paraId="1B2F00BD" w14:textId="640C486F" w:rsidR="00896AAF" w:rsidRPr="00896AAF" w:rsidRDefault="00896AAF" w:rsidP="00896AAF">
      <w:pPr>
        <w:pStyle w:val="FootnoteText"/>
      </w:pPr>
      <w:ins w:id="4064" w:author="Raphael Malyankar" w:date="2025-08-15T04:47:00Z" w16du:dateUtc="2025-08-15T11:47:00Z">
        <w:r>
          <w:rPr>
            <w:rStyle w:val="FootnoteReference"/>
          </w:rPr>
          <w:footnoteRef/>
        </w:r>
        <w:r>
          <w:t xml:space="preserve"> </w:t>
        </w:r>
      </w:ins>
      <w:ins w:id="4065" w:author="Raphael Malyankar" w:date="2025-08-15T04:48:00Z" w16du:dateUtc="2025-08-15T11:48:00Z">
        <w:r w:rsidRPr="00896AAF">
          <w:t>Building the correspondence between S-101 features and real world</w:t>
        </w:r>
        <w:r>
          <w:t xml:space="preserve">. </w:t>
        </w:r>
        <w:r>
          <w:t>Maritime Safety Administration of the People’s Republic of China (CHINA MSA)</w:t>
        </w:r>
        <w:r>
          <w:t xml:space="preserve">, </w:t>
        </w:r>
      </w:ins>
      <w:ins w:id="4066" w:author="Raphael Malyankar" w:date="2025-08-15T04:49:00Z" w16du:dateUtc="2025-08-15T11:49:00Z">
        <w:r w:rsidRPr="00896AAF">
          <w:t>S-100WG9-3.6b</w:t>
        </w:r>
        <w:r>
          <w:t>.</w:t>
        </w:r>
      </w:ins>
    </w:p>
  </w:footnote>
  <w:footnote w:id="9">
    <w:p w14:paraId="225B48AB" w14:textId="77777777" w:rsidR="00FA1108" w:rsidRPr="009844AB" w:rsidRDefault="00000000">
      <w:pPr>
        <w:pStyle w:val="FootnoteText"/>
        <w:rPr>
          <w:lang w:val="en-GB"/>
        </w:rPr>
      </w:pPr>
      <w:r w:rsidRPr="009844AB">
        <w:rPr>
          <w:rStyle w:val="FootnoteCharacters"/>
          <w:lang w:val="en-GB"/>
        </w:rPr>
        <w:footnoteRef/>
      </w:r>
      <w:r w:rsidRPr="009844AB">
        <w:rPr>
          <w:rFonts w:asciiTheme="minorHAnsi" w:hAnsiTheme="minorHAnsi"/>
          <w:lang w:val="en-GB"/>
        </w:rPr>
        <w:t xml:space="preserve"> ISO 19157, Geographic Information – Data Quality, page 6.</w:t>
      </w:r>
    </w:p>
  </w:footnote>
  <w:footnote w:id="10">
    <w:p w14:paraId="22FF7A53" w14:textId="77777777" w:rsidR="00FA1108" w:rsidRPr="009844AB" w:rsidRDefault="00000000">
      <w:pPr>
        <w:pStyle w:val="FootnoteText"/>
        <w:rPr>
          <w:lang w:val="en-GB"/>
        </w:rPr>
      </w:pPr>
      <w:r w:rsidRPr="009844AB">
        <w:rPr>
          <w:rStyle w:val="FootnoteCharacters"/>
          <w:lang w:val="en-GB"/>
        </w:rPr>
        <w:footnoteRef/>
      </w:r>
      <w:r w:rsidRPr="009844AB">
        <w:rPr>
          <w:lang w:val="en-GB"/>
        </w:rPr>
        <w:t xml:space="preserve"> </w:t>
      </w:r>
      <w:r w:rsidRPr="009844AB">
        <w:rPr>
          <w:rFonts w:asciiTheme="minorHAnsi" w:hAnsiTheme="minorHAnsi"/>
          <w:lang w:val="en-GB"/>
        </w:rPr>
        <w:t>ISO 19157 – Geographic Information, Data Quality page 7.</w:t>
      </w:r>
    </w:p>
  </w:footnote>
  <w:footnote w:id="11">
    <w:p w14:paraId="3E049074" w14:textId="77777777" w:rsidR="00FA1108" w:rsidRPr="00616E11" w:rsidDel="00596238" w:rsidRDefault="00000000">
      <w:pPr>
        <w:pStyle w:val="FootnoteText"/>
        <w:rPr>
          <w:del w:id="4252" w:author="Raphael Malyankar" w:date="2025-08-06T19:58:00Z" w16du:dateUtc="2025-08-07T02:58:00Z"/>
          <w:lang w:val="en-GB"/>
          <w:rPrChange w:id="4253" w:author="Raphael Malyankar" w:date="2025-08-13T23:23:00Z" w16du:dateUtc="2025-08-14T06:23:00Z">
            <w:rPr>
              <w:del w:id="4254" w:author="Raphael Malyankar" w:date="2025-08-06T19:58:00Z" w16du:dateUtc="2025-08-07T02:58:00Z"/>
            </w:rPr>
          </w:rPrChange>
        </w:rPr>
      </w:pPr>
      <w:del w:id="4255" w:author="Raphael Malyankar" w:date="2025-08-06T19:58:00Z" w16du:dateUtc="2025-08-07T02:58:00Z">
        <w:r w:rsidRPr="00616E11" w:rsidDel="00596238">
          <w:rPr>
            <w:rStyle w:val="FootnoteCharacters"/>
            <w:lang w:val="en-GB"/>
            <w:rPrChange w:id="4256" w:author="Raphael Malyankar" w:date="2025-08-13T23:23:00Z" w16du:dateUtc="2025-08-14T06:23:00Z">
              <w:rPr>
                <w:rStyle w:val="FootnoteCharacters"/>
              </w:rPr>
            </w:rPrChange>
          </w:rPr>
          <w:footnoteRef/>
        </w:r>
        <w:r w:rsidRPr="00616E11" w:rsidDel="00596238">
          <w:rPr>
            <w:lang w:val="en-GB"/>
            <w:rPrChange w:id="4257" w:author="Raphael Malyankar" w:date="2025-08-13T23:23:00Z" w16du:dateUtc="2025-08-14T06:23:00Z">
              <w:rPr/>
            </w:rPrChange>
          </w:rPr>
          <w:delText xml:space="preserve"> </w:delText>
        </w:r>
        <w:r w:rsidRPr="00616E11" w:rsidDel="00596238">
          <w:rPr>
            <w:rFonts w:asciiTheme="minorHAnsi" w:hAnsiTheme="minorHAnsi" w:cstheme="minorHAnsi"/>
            <w:lang w:val="en-GB"/>
            <w:rPrChange w:id="4258" w:author="Raphael Malyankar" w:date="2025-08-13T23:23:00Z" w16du:dateUtc="2025-08-14T06:23:00Z">
              <w:rPr>
                <w:rFonts w:asciiTheme="minorHAnsi" w:hAnsiTheme="minorHAnsi" w:cstheme="minorHAnsi"/>
              </w:rPr>
            </w:rPrChange>
          </w:rPr>
          <w:delText>As deemed necessary by the IHO – Hydrographic Standards and Services Committee</w:delText>
        </w:r>
      </w:del>
    </w:p>
  </w:footnote>
  <w:footnote w:id="12">
    <w:p w14:paraId="13D7F604" w14:textId="7F606B32" w:rsidR="00BE4BF3" w:rsidRPr="009844AB" w:rsidRDefault="00BE4BF3">
      <w:pPr>
        <w:pStyle w:val="FootnoteText"/>
        <w:rPr>
          <w:lang w:val="en-GB"/>
        </w:rPr>
      </w:pPr>
      <w:ins w:id="4396" w:author="Raphael Malyankar" w:date="2025-08-04T00:49:00Z" w16du:dateUtc="2025-08-04T07:49:00Z">
        <w:r w:rsidRPr="009844AB">
          <w:rPr>
            <w:rStyle w:val="FootnoteReference"/>
            <w:noProof w:val="0"/>
            <w:lang w:val="en-GB"/>
          </w:rPr>
          <w:footnoteRef/>
        </w:r>
        <w:r w:rsidRPr="009844AB">
          <w:rPr>
            <w:lang w:val="en-GB"/>
          </w:rPr>
          <w:t xml:space="preserve"> </w:t>
        </w:r>
      </w:ins>
      <w:ins w:id="4397" w:author="Raphael Malyankar" w:date="2025-08-04T00:50:00Z" w16du:dateUtc="2025-08-04T07:50:00Z">
        <w:r w:rsidRPr="009844AB">
          <w:rPr>
            <w:lang w:val="en-GB"/>
          </w:rPr>
          <w:t>INSPIRE D2.8.II.1 Data Specification on Elevation – Technical Guidelines, page 95</w:t>
        </w:r>
      </w:ins>
    </w:p>
  </w:footnote>
  <w:footnote w:id="13">
    <w:p w14:paraId="502684DC" w14:textId="77777777" w:rsidR="00FA1108" w:rsidDel="00606B3E" w:rsidRDefault="00000000">
      <w:pPr>
        <w:pStyle w:val="FootnoteText"/>
        <w:rPr>
          <w:del w:id="4427" w:author="Raphael Malyankar" w:date="2025-08-05T16:48:00Z" w16du:dateUtc="2025-08-05T23:48:00Z"/>
          <w:lang w:val="nl-NL"/>
        </w:rPr>
      </w:pPr>
      <w:del w:id="4428" w:author="Raphael Malyankar" w:date="2025-08-05T16:48:00Z" w16du:dateUtc="2025-08-05T23:48:00Z">
        <w:r w:rsidRPr="00616E11" w:rsidDel="00606B3E">
          <w:rPr>
            <w:rStyle w:val="FootnoteCharacters"/>
            <w:lang w:val="en-GB"/>
            <w:rPrChange w:id="4429" w:author="Raphael Malyankar" w:date="2025-08-13T23:23:00Z" w16du:dateUtc="2025-08-14T06:23:00Z">
              <w:rPr>
                <w:rStyle w:val="FootnoteCharacters"/>
              </w:rPr>
            </w:rPrChange>
          </w:rPr>
          <w:footnoteRef/>
        </w:r>
        <w:r w:rsidRPr="00616E11" w:rsidDel="00606B3E">
          <w:rPr>
            <w:lang w:val="en-GB"/>
          </w:rPr>
          <w:delText xml:space="preserve"> </w:delText>
        </w:r>
        <w:bookmarkStart w:id="4430" w:name="_Hlk522561383_Copy_1_Copy_1_Copy_1_Copy_"/>
        <w:r w:rsidRPr="00616E11" w:rsidDel="00606B3E">
          <w:rPr>
            <w:rFonts w:asciiTheme="minorHAnsi" w:hAnsiTheme="minorHAnsi" w:cstheme="minorHAnsi"/>
            <w:lang w:val="en-GB"/>
            <w:rPrChange w:id="4431" w:author="Raphael Malyankar" w:date="2025-08-13T23:23:00Z" w16du:dateUtc="2025-08-14T06:23:00Z">
              <w:rPr>
                <w:rFonts w:asciiTheme="minorHAnsi" w:hAnsiTheme="minorHAnsi" w:cstheme="minorHAnsi"/>
                <w:lang w:val="nl-NL"/>
              </w:rPr>
            </w:rPrChange>
          </w:rPr>
          <w:delText>INSPIRE D2.8.II.1 Data Specification on Elevation – Technical Guidelines</w:delText>
        </w:r>
        <w:bookmarkEnd w:id="4430"/>
        <w:r w:rsidRPr="00616E11" w:rsidDel="00606B3E">
          <w:rPr>
            <w:rFonts w:asciiTheme="minorHAnsi" w:hAnsiTheme="minorHAnsi" w:cstheme="minorHAnsi"/>
            <w:lang w:val="en-GB"/>
            <w:rPrChange w:id="4432" w:author="Raphael Malyankar" w:date="2025-08-13T23:23:00Z" w16du:dateUtc="2025-08-14T06:23:00Z">
              <w:rPr>
                <w:rFonts w:asciiTheme="minorHAnsi" w:hAnsiTheme="minorHAnsi" w:cstheme="minorHAnsi"/>
                <w:lang w:val="nl-NL"/>
              </w:rPr>
            </w:rPrChange>
          </w:rPr>
          <w:delText>, page 95</w:delText>
        </w:r>
      </w:del>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F9907D" w14:textId="77777777" w:rsidR="00FA1108" w:rsidRPr="000353AC" w:rsidRDefault="00000000">
    <w:pPr>
      <w:tabs>
        <w:tab w:val="center" w:pos="4536"/>
        <w:tab w:val="right" w:pos="9072"/>
      </w:tabs>
      <w:spacing w:after="0"/>
      <w:ind w:right="368"/>
      <w:rPr>
        <w:rFonts w:eastAsia="Times New Roman" w:cs="Arial"/>
        <w:sz w:val="16"/>
        <w:szCs w:val="16"/>
      </w:rPr>
    </w:pPr>
    <w:r w:rsidRPr="000353AC">
      <w:rPr>
        <w:rFonts w:eastAsia="Times New Roman" w:cs="Arial"/>
        <w:sz w:val="16"/>
        <w:szCs w:val="16"/>
      </w:rPr>
      <w:fldChar w:fldCharType="begin"/>
    </w:r>
    <w:r w:rsidRPr="00616E11">
      <w:rPr>
        <w:rFonts w:eastAsia="Times New Roman" w:cs="Arial"/>
        <w:sz w:val="16"/>
        <w:szCs w:val="16"/>
        <w:rPrChange w:id="22" w:author="Raphael Malyankar" w:date="2025-08-13T23:23:00Z" w16du:dateUtc="2025-08-14T06:23:00Z">
          <w:rPr>
            <w:rFonts w:eastAsia="Times New Roman" w:cs="Arial"/>
            <w:sz w:val="16"/>
            <w:szCs w:val="16"/>
            <w:lang w:val="en-US"/>
          </w:rPr>
        </w:rPrChange>
      </w:rPr>
      <w:instrText xml:space="preserve"> PAGE </w:instrText>
    </w:r>
    <w:r w:rsidRPr="000353AC">
      <w:rPr>
        <w:rFonts w:eastAsia="Times New Roman" w:cs="Arial"/>
        <w:sz w:val="16"/>
        <w:szCs w:val="16"/>
      </w:rPr>
      <w:fldChar w:fldCharType="separate"/>
    </w:r>
    <w:r w:rsidRPr="00616E11">
      <w:rPr>
        <w:rFonts w:eastAsia="Times New Roman" w:cs="Arial"/>
        <w:sz w:val="16"/>
        <w:szCs w:val="16"/>
        <w:rPrChange w:id="23" w:author="Raphael Malyankar" w:date="2025-08-13T23:23:00Z" w16du:dateUtc="2025-08-14T06:23:00Z">
          <w:rPr>
            <w:rFonts w:eastAsia="Times New Roman" w:cs="Arial"/>
            <w:sz w:val="16"/>
            <w:szCs w:val="16"/>
            <w:lang w:val="en-US"/>
          </w:rPr>
        </w:rPrChange>
      </w:rPr>
      <w:t>iv</w:t>
    </w:r>
    <w:r w:rsidRPr="000353AC">
      <w:rPr>
        <w:rFonts w:eastAsia="Times New Roman" w:cs="Arial"/>
        <w:sz w:val="16"/>
        <w:szCs w:val="16"/>
      </w:rPr>
      <w:fldChar w:fldCharType="end"/>
    </w:r>
    <w:r w:rsidRPr="000353AC">
      <w:rPr>
        <w:rFonts w:eastAsia="Times New Roman" w:cs="Arial"/>
        <w:sz w:val="16"/>
        <w:szCs w:val="16"/>
      </w:rPr>
      <w:tab/>
      <w:t>IHO Guidelines for Creating S-100 Product Specifications</w:t>
    </w:r>
    <w:r w:rsidRPr="000353AC">
      <w:rPr>
        <w:rFonts w:eastAsia="Times New Roman" w:cs="Arial"/>
        <w:sz w:val="16"/>
        <w:szCs w:val="16"/>
      </w:rPr>
      <w:tab/>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6ED2E38" w14:textId="77777777" w:rsidR="00FA1108" w:rsidRPr="00A73FFA" w:rsidRDefault="00000000">
    <w:pPr>
      <w:tabs>
        <w:tab w:val="left" w:pos="0"/>
        <w:tab w:val="center" w:pos="4536"/>
        <w:tab w:val="right" w:pos="9072"/>
      </w:tabs>
      <w:spacing w:after="0"/>
      <w:ind w:right="288"/>
      <w:rPr>
        <w:rFonts w:eastAsia="Times New Roman" w:cs="Arial"/>
        <w:sz w:val="16"/>
        <w:szCs w:val="16"/>
      </w:rPr>
    </w:pPr>
    <w:r w:rsidRPr="00A73FFA">
      <w:rPr>
        <w:rFonts w:eastAsia="Times New Roman" w:cs="Arial"/>
        <w:sz w:val="16"/>
        <w:szCs w:val="16"/>
      </w:rPr>
      <w:tab/>
      <w:t>IHO Guidelines for Creating S-100 Product Specifications</w:t>
    </w:r>
    <w:r w:rsidRPr="00A73FFA">
      <w:rPr>
        <w:rFonts w:eastAsia="Times New Roman" w:cs="Arial"/>
        <w:sz w:val="16"/>
        <w:szCs w:val="16"/>
      </w:rPr>
      <w:tab/>
    </w:r>
    <w:r w:rsidRPr="00A73FFA">
      <w:rPr>
        <w:rFonts w:eastAsia="Times New Roman" w:cs="Arial"/>
        <w:sz w:val="16"/>
        <w:szCs w:val="16"/>
      </w:rPr>
      <w:fldChar w:fldCharType="begin"/>
    </w:r>
    <w:r w:rsidRPr="00A73FFA">
      <w:rPr>
        <w:rFonts w:eastAsia="Times New Roman" w:cs="Arial"/>
        <w:sz w:val="16"/>
        <w:szCs w:val="16"/>
      </w:rPr>
      <w:instrText xml:space="preserve"> PAGE </w:instrText>
    </w:r>
    <w:r w:rsidRPr="00A73FFA">
      <w:rPr>
        <w:rFonts w:eastAsia="Times New Roman" w:cs="Arial"/>
        <w:sz w:val="16"/>
        <w:szCs w:val="16"/>
      </w:rPr>
      <w:fldChar w:fldCharType="separate"/>
    </w:r>
    <w:r w:rsidRPr="00A73FFA">
      <w:rPr>
        <w:rFonts w:eastAsia="Times New Roman" w:cs="Arial"/>
        <w:sz w:val="16"/>
        <w:szCs w:val="16"/>
      </w:rPr>
      <w:t>79</w:t>
    </w:r>
    <w:r w:rsidRPr="00A73FFA">
      <w:rPr>
        <w:rFonts w:eastAsia="Times New Roman" w:cs="Arial"/>
        <w:sz w:val="16"/>
        <w:szCs w:val="16"/>
      </w:rPr>
      <w:fldChar w:fldCharType="end"/>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E7B9A3" w14:textId="77777777" w:rsidR="00FA1108" w:rsidRPr="00616E11" w:rsidRDefault="00FA1108"/>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1F73835" w14:textId="77777777" w:rsidR="00FA1108" w:rsidRPr="0086015E" w:rsidRDefault="00000000">
    <w:pPr>
      <w:tabs>
        <w:tab w:val="center" w:pos="4536"/>
        <w:tab w:val="right" w:pos="9072"/>
      </w:tabs>
      <w:spacing w:after="0"/>
      <w:ind w:right="368"/>
      <w:rPr>
        <w:rFonts w:eastAsia="Times New Roman" w:cs="Arial"/>
        <w:sz w:val="16"/>
        <w:szCs w:val="16"/>
      </w:rPr>
    </w:pPr>
    <w:r w:rsidRPr="009844AB">
      <w:rPr>
        <w:rFonts w:eastAsia="Times New Roman" w:cs="Arial"/>
        <w:sz w:val="16"/>
        <w:szCs w:val="16"/>
      </w:rPr>
      <w:fldChar w:fldCharType="begin"/>
    </w:r>
    <w:r w:rsidRPr="00616E11">
      <w:rPr>
        <w:rFonts w:eastAsia="Times New Roman" w:cs="Arial"/>
        <w:sz w:val="16"/>
        <w:szCs w:val="16"/>
        <w:rPrChange w:id="4327" w:author="Raphael Malyankar" w:date="2025-08-13T23:23:00Z" w16du:dateUtc="2025-08-14T06:23:00Z">
          <w:rPr>
            <w:rFonts w:eastAsia="Times New Roman" w:cs="Arial"/>
            <w:sz w:val="16"/>
            <w:szCs w:val="16"/>
            <w:lang w:val="en-US"/>
          </w:rPr>
        </w:rPrChange>
      </w:rPr>
      <w:instrText xml:space="preserve"> PAGE </w:instrText>
    </w:r>
    <w:r w:rsidRPr="009844AB">
      <w:rPr>
        <w:rFonts w:eastAsia="Times New Roman" w:cs="Arial"/>
        <w:sz w:val="16"/>
        <w:szCs w:val="16"/>
      </w:rPr>
      <w:fldChar w:fldCharType="separate"/>
    </w:r>
    <w:r w:rsidRPr="00616E11">
      <w:rPr>
        <w:rFonts w:eastAsia="Times New Roman" w:cs="Arial"/>
        <w:sz w:val="16"/>
        <w:szCs w:val="16"/>
        <w:rPrChange w:id="4328" w:author="Raphael Malyankar" w:date="2025-08-13T23:23:00Z" w16du:dateUtc="2025-08-14T06:23:00Z">
          <w:rPr>
            <w:rFonts w:eastAsia="Times New Roman" w:cs="Arial"/>
            <w:sz w:val="16"/>
            <w:szCs w:val="16"/>
            <w:lang w:val="en-US"/>
          </w:rPr>
        </w:rPrChange>
      </w:rPr>
      <w:t>92</w:t>
    </w:r>
    <w:r w:rsidRPr="009844AB">
      <w:rPr>
        <w:rFonts w:eastAsia="Times New Roman" w:cs="Arial"/>
        <w:sz w:val="16"/>
        <w:szCs w:val="16"/>
      </w:rPr>
      <w:fldChar w:fldCharType="end"/>
    </w:r>
    <w:r w:rsidRPr="0086015E">
      <w:rPr>
        <w:rFonts w:eastAsia="Times New Roman" w:cs="Arial"/>
        <w:sz w:val="16"/>
        <w:szCs w:val="16"/>
      </w:rPr>
      <w:tab/>
      <w:t>IHO Guidelines for Creating S-100 Product Specifications</w:t>
    </w:r>
    <w:r w:rsidRPr="0086015E">
      <w:rPr>
        <w:rFonts w:eastAsia="Times New Roman" w:cs="Arial"/>
        <w:sz w:val="16"/>
        <w:szCs w:val="16"/>
      </w:rPr>
      <w:tab/>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C140557" w14:textId="77777777" w:rsidR="00FA1108" w:rsidRPr="009844AB" w:rsidRDefault="00000000">
    <w:pPr>
      <w:tabs>
        <w:tab w:val="left" w:pos="0"/>
        <w:tab w:val="center" w:pos="4536"/>
        <w:tab w:val="right" w:pos="9072"/>
      </w:tabs>
      <w:spacing w:after="0"/>
      <w:ind w:right="288"/>
      <w:rPr>
        <w:rFonts w:eastAsia="Times New Roman" w:cs="Arial"/>
        <w:sz w:val="16"/>
        <w:szCs w:val="16"/>
      </w:rPr>
    </w:pPr>
    <w:r w:rsidRPr="009844AB">
      <w:rPr>
        <w:rFonts w:eastAsia="Times New Roman" w:cs="Arial"/>
        <w:sz w:val="16"/>
        <w:szCs w:val="16"/>
      </w:rPr>
      <w:tab/>
      <w:t>IHO Guidelines for Creating S-100 Product Specifications</w:t>
    </w:r>
    <w:r w:rsidRPr="009844AB">
      <w:rPr>
        <w:rFonts w:eastAsia="Times New Roman" w:cs="Arial"/>
        <w:sz w:val="16"/>
        <w:szCs w:val="16"/>
      </w:rPr>
      <w:tab/>
    </w:r>
    <w:r w:rsidRPr="009844AB">
      <w:rPr>
        <w:rFonts w:eastAsia="Times New Roman" w:cs="Arial"/>
        <w:sz w:val="16"/>
        <w:szCs w:val="16"/>
      </w:rPr>
      <w:fldChar w:fldCharType="begin"/>
    </w:r>
    <w:r w:rsidRPr="009844AB">
      <w:rPr>
        <w:rFonts w:eastAsia="Times New Roman" w:cs="Arial"/>
        <w:sz w:val="16"/>
        <w:szCs w:val="16"/>
      </w:rPr>
      <w:instrText xml:space="preserve"> PAGE </w:instrText>
    </w:r>
    <w:r w:rsidRPr="009844AB">
      <w:rPr>
        <w:rFonts w:eastAsia="Times New Roman" w:cs="Arial"/>
        <w:sz w:val="16"/>
        <w:szCs w:val="16"/>
      </w:rPr>
      <w:fldChar w:fldCharType="separate"/>
    </w:r>
    <w:r w:rsidRPr="009844AB">
      <w:rPr>
        <w:rFonts w:eastAsia="Times New Roman" w:cs="Arial"/>
        <w:sz w:val="16"/>
        <w:szCs w:val="16"/>
      </w:rPr>
      <w:t>93</w:t>
    </w:r>
    <w:r w:rsidRPr="009844AB">
      <w:rPr>
        <w:rFonts w:eastAsia="Times New Roman" w:cs="Arial"/>
        <w:sz w:val="16"/>
        <w:szCs w:val="16"/>
      </w:rPr>
      <w:fldChar w:fldCharType="end"/>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0A6851F" w14:textId="77777777" w:rsidR="00FA1108" w:rsidRPr="00616E11" w:rsidRDefault="00FA1108"/>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75D830C" w14:textId="77777777" w:rsidR="00FA1108" w:rsidRPr="000353AC" w:rsidRDefault="00000000">
    <w:pPr>
      <w:tabs>
        <w:tab w:val="left" w:pos="0"/>
        <w:tab w:val="center" w:pos="4536"/>
        <w:tab w:val="right" w:pos="9072"/>
      </w:tabs>
      <w:spacing w:after="0"/>
      <w:ind w:right="288"/>
      <w:rPr>
        <w:rFonts w:eastAsia="Times New Roman" w:cs="Arial"/>
        <w:sz w:val="16"/>
        <w:szCs w:val="16"/>
      </w:rPr>
    </w:pPr>
    <w:r w:rsidRPr="000353AC">
      <w:rPr>
        <w:rFonts w:eastAsia="Times New Roman" w:cs="Arial"/>
        <w:sz w:val="16"/>
        <w:szCs w:val="16"/>
      </w:rPr>
      <w:tab/>
      <w:t>IHO Guidelines for Creating S-100 Product Specifications</w:t>
    </w:r>
    <w:r w:rsidRPr="000353AC">
      <w:rPr>
        <w:rFonts w:eastAsia="Times New Roman" w:cs="Arial"/>
        <w:sz w:val="16"/>
        <w:szCs w:val="16"/>
      </w:rPr>
      <w:tab/>
    </w:r>
    <w:r w:rsidRPr="000353AC">
      <w:rPr>
        <w:rFonts w:eastAsia="Times New Roman" w:cs="Arial"/>
        <w:sz w:val="16"/>
        <w:szCs w:val="16"/>
      </w:rPr>
      <w:fldChar w:fldCharType="begin"/>
    </w:r>
    <w:r w:rsidRPr="000353AC">
      <w:rPr>
        <w:rFonts w:eastAsia="Times New Roman" w:cs="Arial"/>
        <w:sz w:val="16"/>
        <w:szCs w:val="16"/>
      </w:rPr>
      <w:instrText xml:space="preserve"> PAGE </w:instrText>
    </w:r>
    <w:r w:rsidRPr="000353AC">
      <w:rPr>
        <w:rFonts w:eastAsia="Times New Roman" w:cs="Arial"/>
        <w:sz w:val="16"/>
        <w:szCs w:val="16"/>
      </w:rPr>
      <w:fldChar w:fldCharType="separate"/>
    </w:r>
    <w:r w:rsidRPr="000353AC">
      <w:rPr>
        <w:rFonts w:eastAsia="Times New Roman" w:cs="Arial"/>
        <w:sz w:val="16"/>
        <w:szCs w:val="16"/>
      </w:rPr>
      <w:t>iii</w:t>
    </w:r>
    <w:r w:rsidRPr="000353AC">
      <w:rPr>
        <w:rFonts w:eastAsia="Times New Roman" w:cs="Arial"/>
        <w:sz w:val="16"/>
        <w:szCs w:val="16"/>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70D2D0" w14:textId="77777777" w:rsidR="00FA1108" w:rsidRPr="00616E11" w:rsidRDefault="00000000">
    <w:pPr>
      <w:tabs>
        <w:tab w:val="center" w:pos="4536"/>
        <w:tab w:val="right" w:pos="9072"/>
      </w:tabs>
      <w:spacing w:after="0"/>
      <w:ind w:right="368"/>
      <w:rPr>
        <w:rFonts w:eastAsia="Times New Roman" w:cs="Arial"/>
        <w:sz w:val="16"/>
        <w:szCs w:val="16"/>
        <w:rPrChange w:id="28" w:author="Raphael Malyankar" w:date="2025-08-13T23:23:00Z" w16du:dateUtc="2025-08-14T06:23:00Z">
          <w:rPr>
            <w:rFonts w:eastAsia="Times New Roman" w:cs="Arial"/>
            <w:sz w:val="16"/>
            <w:szCs w:val="16"/>
            <w:lang w:val="en-US"/>
          </w:rPr>
        </w:rPrChange>
      </w:rPr>
    </w:pPr>
    <w:r w:rsidRPr="000353AC">
      <w:rPr>
        <w:rFonts w:eastAsia="Times New Roman" w:cs="Arial"/>
        <w:sz w:val="16"/>
        <w:szCs w:val="16"/>
      </w:rPr>
      <w:fldChar w:fldCharType="begin"/>
    </w:r>
    <w:r w:rsidRPr="00616E11">
      <w:rPr>
        <w:rFonts w:eastAsia="Times New Roman" w:cs="Arial"/>
        <w:sz w:val="16"/>
        <w:szCs w:val="16"/>
        <w:rPrChange w:id="29" w:author="Raphael Malyankar" w:date="2025-08-13T23:23:00Z" w16du:dateUtc="2025-08-14T06:23:00Z">
          <w:rPr>
            <w:rFonts w:eastAsia="Times New Roman" w:cs="Arial"/>
            <w:sz w:val="16"/>
            <w:szCs w:val="16"/>
            <w:lang w:val="en-US"/>
          </w:rPr>
        </w:rPrChange>
      </w:rPr>
      <w:instrText xml:space="preserve"> PAGE </w:instrText>
    </w:r>
    <w:r w:rsidRPr="000353AC">
      <w:rPr>
        <w:rFonts w:eastAsia="Times New Roman" w:cs="Arial"/>
        <w:sz w:val="16"/>
        <w:szCs w:val="16"/>
      </w:rPr>
      <w:fldChar w:fldCharType="separate"/>
    </w:r>
    <w:r w:rsidRPr="00616E11">
      <w:rPr>
        <w:rFonts w:eastAsia="Times New Roman" w:cs="Arial"/>
        <w:sz w:val="16"/>
        <w:szCs w:val="16"/>
        <w:rPrChange w:id="30" w:author="Raphael Malyankar" w:date="2025-08-13T23:23:00Z" w16du:dateUtc="2025-08-14T06:23:00Z">
          <w:rPr>
            <w:rFonts w:eastAsia="Times New Roman" w:cs="Arial"/>
            <w:sz w:val="16"/>
            <w:szCs w:val="16"/>
            <w:lang w:val="en-US"/>
          </w:rPr>
        </w:rPrChange>
      </w:rPr>
      <w:t>x</w:t>
    </w:r>
    <w:r w:rsidRPr="000353AC">
      <w:rPr>
        <w:rFonts w:eastAsia="Times New Roman" w:cs="Arial"/>
        <w:sz w:val="16"/>
        <w:szCs w:val="16"/>
      </w:rPr>
      <w:fldChar w:fldCharType="end"/>
    </w:r>
    <w:r w:rsidRPr="00616E11">
      <w:rPr>
        <w:rFonts w:eastAsia="Times New Roman" w:cs="Arial"/>
        <w:sz w:val="16"/>
        <w:szCs w:val="16"/>
        <w:rPrChange w:id="31" w:author="Raphael Malyankar" w:date="2025-08-13T23:23:00Z" w16du:dateUtc="2025-08-14T06:23:00Z">
          <w:rPr>
            <w:rFonts w:eastAsia="Times New Roman" w:cs="Arial"/>
            <w:sz w:val="16"/>
            <w:szCs w:val="16"/>
            <w:lang w:val="en-US"/>
          </w:rPr>
        </w:rPrChange>
      </w:rPr>
      <w:tab/>
      <w:t>IHO Guidelines for Creating S-100 Product Specifications</w:t>
    </w:r>
    <w:r w:rsidRPr="00616E11">
      <w:rPr>
        <w:rFonts w:eastAsia="Times New Roman" w:cs="Arial"/>
        <w:sz w:val="16"/>
        <w:szCs w:val="16"/>
        <w:rPrChange w:id="32" w:author="Raphael Malyankar" w:date="2025-08-13T23:23:00Z" w16du:dateUtc="2025-08-14T06:23:00Z">
          <w:rPr>
            <w:rFonts w:eastAsia="Times New Roman" w:cs="Arial"/>
            <w:sz w:val="16"/>
            <w:szCs w:val="16"/>
            <w:lang w:val="en-US"/>
          </w:rPr>
        </w:rPrChange>
      </w:rPr>
      <w:tab/>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4E508BA" w14:textId="77777777" w:rsidR="00FA1108" w:rsidRPr="000353AC" w:rsidRDefault="00000000">
    <w:pPr>
      <w:tabs>
        <w:tab w:val="left" w:pos="0"/>
        <w:tab w:val="center" w:pos="4536"/>
        <w:tab w:val="right" w:pos="9072"/>
      </w:tabs>
      <w:spacing w:after="0"/>
      <w:ind w:right="288"/>
      <w:rPr>
        <w:rFonts w:eastAsia="Times New Roman" w:cs="Arial"/>
        <w:sz w:val="16"/>
        <w:szCs w:val="16"/>
      </w:rPr>
    </w:pPr>
    <w:r w:rsidRPr="000353AC">
      <w:rPr>
        <w:rFonts w:eastAsia="Times New Roman" w:cs="Arial"/>
        <w:sz w:val="16"/>
        <w:szCs w:val="16"/>
      </w:rPr>
      <w:tab/>
      <w:t>IHO Guidelines for Creating S-100 Product Specifications</w:t>
    </w:r>
    <w:r w:rsidRPr="000353AC">
      <w:rPr>
        <w:rFonts w:eastAsia="Times New Roman" w:cs="Arial"/>
        <w:sz w:val="16"/>
        <w:szCs w:val="16"/>
      </w:rPr>
      <w:tab/>
    </w:r>
    <w:r w:rsidRPr="000353AC">
      <w:rPr>
        <w:rFonts w:eastAsia="Times New Roman" w:cs="Arial"/>
        <w:sz w:val="16"/>
        <w:szCs w:val="16"/>
      </w:rPr>
      <w:fldChar w:fldCharType="begin"/>
    </w:r>
    <w:r w:rsidRPr="000353AC">
      <w:rPr>
        <w:rFonts w:eastAsia="Times New Roman" w:cs="Arial"/>
        <w:sz w:val="16"/>
        <w:szCs w:val="16"/>
      </w:rPr>
      <w:instrText xml:space="preserve"> PAGE </w:instrText>
    </w:r>
    <w:r w:rsidRPr="000353AC">
      <w:rPr>
        <w:rFonts w:eastAsia="Times New Roman" w:cs="Arial"/>
        <w:sz w:val="16"/>
        <w:szCs w:val="16"/>
      </w:rPr>
      <w:fldChar w:fldCharType="separate"/>
    </w:r>
    <w:r w:rsidRPr="000353AC">
      <w:rPr>
        <w:rFonts w:eastAsia="Times New Roman" w:cs="Arial"/>
        <w:sz w:val="16"/>
        <w:szCs w:val="16"/>
      </w:rPr>
      <w:t>ix</w:t>
    </w:r>
    <w:r w:rsidRPr="000353AC">
      <w:rPr>
        <w:rFonts w:eastAsia="Times New Roman" w:cs="Arial"/>
        <w:sz w:val="16"/>
        <w:szCs w:val="16"/>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D280C54" w14:textId="77777777" w:rsidR="00FA1108" w:rsidRPr="00616E11" w:rsidRDefault="00FA1108"/>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7DBB007" w14:textId="77777777" w:rsidR="00FA1108" w:rsidRPr="00421532" w:rsidRDefault="00000000">
    <w:pPr>
      <w:tabs>
        <w:tab w:val="center" w:pos="4536"/>
        <w:tab w:val="right" w:pos="9072"/>
      </w:tabs>
      <w:spacing w:after="0"/>
      <w:ind w:right="368"/>
      <w:rPr>
        <w:rFonts w:eastAsia="Times New Roman" w:cs="Arial"/>
        <w:sz w:val="16"/>
        <w:szCs w:val="16"/>
      </w:rPr>
    </w:pPr>
    <w:r w:rsidRPr="00421532">
      <w:rPr>
        <w:rFonts w:eastAsia="Times New Roman" w:cs="Arial"/>
        <w:sz w:val="16"/>
        <w:szCs w:val="16"/>
      </w:rPr>
      <w:fldChar w:fldCharType="begin"/>
    </w:r>
    <w:r w:rsidRPr="00616E11">
      <w:rPr>
        <w:rFonts w:eastAsia="Times New Roman" w:cs="Arial"/>
        <w:sz w:val="16"/>
        <w:szCs w:val="16"/>
        <w:rPrChange w:id="1987" w:author="Raphael Malyankar" w:date="2025-08-13T23:23:00Z" w16du:dateUtc="2025-08-14T06:23:00Z">
          <w:rPr>
            <w:rFonts w:eastAsia="Times New Roman" w:cs="Arial"/>
            <w:sz w:val="16"/>
            <w:szCs w:val="16"/>
            <w:lang w:val="en-US"/>
          </w:rPr>
        </w:rPrChange>
      </w:rPr>
      <w:instrText xml:space="preserve"> PAGE </w:instrText>
    </w:r>
    <w:r w:rsidRPr="00421532">
      <w:rPr>
        <w:rFonts w:eastAsia="Times New Roman" w:cs="Arial"/>
        <w:sz w:val="16"/>
        <w:szCs w:val="16"/>
      </w:rPr>
      <w:fldChar w:fldCharType="separate"/>
    </w:r>
    <w:r w:rsidRPr="00616E11">
      <w:rPr>
        <w:rFonts w:eastAsia="Times New Roman" w:cs="Arial"/>
        <w:sz w:val="16"/>
        <w:szCs w:val="16"/>
        <w:rPrChange w:id="1988" w:author="Raphael Malyankar" w:date="2025-08-13T23:23:00Z" w16du:dateUtc="2025-08-14T06:23:00Z">
          <w:rPr>
            <w:rFonts w:eastAsia="Times New Roman" w:cs="Arial"/>
            <w:sz w:val="16"/>
            <w:szCs w:val="16"/>
            <w:lang w:val="en-US"/>
          </w:rPr>
        </w:rPrChange>
      </w:rPr>
      <w:t>34</w:t>
    </w:r>
    <w:r w:rsidRPr="00421532">
      <w:rPr>
        <w:rFonts w:eastAsia="Times New Roman" w:cs="Arial"/>
        <w:sz w:val="16"/>
        <w:szCs w:val="16"/>
      </w:rPr>
      <w:fldChar w:fldCharType="end"/>
    </w:r>
    <w:r w:rsidRPr="00421532">
      <w:rPr>
        <w:rFonts w:eastAsia="Times New Roman" w:cs="Arial"/>
        <w:sz w:val="16"/>
        <w:szCs w:val="16"/>
      </w:rPr>
      <w:tab/>
      <w:t>IHO Guidelines for Creating S-100 Product Specifications</w:t>
    </w:r>
    <w:r w:rsidRPr="00421532">
      <w:rPr>
        <w:rFonts w:eastAsia="Times New Roman" w:cs="Arial"/>
        <w:sz w:val="16"/>
        <w:szCs w:val="16"/>
      </w:rPr>
      <w:tab/>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7890F83" w14:textId="77777777" w:rsidR="00FA1108" w:rsidRPr="00616E11" w:rsidRDefault="00000000">
    <w:pPr>
      <w:tabs>
        <w:tab w:val="left" w:pos="0"/>
        <w:tab w:val="center" w:pos="4536"/>
        <w:tab w:val="right" w:pos="9072"/>
      </w:tabs>
      <w:spacing w:after="0"/>
      <w:ind w:right="288"/>
      <w:rPr>
        <w:rFonts w:eastAsia="Times New Roman" w:cs="Arial"/>
        <w:sz w:val="16"/>
        <w:szCs w:val="16"/>
      </w:rPr>
    </w:pPr>
    <w:r w:rsidRPr="00616E11">
      <w:rPr>
        <w:rFonts w:eastAsia="Times New Roman" w:cs="Arial"/>
        <w:sz w:val="16"/>
        <w:szCs w:val="16"/>
      </w:rPr>
      <w:tab/>
      <w:t>IHO Guidelines for Creating S-100 Product Specifications</w:t>
    </w:r>
    <w:r w:rsidRPr="00616E11">
      <w:rPr>
        <w:rFonts w:eastAsia="Times New Roman" w:cs="Arial"/>
        <w:sz w:val="16"/>
        <w:szCs w:val="16"/>
      </w:rPr>
      <w:tab/>
    </w:r>
    <w:r w:rsidRPr="00616E11">
      <w:rPr>
        <w:rFonts w:eastAsia="Times New Roman" w:cs="Arial"/>
        <w:sz w:val="16"/>
        <w:szCs w:val="16"/>
      </w:rPr>
      <w:fldChar w:fldCharType="begin"/>
    </w:r>
    <w:r w:rsidRPr="00616E11">
      <w:rPr>
        <w:rFonts w:eastAsia="Times New Roman" w:cs="Arial"/>
        <w:sz w:val="16"/>
        <w:szCs w:val="16"/>
      </w:rPr>
      <w:instrText xml:space="preserve"> PAGE </w:instrText>
    </w:r>
    <w:r w:rsidRPr="00616E11">
      <w:rPr>
        <w:rFonts w:eastAsia="Times New Roman" w:cs="Arial"/>
        <w:sz w:val="16"/>
        <w:szCs w:val="16"/>
      </w:rPr>
      <w:fldChar w:fldCharType="separate"/>
    </w:r>
    <w:r w:rsidRPr="00616E11">
      <w:rPr>
        <w:rFonts w:eastAsia="Times New Roman" w:cs="Arial"/>
        <w:sz w:val="16"/>
        <w:szCs w:val="16"/>
      </w:rPr>
      <w:t>33</w:t>
    </w:r>
    <w:r w:rsidRPr="00616E11">
      <w:rPr>
        <w:rFonts w:eastAsia="Times New Roman" w:cs="Arial"/>
        <w:sz w:val="16"/>
        <w:szCs w:val="16"/>
      </w:rPr>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24B5D69" w14:textId="77777777" w:rsidR="00FA1108" w:rsidRPr="00616E11" w:rsidRDefault="00FA1108"/>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1FB36D6" w14:textId="77777777" w:rsidR="00FA1108" w:rsidRPr="00A73FFA" w:rsidRDefault="00000000">
    <w:pPr>
      <w:tabs>
        <w:tab w:val="center" w:pos="4536"/>
        <w:tab w:val="right" w:pos="9072"/>
      </w:tabs>
      <w:spacing w:after="0"/>
      <w:ind w:right="368"/>
      <w:rPr>
        <w:rFonts w:eastAsia="Times New Roman" w:cs="Arial"/>
        <w:sz w:val="16"/>
        <w:szCs w:val="16"/>
      </w:rPr>
    </w:pPr>
    <w:r w:rsidRPr="00A73FFA">
      <w:rPr>
        <w:rFonts w:eastAsia="Times New Roman" w:cs="Arial"/>
        <w:sz w:val="16"/>
        <w:szCs w:val="16"/>
      </w:rPr>
      <w:fldChar w:fldCharType="begin"/>
    </w:r>
    <w:r w:rsidRPr="00616E11">
      <w:rPr>
        <w:rFonts w:eastAsia="Times New Roman" w:cs="Arial"/>
        <w:sz w:val="16"/>
        <w:szCs w:val="16"/>
        <w:rPrChange w:id="4080" w:author="Raphael Malyankar" w:date="2025-08-13T23:23:00Z" w16du:dateUtc="2025-08-14T06:23:00Z">
          <w:rPr>
            <w:rFonts w:eastAsia="Times New Roman" w:cs="Arial"/>
            <w:sz w:val="16"/>
            <w:szCs w:val="16"/>
            <w:lang w:val="en-US"/>
          </w:rPr>
        </w:rPrChange>
      </w:rPr>
      <w:instrText xml:space="preserve"> PAGE </w:instrText>
    </w:r>
    <w:r w:rsidRPr="00A73FFA">
      <w:rPr>
        <w:rFonts w:eastAsia="Times New Roman" w:cs="Arial"/>
        <w:sz w:val="16"/>
        <w:szCs w:val="16"/>
      </w:rPr>
      <w:fldChar w:fldCharType="separate"/>
    </w:r>
    <w:r w:rsidRPr="00616E11">
      <w:rPr>
        <w:rFonts w:eastAsia="Times New Roman" w:cs="Arial"/>
        <w:sz w:val="16"/>
        <w:szCs w:val="16"/>
        <w:rPrChange w:id="4081" w:author="Raphael Malyankar" w:date="2025-08-13T23:23:00Z" w16du:dateUtc="2025-08-14T06:23:00Z">
          <w:rPr>
            <w:rFonts w:eastAsia="Times New Roman" w:cs="Arial"/>
            <w:sz w:val="16"/>
            <w:szCs w:val="16"/>
            <w:lang w:val="en-US"/>
          </w:rPr>
        </w:rPrChange>
      </w:rPr>
      <w:t>78</w:t>
    </w:r>
    <w:r w:rsidRPr="00A73FFA">
      <w:rPr>
        <w:rFonts w:eastAsia="Times New Roman" w:cs="Arial"/>
        <w:sz w:val="16"/>
        <w:szCs w:val="16"/>
      </w:rPr>
      <w:fldChar w:fldCharType="end"/>
    </w:r>
    <w:r w:rsidRPr="00A73FFA">
      <w:rPr>
        <w:rFonts w:eastAsia="Times New Roman" w:cs="Arial"/>
        <w:sz w:val="16"/>
        <w:szCs w:val="16"/>
      </w:rPr>
      <w:tab/>
      <w:t>IHO Guidelines for Creating S-100 Product Specifications</w:t>
    </w:r>
    <w:r w:rsidRPr="00A73FFA">
      <w:rPr>
        <w:rFonts w:eastAsia="Times New Roman" w:cs="Arial"/>
        <w:sz w:val="16"/>
        <w:szCs w:val="16"/>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0"/>
    <w:multiLevelType w:val="singleLevel"/>
    <w:tmpl w:val="C61A574A"/>
    <w:lvl w:ilvl="0">
      <w:start w:val="1"/>
      <w:numFmt w:val="bullet"/>
      <w:pStyle w:val="ListNumber4"/>
      <w:lvlText w:val=""/>
      <w:lvlJc w:val="left"/>
      <w:pPr>
        <w:tabs>
          <w:tab w:val="num" w:pos="1492"/>
        </w:tabs>
        <w:ind w:left="1492" w:hanging="360"/>
      </w:pPr>
      <w:rPr>
        <w:rFonts w:ascii="Symbol" w:hAnsi="Symbol" w:hint="default"/>
      </w:rPr>
    </w:lvl>
  </w:abstractNum>
  <w:abstractNum w:abstractNumId="1" w15:restartNumberingAfterBreak="0">
    <w:nsid w:val="FFFFFF81"/>
    <w:multiLevelType w:val="singleLevel"/>
    <w:tmpl w:val="193C76E6"/>
    <w:lvl w:ilvl="0">
      <w:start w:val="1"/>
      <w:numFmt w:val="bullet"/>
      <w:pStyle w:val="ListNumber3"/>
      <w:lvlText w:val=""/>
      <w:lvlJc w:val="left"/>
      <w:pPr>
        <w:tabs>
          <w:tab w:val="num" w:pos="1209"/>
        </w:tabs>
        <w:ind w:left="1209" w:hanging="360"/>
      </w:pPr>
      <w:rPr>
        <w:rFonts w:ascii="Symbol" w:hAnsi="Symbol" w:hint="default"/>
      </w:rPr>
    </w:lvl>
  </w:abstractNum>
  <w:abstractNum w:abstractNumId="2" w15:restartNumberingAfterBreak="0">
    <w:nsid w:val="FFFFFF82"/>
    <w:multiLevelType w:val="singleLevel"/>
    <w:tmpl w:val="61BE3B8C"/>
    <w:lvl w:ilvl="0">
      <w:start w:val="1"/>
      <w:numFmt w:val="bullet"/>
      <w:pStyle w:val="ListNumber2"/>
      <w:lvlText w:val=""/>
      <w:lvlJc w:val="left"/>
      <w:pPr>
        <w:tabs>
          <w:tab w:val="num" w:pos="926"/>
        </w:tabs>
        <w:ind w:left="926" w:hanging="360"/>
      </w:pPr>
      <w:rPr>
        <w:rFonts w:ascii="Symbol" w:hAnsi="Symbol" w:hint="default"/>
      </w:rPr>
    </w:lvl>
  </w:abstractNum>
  <w:abstractNum w:abstractNumId="3" w15:restartNumberingAfterBreak="0">
    <w:nsid w:val="FFFFFF83"/>
    <w:multiLevelType w:val="singleLevel"/>
    <w:tmpl w:val="5BEAAE5C"/>
    <w:lvl w:ilvl="0">
      <w:start w:val="1"/>
      <w:numFmt w:val="bullet"/>
      <w:pStyle w:val="ListNumber"/>
      <w:lvlText w:val=""/>
      <w:lvlJc w:val="left"/>
      <w:pPr>
        <w:tabs>
          <w:tab w:val="num" w:pos="643"/>
        </w:tabs>
        <w:ind w:left="643" w:hanging="360"/>
      </w:pPr>
      <w:rPr>
        <w:rFonts w:ascii="Symbol" w:hAnsi="Symbol" w:hint="default"/>
      </w:rPr>
    </w:lvl>
  </w:abstractNum>
  <w:abstractNum w:abstractNumId="4" w15:restartNumberingAfterBreak="0">
    <w:nsid w:val="FFFFFF89"/>
    <w:multiLevelType w:val="singleLevel"/>
    <w:tmpl w:val="E0641914"/>
    <w:lvl w:ilvl="0">
      <w:start w:val="1"/>
      <w:numFmt w:val="bullet"/>
      <w:pStyle w:val="ListContinue4"/>
      <w:lvlText w:val=""/>
      <w:lvlJc w:val="left"/>
      <w:pPr>
        <w:tabs>
          <w:tab w:val="num" w:pos="360"/>
        </w:tabs>
        <w:ind w:left="360" w:hanging="360"/>
      </w:pPr>
      <w:rPr>
        <w:rFonts w:ascii="Symbol" w:hAnsi="Symbol" w:hint="default"/>
      </w:rPr>
    </w:lvl>
  </w:abstractNum>
  <w:abstractNum w:abstractNumId="5" w15:restartNumberingAfterBreak="0">
    <w:nsid w:val="00847AFF"/>
    <w:multiLevelType w:val="multilevel"/>
    <w:tmpl w:val="70667346"/>
    <w:lvl w:ilvl="0">
      <w:start w:val="1"/>
      <w:numFmt w:val="decimal"/>
      <w:lvlText w:val="B-%1"/>
      <w:lvlJc w:val="left"/>
      <w:pPr>
        <w:tabs>
          <w:tab w:val="num" w:pos="0"/>
        </w:tabs>
        <w:ind w:left="709" w:hanging="709"/>
      </w:pPr>
      <w:rPr>
        <w:rFonts w:hint="default"/>
      </w:rPr>
    </w:lvl>
    <w:lvl w:ilvl="1">
      <w:start w:val="1"/>
      <w:numFmt w:val="decimal"/>
      <w:lvlText w:val="B-%1.%2"/>
      <w:lvlJc w:val="left"/>
      <w:pPr>
        <w:tabs>
          <w:tab w:val="num" w:pos="1080"/>
        </w:tabs>
        <w:ind w:left="864" w:hanging="864"/>
      </w:pPr>
      <w:rPr>
        <w:rFonts w:hint="default"/>
        <w:i w:val="0"/>
      </w:rPr>
    </w:lvl>
    <w:lvl w:ilvl="2">
      <w:start w:val="1"/>
      <w:numFmt w:val="decimal"/>
      <w:lvlText w:val="B-%1.%2.%3"/>
      <w:lvlJc w:val="left"/>
      <w:pPr>
        <w:tabs>
          <w:tab w:val="num" w:pos="1296"/>
        </w:tabs>
        <w:ind w:left="1080" w:hanging="1080"/>
      </w:pPr>
      <w:rPr>
        <w:rFonts w:hint="default"/>
      </w:rPr>
    </w:lvl>
    <w:lvl w:ilvl="3">
      <w:start w:val="1"/>
      <w:numFmt w:val="decimal"/>
      <w:lvlText w:val="B-%1.%2.%3.%4"/>
      <w:lvlJc w:val="left"/>
      <w:pPr>
        <w:tabs>
          <w:tab w:val="num" w:pos="0"/>
        </w:tabs>
        <w:ind w:left="1080" w:hanging="1080"/>
      </w:pPr>
      <w:rPr>
        <w:rFonts w:hint="default"/>
      </w:rPr>
    </w:lvl>
    <w:lvl w:ilvl="4">
      <w:start w:val="1"/>
      <w:numFmt w:val="decimal"/>
      <w:lvlText w:val="B-%1.%2.%3.%4.%5"/>
      <w:lvlJc w:val="left"/>
      <w:pPr>
        <w:tabs>
          <w:tab w:val="num" w:pos="0"/>
        </w:tabs>
        <w:ind w:left="709" w:hanging="709"/>
      </w:pPr>
      <w:rPr>
        <w:rFonts w:hint="default"/>
      </w:rPr>
    </w:lvl>
    <w:lvl w:ilvl="5">
      <w:start w:val="1"/>
      <w:numFmt w:val="decimal"/>
      <w:lvlText w:val="B-%1.%2.%3.%4.%5.%6"/>
      <w:lvlJc w:val="left"/>
      <w:pPr>
        <w:tabs>
          <w:tab w:val="num" w:pos="0"/>
        </w:tabs>
        <w:ind w:left="709" w:hanging="709"/>
      </w:pPr>
      <w:rPr>
        <w:rFonts w:hint="default"/>
      </w:rPr>
    </w:lvl>
    <w:lvl w:ilvl="6">
      <w:start w:val="1"/>
      <w:numFmt w:val="decimal"/>
      <w:lvlText w:val="B-%1.%2.%3.%4.%5.%6.%7"/>
      <w:lvlJc w:val="left"/>
      <w:pPr>
        <w:tabs>
          <w:tab w:val="num" w:pos="0"/>
        </w:tabs>
        <w:ind w:left="709" w:hanging="709"/>
      </w:pPr>
      <w:rPr>
        <w:rFonts w:hint="default"/>
      </w:rPr>
    </w:lvl>
    <w:lvl w:ilvl="7">
      <w:start w:val="1"/>
      <w:numFmt w:val="decimal"/>
      <w:lvlText w:val="B-%1.%2.%3.%4.%5.%6.%7.%8"/>
      <w:lvlJc w:val="left"/>
      <w:pPr>
        <w:tabs>
          <w:tab w:val="num" w:pos="0"/>
        </w:tabs>
        <w:ind w:left="709" w:hanging="709"/>
      </w:pPr>
      <w:rPr>
        <w:rFonts w:hint="default"/>
      </w:rPr>
    </w:lvl>
    <w:lvl w:ilvl="8">
      <w:start w:val="1"/>
      <w:numFmt w:val="decimal"/>
      <w:lvlText w:val="B-%1.%2.%3.%4.%5.%6.%7.%8.%9"/>
      <w:lvlJc w:val="left"/>
      <w:pPr>
        <w:tabs>
          <w:tab w:val="num" w:pos="0"/>
        </w:tabs>
        <w:ind w:left="709" w:hanging="709"/>
      </w:pPr>
      <w:rPr>
        <w:rFonts w:hint="default"/>
      </w:rPr>
    </w:lvl>
  </w:abstractNum>
  <w:abstractNum w:abstractNumId="6" w15:restartNumberingAfterBreak="0">
    <w:nsid w:val="00CC31F3"/>
    <w:multiLevelType w:val="multilevel"/>
    <w:tmpl w:val="B7584E52"/>
    <w:lvl w:ilvl="0">
      <w:start w:val="1"/>
      <w:numFmt w:val="decimal"/>
      <w:lvlText w:val="B-%1"/>
      <w:lvlJc w:val="left"/>
      <w:pPr>
        <w:tabs>
          <w:tab w:val="num" w:pos="0"/>
        </w:tabs>
        <w:ind w:left="709" w:hanging="709"/>
      </w:pPr>
      <w:rPr>
        <w:rFonts w:hint="default"/>
      </w:rPr>
    </w:lvl>
    <w:lvl w:ilvl="1">
      <w:start w:val="1"/>
      <w:numFmt w:val="decimal"/>
      <w:lvlText w:val="B-%1.%2"/>
      <w:lvlJc w:val="left"/>
      <w:pPr>
        <w:tabs>
          <w:tab w:val="num" w:pos="0"/>
        </w:tabs>
        <w:ind w:left="709" w:hanging="709"/>
      </w:pPr>
      <w:rPr>
        <w:rFonts w:hint="default"/>
        <w:i w:val="0"/>
      </w:rPr>
    </w:lvl>
    <w:lvl w:ilvl="2">
      <w:start w:val="1"/>
      <w:numFmt w:val="decimal"/>
      <w:lvlText w:val="B-%1.%2.%3"/>
      <w:lvlJc w:val="left"/>
      <w:pPr>
        <w:tabs>
          <w:tab w:val="num" w:pos="0"/>
        </w:tabs>
        <w:ind w:left="709" w:hanging="709"/>
      </w:pPr>
      <w:rPr>
        <w:rFonts w:hint="default"/>
      </w:rPr>
    </w:lvl>
    <w:lvl w:ilvl="3">
      <w:start w:val="1"/>
      <w:numFmt w:val="decimal"/>
      <w:lvlText w:val="B-%1.%2.%3.%4"/>
      <w:lvlJc w:val="left"/>
      <w:pPr>
        <w:tabs>
          <w:tab w:val="num" w:pos="0"/>
        </w:tabs>
        <w:ind w:left="709" w:hanging="709"/>
      </w:pPr>
      <w:rPr>
        <w:rFonts w:hint="default"/>
      </w:rPr>
    </w:lvl>
    <w:lvl w:ilvl="4">
      <w:start w:val="1"/>
      <w:numFmt w:val="decimal"/>
      <w:lvlText w:val="B-%1.%2.%3.%4.%5"/>
      <w:lvlJc w:val="left"/>
      <w:pPr>
        <w:tabs>
          <w:tab w:val="num" w:pos="0"/>
        </w:tabs>
        <w:ind w:left="709" w:hanging="709"/>
      </w:pPr>
      <w:rPr>
        <w:rFonts w:hint="default"/>
      </w:rPr>
    </w:lvl>
    <w:lvl w:ilvl="5">
      <w:start w:val="1"/>
      <w:numFmt w:val="decimal"/>
      <w:lvlText w:val="B-%1.%2.%3.%4.%5.%6"/>
      <w:lvlJc w:val="left"/>
      <w:pPr>
        <w:tabs>
          <w:tab w:val="num" w:pos="0"/>
        </w:tabs>
        <w:ind w:left="709" w:hanging="709"/>
      </w:pPr>
      <w:rPr>
        <w:rFonts w:hint="default"/>
      </w:rPr>
    </w:lvl>
    <w:lvl w:ilvl="6">
      <w:start w:val="1"/>
      <w:numFmt w:val="decimal"/>
      <w:lvlText w:val="B-%1.%2.%3.%4.%5.%6.%7"/>
      <w:lvlJc w:val="left"/>
      <w:pPr>
        <w:tabs>
          <w:tab w:val="num" w:pos="0"/>
        </w:tabs>
        <w:ind w:left="709" w:hanging="709"/>
      </w:pPr>
      <w:rPr>
        <w:rFonts w:hint="default"/>
      </w:rPr>
    </w:lvl>
    <w:lvl w:ilvl="7">
      <w:start w:val="1"/>
      <w:numFmt w:val="decimal"/>
      <w:lvlText w:val="B-%1.%2.%3.%4.%5.%6.%7.%8"/>
      <w:lvlJc w:val="left"/>
      <w:pPr>
        <w:tabs>
          <w:tab w:val="num" w:pos="0"/>
        </w:tabs>
        <w:ind w:left="709" w:hanging="709"/>
      </w:pPr>
      <w:rPr>
        <w:rFonts w:hint="default"/>
      </w:rPr>
    </w:lvl>
    <w:lvl w:ilvl="8">
      <w:start w:val="1"/>
      <w:numFmt w:val="decimal"/>
      <w:lvlText w:val="B-%1.%2.%3.%4.%5.%6.%7.%8.%9"/>
      <w:lvlJc w:val="left"/>
      <w:pPr>
        <w:tabs>
          <w:tab w:val="num" w:pos="0"/>
        </w:tabs>
        <w:ind w:left="709" w:hanging="709"/>
      </w:pPr>
      <w:rPr>
        <w:rFonts w:hint="default"/>
      </w:rPr>
    </w:lvl>
  </w:abstractNum>
  <w:abstractNum w:abstractNumId="7" w15:restartNumberingAfterBreak="0">
    <w:nsid w:val="00CF3459"/>
    <w:multiLevelType w:val="multilevel"/>
    <w:tmpl w:val="031A7608"/>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8" w15:restartNumberingAfterBreak="0">
    <w:nsid w:val="01472CB1"/>
    <w:multiLevelType w:val="multilevel"/>
    <w:tmpl w:val="68A4DF96"/>
    <w:lvl w:ilvl="0">
      <w:start w:val="1"/>
      <w:numFmt w:val="decimal"/>
      <w:lvlText w:val="C-%1"/>
      <w:lvlJc w:val="left"/>
      <w:pPr>
        <w:tabs>
          <w:tab w:val="num" w:pos="0"/>
        </w:tabs>
        <w:ind w:left="709" w:hanging="709"/>
      </w:pPr>
    </w:lvl>
    <w:lvl w:ilvl="1">
      <w:start w:val="1"/>
      <w:numFmt w:val="decimal"/>
      <w:lvlText w:val="C-%1.%2"/>
      <w:lvlJc w:val="left"/>
      <w:pPr>
        <w:tabs>
          <w:tab w:val="num" w:pos="0"/>
        </w:tabs>
        <w:ind w:left="709" w:hanging="709"/>
      </w:pPr>
      <w:rPr>
        <w:i w:val="0"/>
      </w:rPr>
    </w:lvl>
    <w:lvl w:ilvl="2">
      <w:start w:val="1"/>
      <w:numFmt w:val="decimal"/>
      <w:lvlText w:val="C-%1.%2.%3"/>
      <w:lvlJc w:val="left"/>
      <w:pPr>
        <w:tabs>
          <w:tab w:val="num" w:pos="0"/>
        </w:tabs>
        <w:ind w:left="709" w:hanging="709"/>
      </w:pPr>
    </w:lvl>
    <w:lvl w:ilvl="3">
      <w:start w:val="1"/>
      <w:numFmt w:val="decimal"/>
      <w:lvlText w:val="C-%1.%2.%3.%4"/>
      <w:lvlJc w:val="left"/>
      <w:pPr>
        <w:tabs>
          <w:tab w:val="num" w:pos="0"/>
        </w:tabs>
        <w:ind w:left="709" w:hanging="709"/>
      </w:pPr>
    </w:lvl>
    <w:lvl w:ilvl="4">
      <w:start w:val="1"/>
      <w:numFmt w:val="decimal"/>
      <w:lvlText w:val="C-%1.%2.%3.%4.%5"/>
      <w:lvlJc w:val="left"/>
      <w:pPr>
        <w:tabs>
          <w:tab w:val="num" w:pos="0"/>
        </w:tabs>
        <w:ind w:left="709" w:hanging="709"/>
      </w:pPr>
    </w:lvl>
    <w:lvl w:ilvl="5">
      <w:start w:val="1"/>
      <w:numFmt w:val="decimal"/>
      <w:lvlText w:val="C-%1.%2.%3.%4.%5.%6"/>
      <w:lvlJc w:val="left"/>
      <w:pPr>
        <w:tabs>
          <w:tab w:val="num" w:pos="0"/>
        </w:tabs>
        <w:ind w:left="709" w:hanging="709"/>
      </w:pPr>
    </w:lvl>
    <w:lvl w:ilvl="6">
      <w:start w:val="1"/>
      <w:numFmt w:val="decimal"/>
      <w:lvlText w:val="%1.%2.%3.%4.%5.%6.%7"/>
      <w:lvlJc w:val="left"/>
      <w:pPr>
        <w:tabs>
          <w:tab w:val="num" w:pos="0"/>
        </w:tabs>
        <w:ind w:left="709" w:hanging="709"/>
      </w:pPr>
    </w:lvl>
    <w:lvl w:ilvl="7">
      <w:start w:val="1"/>
      <w:numFmt w:val="decimal"/>
      <w:lvlText w:val="%1.%2.%3.%4.%5.%6.%7.%8"/>
      <w:lvlJc w:val="left"/>
      <w:pPr>
        <w:tabs>
          <w:tab w:val="num" w:pos="0"/>
        </w:tabs>
        <w:ind w:left="709" w:hanging="709"/>
      </w:pPr>
    </w:lvl>
    <w:lvl w:ilvl="8">
      <w:start w:val="1"/>
      <w:numFmt w:val="decimal"/>
      <w:lvlText w:val="%1.%2.%3.%4.%5.%6.%7.%8.%9"/>
      <w:lvlJc w:val="left"/>
      <w:pPr>
        <w:tabs>
          <w:tab w:val="num" w:pos="0"/>
        </w:tabs>
        <w:ind w:left="709" w:hanging="709"/>
      </w:pPr>
    </w:lvl>
  </w:abstractNum>
  <w:abstractNum w:abstractNumId="9" w15:restartNumberingAfterBreak="0">
    <w:nsid w:val="021D4821"/>
    <w:multiLevelType w:val="multilevel"/>
    <w:tmpl w:val="B7584E52"/>
    <w:lvl w:ilvl="0">
      <w:start w:val="1"/>
      <w:numFmt w:val="decimal"/>
      <w:lvlText w:val="B-%1"/>
      <w:lvlJc w:val="left"/>
      <w:pPr>
        <w:tabs>
          <w:tab w:val="num" w:pos="0"/>
        </w:tabs>
        <w:ind w:left="709" w:hanging="709"/>
      </w:pPr>
      <w:rPr>
        <w:rFonts w:hint="default"/>
      </w:rPr>
    </w:lvl>
    <w:lvl w:ilvl="1">
      <w:start w:val="1"/>
      <w:numFmt w:val="decimal"/>
      <w:lvlText w:val="B-%1.%2"/>
      <w:lvlJc w:val="left"/>
      <w:pPr>
        <w:tabs>
          <w:tab w:val="num" w:pos="0"/>
        </w:tabs>
        <w:ind w:left="709" w:hanging="709"/>
      </w:pPr>
      <w:rPr>
        <w:rFonts w:hint="default"/>
        <w:i w:val="0"/>
      </w:rPr>
    </w:lvl>
    <w:lvl w:ilvl="2">
      <w:start w:val="1"/>
      <w:numFmt w:val="decimal"/>
      <w:lvlText w:val="B-%1.%2.%3"/>
      <w:lvlJc w:val="left"/>
      <w:pPr>
        <w:tabs>
          <w:tab w:val="num" w:pos="0"/>
        </w:tabs>
        <w:ind w:left="709" w:hanging="709"/>
      </w:pPr>
      <w:rPr>
        <w:rFonts w:hint="default"/>
      </w:rPr>
    </w:lvl>
    <w:lvl w:ilvl="3">
      <w:start w:val="1"/>
      <w:numFmt w:val="decimal"/>
      <w:lvlText w:val="B-%1.%2.%3.%4"/>
      <w:lvlJc w:val="left"/>
      <w:pPr>
        <w:tabs>
          <w:tab w:val="num" w:pos="0"/>
        </w:tabs>
        <w:ind w:left="709" w:hanging="709"/>
      </w:pPr>
      <w:rPr>
        <w:rFonts w:hint="default"/>
      </w:rPr>
    </w:lvl>
    <w:lvl w:ilvl="4">
      <w:start w:val="1"/>
      <w:numFmt w:val="decimal"/>
      <w:lvlText w:val="B-%1.%2.%3.%4.%5"/>
      <w:lvlJc w:val="left"/>
      <w:pPr>
        <w:tabs>
          <w:tab w:val="num" w:pos="0"/>
        </w:tabs>
        <w:ind w:left="709" w:hanging="709"/>
      </w:pPr>
      <w:rPr>
        <w:rFonts w:hint="default"/>
      </w:rPr>
    </w:lvl>
    <w:lvl w:ilvl="5">
      <w:start w:val="1"/>
      <w:numFmt w:val="decimal"/>
      <w:lvlText w:val="B-%1.%2.%3.%4.%5.%6"/>
      <w:lvlJc w:val="left"/>
      <w:pPr>
        <w:tabs>
          <w:tab w:val="num" w:pos="0"/>
        </w:tabs>
        <w:ind w:left="709" w:hanging="709"/>
      </w:pPr>
      <w:rPr>
        <w:rFonts w:hint="default"/>
      </w:rPr>
    </w:lvl>
    <w:lvl w:ilvl="6">
      <w:start w:val="1"/>
      <w:numFmt w:val="decimal"/>
      <w:lvlText w:val="B-%1.%2.%3.%4.%5.%6.%7"/>
      <w:lvlJc w:val="left"/>
      <w:pPr>
        <w:tabs>
          <w:tab w:val="num" w:pos="0"/>
        </w:tabs>
        <w:ind w:left="709" w:hanging="709"/>
      </w:pPr>
      <w:rPr>
        <w:rFonts w:hint="default"/>
      </w:rPr>
    </w:lvl>
    <w:lvl w:ilvl="7">
      <w:start w:val="1"/>
      <w:numFmt w:val="decimal"/>
      <w:lvlText w:val="B-%1.%2.%3.%4.%5.%6.%7.%8"/>
      <w:lvlJc w:val="left"/>
      <w:pPr>
        <w:tabs>
          <w:tab w:val="num" w:pos="0"/>
        </w:tabs>
        <w:ind w:left="709" w:hanging="709"/>
      </w:pPr>
      <w:rPr>
        <w:rFonts w:hint="default"/>
      </w:rPr>
    </w:lvl>
    <w:lvl w:ilvl="8">
      <w:start w:val="1"/>
      <w:numFmt w:val="decimal"/>
      <w:lvlText w:val="B-%1.%2.%3.%4.%5.%6.%7.%8.%9"/>
      <w:lvlJc w:val="left"/>
      <w:pPr>
        <w:tabs>
          <w:tab w:val="num" w:pos="0"/>
        </w:tabs>
        <w:ind w:left="709" w:hanging="709"/>
      </w:pPr>
      <w:rPr>
        <w:rFonts w:hint="default"/>
      </w:rPr>
    </w:lvl>
  </w:abstractNum>
  <w:abstractNum w:abstractNumId="10" w15:restartNumberingAfterBreak="0">
    <w:nsid w:val="023151A1"/>
    <w:multiLevelType w:val="multilevel"/>
    <w:tmpl w:val="B7584E52"/>
    <w:lvl w:ilvl="0">
      <w:start w:val="1"/>
      <w:numFmt w:val="decimal"/>
      <w:lvlText w:val="B-%1"/>
      <w:lvlJc w:val="left"/>
      <w:pPr>
        <w:tabs>
          <w:tab w:val="num" w:pos="0"/>
        </w:tabs>
        <w:ind w:left="709" w:hanging="709"/>
      </w:pPr>
      <w:rPr>
        <w:rFonts w:hint="default"/>
      </w:rPr>
    </w:lvl>
    <w:lvl w:ilvl="1">
      <w:start w:val="1"/>
      <w:numFmt w:val="decimal"/>
      <w:lvlText w:val="B-%1.%2"/>
      <w:lvlJc w:val="left"/>
      <w:pPr>
        <w:tabs>
          <w:tab w:val="num" w:pos="0"/>
        </w:tabs>
        <w:ind w:left="709" w:hanging="709"/>
      </w:pPr>
      <w:rPr>
        <w:rFonts w:hint="default"/>
        <w:i w:val="0"/>
      </w:rPr>
    </w:lvl>
    <w:lvl w:ilvl="2">
      <w:start w:val="1"/>
      <w:numFmt w:val="decimal"/>
      <w:lvlText w:val="B-%1.%2.%3"/>
      <w:lvlJc w:val="left"/>
      <w:pPr>
        <w:tabs>
          <w:tab w:val="num" w:pos="0"/>
        </w:tabs>
        <w:ind w:left="709" w:hanging="709"/>
      </w:pPr>
      <w:rPr>
        <w:rFonts w:hint="default"/>
      </w:rPr>
    </w:lvl>
    <w:lvl w:ilvl="3">
      <w:start w:val="1"/>
      <w:numFmt w:val="decimal"/>
      <w:lvlText w:val="B-%1.%2.%3.%4"/>
      <w:lvlJc w:val="left"/>
      <w:pPr>
        <w:tabs>
          <w:tab w:val="num" w:pos="0"/>
        </w:tabs>
        <w:ind w:left="709" w:hanging="709"/>
      </w:pPr>
      <w:rPr>
        <w:rFonts w:hint="default"/>
      </w:rPr>
    </w:lvl>
    <w:lvl w:ilvl="4">
      <w:start w:val="1"/>
      <w:numFmt w:val="decimal"/>
      <w:lvlText w:val="B-%1.%2.%3.%4.%5"/>
      <w:lvlJc w:val="left"/>
      <w:pPr>
        <w:tabs>
          <w:tab w:val="num" w:pos="0"/>
        </w:tabs>
        <w:ind w:left="709" w:hanging="709"/>
      </w:pPr>
      <w:rPr>
        <w:rFonts w:hint="default"/>
      </w:rPr>
    </w:lvl>
    <w:lvl w:ilvl="5">
      <w:start w:val="1"/>
      <w:numFmt w:val="decimal"/>
      <w:lvlText w:val="B-%1.%2.%3.%4.%5.%6"/>
      <w:lvlJc w:val="left"/>
      <w:pPr>
        <w:tabs>
          <w:tab w:val="num" w:pos="0"/>
        </w:tabs>
        <w:ind w:left="709" w:hanging="709"/>
      </w:pPr>
      <w:rPr>
        <w:rFonts w:hint="default"/>
      </w:rPr>
    </w:lvl>
    <w:lvl w:ilvl="6">
      <w:start w:val="1"/>
      <w:numFmt w:val="decimal"/>
      <w:lvlText w:val="B-%1.%2.%3.%4.%5.%6.%7"/>
      <w:lvlJc w:val="left"/>
      <w:pPr>
        <w:tabs>
          <w:tab w:val="num" w:pos="0"/>
        </w:tabs>
        <w:ind w:left="709" w:hanging="709"/>
      </w:pPr>
      <w:rPr>
        <w:rFonts w:hint="default"/>
      </w:rPr>
    </w:lvl>
    <w:lvl w:ilvl="7">
      <w:start w:val="1"/>
      <w:numFmt w:val="decimal"/>
      <w:lvlText w:val="B-%1.%2.%3.%4.%5.%6.%7.%8"/>
      <w:lvlJc w:val="left"/>
      <w:pPr>
        <w:tabs>
          <w:tab w:val="num" w:pos="0"/>
        </w:tabs>
        <w:ind w:left="709" w:hanging="709"/>
      </w:pPr>
      <w:rPr>
        <w:rFonts w:hint="default"/>
      </w:rPr>
    </w:lvl>
    <w:lvl w:ilvl="8">
      <w:start w:val="1"/>
      <w:numFmt w:val="decimal"/>
      <w:lvlText w:val="B-%1.%2.%3.%4.%5.%6.%7.%8.%9"/>
      <w:lvlJc w:val="left"/>
      <w:pPr>
        <w:tabs>
          <w:tab w:val="num" w:pos="0"/>
        </w:tabs>
        <w:ind w:left="709" w:hanging="709"/>
      </w:pPr>
      <w:rPr>
        <w:rFonts w:hint="default"/>
      </w:rPr>
    </w:lvl>
  </w:abstractNum>
  <w:abstractNum w:abstractNumId="11" w15:restartNumberingAfterBreak="0">
    <w:nsid w:val="02EB28E8"/>
    <w:multiLevelType w:val="multilevel"/>
    <w:tmpl w:val="B7584E52"/>
    <w:lvl w:ilvl="0">
      <w:start w:val="1"/>
      <w:numFmt w:val="decimal"/>
      <w:lvlText w:val="B-%1"/>
      <w:lvlJc w:val="left"/>
      <w:pPr>
        <w:tabs>
          <w:tab w:val="num" w:pos="0"/>
        </w:tabs>
        <w:ind w:left="709" w:hanging="709"/>
      </w:pPr>
      <w:rPr>
        <w:rFonts w:hint="default"/>
      </w:rPr>
    </w:lvl>
    <w:lvl w:ilvl="1">
      <w:start w:val="1"/>
      <w:numFmt w:val="decimal"/>
      <w:lvlText w:val="B-%1.%2"/>
      <w:lvlJc w:val="left"/>
      <w:pPr>
        <w:tabs>
          <w:tab w:val="num" w:pos="0"/>
        </w:tabs>
        <w:ind w:left="709" w:hanging="709"/>
      </w:pPr>
      <w:rPr>
        <w:rFonts w:hint="default"/>
        <w:i w:val="0"/>
      </w:rPr>
    </w:lvl>
    <w:lvl w:ilvl="2">
      <w:start w:val="1"/>
      <w:numFmt w:val="decimal"/>
      <w:lvlText w:val="B-%1.%2.%3"/>
      <w:lvlJc w:val="left"/>
      <w:pPr>
        <w:tabs>
          <w:tab w:val="num" w:pos="0"/>
        </w:tabs>
        <w:ind w:left="709" w:hanging="709"/>
      </w:pPr>
      <w:rPr>
        <w:rFonts w:hint="default"/>
      </w:rPr>
    </w:lvl>
    <w:lvl w:ilvl="3">
      <w:start w:val="1"/>
      <w:numFmt w:val="decimal"/>
      <w:lvlText w:val="B-%1.%2.%3.%4"/>
      <w:lvlJc w:val="left"/>
      <w:pPr>
        <w:tabs>
          <w:tab w:val="num" w:pos="0"/>
        </w:tabs>
        <w:ind w:left="709" w:hanging="709"/>
      </w:pPr>
      <w:rPr>
        <w:rFonts w:hint="default"/>
      </w:rPr>
    </w:lvl>
    <w:lvl w:ilvl="4">
      <w:start w:val="1"/>
      <w:numFmt w:val="decimal"/>
      <w:lvlText w:val="B-%1.%2.%3.%4.%5"/>
      <w:lvlJc w:val="left"/>
      <w:pPr>
        <w:tabs>
          <w:tab w:val="num" w:pos="0"/>
        </w:tabs>
        <w:ind w:left="709" w:hanging="709"/>
      </w:pPr>
      <w:rPr>
        <w:rFonts w:hint="default"/>
      </w:rPr>
    </w:lvl>
    <w:lvl w:ilvl="5">
      <w:start w:val="1"/>
      <w:numFmt w:val="decimal"/>
      <w:lvlText w:val="B-%1.%2.%3.%4.%5.%6"/>
      <w:lvlJc w:val="left"/>
      <w:pPr>
        <w:tabs>
          <w:tab w:val="num" w:pos="0"/>
        </w:tabs>
        <w:ind w:left="709" w:hanging="709"/>
      </w:pPr>
      <w:rPr>
        <w:rFonts w:hint="default"/>
      </w:rPr>
    </w:lvl>
    <w:lvl w:ilvl="6">
      <w:start w:val="1"/>
      <w:numFmt w:val="decimal"/>
      <w:lvlText w:val="B-%1.%2.%3.%4.%5.%6.%7"/>
      <w:lvlJc w:val="left"/>
      <w:pPr>
        <w:tabs>
          <w:tab w:val="num" w:pos="0"/>
        </w:tabs>
        <w:ind w:left="709" w:hanging="709"/>
      </w:pPr>
      <w:rPr>
        <w:rFonts w:hint="default"/>
      </w:rPr>
    </w:lvl>
    <w:lvl w:ilvl="7">
      <w:start w:val="1"/>
      <w:numFmt w:val="decimal"/>
      <w:lvlText w:val="B-%1.%2.%3.%4.%5.%6.%7.%8"/>
      <w:lvlJc w:val="left"/>
      <w:pPr>
        <w:tabs>
          <w:tab w:val="num" w:pos="0"/>
        </w:tabs>
        <w:ind w:left="709" w:hanging="709"/>
      </w:pPr>
      <w:rPr>
        <w:rFonts w:hint="default"/>
      </w:rPr>
    </w:lvl>
    <w:lvl w:ilvl="8">
      <w:start w:val="1"/>
      <w:numFmt w:val="decimal"/>
      <w:lvlText w:val="B-%1.%2.%3.%4.%5.%6.%7.%8.%9"/>
      <w:lvlJc w:val="left"/>
      <w:pPr>
        <w:tabs>
          <w:tab w:val="num" w:pos="0"/>
        </w:tabs>
        <w:ind w:left="709" w:hanging="709"/>
      </w:pPr>
      <w:rPr>
        <w:rFonts w:hint="default"/>
      </w:rPr>
    </w:lvl>
  </w:abstractNum>
  <w:abstractNum w:abstractNumId="12" w15:restartNumberingAfterBreak="0">
    <w:nsid w:val="03E17F04"/>
    <w:multiLevelType w:val="multilevel"/>
    <w:tmpl w:val="CAF6C482"/>
    <w:lvl w:ilvl="0">
      <w:start w:val="1"/>
      <w:numFmt w:val="decimal"/>
      <w:lvlText w:val="A-%1"/>
      <w:lvlJc w:val="left"/>
      <w:pPr>
        <w:tabs>
          <w:tab w:val="num" w:pos="0"/>
        </w:tabs>
        <w:ind w:left="357" w:hanging="357"/>
      </w:pPr>
      <w:rPr>
        <w:b/>
      </w:rPr>
    </w:lvl>
    <w:lvl w:ilvl="1">
      <w:start w:val="1"/>
      <w:numFmt w:val="decimal"/>
      <w:lvlText w:val="A-%1.%2"/>
      <w:lvlJc w:val="left"/>
      <w:pPr>
        <w:tabs>
          <w:tab w:val="num" w:pos="0"/>
        </w:tabs>
        <w:ind w:left="357" w:hanging="357"/>
      </w:pPr>
      <w:rPr>
        <w:b/>
        <w:color w:val="auto"/>
        <w:sz w:val="22"/>
        <w:szCs w:val="22"/>
      </w:rPr>
    </w:lvl>
    <w:lvl w:ilvl="2">
      <w:start w:val="1"/>
      <w:numFmt w:val="decimal"/>
      <w:lvlText w:val="A-%1.%2.%3"/>
      <w:lvlJc w:val="left"/>
      <w:pPr>
        <w:tabs>
          <w:tab w:val="num" w:pos="0"/>
        </w:tabs>
        <w:ind w:left="357" w:hanging="357"/>
      </w:pPr>
      <w:rPr>
        <w:rFonts w:ascii="Arial" w:hAnsi="Arial" w:cs="Arial"/>
        <w:b/>
        <w:color w:val="auto"/>
        <w:sz w:val="20"/>
        <w:szCs w:val="20"/>
      </w:rPr>
    </w:lvl>
    <w:lvl w:ilvl="3">
      <w:start w:val="1"/>
      <w:numFmt w:val="decimal"/>
      <w:lvlText w:val="A-%1.%2.%3.%4"/>
      <w:lvlJc w:val="left"/>
      <w:pPr>
        <w:tabs>
          <w:tab w:val="num" w:pos="0"/>
        </w:tabs>
        <w:ind w:left="357" w:hanging="357"/>
      </w:pPr>
      <w:rPr>
        <w:b/>
        <w:sz w:val="20"/>
        <w:szCs w:val="20"/>
      </w:rPr>
    </w:lvl>
    <w:lvl w:ilvl="4">
      <w:start w:val="1"/>
      <w:numFmt w:val="decimal"/>
      <w:lvlText w:val="A-%1.%2.%3.%4.%5"/>
      <w:lvlJc w:val="left"/>
      <w:pPr>
        <w:tabs>
          <w:tab w:val="num" w:pos="0"/>
        </w:tabs>
        <w:ind w:left="357" w:hanging="357"/>
      </w:pPr>
      <w:rPr>
        <w:b/>
        <w:sz w:val="20"/>
        <w:szCs w:val="20"/>
      </w:rPr>
    </w:lvl>
    <w:lvl w:ilvl="5">
      <w:start w:val="1"/>
      <w:numFmt w:val="decimal"/>
      <w:lvlText w:val="%1.%2.%3.%4.%5.%6."/>
      <w:lvlJc w:val="left"/>
      <w:pPr>
        <w:tabs>
          <w:tab w:val="num" w:pos="0"/>
        </w:tabs>
        <w:ind w:left="357" w:hanging="357"/>
      </w:pPr>
    </w:lvl>
    <w:lvl w:ilvl="6">
      <w:start w:val="1"/>
      <w:numFmt w:val="decimal"/>
      <w:lvlText w:val="%1.%2.%3.%4.%5.%6.%7."/>
      <w:lvlJc w:val="left"/>
      <w:pPr>
        <w:tabs>
          <w:tab w:val="num" w:pos="0"/>
        </w:tabs>
        <w:ind w:left="357" w:hanging="357"/>
      </w:pPr>
    </w:lvl>
    <w:lvl w:ilvl="7">
      <w:start w:val="1"/>
      <w:numFmt w:val="decimal"/>
      <w:lvlText w:val="%1.%2.%3.%4.%5.%6.%7.%8."/>
      <w:lvlJc w:val="left"/>
      <w:pPr>
        <w:tabs>
          <w:tab w:val="num" w:pos="0"/>
        </w:tabs>
        <w:ind w:left="357" w:hanging="357"/>
      </w:pPr>
    </w:lvl>
    <w:lvl w:ilvl="8">
      <w:start w:val="1"/>
      <w:numFmt w:val="decimal"/>
      <w:lvlText w:val="%1.%2.%3.%4.%5.%6.%7.%8.%9."/>
      <w:lvlJc w:val="left"/>
      <w:pPr>
        <w:tabs>
          <w:tab w:val="num" w:pos="0"/>
        </w:tabs>
        <w:ind w:left="357" w:hanging="357"/>
      </w:pPr>
    </w:lvl>
  </w:abstractNum>
  <w:abstractNum w:abstractNumId="13" w15:restartNumberingAfterBreak="0">
    <w:nsid w:val="04E02C0C"/>
    <w:multiLevelType w:val="multilevel"/>
    <w:tmpl w:val="17125E38"/>
    <w:lvl w:ilvl="0">
      <w:numFmt w:val="bullet"/>
      <w:lvlText w:val="•"/>
      <w:lvlJc w:val="left"/>
      <w:pPr>
        <w:tabs>
          <w:tab w:val="num" w:pos="0"/>
        </w:tabs>
        <w:ind w:left="1080" w:hanging="720"/>
      </w:pPr>
      <w:rPr>
        <w:rFonts w:ascii="Arial" w:hAnsi="Arial" w:cs="Aria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4" w15:restartNumberingAfterBreak="0">
    <w:nsid w:val="05C87B8D"/>
    <w:multiLevelType w:val="multilevel"/>
    <w:tmpl w:val="B7584E52"/>
    <w:lvl w:ilvl="0">
      <w:start w:val="1"/>
      <w:numFmt w:val="decimal"/>
      <w:lvlText w:val="B-%1"/>
      <w:lvlJc w:val="left"/>
      <w:pPr>
        <w:tabs>
          <w:tab w:val="num" w:pos="0"/>
        </w:tabs>
        <w:ind w:left="709" w:hanging="709"/>
      </w:pPr>
      <w:rPr>
        <w:rFonts w:hint="default"/>
      </w:rPr>
    </w:lvl>
    <w:lvl w:ilvl="1">
      <w:start w:val="1"/>
      <w:numFmt w:val="decimal"/>
      <w:lvlText w:val="B-%1.%2"/>
      <w:lvlJc w:val="left"/>
      <w:pPr>
        <w:tabs>
          <w:tab w:val="num" w:pos="0"/>
        </w:tabs>
        <w:ind w:left="709" w:hanging="709"/>
      </w:pPr>
      <w:rPr>
        <w:rFonts w:hint="default"/>
        <w:i w:val="0"/>
      </w:rPr>
    </w:lvl>
    <w:lvl w:ilvl="2">
      <w:start w:val="1"/>
      <w:numFmt w:val="decimal"/>
      <w:lvlText w:val="B-%1.%2.%3"/>
      <w:lvlJc w:val="left"/>
      <w:pPr>
        <w:tabs>
          <w:tab w:val="num" w:pos="0"/>
        </w:tabs>
        <w:ind w:left="709" w:hanging="709"/>
      </w:pPr>
      <w:rPr>
        <w:rFonts w:hint="default"/>
      </w:rPr>
    </w:lvl>
    <w:lvl w:ilvl="3">
      <w:start w:val="1"/>
      <w:numFmt w:val="decimal"/>
      <w:lvlText w:val="B-%1.%2.%3.%4"/>
      <w:lvlJc w:val="left"/>
      <w:pPr>
        <w:tabs>
          <w:tab w:val="num" w:pos="0"/>
        </w:tabs>
        <w:ind w:left="709" w:hanging="709"/>
      </w:pPr>
      <w:rPr>
        <w:rFonts w:hint="default"/>
      </w:rPr>
    </w:lvl>
    <w:lvl w:ilvl="4">
      <w:start w:val="1"/>
      <w:numFmt w:val="decimal"/>
      <w:lvlText w:val="B-%1.%2.%3.%4.%5"/>
      <w:lvlJc w:val="left"/>
      <w:pPr>
        <w:tabs>
          <w:tab w:val="num" w:pos="0"/>
        </w:tabs>
        <w:ind w:left="709" w:hanging="709"/>
      </w:pPr>
      <w:rPr>
        <w:rFonts w:hint="default"/>
      </w:rPr>
    </w:lvl>
    <w:lvl w:ilvl="5">
      <w:start w:val="1"/>
      <w:numFmt w:val="decimal"/>
      <w:lvlText w:val="B-%1.%2.%3.%4.%5.%6"/>
      <w:lvlJc w:val="left"/>
      <w:pPr>
        <w:tabs>
          <w:tab w:val="num" w:pos="0"/>
        </w:tabs>
        <w:ind w:left="709" w:hanging="709"/>
      </w:pPr>
      <w:rPr>
        <w:rFonts w:hint="default"/>
      </w:rPr>
    </w:lvl>
    <w:lvl w:ilvl="6">
      <w:start w:val="1"/>
      <w:numFmt w:val="decimal"/>
      <w:lvlText w:val="B-%1.%2.%3.%4.%5.%6.%7"/>
      <w:lvlJc w:val="left"/>
      <w:pPr>
        <w:tabs>
          <w:tab w:val="num" w:pos="0"/>
        </w:tabs>
        <w:ind w:left="709" w:hanging="709"/>
      </w:pPr>
      <w:rPr>
        <w:rFonts w:hint="default"/>
      </w:rPr>
    </w:lvl>
    <w:lvl w:ilvl="7">
      <w:start w:val="1"/>
      <w:numFmt w:val="decimal"/>
      <w:lvlText w:val="B-%1.%2.%3.%4.%5.%6.%7.%8"/>
      <w:lvlJc w:val="left"/>
      <w:pPr>
        <w:tabs>
          <w:tab w:val="num" w:pos="0"/>
        </w:tabs>
        <w:ind w:left="709" w:hanging="709"/>
      </w:pPr>
      <w:rPr>
        <w:rFonts w:hint="default"/>
      </w:rPr>
    </w:lvl>
    <w:lvl w:ilvl="8">
      <w:start w:val="1"/>
      <w:numFmt w:val="decimal"/>
      <w:lvlText w:val="B-%1.%2.%3.%4.%5.%6.%7.%8.%9"/>
      <w:lvlJc w:val="left"/>
      <w:pPr>
        <w:tabs>
          <w:tab w:val="num" w:pos="0"/>
        </w:tabs>
        <w:ind w:left="709" w:hanging="709"/>
      </w:pPr>
      <w:rPr>
        <w:rFonts w:hint="default"/>
      </w:rPr>
    </w:lvl>
  </w:abstractNum>
  <w:abstractNum w:abstractNumId="15" w15:restartNumberingAfterBreak="0">
    <w:nsid w:val="05CA4C62"/>
    <w:multiLevelType w:val="multilevel"/>
    <w:tmpl w:val="0F36D304"/>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6" w15:restartNumberingAfterBreak="0">
    <w:nsid w:val="05F252BD"/>
    <w:multiLevelType w:val="singleLevel"/>
    <w:tmpl w:val="074C56F8"/>
    <w:lvl w:ilvl="0">
      <w:start w:val="1"/>
      <w:numFmt w:val="decimal"/>
      <w:pStyle w:val="ListBullet5"/>
      <w:lvlText w:val="[%1]"/>
      <w:lvlJc w:val="left"/>
      <w:pPr>
        <w:tabs>
          <w:tab w:val="num" w:pos="360"/>
        </w:tabs>
        <w:ind w:left="360" w:hanging="360"/>
      </w:pPr>
    </w:lvl>
  </w:abstractNum>
  <w:abstractNum w:abstractNumId="17" w15:restartNumberingAfterBreak="0">
    <w:nsid w:val="06BC0B68"/>
    <w:multiLevelType w:val="multilevel"/>
    <w:tmpl w:val="A47A551C"/>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8" w15:restartNumberingAfterBreak="0">
    <w:nsid w:val="070C768B"/>
    <w:multiLevelType w:val="multilevel"/>
    <w:tmpl w:val="B7584E52"/>
    <w:lvl w:ilvl="0">
      <w:start w:val="1"/>
      <w:numFmt w:val="decimal"/>
      <w:lvlText w:val="B-%1"/>
      <w:lvlJc w:val="left"/>
      <w:pPr>
        <w:tabs>
          <w:tab w:val="num" w:pos="0"/>
        </w:tabs>
        <w:ind w:left="709" w:hanging="709"/>
      </w:pPr>
      <w:rPr>
        <w:rFonts w:hint="default"/>
      </w:rPr>
    </w:lvl>
    <w:lvl w:ilvl="1">
      <w:start w:val="1"/>
      <w:numFmt w:val="decimal"/>
      <w:lvlText w:val="B-%1.%2"/>
      <w:lvlJc w:val="left"/>
      <w:pPr>
        <w:tabs>
          <w:tab w:val="num" w:pos="0"/>
        </w:tabs>
        <w:ind w:left="709" w:hanging="709"/>
      </w:pPr>
      <w:rPr>
        <w:rFonts w:hint="default"/>
        <w:i w:val="0"/>
      </w:rPr>
    </w:lvl>
    <w:lvl w:ilvl="2">
      <w:start w:val="1"/>
      <w:numFmt w:val="decimal"/>
      <w:lvlText w:val="B-%1.%2.%3"/>
      <w:lvlJc w:val="left"/>
      <w:pPr>
        <w:tabs>
          <w:tab w:val="num" w:pos="0"/>
        </w:tabs>
        <w:ind w:left="709" w:hanging="709"/>
      </w:pPr>
      <w:rPr>
        <w:rFonts w:hint="default"/>
      </w:rPr>
    </w:lvl>
    <w:lvl w:ilvl="3">
      <w:start w:val="1"/>
      <w:numFmt w:val="decimal"/>
      <w:lvlText w:val="B-%1.%2.%3.%4"/>
      <w:lvlJc w:val="left"/>
      <w:pPr>
        <w:tabs>
          <w:tab w:val="num" w:pos="0"/>
        </w:tabs>
        <w:ind w:left="709" w:hanging="709"/>
      </w:pPr>
      <w:rPr>
        <w:rFonts w:hint="default"/>
      </w:rPr>
    </w:lvl>
    <w:lvl w:ilvl="4">
      <w:start w:val="1"/>
      <w:numFmt w:val="decimal"/>
      <w:lvlText w:val="B-%1.%2.%3.%4.%5"/>
      <w:lvlJc w:val="left"/>
      <w:pPr>
        <w:tabs>
          <w:tab w:val="num" w:pos="0"/>
        </w:tabs>
        <w:ind w:left="709" w:hanging="709"/>
      </w:pPr>
      <w:rPr>
        <w:rFonts w:hint="default"/>
      </w:rPr>
    </w:lvl>
    <w:lvl w:ilvl="5">
      <w:start w:val="1"/>
      <w:numFmt w:val="decimal"/>
      <w:lvlText w:val="B-%1.%2.%3.%4.%5.%6"/>
      <w:lvlJc w:val="left"/>
      <w:pPr>
        <w:tabs>
          <w:tab w:val="num" w:pos="0"/>
        </w:tabs>
        <w:ind w:left="709" w:hanging="709"/>
      </w:pPr>
      <w:rPr>
        <w:rFonts w:hint="default"/>
      </w:rPr>
    </w:lvl>
    <w:lvl w:ilvl="6">
      <w:start w:val="1"/>
      <w:numFmt w:val="decimal"/>
      <w:lvlText w:val="B-%1.%2.%3.%4.%5.%6.%7"/>
      <w:lvlJc w:val="left"/>
      <w:pPr>
        <w:tabs>
          <w:tab w:val="num" w:pos="0"/>
        </w:tabs>
        <w:ind w:left="709" w:hanging="709"/>
      </w:pPr>
      <w:rPr>
        <w:rFonts w:hint="default"/>
      </w:rPr>
    </w:lvl>
    <w:lvl w:ilvl="7">
      <w:start w:val="1"/>
      <w:numFmt w:val="decimal"/>
      <w:lvlText w:val="B-%1.%2.%3.%4.%5.%6.%7.%8"/>
      <w:lvlJc w:val="left"/>
      <w:pPr>
        <w:tabs>
          <w:tab w:val="num" w:pos="0"/>
        </w:tabs>
        <w:ind w:left="709" w:hanging="709"/>
      </w:pPr>
      <w:rPr>
        <w:rFonts w:hint="default"/>
      </w:rPr>
    </w:lvl>
    <w:lvl w:ilvl="8">
      <w:start w:val="1"/>
      <w:numFmt w:val="decimal"/>
      <w:lvlText w:val="B-%1.%2.%3.%4.%5.%6.%7.%8.%9"/>
      <w:lvlJc w:val="left"/>
      <w:pPr>
        <w:tabs>
          <w:tab w:val="num" w:pos="0"/>
        </w:tabs>
        <w:ind w:left="709" w:hanging="709"/>
      </w:pPr>
      <w:rPr>
        <w:rFonts w:hint="default"/>
      </w:rPr>
    </w:lvl>
  </w:abstractNum>
  <w:abstractNum w:abstractNumId="19" w15:restartNumberingAfterBreak="0">
    <w:nsid w:val="08AF61E0"/>
    <w:multiLevelType w:val="multilevel"/>
    <w:tmpl w:val="B7584E52"/>
    <w:lvl w:ilvl="0">
      <w:start w:val="1"/>
      <w:numFmt w:val="decimal"/>
      <w:lvlText w:val="B-%1"/>
      <w:lvlJc w:val="left"/>
      <w:pPr>
        <w:tabs>
          <w:tab w:val="num" w:pos="0"/>
        </w:tabs>
        <w:ind w:left="709" w:hanging="709"/>
      </w:pPr>
      <w:rPr>
        <w:rFonts w:hint="default"/>
      </w:rPr>
    </w:lvl>
    <w:lvl w:ilvl="1">
      <w:start w:val="1"/>
      <w:numFmt w:val="decimal"/>
      <w:lvlText w:val="B-%1.%2"/>
      <w:lvlJc w:val="left"/>
      <w:pPr>
        <w:tabs>
          <w:tab w:val="num" w:pos="0"/>
        </w:tabs>
        <w:ind w:left="709" w:hanging="709"/>
      </w:pPr>
      <w:rPr>
        <w:rFonts w:hint="default"/>
        <w:i w:val="0"/>
      </w:rPr>
    </w:lvl>
    <w:lvl w:ilvl="2">
      <w:start w:val="1"/>
      <w:numFmt w:val="decimal"/>
      <w:lvlText w:val="B-%1.%2.%3"/>
      <w:lvlJc w:val="left"/>
      <w:pPr>
        <w:tabs>
          <w:tab w:val="num" w:pos="0"/>
        </w:tabs>
        <w:ind w:left="709" w:hanging="709"/>
      </w:pPr>
      <w:rPr>
        <w:rFonts w:hint="default"/>
      </w:rPr>
    </w:lvl>
    <w:lvl w:ilvl="3">
      <w:start w:val="1"/>
      <w:numFmt w:val="decimal"/>
      <w:lvlText w:val="B-%1.%2.%3.%4"/>
      <w:lvlJc w:val="left"/>
      <w:pPr>
        <w:tabs>
          <w:tab w:val="num" w:pos="0"/>
        </w:tabs>
        <w:ind w:left="709" w:hanging="709"/>
      </w:pPr>
      <w:rPr>
        <w:rFonts w:hint="default"/>
      </w:rPr>
    </w:lvl>
    <w:lvl w:ilvl="4">
      <w:start w:val="1"/>
      <w:numFmt w:val="decimal"/>
      <w:lvlText w:val="B-%1.%2.%3.%4.%5"/>
      <w:lvlJc w:val="left"/>
      <w:pPr>
        <w:tabs>
          <w:tab w:val="num" w:pos="0"/>
        </w:tabs>
        <w:ind w:left="709" w:hanging="709"/>
      </w:pPr>
      <w:rPr>
        <w:rFonts w:hint="default"/>
      </w:rPr>
    </w:lvl>
    <w:lvl w:ilvl="5">
      <w:start w:val="1"/>
      <w:numFmt w:val="decimal"/>
      <w:lvlText w:val="B-%1.%2.%3.%4.%5.%6"/>
      <w:lvlJc w:val="left"/>
      <w:pPr>
        <w:tabs>
          <w:tab w:val="num" w:pos="0"/>
        </w:tabs>
        <w:ind w:left="709" w:hanging="709"/>
      </w:pPr>
      <w:rPr>
        <w:rFonts w:hint="default"/>
      </w:rPr>
    </w:lvl>
    <w:lvl w:ilvl="6">
      <w:start w:val="1"/>
      <w:numFmt w:val="decimal"/>
      <w:lvlText w:val="B-%1.%2.%3.%4.%5.%6.%7"/>
      <w:lvlJc w:val="left"/>
      <w:pPr>
        <w:tabs>
          <w:tab w:val="num" w:pos="0"/>
        </w:tabs>
        <w:ind w:left="709" w:hanging="709"/>
      </w:pPr>
      <w:rPr>
        <w:rFonts w:hint="default"/>
      </w:rPr>
    </w:lvl>
    <w:lvl w:ilvl="7">
      <w:start w:val="1"/>
      <w:numFmt w:val="decimal"/>
      <w:lvlText w:val="B-%1.%2.%3.%4.%5.%6.%7.%8"/>
      <w:lvlJc w:val="left"/>
      <w:pPr>
        <w:tabs>
          <w:tab w:val="num" w:pos="0"/>
        </w:tabs>
        <w:ind w:left="709" w:hanging="709"/>
      </w:pPr>
      <w:rPr>
        <w:rFonts w:hint="default"/>
      </w:rPr>
    </w:lvl>
    <w:lvl w:ilvl="8">
      <w:start w:val="1"/>
      <w:numFmt w:val="decimal"/>
      <w:lvlText w:val="B-%1.%2.%3.%4.%5.%6.%7.%8.%9"/>
      <w:lvlJc w:val="left"/>
      <w:pPr>
        <w:tabs>
          <w:tab w:val="num" w:pos="0"/>
        </w:tabs>
        <w:ind w:left="709" w:hanging="709"/>
      </w:pPr>
      <w:rPr>
        <w:rFonts w:hint="default"/>
      </w:rPr>
    </w:lvl>
  </w:abstractNum>
  <w:abstractNum w:abstractNumId="20" w15:restartNumberingAfterBreak="0">
    <w:nsid w:val="090949B2"/>
    <w:multiLevelType w:val="multilevel"/>
    <w:tmpl w:val="EF90148A"/>
    <w:lvl w:ilvl="0">
      <w:start w:val="1"/>
      <w:numFmt w:val="bullet"/>
      <w:lvlText w:val=""/>
      <w:lvlJc w:val="left"/>
      <w:pPr>
        <w:tabs>
          <w:tab w:val="num" w:pos="643"/>
        </w:tabs>
        <w:ind w:left="643" w:hanging="360"/>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1" w15:restartNumberingAfterBreak="0">
    <w:nsid w:val="0AAA4C38"/>
    <w:multiLevelType w:val="multilevel"/>
    <w:tmpl w:val="B7584E52"/>
    <w:lvl w:ilvl="0">
      <w:start w:val="1"/>
      <w:numFmt w:val="decimal"/>
      <w:lvlText w:val="B-%1"/>
      <w:lvlJc w:val="left"/>
      <w:pPr>
        <w:tabs>
          <w:tab w:val="num" w:pos="0"/>
        </w:tabs>
        <w:ind w:left="709" w:hanging="709"/>
      </w:pPr>
      <w:rPr>
        <w:rFonts w:hint="default"/>
      </w:rPr>
    </w:lvl>
    <w:lvl w:ilvl="1">
      <w:start w:val="1"/>
      <w:numFmt w:val="decimal"/>
      <w:lvlText w:val="B-%1.%2"/>
      <w:lvlJc w:val="left"/>
      <w:pPr>
        <w:tabs>
          <w:tab w:val="num" w:pos="0"/>
        </w:tabs>
        <w:ind w:left="709" w:hanging="709"/>
      </w:pPr>
      <w:rPr>
        <w:rFonts w:hint="default"/>
        <w:i w:val="0"/>
      </w:rPr>
    </w:lvl>
    <w:lvl w:ilvl="2">
      <w:start w:val="1"/>
      <w:numFmt w:val="decimal"/>
      <w:lvlText w:val="B-%1.%2.%3"/>
      <w:lvlJc w:val="left"/>
      <w:pPr>
        <w:tabs>
          <w:tab w:val="num" w:pos="0"/>
        </w:tabs>
        <w:ind w:left="709" w:hanging="709"/>
      </w:pPr>
      <w:rPr>
        <w:rFonts w:hint="default"/>
      </w:rPr>
    </w:lvl>
    <w:lvl w:ilvl="3">
      <w:start w:val="1"/>
      <w:numFmt w:val="decimal"/>
      <w:lvlText w:val="B-%1.%2.%3.%4"/>
      <w:lvlJc w:val="left"/>
      <w:pPr>
        <w:tabs>
          <w:tab w:val="num" w:pos="0"/>
        </w:tabs>
        <w:ind w:left="709" w:hanging="709"/>
      </w:pPr>
      <w:rPr>
        <w:rFonts w:hint="default"/>
      </w:rPr>
    </w:lvl>
    <w:lvl w:ilvl="4">
      <w:start w:val="1"/>
      <w:numFmt w:val="decimal"/>
      <w:lvlText w:val="B-%1.%2.%3.%4.%5"/>
      <w:lvlJc w:val="left"/>
      <w:pPr>
        <w:tabs>
          <w:tab w:val="num" w:pos="0"/>
        </w:tabs>
        <w:ind w:left="709" w:hanging="709"/>
      </w:pPr>
      <w:rPr>
        <w:rFonts w:hint="default"/>
      </w:rPr>
    </w:lvl>
    <w:lvl w:ilvl="5">
      <w:start w:val="1"/>
      <w:numFmt w:val="decimal"/>
      <w:lvlText w:val="B-%1.%2.%3.%4.%5.%6"/>
      <w:lvlJc w:val="left"/>
      <w:pPr>
        <w:tabs>
          <w:tab w:val="num" w:pos="0"/>
        </w:tabs>
        <w:ind w:left="709" w:hanging="709"/>
      </w:pPr>
      <w:rPr>
        <w:rFonts w:hint="default"/>
      </w:rPr>
    </w:lvl>
    <w:lvl w:ilvl="6">
      <w:start w:val="1"/>
      <w:numFmt w:val="decimal"/>
      <w:lvlText w:val="B-%1.%2.%3.%4.%5.%6.%7"/>
      <w:lvlJc w:val="left"/>
      <w:pPr>
        <w:tabs>
          <w:tab w:val="num" w:pos="0"/>
        </w:tabs>
        <w:ind w:left="709" w:hanging="709"/>
      </w:pPr>
      <w:rPr>
        <w:rFonts w:hint="default"/>
      </w:rPr>
    </w:lvl>
    <w:lvl w:ilvl="7">
      <w:start w:val="1"/>
      <w:numFmt w:val="decimal"/>
      <w:lvlText w:val="B-%1.%2.%3.%4.%5.%6.%7.%8"/>
      <w:lvlJc w:val="left"/>
      <w:pPr>
        <w:tabs>
          <w:tab w:val="num" w:pos="0"/>
        </w:tabs>
        <w:ind w:left="709" w:hanging="709"/>
      </w:pPr>
      <w:rPr>
        <w:rFonts w:hint="default"/>
      </w:rPr>
    </w:lvl>
    <w:lvl w:ilvl="8">
      <w:start w:val="1"/>
      <w:numFmt w:val="decimal"/>
      <w:lvlText w:val="B-%1.%2.%3.%4.%5.%6.%7.%8.%9"/>
      <w:lvlJc w:val="left"/>
      <w:pPr>
        <w:tabs>
          <w:tab w:val="num" w:pos="0"/>
        </w:tabs>
        <w:ind w:left="709" w:hanging="709"/>
      </w:pPr>
      <w:rPr>
        <w:rFonts w:hint="default"/>
      </w:rPr>
    </w:lvl>
  </w:abstractNum>
  <w:abstractNum w:abstractNumId="22" w15:restartNumberingAfterBreak="0">
    <w:nsid w:val="0B114AC1"/>
    <w:multiLevelType w:val="multilevel"/>
    <w:tmpl w:val="0B507906"/>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3" w15:restartNumberingAfterBreak="0">
    <w:nsid w:val="0C8B5F15"/>
    <w:multiLevelType w:val="multilevel"/>
    <w:tmpl w:val="65CCCB34"/>
    <w:lvl w:ilvl="0">
      <w:start w:val="1"/>
      <w:numFmt w:val="decimal"/>
      <w:lvlText w:val="B-%1"/>
      <w:lvlJc w:val="left"/>
      <w:pPr>
        <w:tabs>
          <w:tab w:val="num" w:pos="0"/>
        </w:tabs>
        <w:ind w:left="709" w:hanging="709"/>
      </w:pPr>
    </w:lvl>
    <w:lvl w:ilvl="1">
      <w:start w:val="1"/>
      <w:numFmt w:val="decimal"/>
      <w:lvlText w:val="B-%1.%2"/>
      <w:lvlJc w:val="left"/>
      <w:pPr>
        <w:tabs>
          <w:tab w:val="num" w:pos="0"/>
        </w:tabs>
        <w:ind w:left="709" w:hanging="709"/>
      </w:pPr>
      <w:rPr>
        <w:i w:val="0"/>
      </w:rPr>
    </w:lvl>
    <w:lvl w:ilvl="2">
      <w:start w:val="1"/>
      <w:numFmt w:val="decimal"/>
      <w:lvlText w:val="B-%1.%2.%3"/>
      <w:lvlJc w:val="left"/>
      <w:pPr>
        <w:tabs>
          <w:tab w:val="num" w:pos="0"/>
        </w:tabs>
        <w:ind w:left="709" w:hanging="709"/>
      </w:pPr>
    </w:lvl>
    <w:lvl w:ilvl="3">
      <w:start w:val="1"/>
      <w:numFmt w:val="decimal"/>
      <w:lvlText w:val="B-%1.%2.%3.%4"/>
      <w:lvlJc w:val="left"/>
      <w:pPr>
        <w:tabs>
          <w:tab w:val="num" w:pos="0"/>
        </w:tabs>
        <w:ind w:left="709" w:hanging="709"/>
      </w:pPr>
    </w:lvl>
    <w:lvl w:ilvl="4">
      <w:start w:val="1"/>
      <w:numFmt w:val="decimal"/>
      <w:lvlText w:val="B-%1.%2.%3.%4.%5"/>
      <w:lvlJc w:val="left"/>
      <w:pPr>
        <w:tabs>
          <w:tab w:val="num" w:pos="0"/>
        </w:tabs>
        <w:ind w:left="709" w:hanging="709"/>
      </w:pPr>
    </w:lvl>
    <w:lvl w:ilvl="5">
      <w:start w:val="1"/>
      <w:numFmt w:val="decimal"/>
      <w:lvlText w:val="B-%1.%2.%3.%4.%5.%6"/>
      <w:lvlJc w:val="left"/>
      <w:pPr>
        <w:tabs>
          <w:tab w:val="num" w:pos="0"/>
        </w:tabs>
        <w:ind w:left="709" w:hanging="709"/>
      </w:pPr>
    </w:lvl>
    <w:lvl w:ilvl="6">
      <w:start w:val="1"/>
      <w:numFmt w:val="decimal"/>
      <w:lvlText w:val="%1.%2.%3.%4.%5.%6.%7"/>
      <w:lvlJc w:val="left"/>
      <w:pPr>
        <w:tabs>
          <w:tab w:val="num" w:pos="0"/>
        </w:tabs>
        <w:ind w:left="709" w:hanging="709"/>
      </w:pPr>
    </w:lvl>
    <w:lvl w:ilvl="7">
      <w:start w:val="1"/>
      <w:numFmt w:val="decimal"/>
      <w:lvlText w:val="%1.%2.%3.%4.%5.%6.%7.%8"/>
      <w:lvlJc w:val="left"/>
      <w:pPr>
        <w:tabs>
          <w:tab w:val="num" w:pos="0"/>
        </w:tabs>
        <w:ind w:left="709" w:hanging="709"/>
      </w:pPr>
    </w:lvl>
    <w:lvl w:ilvl="8">
      <w:start w:val="1"/>
      <w:numFmt w:val="decimal"/>
      <w:lvlText w:val="%1.%2.%3.%4.%5.%6.%7.%8.%9"/>
      <w:lvlJc w:val="left"/>
      <w:pPr>
        <w:tabs>
          <w:tab w:val="num" w:pos="0"/>
        </w:tabs>
        <w:ind w:left="709" w:hanging="709"/>
      </w:pPr>
    </w:lvl>
  </w:abstractNum>
  <w:abstractNum w:abstractNumId="24" w15:restartNumberingAfterBreak="0">
    <w:nsid w:val="0EAC0F63"/>
    <w:multiLevelType w:val="hybridMultilevel"/>
    <w:tmpl w:val="FEB4D1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0EB56BFA"/>
    <w:multiLevelType w:val="multilevel"/>
    <w:tmpl w:val="58646772"/>
    <w:lvl w:ilvl="0">
      <w:start w:val="1"/>
      <w:numFmt w:val="bullet"/>
      <w:lvlText w:val=""/>
      <w:lvlJc w:val="left"/>
      <w:pPr>
        <w:tabs>
          <w:tab w:val="num" w:pos="1492"/>
        </w:tabs>
        <w:ind w:left="1492" w:hanging="360"/>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6" w15:restartNumberingAfterBreak="0">
    <w:nsid w:val="0F9D3224"/>
    <w:multiLevelType w:val="multilevel"/>
    <w:tmpl w:val="68A4DF96"/>
    <w:lvl w:ilvl="0">
      <w:start w:val="1"/>
      <w:numFmt w:val="decimal"/>
      <w:lvlText w:val="C-%1"/>
      <w:lvlJc w:val="left"/>
      <w:pPr>
        <w:tabs>
          <w:tab w:val="num" w:pos="0"/>
        </w:tabs>
        <w:ind w:left="709" w:hanging="709"/>
      </w:pPr>
    </w:lvl>
    <w:lvl w:ilvl="1">
      <w:start w:val="1"/>
      <w:numFmt w:val="decimal"/>
      <w:lvlText w:val="C-%1.%2"/>
      <w:lvlJc w:val="left"/>
      <w:pPr>
        <w:tabs>
          <w:tab w:val="num" w:pos="0"/>
        </w:tabs>
        <w:ind w:left="709" w:hanging="709"/>
      </w:pPr>
      <w:rPr>
        <w:i w:val="0"/>
      </w:rPr>
    </w:lvl>
    <w:lvl w:ilvl="2">
      <w:start w:val="1"/>
      <w:numFmt w:val="decimal"/>
      <w:lvlText w:val="C-%1.%2.%3"/>
      <w:lvlJc w:val="left"/>
      <w:pPr>
        <w:tabs>
          <w:tab w:val="num" w:pos="0"/>
        </w:tabs>
        <w:ind w:left="709" w:hanging="709"/>
      </w:pPr>
    </w:lvl>
    <w:lvl w:ilvl="3">
      <w:start w:val="1"/>
      <w:numFmt w:val="decimal"/>
      <w:lvlText w:val="C-%1.%2.%3.%4"/>
      <w:lvlJc w:val="left"/>
      <w:pPr>
        <w:tabs>
          <w:tab w:val="num" w:pos="0"/>
        </w:tabs>
        <w:ind w:left="709" w:hanging="709"/>
      </w:pPr>
    </w:lvl>
    <w:lvl w:ilvl="4">
      <w:start w:val="1"/>
      <w:numFmt w:val="decimal"/>
      <w:lvlText w:val="C-%1.%2.%3.%4.%5"/>
      <w:lvlJc w:val="left"/>
      <w:pPr>
        <w:tabs>
          <w:tab w:val="num" w:pos="0"/>
        </w:tabs>
        <w:ind w:left="709" w:hanging="709"/>
      </w:pPr>
    </w:lvl>
    <w:lvl w:ilvl="5">
      <w:start w:val="1"/>
      <w:numFmt w:val="decimal"/>
      <w:lvlText w:val="C-%1.%2.%3.%4.%5.%6"/>
      <w:lvlJc w:val="left"/>
      <w:pPr>
        <w:tabs>
          <w:tab w:val="num" w:pos="0"/>
        </w:tabs>
        <w:ind w:left="709" w:hanging="709"/>
      </w:pPr>
    </w:lvl>
    <w:lvl w:ilvl="6">
      <w:start w:val="1"/>
      <w:numFmt w:val="decimal"/>
      <w:lvlText w:val="%1.%2.%3.%4.%5.%6.%7"/>
      <w:lvlJc w:val="left"/>
      <w:pPr>
        <w:tabs>
          <w:tab w:val="num" w:pos="0"/>
        </w:tabs>
        <w:ind w:left="709" w:hanging="709"/>
      </w:pPr>
    </w:lvl>
    <w:lvl w:ilvl="7">
      <w:start w:val="1"/>
      <w:numFmt w:val="decimal"/>
      <w:lvlText w:val="%1.%2.%3.%4.%5.%6.%7.%8"/>
      <w:lvlJc w:val="left"/>
      <w:pPr>
        <w:tabs>
          <w:tab w:val="num" w:pos="0"/>
        </w:tabs>
        <w:ind w:left="709" w:hanging="709"/>
      </w:pPr>
    </w:lvl>
    <w:lvl w:ilvl="8">
      <w:start w:val="1"/>
      <w:numFmt w:val="decimal"/>
      <w:lvlText w:val="%1.%2.%3.%4.%5.%6.%7.%8.%9"/>
      <w:lvlJc w:val="left"/>
      <w:pPr>
        <w:tabs>
          <w:tab w:val="num" w:pos="0"/>
        </w:tabs>
        <w:ind w:left="709" w:hanging="709"/>
      </w:pPr>
    </w:lvl>
  </w:abstractNum>
  <w:abstractNum w:abstractNumId="27" w15:restartNumberingAfterBreak="0">
    <w:nsid w:val="0FF977D2"/>
    <w:multiLevelType w:val="hybridMultilevel"/>
    <w:tmpl w:val="E5D24A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101D5BC5"/>
    <w:multiLevelType w:val="multilevel"/>
    <w:tmpl w:val="70667346"/>
    <w:lvl w:ilvl="0">
      <w:start w:val="1"/>
      <w:numFmt w:val="decimal"/>
      <w:lvlText w:val="B-%1"/>
      <w:lvlJc w:val="left"/>
      <w:pPr>
        <w:tabs>
          <w:tab w:val="num" w:pos="0"/>
        </w:tabs>
        <w:ind w:left="709" w:hanging="709"/>
      </w:pPr>
      <w:rPr>
        <w:rFonts w:hint="default"/>
      </w:rPr>
    </w:lvl>
    <w:lvl w:ilvl="1">
      <w:start w:val="1"/>
      <w:numFmt w:val="decimal"/>
      <w:lvlText w:val="B-%1.%2"/>
      <w:lvlJc w:val="left"/>
      <w:pPr>
        <w:tabs>
          <w:tab w:val="num" w:pos="1080"/>
        </w:tabs>
        <w:ind w:left="864" w:hanging="864"/>
      </w:pPr>
      <w:rPr>
        <w:rFonts w:hint="default"/>
        <w:i w:val="0"/>
      </w:rPr>
    </w:lvl>
    <w:lvl w:ilvl="2">
      <w:start w:val="1"/>
      <w:numFmt w:val="decimal"/>
      <w:lvlText w:val="B-%1.%2.%3"/>
      <w:lvlJc w:val="left"/>
      <w:pPr>
        <w:tabs>
          <w:tab w:val="num" w:pos="1296"/>
        </w:tabs>
        <w:ind w:left="1080" w:hanging="1080"/>
      </w:pPr>
      <w:rPr>
        <w:rFonts w:hint="default"/>
      </w:rPr>
    </w:lvl>
    <w:lvl w:ilvl="3">
      <w:start w:val="1"/>
      <w:numFmt w:val="decimal"/>
      <w:lvlText w:val="B-%1.%2.%3.%4"/>
      <w:lvlJc w:val="left"/>
      <w:pPr>
        <w:tabs>
          <w:tab w:val="num" w:pos="0"/>
        </w:tabs>
        <w:ind w:left="1080" w:hanging="1080"/>
      </w:pPr>
      <w:rPr>
        <w:rFonts w:hint="default"/>
      </w:rPr>
    </w:lvl>
    <w:lvl w:ilvl="4">
      <w:start w:val="1"/>
      <w:numFmt w:val="decimal"/>
      <w:lvlText w:val="B-%1.%2.%3.%4.%5"/>
      <w:lvlJc w:val="left"/>
      <w:pPr>
        <w:tabs>
          <w:tab w:val="num" w:pos="0"/>
        </w:tabs>
        <w:ind w:left="709" w:hanging="709"/>
      </w:pPr>
      <w:rPr>
        <w:rFonts w:hint="default"/>
      </w:rPr>
    </w:lvl>
    <w:lvl w:ilvl="5">
      <w:start w:val="1"/>
      <w:numFmt w:val="decimal"/>
      <w:lvlText w:val="B-%1.%2.%3.%4.%5.%6"/>
      <w:lvlJc w:val="left"/>
      <w:pPr>
        <w:tabs>
          <w:tab w:val="num" w:pos="0"/>
        </w:tabs>
        <w:ind w:left="709" w:hanging="709"/>
      </w:pPr>
      <w:rPr>
        <w:rFonts w:hint="default"/>
      </w:rPr>
    </w:lvl>
    <w:lvl w:ilvl="6">
      <w:start w:val="1"/>
      <w:numFmt w:val="decimal"/>
      <w:lvlText w:val="B-%1.%2.%3.%4.%5.%6.%7"/>
      <w:lvlJc w:val="left"/>
      <w:pPr>
        <w:tabs>
          <w:tab w:val="num" w:pos="0"/>
        </w:tabs>
        <w:ind w:left="709" w:hanging="709"/>
      </w:pPr>
      <w:rPr>
        <w:rFonts w:hint="default"/>
      </w:rPr>
    </w:lvl>
    <w:lvl w:ilvl="7">
      <w:start w:val="1"/>
      <w:numFmt w:val="decimal"/>
      <w:lvlText w:val="B-%1.%2.%3.%4.%5.%6.%7.%8"/>
      <w:lvlJc w:val="left"/>
      <w:pPr>
        <w:tabs>
          <w:tab w:val="num" w:pos="0"/>
        </w:tabs>
        <w:ind w:left="709" w:hanging="709"/>
      </w:pPr>
      <w:rPr>
        <w:rFonts w:hint="default"/>
      </w:rPr>
    </w:lvl>
    <w:lvl w:ilvl="8">
      <w:start w:val="1"/>
      <w:numFmt w:val="decimal"/>
      <w:lvlText w:val="B-%1.%2.%3.%4.%5.%6.%7.%8.%9"/>
      <w:lvlJc w:val="left"/>
      <w:pPr>
        <w:tabs>
          <w:tab w:val="num" w:pos="0"/>
        </w:tabs>
        <w:ind w:left="709" w:hanging="709"/>
      </w:pPr>
      <w:rPr>
        <w:rFonts w:hint="default"/>
      </w:rPr>
    </w:lvl>
  </w:abstractNum>
  <w:abstractNum w:abstractNumId="29" w15:restartNumberingAfterBreak="0">
    <w:nsid w:val="11150E3D"/>
    <w:multiLevelType w:val="multilevel"/>
    <w:tmpl w:val="EC065258"/>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0" w15:restartNumberingAfterBreak="0">
    <w:nsid w:val="12533A67"/>
    <w:multiLevelType w:val="multilevel"/>
    <w:tmpl w:val="70667346"/>
    <w:lvl w:ilvl="0">
      <w:start w:val="1"/>
      <w:numFmt w:val="decimal"/>
      <w:lvlText w:val="B-%1"/>
      <w:lvlJc w:val="left"/>
      <w:pPr>
        <w:tabs>
          <w:tab w:val="num" w:pos="0"/>
        </w:tabs>
        <w:ind w:left="709" w:hanging="709"/>
      </w:pPr>
      <w:rPr>
        <w:rFonts w:hint="default"/>
      </w:rPr>
    </w:lvl>
    <w:lvl w:ilvl="1">
      <w:start w:val="1"/>
      <w:numFmt w:val="decimal"/>
      <w:lvlText w:val="B-%1.%2"/>
      <w:lvlJc w:val="left"/>
      <w:pPr>
        <w:tabs>
          <w:tab w:val="num" w:pos="1080"/>
        </w:tabs>
        <w:ind w:left="864" w:hanging="864"/>
      </w:pPr>
      <w:rPr>
        <w:rFonts w:hint="default"/>
        <w:i w:val="0"/>
      </w:rPr>
    </w:lvl>
    <w:lvl w:ilvl="2">
      <w:start w:val="1"/>
      <w:numFmt w:val="decimal"/>
      <w:lvlText w:val="B-%1.%2.%3"/>
      <w:lvlJc w:val="left"/>
      <w:pPr>
        <w:tabs>
          <w:tab w:val="num" w:pos="1296"/>
        </w:tabs>
        <w:ind w:left="1080" w:hanging="1080"/>
      </w:pPr>
      <w:rPr>
        <w:rFonts w:hint="default"/>
      </w:rPr>
    </w:lvl>
    <w:lvl w:ilvl="3">
      <w:start w:val="1"/>
      <w:numFmt w:val="decimal"/>
      <w:lvlText w:val="B-%1.%2.%3.%4"/>
      <w:lvlJc w:val="left"/>
      <w:pPr>
        <w:tabs>
          <w:tab w:val="num" w:pos="0"/>
        </w:tabs>
        <w:ind w:left="1080" w:hanging="1080"/>
      </w:pPr>
      <w:rPr>
        <w:rFonts w:hint="default"/>
      </w:rPr>
    </w:lvl>
    <w:lvl w:ilvl="4">
      <w:start w:val="1"/>
      <w:numFmt w:val="decimal"/>
      <w:lvlText w:val="B-%1.%2.%3.%4.%5"/>
      <w:lvlJc w:val="left"/>
      <w:pPr>
        <w:tabs>
          <w:tab w:val="num" w:pos="0"/>
        </w:tabs>
        <w:ind w:left="709" w:hanging="709"/>
      </w:pPr>
      <w:rPr>
        <w:rFonts w:hint="default"/>
      </w:rPr>
    </w:lvl>
    <w:lvl w:ilvl="5">
      <w:start w:val="1"/>
      <w:numFmt w:val="decimal"/>
      <w:lvlText w:val="B-%1.%2.%3.%4.%5.%6"/>
      <w:lvlJc w:val="left"/>
      <w:pPr>
        <w:tabs>
          <w:tab w:val="num" w:pos="0"/>
        </w:tabs>
        <w:ind w:left="709" w:hanging="709"/>
      </w:pPr>
      <w:rPr>
        <w:rFonts w:hint="default"/>
      </w:rPr>
    </w:lvl>
    <w:lvl w:ilvl="6">
      <w:start w:val="1"/>
      <w:numFmt w:val="decimal"/>
      <w:lvlText w:val="B-%1.%2.%3.%4.%5.%6.%7"/>
      <w:lvlJc w:val="left"/>
      <w:pPr>
        <w:tabs>
          <w:tab w:val="num" w:pos="0"/>
        </w:tabs>
        <w:ind w:left="709" w:hanging="709"/>
      </w:pPr>
      <w:rPr>
        <w:rFonts w:hint="default"/>
      </w:rPr>
    </w:lvl>
    <w:lvl w:ilvl="7">
      <w:start w:val="1"/>
      <w:numFmt w:val="decimal"/>
      <w:lvlText w:val="B-%1.%2.%3.%4.%5.%6.%7.%8"/>
      <w:lvlJc w:val="left"/>
      <w:pPr>
        <w:tabs>
          <w:tab w:val="num" w:pos="0"/>
        </w:tabs>
        <w:ind w:left="709" w:hanging="709"/>
      </w:pPr>
      <w:rPr>
        <w:rFonts w:hint="default"/>
      </w:rPr>
    </w:lvl>
    <w:lvl w:ilvl="8">
      <w:start w:val="1"/>
      <w:numFmt w:val="decimal"/>
      <w:lvlText w:val="B-%1.%2.%3.%4.%5.%6.%7.%8.%9"/>
      <w:lvlJc w:val="left"/>
      <w:pPr>
        <w:tabs>
          <w:tab w:val="num" w:pos="0"/>
        </w:tabs>
        <w:ind w:left="709" w:hanging="709"/>
      </w:pPr>
      <w:rPr>
        <w:rFonts w:hint="default"/>
      </w:rPr>
    </w:lvl>
  </w:abstractNum>
  <w:abstractNum w:abstractNumId="31" w15:restartNumberingAfterBreak="0">
    <w:nsid w:val="13973AFA"/>
    <w:multiLevelType w:val="multilevel"/>
    <w:tmpl w:val="68A4DF96"/>
    <w:lvl w:ilvl="0">
      <w:start w:val="1"/>
      <w:numFmt w:val="decimal"/>
      <w:lvlText w:val="C-%1"/>
      <w:lvlJc w:val="left"/>
      <w:pPr>
        <w:tabs>
          <w:tab w:val="num" w:pos="0"/>
        </w:tabs>
        <w:ind w:left="709" w:hanging="709"/>
      </w:pPr>
    </w:lvl>
    <w:lvl w:ilvl="1">
      <w:start w:val="1"/>
      <w:numFmt w:val="decimal"/>
      <w:lvlText w:val="C-%1.%2"/>
      <w:lvlJc w:val="left"/>
      <w:pPr>
        <w:tabs>
          <w:tab w:val="num" w:pos="0"/>
        </w:tabs>
        <w:ind w:left="709" w:hanging="709"/>
      </w:pPr>
      <w:rPr>
        <w:i w:val="0"/>
      </w:rPr>
    </w:lvl>
    <w:lvl w:ilvl="2">
      <w:start w:val="1"/>
      <w:numFmt w:val="decimal"/>
      <w:lvlText w:val="C-%1.%2.%3"/>
      <w:lvlJc w:val="left"/>
      <w:pPr>
        <w:tabs>
          <w:tab w:val="num" w:pos="0"/>
        </w:tabs>
        <w:ind w:left="709" w:hanging="709"/>
      </w:pPr>
    </w:lvl>
    <w:lvl w:ilvl="3">
      <w:start w:val="1"/>
      <w:numFmt w:val="decimal"/>
      <w:lvlText w:val="C-%1.%2.%3.%4"/>
      <w:lvlJc w:val="left"/>
      <w:pPr>
        <w:tabs>
          <w:tab w:val="num" w:pos="0"/>
        </w:tabs>
        <w:ind w:left="709" w:hanging="709"/>
      </w:pPr>
    </w:lvl>
    <w:lvl w:ilvl="4">
      <w:start w:val="1"/>
      <w:numFmt w:val="decimal"/>
      <w:lvlText w:val="C-%1.%2.%3.%4.%5"/>
      <w:lvlJc w:val="left"/>
      <w:pPr>
        <w:tabs>
          <w:tab w:val="num" w:pos="0"/>
        </w:tabs>
        <w:ind w:left="709" w:hanging="709"/>
      </w:pPr>
    </w:lvl>
    <w:lvl w:ilvl="5">
      <w:start w:val="1"/>
      <w:numFmt w:val="decimal"/>
      <w:lvlText w:val="C-%1.%2.%3.%4.%5.%6"/>
      <w:lvlJc w:val="left"/>
      <w:pPr>
        <w:tabs>
          <w:tab w:val="num" w:pos="0"/>
        </w:tabs>
        <w:ind w:left="709" w:hanging="709"/>
      </w:pPr>
    </w:lvl>
    <w:lvl w:ilvl="6">
      <w:start w:val="1"/>
      <w:numFmt w:val="decimal"/>
      <w:lvlText w:val="%1.%2.%3.%4.%5.%6.%7"/>
      <w:lvlJc w:val="left"/>
      <w:pPr>
        <w:tabs>
          <w:tab w:val="num" w:pos="0"/>
        </w:tabs>
        <w:ind w:left="709" w:hanging="709"/>
      </w:pPr>
    </w:lvl>
    <w:lvl w:ilvl="7">
      <w:start w:val="1"/>
      <w:numFmt w:val="decimal"/>
      <w:lvlText w:val="%1.%2.%3.%4.%5.%6.%7.%8"/>
      <w:lvlJc w:val="left"/>
      <w:pPr>
        <w:tabs>
          <w:tab w:val="num" w:pos="0"/>
        </w:tabs>
        <w:ind w:left="709" w:hanging="709"/>
      </w:pPr>
    </w:lvl>
    <w:lvl w:ilvl="8">
      <w:start w:val="1"/>
      <w:numFmt w:val="decimal"/>
      <w:lvlText w:val="%1.%2.%3.%4.%5.%6.%7.%8.%9"/>
      <w:lvlJc w:val="left"/>
      <w:pPr>
        <w:tabs>
          <w:tab w:val="num" w:pos="0"/>
        </w:tabs>
        <w:ind w:left="709" w:hanging="709"/>
      </w:pPr>
    </w:lvl>
  </w:abstractNum>
  <w:abstractNum w:abstractNumId="32" w15:restartNumberingAfterBreak="0">
    <w:nsid w:val="14647064"/>
    <w:multiLevelType w:val="multilevel"/>
    <w:tmpl w:val="70667346"/>
    <w:lvl w:ilvl="0">
      <w:start w:val="1"/>
      <w:numFmt w:val="decimal"/>
      <w:lvlText w:val="B-%1"/>
      <w:lvlJc w:val="left"/>
      <w:pPr>
        <w:tabs>
          <w:tab w:val="num" w:pos="0"/>
        </w:tabs>
        <w:ind w:left="709" w:hanging="709"/>
      </w:pPr>
      <w:rPr>
        <w:rFonts w:hint="default"/>
      </w:rPr>
    </w:lvl>
    <w:lvl w:ilvl="1">
      <w:start w:val="1"/>
      <w:numFmt w:val="decimal"/>
      <w:lvlText w:val="B-%1.%2"/>
      <w:lvlJc w:val="left"/>
      <w:pPr>
        <w:tabs>
          <w:tab w:val="num" w:pos="1080"/>
        </w:tabs>
        <w:ind w:left="864" w:hanging="864"/>
      </w:pPr>
      <w:rPr>
        <w:rFonts w:hint="default"/>
        <w:i w:val="0"/>
      </w:rPr>
    </w:lvl>
    <w:lvl w:ilvl="2">
      <w:start w:val="1"/>
      <w:numFmt w:val="decimal"/>
      <w:lvlText w:val="B-%1.%2.%3"/>
      <w:lvlJc w:val="left"/>
      <w:pPr>
        <w:tabs>
          <w:tab w:val="num" w:pos="1296"/>
        </w:tabs>
        <w:ind w:left="1080" w:hanging="1080"/>
      </w:pPr>
      <w:rPr>
        <w:rFonts w:hint="default"/>
      </w:rPr>
    </w:lvl>
    <w:lvl w:ilvl="3">
      <w:start w:val="1"/>
      <w:numFmt w:val="decimal"/>
      <w:lvlText w:val="B-%1.%2.%3.%4"/>
      <w:lvlJc w:val="left"/>
      <w:pPr>
        <w:tabs>
          <w:tab w:val="num" w:pos="0"/>
        </w:tabs>
        <w:ind w:left="1080" w:hanging="1080"/>
      </w:pPr>
      <w:rPr>
        <w:rFonts w:hint="default"/>
      </w:rPr>
    </w:lvl>
    <w:lvl w:ilvl="4">
      <w:start w:val="1"/>
      <w:numFmt w:val="decimal"/>
      <w:lvlText w:val="B-%1.%2.%3.%4.%5"/>
      <w:lvlJc w:val="left"/>
      <w:pPr>
        <w:tabs>
          <w:tab w:val="num" w:pos="0"/>
        </w:tabs>
        <w:ind w:left="709" w:hanging="709"/>
      </w:pPr>
      <w:rPr>
        <w:rFonts w:hint="default"/>
      </w:rPr>
    </w:lvl>
    <w:lvl w:ilvl="5">
      <w:start w:val="1"/>
      <w:numFmt w:val="decimal"/>
      <w:lvlText w:val="B-%1.%2.%3.%4.%5.%6"/>
      <w:lvlJc w:val="left"/>
      <w:pPr>
        <w:tabs>
          <w:tab w:val="num" w:pos="0"/>
        </w:tabs>
        <w:ind w:left="709" w:hanging="709"/>
      </w:pPr>
      <w:rPr>
        <w:rFonts w:hint="default"/>
      </w:rPr>
    </w:lvl>
    <w:lvl w:ilvl="6">
      <w:start w:val="1"/>
      <w:numFmt w:val="decimal"/>
      <w:lvlText w:val="B-%1.%2.%3.%4.%5.%6.%7"/>
      <w:lvlJc w:val="left"/>
      <w:pPr>
        <w:tabs>
          <w:tab w:val="num" w:pos="0"/>
        </w:tabs>
        <w:ind w:left="709" w:hanging="709"/>
      </w:pPr>
      <w:rPr>
        <w:rFonts w:hint="default"/>
      </w:rPr>
    </w:lvl>
    <w:lvl w:ilvl="7">
      <w:start w:val="1"/>
      <w:numFmt w:val="decimal"/>
      <w:lvlText w:val="B-%1.%2.%3.%4.%5.%6.%7.%8"/>
      <w:lvlJc w:val="left"/>
      <w:pPr>
        <w:tabs>
          <w:tab w:val="num" w:pos="0"/>
        </w:tabs>
        <w:ind w:left="709" w:hanging="709"/>
      </w:pPr>
      <w:rPr>
        <w:rFonts w:hint="default"/>
      </w:rPr>
    </w:lvl>
    <w:lvl w:ilvl="8">
      <w:start w:val="1"/>
      <w:numFmt w:val="decimal"/>
      <w:lvlText w:val="B-%1.%2.%3.%4.%5.%6.%7.%8.%9"/>
      <w:lvlJc w:val="left"/>
      <w:pPr>
        <w:tabs>
          <w:tab w:val="num" w:pos="0"/>
        </w:tabs>
        <w:ind w:left="709" w:hanging="709"/>
      </w:pPr>
      <w:rPr>
        <w:rFonts w:hint="default"/>
      </w:rPr>
    </w:lvl>
  </w:abstractNum>
  <w:abstractNum w:abstractNumId="33" w15:restartNumberingAfterBreak="0">
    <w:nsid w:val="1464768F"/>
    <w:multiLevelType w:val="multilevel"/>
    <w:tmpl w:val="4B8A580A"/>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4" w15:restartNumberingAfterBreak="0">
    <w:nsid w:val="14BB73D1"/>
    <w:multiLevelType w:val="multilevel"/>
    <w:tmpl w:val="68A4DF96"/>
    <w:lvl w:ilvl="0">
      <w:start w:val="1"/>
      <w:numFmt w:val="decimal"/>
      <w:lvlText w:val="C-%1"/>
      <w:lvlJc w:val="left"/>
      <w:pPr>
        <w:tabs>
          <w:tab w:val="num" w:pos="0"/>
        </w:tabs>
        <w:ind w:left="709" w:hanging="709"/>
      </w:pPr>
    </w:lvl>
    <w:lvl w:ilvl="1">
      <w:start w:val="1"/>
      <w:numFmt w:val="decimal"/>
      <w:lvlText w:val="C-%1.%2"/>
      <w:lvlJc w:val="left"/>
      <w:pPr>
        <w:tabs>
          <w:tab w:val="num" w:pos="0"/>
        </w:tabs>
        <w:ind w:left="709" w:hanging="709"/>
      </w:pPr>
      <w:rPr>
        <w:i w:val="0"/>
      </w:rPr>
    </w:lvl>
    <w:lvl w:ilvl="2">
      <w:start w:val="1"/>
      <w:numFmt w:val="decimal"/>
      <w:lvlText w:val="C-%1.%2.%3"/>
      <w:lvlJc w:val="left"/>
      <w:pPr>
        <w:tabs>
          <w:tab w:val="num" w:pos="0"/>
        </w:tabs>
        <w:ind w:left="709" w:hanging="709"/>
      </w:pPr>
    </w:lvl>
    <w:lvl w:ilvl="3">
      <w:start w:val="1"/>
      <w:numFmt w:val="decimal"/>
      <w:lvlText w:val="C-%1.%2.%3.%4"/>
      <w:lvlJc w:val="left"/>
      <w:pPr>
        <w:tabs>
          <w:tab w:val="num" w:pos="0"/>
        </w:tabs>
        <w:ind w:left="709" w:hanging="709"/>
      </w:pPr>
    </w:lvl>
    <w:lvl w:ilvl="4">
      <w:start w:val="1"/>
      <w:numFmt w:val="decimal"/>
      <w:lvlText w:val="C-%1.%2.%3.%4.%5"/>
      <w:lvlJc w:val="left"/>
      <w:pPr>
        <w:tabs>
          <w:tab w:val="num" w:pos="0"/>
        </w:tabs>
        <w:ind w:left="709" w:hanging="709"/>
      </w:pPr>
    </w:lvl>
    <w:lvl w:ilvl="5">
      <w:start w:val="1"/>
      <w:numFmt w:val="decimal"/>
      <w:lvlText w:val="C-%1.%2.%3.%4.%5.%6"/>
      <w:lvlJc w:val="left"/>
      <w:pPr>
        <w:tabs>
          <w:tab w:val="num" w:pos="0"/>
        </w:tabs>
        <w:ind w:left="709" w:hanging="709"/>
      </w:pPr>
    </w:lvl>
    <w:lvl w:ilvl="6">
      <w:start w:val="1"/>
      <w:numFmt w:val="decimal"/>
      <w:lvlText w:val="%1.%2.%3.%4.%5.%6.%7"/>
      <w:lvlJc w:val="left"/>
      <w:pPr>
        <w:tabs>
          <w:tab w:val="num" w:pos="0"/>
        </w:tabs>
        <w:ind w:left="709" w:hanging="709"/>
      </w:pPr>
    </w:lvl>
    <w:lvl w:ilvl="7">
      <w:start w:val="1"/>
      <w:numFmt w:val="decimal"/>
      <w:lvlText w:val="%1.%2.%3.%4.%5.%6.%7.%8"/>
      <w:lvlJc w:val="left"/>
      <w:pPr>
        <w:tabs>
          <w:tab w:val="num" w:pos="0"/>
        </w:tabs>
        <w:ind w:left="709" w:hanging="709"/>
      </w:pPr>
    </w:lvl>
    <w:lvl w:ilvl="8">
      <w:start w:val="1"/>
      <w:numFmt w:val="decimal"/>
      <w:lvlText w:val="%1.%2.%3.%4.%5.%6.%7.%8.%9"/>
      <w:lvlJc w:val="left"/>
      <w:pPr>
        <w:tabs>
          <w:tab w:val="num" w:pos="0"/>
        </w:tabs>
        <w:ind w:left="709" w:hanging="709"/>
      </w:pPr>
    </w:lvl>
  </w:abstractNum>
  <w:abstractNum w:abstractNumId="35" w15:restartNumberingAfterBreak="0">
    <w:nsid w:val="150B0B2F"/>
    <w:multiLevelType w:val="multilevel"/>
    <w:tmpl w:val="68A4DF96"/>
    <w:lvl w:ilvl="0">
      <w:start w:val="1"/>
      <w:numFmt w:val="decimal"/>
      <w:lvlText w:val="C-%1"/>
      <w:lvlJc w:val="left"/>
      <w:pPr>
        <w:tabs>
          <w:tab w:val="num" w:pos="0"/>
        </w:tabs>
        <w:ind w:left="709" w:hanging="709"/>
      </w:pPr>
    </w:lvl>
    <w:lvl w:ilvl="1">
      <w:start w:val="1"/>
      <w:numFmt w:val="decimal"/>
      <w:lvlText w:val="C-%1.%2"/>
      <w:lvlJc w:val="left"/>
      <w:pPr>
        <w:tabs>
          <w:tab w:val="num" w:pos="0"/>
        </w:tabs>
        <w:ind w:left="709" w:hanging="709"/>
      </w:pPr>
      <w:rPr>
        <w:i w:val="0"/>
      </w:rPr>
    </w:lvl>
    <w:lvl w:ilvl="2">
      <w:start w:val="1"/>
      <w:numFmt w:val="decimal"/>
      <w:lvlText w:val="C-%1.%2.%3"/>
      <w:lvlJc w:val="left"/>
      <w:pPr>
        <w:tabs>
          <w:tab w:val="num" w:pos="0"/>
        </w:tabs>
        <w:ind w:left="709" w:hanging="709"/>
      </w:pPr>
    </w:lvl>
    <w:lvl w:ilvl="3">
      <w:start w:val="1"/>
      <w:numFmt w:val="decimal"/>
      <w:lvlText w:val="C-%1.%2.%3.%4"/>
      <w:lvlJc w:val="left"/>
      <w:pPr>
        <w:tabs>
          <w:tab w:val="num" w:pos="0"/>
        </w:tabs>
        <w:ind w:left="709" w:hanging="709"/>
      </w:pPr>
    </w:lvl>
    <w:lvl w:ilvl="4">
      <w:start w:val="1"/>
      <w:numFmt w:val="decimal"/>
      <w:lvlText w:val="C-%1.%2.%3.%4.%5"/>
      <w:lvlJc w:val="left"/>
      <w:pPr>
        <w:tabs>
          <w:tab w:val="num" w:pos="0"/>
        </w:tabs>
        <w:ind w:left="709" w:hanging="709"/>
      </w:pPr>
    </w:lvl>
    <w:lvl w:ilvl="5">
      <w:start w:val="1"/>
      <w:numFmt w:val="decimal"/>
      <w:lvlText w:val="C-%1.%2.%3.%4.%5.%6"/>
      <w:lvlJc w:val="left"/>
      <w:pPr>
        <w:tabs>
          <w:tab w:val="num" w:pos="0"/>
        </w:tabs>
        <w:ind w:left="709" w:hanging="709"/>
      </w:pPr>
    </w:lvl>
    <w:lvl w:ilvl="6">
      <w:start w:val="1"/>
      <w:numFmt w:val="decimal"/>
      <w:lvlText w:val="%1.%2.%3.%4.%5.%6.%7"/>
      <w:lvlJc w:val="left"/>
      <w:pPr>
        <w:tabs>
          <w:tab w:val="num" w:pos="0"/>
        </w:tabs>
        <w:ind w:left="709" w:hanging="709"/>
      </w:pPr>
    </w:lvl>
    <w:lvl w:ilvl="7">
      <w:start w:val="1"/>
      <w:numFmt w:val="decimal"/>
      <w:lvlText w:val="%1.%2.%3.%4.%5.%6.%7.%8"/>
      <w:lvlJc w:val="left"/>
      <w:pPr>
        <w:tabs>
          <w:tab w:val="num" w:pos="0"/>
        </w:tabs>
        <w:ind w:left="709" w:hanging="709"/>
      </w:pPr>
    </w:lvl>
    <w:lvl w:ilvl="8">
      <w:start w:val="1"/>
      <w:numFmt w:val="decimal"/>
      <w:lvlText w:val="%1.%2.%3.%4.%5.%6.%7.%8.%9"/>
      <w:lvlJc w:val="left"/>
      <w:pPr>
        <w:tabs>
          <w:tab w:val="num" w:pos="0"/>
        </w:tabs>
        <w:ind w:left="709" w:hanging="709"/>
      </w:pPr>
    </w:lvl>
  </w:abstractNum>
  <w:abstractNum w:abstractNumId="36" w15:restartNumberingAfterBreak="0">
    <w:nsid w:val="15231DD9"/>
    <w:multiLevelType w:val="hybridMultilevel"/>
    <w:tmpl w:val="82E4F8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15BF7054"/>
    <w:multiLevelType w:val="multilevel"/>
    <w:tmpl w:val="2BD86DD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8" w15:restartNumberingAfterBreak="0">
    <w:nsid w:val="15EA74D9"/>
    <w:multiLevelType w:val="multilevel"/>
    <w:tmpl w:val="E13C62F6"/>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9" w15:restartNumberingAfterBreak="0">
    <w:nsid w:val="16590211"/>
    <w:multiLevelType w:val="multilevel"/>
    <w:tmpl w:val="68A4DF96"/>
    <w:lvl w:ilvl="0">
      <w:start w:val="1"/>
      <w:numFmt w:val="decimal"/>
      <w:lvlText w:val="C-%1"/>
      <w:lvlJc w:val="left"/>
      <w:pPr>
        <w:tabs>
          <w:tab w:val="num" w:pos="0"/>
        </w:tabs>
        <w:ind w:left="709" w:hanging="709"/>
      </w:pPr>
    </w:lvl>
    <w:lvl w:ilvl="1">
      <w:start w:val="1"/>
      <w:numFmt w:val="decimal"/>
      <w:lvlText w:val="C-%1.%2"/>
      <w:lvlJc w:val="left"/>
      <w:pPr>
        <w:tabs>
          <w:tab w:val="num" w:pos="0"/>
        </w:tabs>
        <w:ind w:left="709" w:hanging="709"/>
      </w:pPr>
      <w:rPr>
        <w:i w:val="0"/>
      </w:rPr>
    </w:lvl>
    <w:lvl w:ilvl="2">
      <w:start w:val="1"/>
      <w:numFmt w:val="decimal"/>
      <w:lvlText w:val="C-%1.%2.%3"/>
      <w:lvlJc w:val="left"/>
      <w:pPr>
        <w:tabs>
          <w:tab w:val="num" w:pos="0"/>
        </w:tabs>
        <w:ind w:left="709" w:hanging="709"/>
      </w:pPr>
    </w:lvl>
    <w:lvl w:ilvl="3">
      <w:start w:val="1"/>
      <w:numFmt w:val="decimal"/>
      <w:lvlText w:val="C-%1.%2.%3.%4"/>
      <w:lvlJc w:val="left"/>
      <w:pPr>
        <w:tabs>
          <w:tab w:val="num" w:pos="0"/>
        </w:tabs>
        <w:ind w:left="709" w:hanging="709"/>
      </w:pPr>
    </w:lvl>
    <w:lvl w:ilvl="4">
      <w:start w:val="1"/>
      <w:numFmt w:val="decimal"/>
      <w:lvlText w:val="C-%1.%2.%3.%4.%5"/>
      <w:lvlJc w:val="left"/>
      <w:pPr>
        <w:tabs>
          <w:tab w:val="num" w:pos="0"/>
        </w:tabs>
        <w:ind w:left="709" w:hanging="709"/>
      </w:pPr>
    </w:lvl>
    <w:lvl w:ilvl="5">
      <w:start w:val="1"/>
      <w:numFmt w:val="decimal"/>
      <w:lvlText w:val="C-%1.%2.%3.%4.%5.%6"/>
      <w:lvlJc w:val="left"/>
      <w:pPr>
        <w:tabs>
          <w:tab w:val="num" w:pos="0"/>
        </w:tabs>
        <w:ind w:left="709" w:hanging="709"/>
      </w:pPr>
    </w:lvl>
    <w:lvl w:ilvl="6">
      <w:start w:val="1"/>
      <w:numFmt w:val="decimal"/>
      <w:lvlText w:val="%1.%2.%3.%4.%5.%6.%7"/>
      <w:lvlJc w:val="left"/>
      <w:pPr>
        <w:tabs>
          <w:tab w:val="num" w:pos="0"/>
        </w:tabs>
        <w:ind w:left="709" w:hanging="709"/>
      </w:pPr>
    </w:lvl>
    <w:lvl w:ilvl="7">
      <w:start w:val="1"/>
      <w:numFmt w:val="decimal"/>
      <w:lvlText w:val="%1.%2.%3.%4.%5.%6.%7.%8"/>
      <w:lvlJc w:val="left"/>
      <w:pPr>
        <w:tabs>
          <w:tab w:val="num" w:pos="0"/>
        </w:tabs>
        <w:ind w:left="709" w:hanging="709"/>
      </w:pPr>
    </w:lvl>
    <w:lvl w:ilvl="8">
      <w:start w:val="1"/>
      <w:numFmt w:val="decimal"/>
      <w:lvlText w:val="%1.%2.%3.%4.%5.%6.%7.%8.%9"/>
      <w:lvlJc w:val="left"/>
      <w:pPr>
        <w:tabs>
          <w:tab w:val="num" w:pos="0"/>
        </w:tabs>
        <w:ind w:left="709" w:hanging="709"/>
      </w:pPr>
    </w:lvl>
  </w:abstractNum>
  <w:abstractNum w:abstractNumId="40" w15:restartNumberingAfterBreak="0">
    <w:nsid w:val="16740D45"/>
    <w:multiLevelType w:val="multilevel"/>
    <w:tmpl w:val="65CCCB34"/>
    <w:lvl w:ilvl="0">
      <w:start w:val="1"/>
      <w:numFmt w:val="decimal"/>
      <w:lvlText w:val="B-%1"/>
      <w:lvlJc w:val="left"/>
      <w:pPr>
        <w:tabs>
          <w:tab w:val="num" w:pos="0"/>
        </w:tabs>
        <w:ind w:left="709" w:hanging="709"/>
      </w:pPr>
    </w:lvl>
    <w:lvl w:ilvl="1">
      <w:start w:val="1"/>
      <w:numFmt w:val="decimal"/>
      <w:lvlText w:val="B-%1.%2"/>
      <w:lvlJc w:val="left"/>
      <w:pPr>
        <w:tabs>
          <w:tab w:val="num" w:pos="0"/>
        </w:tabs>
        <w:ind w:left="709" w:hanging="709"/>
      </w:pPr>
      <w:rPr>
        <w:i w:val="0"/>
      </w:rPr>
    </w:lvl>
    <w:lvl w:ilvl="2">
      <w:start w:val="1"/>
      <w:numFmt w:val="decimal"/>
      <w:lvlText w:val="B-%1.%2.%3"/>
      <w:lvlJc w:val="left"/>
      <w:pPr>
        <w:tabs>
          <w:tab w:val="num" w:pos="0"/>
        </w:tabs>
        <w:ind w:left="709" w:hanging="709"/>
      </w:pPr>
    </w:lvl>
    <w:lvl w:ilvl="3">
      <w:start w:val="1"/>
      <w:numFmt w:val="decimal"/>
      <w:lvlText w:val="B-%1.%2.%3.%4"/>
      <w:lvlJc w:val="left"/>
      <w:pPr>
        <w:tabs>
          <w:tab w:val="num" w:pos="0"/>
        </w:tabs>
        <w:ind w:left="709" w:hanging="709"/>
      </w:pPr>
    </w:lvl>
    <w:lvl w:ilvl="4">
      <w:start w:val="1"/>
      <w:numFmt w:val="decimal"/>
      <w:lvlText w:val="B-%1.%2.%3.%4.%5"/>
      <w:lvlJc w:val="left"/>
      <w:pPr>
        <w:tabs>
          <w:tab w:val="num" w:pos="0"/>
        </w:tabs>
        <w:ind w:left="709" w:hanging="709"/>
      </w:pPr>
    </w:lvl>
    <w:lvl w:ilvl="5">
      <w:start w:val="1"/>
      <w:numFmt w:val="decimal"/>
      <w:lvlText w:val="B-%1.%2.%3.%4.%5.%6"/>
      <w:lvlJc w:val="left"/>
      <w:pPr>
        <w:tabs>
          <w:tab w:val="num" w:pos="0"/>
        </w:tabs>
        <w:ind w:left="709" w:hanging="709"/>
      </w:pPr>
    </w:lvl>
    <w:lvl w:ilvl="6">
      <w:start w:val="1"/>
      <w:numFmt w:val="decimal"/>
      <w:lvlText w:val="%1.%2.%3.%4.%5.%6.%7"/>
      <w:lvlJc w:val="left"/>
      <w:pPr>
        <w:tabs>
          <w:tab w:val="num" w:pos="0"/>
        </w:tabs>
        <w:ind w:left="709" w:hanging="709"/>
      </w:pPr>
    </w:lvl>
    <w:lvl w:ilvl="7">
      <w:start w:val="1"/>
      <w:numFmt w:val="decimal"/>
      <w:lvlText w:val="%1.%2.%3.%4.%5.%6.%7.%8"/>
      <w:lvlJc w:val="left"/>
      <w:pPr>
        <w:tabs>
          <w:tab w:val="num" w:pos="0"/>
        </w:tabs>
        <w:ind w:left="709" w:hanging="709"/>
      </w:pPr>
    </w:lvl>
    <w:lvl w:ilvl="8">
      <w:start w:val="1"/>
      <w:numFmt w:val="decimal"/>
      <w:lvlText w:val="%1.%2.%3.%4.%5.%6.%7.%8.%9"/>
      <w:lvlJc w:val="left"/>
      <w:pPr>
        <w:tabs>
          <w:tab w:val="num" w:pos="0"/>
        </w:tabs>
        <w:ind w:left="709" w:hanging="709"/>
      </w:pPr>
    </w:lvl>
  </w:abstractNum>
  <w:abstractNum w:abstractNumId="41" w15:restartNumberingAfterBreak="0">
    <w:nsid w:val="173339D3"/>
    <w:multiLevelType w:val="multilevel"/>
    <w:tmpl w:val="B7584E52"/>
    <w:lvl w:ilvl="0">
      <w:start w:val="1"/>
      <w:numFmt w:val="decimal"/>
      <w:lvlText w:val="B-%1"/>
      <w:lvlJc w:val="left"/>
      <w:pPr>
        <w:tabs>
          <w:tab w:val="num" w:pos="0"/>
        </w:tabs>
        <w:ind w:left="709" w:hanging="709"/>
      </w:pPr>
      <w:rPr>
        <w:rFonts w:hint="default"/>
      </w:rPr>
    </w:lvl>
    <w:lvl w:ilvl="1">
      <w:start w:val="1"/>
      <w:numFmt w:val="decimal"/>
      <w:lvlText w:val="B-%1.%2"/>
      <w:lvlJc w:val="left"/>
      <w:pPr>
        <w:tabs>
          <w:tab w:val="num" w:pos="0"/>
        </w:tabs>
        <w:ind w:left="709" w:hanging="709"/>
      </w:pPr>
      <w:rPr>
        <w:rFonts w:hint="default"/>
        <w:i w:val="0"/>
      </w:rPr>
    </w:lvl>
    <w:lvl w:ilvl="2">
      <w:start w:val="1"/>
      <w:numFmt w:val="decimal"/>
      <w:lvlText w:val="B-%1.%2.%3"/>
      <w:lvlJc w:val="left"/>
      <w:pPr>
        <w:tabs>
          <w:tab w:val="num" w:pos="0"/>
        </w:tabs>
        <w:ind w:left="709" w:hanging="709"/>
      </w:pPr>
      <w:rPr>
        <w:rFonts w:hint="default"/>
      </w:rPr>
    </w:lvl>
    <w:lvl w:ilvl="3">
      <w:start w:val="1"/>
      <w:numFmt w:val="decimal"/>
      <w:lvlText w:val="B-%1.%2.%3.%4"/>
      <w:lvlJc w:val="left"/>
      <w:pPr>
        <w:tabs>
          <w:tab w:val="num" w:pos="0"/>
        </w:tabs>
        <w:ind w:left="709" w:hanging="709"/>
      </w:pPr>
      <w:rPr>
        <w:rFonts w:hint="default"/>
      </w:rPr>
    </w:lvl>
    <w:lvl w:ilvl="4">
      <w:start w:val="1"/>
      <w:numFmt w:val="decimal"/>
      <w:lvlText w:val="B-%1.%2.%3.%4.%5"/>
      <w:lvlJc w:val="left"/>
      <w:pPr>
        <w:tabs>
          <w:tab w:val="num" w:pos="0"/>
        </w:tabs>
        <w:ind w:left="709" w:hanging="709"/>
      </w:pPr>
      <w:rPr>
        <w:rFonts w:hint="default"/>
      </w:rPr>
    </w:lvl>
    <w:lvl w:ilvl="5">
      <w:start w:val="1"/>
      <w:numFmt w:val="decimal"/>
      <w:lvlText w:val="B-%1.%2.%3.%4.%5.%6"/>
      <w:lvlJc w:val="left"/>
      <w:pPr>
        <w:tabs>
          <w:tab w:val="num" w:pos="0"/>
        </w:tabs>
        <w:ind w:left="709" w:hanging="709"/>
      </w:pPr>
      <w:rPr>
        <w:rFonts w:hint="default"/>
      </w:rPr>
    </w:lvl>
    <w:lvl w:ilvl="6">
      <w:start w:val="1"/>
      <w:numFmt w:val="decimal"/>
      <w:lvlText w:val="B-%1.%2.%3.%4.%5.%6.%7"/>
      <w:lvlJc w:val="left"/>
      <w:pPr>
        <w:tabs>
          <w:tab w:val="num" w:pos="0"/>
        </w:tabs>
        <w:ind w:left="709" w:hanging="709"/>
      </w:pPr>
      <w:rPr>
        <w:rFonts w:hint="default"/>
      </w:rPr>
    </w:lvl>
    <w:lvl w:ilvl="7">
      <w:start w:val="1"/>
      <w:numFmt w:val="decimal"/>
      <w:lvlText w:val="B-%1.%2.%3.%4.%5.%6.%7.%8"/>
      <w:lvlJc w:val="left"/>
      <w:pPr>
        <w:tabs>
          <w:tab w:val="num" w:pos="0"/>
        </w:tabs>
        <w:ind w:left="709" w:hanging="709"/>
      </w:pPr>
      <w:rPr>
        <w:rFonts w:hint="default"/>
      </w:rPr>
    </w:lvl>
    <w:lvl w:ilvl="8">
      <w:start w:val="1"/>
      <w:numFmt w:val="decimal"/>
      <w:lvlText w:val="B-%1.%2.%3.%4.%5.%6.%7.%8.%9"/>
      <w:lvlJc w:val="left"/>
      <w:pPr>
        <w:tabs>
          <w:tab w:val="num" w:pos="0"/>
        </w:tabs>
        <w:ind w:left="709" w:hanging="709"/>
      </w:pPr>
      <w:rPr>
        <w:rFonts w:hint="default"/>
      </w:rPr>
    </w:lvl>
  </w:abstractNum>
  <w:abstractNum w:abstractNumId="42" w15:restartNumberingAfterBreak="0">
    <w:nsid w:val="1828761C"/>
    <w:multiLevelType w:val="multilevel"/>
    <w:tmpl w:val="C19890DC"/>
    <w:lvl w:ilvl="0">
      <w:start w:val="1"/>
      <w:numFmt w:val="bullet"/>
      <w:lvlText w:val=""/>
      <w:lvlJc w:val="left"/>
      <w:pPr>
        <w:tabs>
          <w:tab w:val="num" w:pos="926"/>
        </w:tabs>
        <w:ind w:left="926" w:hanging="360"/>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43" w15:restartNumberingAfterBreak="0">
    <w:nsid w:val="18470C66"/>
    <w:multiLevelType w:val="hybridMultilevel"/>
    <w:tmpl w:val="99DE78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18F94724"/>
    <w:multiLevelType w:val="multilevel"/>
    <w:tmpl w:val="CF6E4898"/>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45" w15:restartNumberingAfterBreak="0">
    <w:nsid w:val="194A5767"/>
    <w:multiLevelType w:val="multilevel"/>
    <w:tmpl w:val="68A4DF96"/>
    <w:lvl w:ilvl="0">
      <w:start w:val="1"/>
      <w:numFmt w:val="decimal"/>
      <w:lvlText w:val="C-%1"/>
      <w:lvlJc w:val="left"/>
      <w:pPr>
        <w:tabs>
          <w:tab w:val="num" w:pos="0"/>
        </w:tabs>
        <w:ind w:left="709" w:hanging="709"/>
      </w:pPr>
    </w:lvl>
    <w:lvl w:ilvl="1">
      <w:start w:val="1"/>
      <w:numFmt w:val="decimal"/>
      <w:lvlText w:val="C-%1.%2"/>
      <w:lvlJc w:val="left"/>
      <w:pPr>
        <w:tabs>
          <w:tab w:val="num" w:pos="0"/>
        </w:tabs>
        <w:ind w:left="709" w:hanging="709"/>
      </w:pPr>
      <w:rPr>
        <w:i w:val="0"/>
      </w:rPr>
    </w:lvl>
    <w:lvl w:ilvl="2">
      <w:start w:val="1"/>
      <w:numFmt w:val="decimal"/>
      <w:lvlText w:val="C-%1.%2.%3"/>
      <w:lvlJc w:val="left"/>
      <w:pPr>
        <w:tabs>
          <w:tab w:val="num" w:pos="0"/>
        </w:tabs>
        <w:ind w:left="709" w:hanging="709"/>
      </w:pPr>
    </w:lvl>
    <w:lvl w:ilvl="3">
      <w:start w:val="1"/>
      <w:numFmt w:val="decimal"/>
      <w:lvlText w:val="C-%1.%2.%3.%4"/>
      <w:lvlJc w:val="left"/>
      <w:pPr>
        <w:tabs>
          <w:tab w:val="num" w:pos="0"/>
        </w:tabs>
        <w:ind w:left="709" w:hanging="709"/>
      </w:pPr>
    </w:lvl>
    <w:lvl w:ilvl="4">
      <w:start w:val="1"/>
      <w:numFmt w:val="decimal"/>
      <w:lvlText w:val="C-%1.%2.%3.%4.%5"/>
      <w:lvlJc w:val="left"/>
      <w:pPr>
        <w:tabs>
          <w:tab w:val="num" w:pos="0"/>
        </w:tabs>
        <w:ind w:left="709" w:hanging="709"/>
      </w:pPr>
    </w:lvl>
    <w:lvl w:ilvl="5">
      <w:start w:val="1"/>
      <w:numFmt w:val="decimal"/>
      <w:lvlText w:val="C-%1.%2.%3.%4.%5.%6"/>
      <w:lvlJc w:val="left"/>
      <w:pPr>
        <w:tabs>
          <w:tab w:val="num" w:pos="0"/>
        </w:tabs>
        <w:ind w:left="709" w:hanging="709"/>
      </w:pPr>
    </w:lvl>
    <w:lvl w:ilvl="6">
      <w:start w:val="1"/>
      <w:numFmt w:val="decimal"/>
      <w:lvlText w:val="%1.%2.%3.%4.%5.%6.%7"/>
      <w:lvlJc w:val="left"/>
      <w:pPr>
        <w:tabs>
          <w:tab w:val="num" w:pos="0"/>
        </w:tabs>
        <w:ind w:left="709" w:hanging="709"/>
      </w:pPr>
    </w:lvl>
    <w:lvl w:ilvl="7">
      <w:start w:val="1"/>
      <w:numFmt w:val="decimal"/>
      <w:lvlText w:val="%1.%2.%3.%4.%5.%6.%7.%8"/>
      <w:lvlJc w:val="left"/>
      <w:pPr>
        <w:tabs>
          <w:tab w:val="num" w:pos="0"/>
        </w:tabs>
        <w:ind w:left="709" w:hanging="709"/>
      </w:pPr>
    </w:lvl>
    <w:lvl w:ilvl="8">
      <w:start w:val="1"/>
      <w:numFmt w:val="decimal"/>
      <w:lvlText w:val="%1.%2.%3.%4.%5.%6.%7.%8.%9"/>
      <w:lvlJc w:val="left"/>
      <w:pPr>
        <w:tabs>
          <w:tab w:val="num" w:pos="0"/>
        </w:tabs>
        <w:ind w:left="709" w:hanging="709"/>
      </w:pPr>
    </w:lvl>
  </w:abstractNum>
  <w:abstractNum w:abstractNumId="46" w15:restartNumberingAfterBreak="0">
    <w:nsid w:val="195C0B7D"/>
    <w:multiLevelType w:val="multilevel"/>
    <w:tmpl w:val="B7584E52"/>
    <w:lvl w:ilvl="0">
      <w:start w:val="1"/>
      <w:numFmt w:val="decimal"/>
      <w:lvlText w:val="B-%1"/>
      <w:lvlJc w:val="left"/>
      <w:pPr>
        <w:tabs>
          <w:tab w:val="num" w:pos="0"/>
        </w:tabs>
        <w:ind w:left="709" w:hanging="709"/>
      </w:pPr>
      <w:rPr>
        <w:rFonts w:hint="default"/>
      </w:rPr>
    </w:lvl>
    <w:lvl w:ilvl="1">
      <w:start w:val="1"/>
      <w:numFmt w:val="decimal"/>
      <w:lvlText w:val="B-%1.%2"/>
      <w:lvlJc w:val="left"/>
      <w:pPr>
        <w:tabs>
          <w:tab w:val="num" w:pos="0"/>
        </w:tabs>
        <w:ind w:left="709" w:hanging="709"/>
      </w:pPr>
      <w:rPr>
        <w:rFonts w:hint="default"/>
        <w:i w:val="0"/>
      </w:rPr>
    </w:lvl>
    <w:lvl w:ilvl="2">
      <w:start w:val="1"/>
      <w:numFmt w:val="decimal"/>
      <w:lvlText w:val="B-%1.%2.%3"/>
      <w:lvlJc w:val="left"/>
      <w:pPr>
        <w:tabs>
          <w:tab w:val="num" w:pos="0"/>
        </w:tabs>
        <w:ind w:left="709" w:hanging="709"/>
      </w:pPr>
      <w:rPr>
        <w:rFonts w:hint="default"/>
      </w:rPr>
    </w:lvl>
    <w:lvl w:ilvl="3">
      <w:start w:val="1"/>
      <w:numFmt w:val="decimal"/>
      <w:lvlText w:val="B-%1.%2.%3.%4"/>
      <w:lvlJc w:val="left"/>
      <w:pPr>
        <w:tabs>
          <w:tab w:val="num" w:pos="0"/>
        </w:tabs>
        <w:ind w:left="709" w:hanging="709"/>
      </w:pPr>
      <w:rPr>
        <w:rFonts w:hint="default"/>
      </w:rPr>
    </w:lvl>
    <w:lvl w:ilvl="4">
      <w:start w:val="1"/>
      <w:numFmt w:val="decimal"/>
      <w:lvlText w:val="B-%1.%2.%3.%4.%5"/>
      <w:lvlJc w:val="left"/>
      <w:pPr>
        <w:tabs>
          <w:tab w:val="num" w:pos="0"/>
        </w:tabs>
        <w:ind w:left="709" w:hanging="709"/>
      </w:pPr>
      <w:rPr>
        <w:rFonts w:hint="default"/>
      </w:rPr>
    </w:lvl>
    <w:lvl w:ilvl="5">
      <w:start w:val="1"/>
      <w:numFmt w:val="decimal"/>
      <w:lvlText w:val="B-%1.%2.%3.%4.%5.%6"/>
      <w:lvlJc w:val="left"/>
      <w:pPr>
        <w:tabs>
          <w:tab w:val="num" w:pos="0"/>
        </w:tabs>
        <w:ind w:left="709" w:hanging="709"/>
      </w:pPr>
      <w:rPr>
        <w:rFonts w:hint="default"/>
      </w:rPr>
    </w:lvl>
    <w:lvl w:ilvl="6">
      <w:start w:val="1"/>
      <w:numFmt w:val="decimal"/>
      <w:lvlText w:val="B-%1.%2.%3.%4.%5.%6.%7"/>
      <w:lvlJc w:val="left"/>
      <w:pPr>
        <w:tabs>
          <w:tab w:val="num" w:pos="0"/>
        </w:tabs>
        <w:ind w:left="709" w:hanging="709"/>
      </w:pPr>
      <w:rPr>
        <w:rFonts w:hint="default"/>
      </w:rPr>
    </w:lvl>
    <w:lvl w:ilvl="7">
      <w:start w:val="1"/>
      <w:numFmt w:val="decimal"/>
      <w:lvlText w:val="B-%1.%2.%3.%4.%5.%6.%7.%8"/>
      <w:lvlJc w:val="left"/>
      <w:pPr>
        <w:tabs>
          <w:tab w:val="num" w:pos="0"/>
        </w:tabs>
        <w:ind w:left="709" w:hanging="709"/>
      </w:pPr>
      <w:rPr>
        <w:rFonts w:hint="default"/>
      </w:rPr>
    </w:lvl>
    <w:lvl w:ilvl="8">
      <w:start w:val="1"/>
      <w:numFmt w:val="decimal"/>
      <w:lvlText w:val="B-%1.%2.%3.%4.%5.%6.%7.%8.%9"/>
      <w:lvlJc w:val="left"/>
      <w:pPr>
        <w:tabs>
          <w:tab w:val="num" w:pos="0"/>
        </w:tabs>
        <w:ind w:left="709" w:hanging="709"/>
      </w:pPr>
      <w:rPr>
        <w:rFonts w:hint="default"/>
      </w:rPr>
    </w:lvl>
  </w:abstractNum>
  <w:abstractNum w:abstractNumId="47" w15:restartNumberingAfterBreak="0">
    <w:nsid w:val="19B60130"/>
    <w:multiLevelType w:val="multilevel"/>
    <w:tmpl w:val="ABC418C8"/>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48" w15:restartNumberingAfterBreak="0">
    <w:nsid w:val="1C1875B6"/>
    <w:multiLevelType w:val="multilevel"/>
    <w:tmpl w:val="70667346"/>
    <w:lvl w:ilvl="0">
      <w:start w:val="1"/>
      <w:numFmt w:val="decimal"/>
      <w:lvlText w:val="B-%1"/>
      <w:lvlJc w:val="left"/>
      <w:pPr>
        <w:tabs>
          <w:tab w:val="num" w:pos="0"/>
        </w:tabs>
        <w:ind w:left="709" w:hanging="709"/>
      </w:pPr>
      <w:rPr>
        <w:rFonts w:hint="default"/>
      </w:rPr>
    </w:lvl>
    <w:lvl w:ilvl="1">
      <w:start w:val="1"/>
      <w:numFmt w:val="decimal"/>
      <w:lvlText w:val="B-%1.%2"/>
      <w:lvlJc w:val="left"/>
      <w:pPr>
        <w:tabs>
          <w:tab w:val="num" w:pos="1080"/>
        </w:tabs>
        <w:ind w:left="864" w:hanging="864"/>
      </w:pPr>
      <w:rPr>
        <w:rFonts w:hint="default"/>
        <w:i w:val="0"/>
      </w:rPr>
    </w:lvl>
    <w:lvl w:ilvl="2">
      <w:start w:val="1"/>
      <w:numFmt w:val="decimal"/>
      <w:lvlText w:val="B-%1.%2.%3"/>
      <w:lvlJc w:val="left"/>
      <w:pPr>
        <w:tabs>
          <w:tab w:val="num" w:pos="1296"/>
        </w:tabs>
        <w:ind w:left="1080" w:hanging="1080"/>
      </w:pPr>
      <w:rPr>
        <w:rFonts w:hint="default"/>
      </w:rPr>
    </w:lvl>
    <w:lvl w:ilvl="3">
      <w:start w:val="1"/>
      <w:numFmt w:val="decimal"/>
      <w:lvlText w:val="B-%1.%2.%3.%4"/>
      <w:lvlJc w:val="left"/>
      <w:pPr>
        <w:tabs>
          <w:tab w:val="num" w:pos="0"/>
        </w:tabs>
        <w:ind w:left="1080" w:hanging="1080"/>
      </w:pPr>
      <w:rPr>
        <w:rFonts w:hint="default"/>
      </w:rPr>
    </w:lvl>
    <w:lvl w:ilvl="4">
      <w:start w:val="1"/>
      <w:numFmt w:val="decimal"/>
      <w:lvlText w:val="B-%1.%2.%3.%4.%5"/>
      <w:lvlJc w:val="left"/>
      <w:pPr>
        <w:tabs>
          <w:tab w:val="num" w:pos="0"/>
        </w:tabs>
        <w:ind w:left="709" w:hanging="709"/>
      </w:pPr>
      <w:rPr>
        <w:rFonts w:hint="default"/>
      </w:rPr>
    </w:lvl>
    <w:lvl w:ilvl="5">
      <w:start w:val="1"/>
      <w:numFmt w:val="decimal"/>
      <w:lvlText w:val="B-%1.%2.%3.%4.%5.%6"/>
      <w:lvlJc w:val="left"/>
      <w:pPr>
        <w:tabs>
          <w:tab w:val="num" w:pos="0"/>
        </w:tabs>
        <w:ind w:left="709" w:hanging="709"/>
      </w:pPr>
      <w:rPr>
        <w:rFonts w:hint="default"/>
      </w:rPr>
    </w:lvl>
    <w:lvl w:ilvl="6">
      <w:start w:val="1"/>
      <w:numFmt w:val="decimal"/>
      <w:lvlText w:val="B-%1.%2.%3.%4.%5.%6.%7"/>
      <w:lvlJc w:val="left"/>
      <w:pPr>
        <w:tabs>
          <w:tab w:val="num" w:pos="0"/>
        </w:tabs>
        <w:ind w:left="709" w:hanging="709"/>
      </w:pPr>
      <w:rPr>
        <w:rFonts w:hint="default"/>
      </w:rPr>
    </w:lvl>
    <w:lvl w:ilvl="7">
      <w:start w:val="1"/>
      <w:numFmt w:val="decimal"/>
      <w:lvlText w:val="B-%1.%2.%3.%4.%5.%6.%7.%8"/>
      <w:lvlJc w:val="left"/>
      <w:pPr>
        <w:tabs>
          <w:tab w:val="num" w:pos="0"/>
        </w:tabs>
        <w:ind w:left="709" w:hanging="709"/>
      </w:pPr>
      <w:rPr>
        <w:rFonts w:hint="default"/>
      </w:rPr>
    </w:lvl>
    <w:lvl w:ilvl="8">
      <w:start w:val="1"/>
      <w:numFmt w:val="decimal"/>
      <w:lvlText w:val="B-%1.%2.%3.%4.%5.%6.%7.%8.%9"/>
      <w:lvlJc w:val="left"/>
      <w:pPr>
        <w:tabs>
          <w:tab w:val="num" w:pos="0"/>
        </w:tabs>
        <w:ind w:left="709" w:hanging="709"/>
      </w:pPr>
      <w:rPr>
        <w:rFonts w:hint="default"/>
      </w:rPr>
    </w:lvl>
  </w:abstractNum>
  <w:abstractNum w:abstractNumId="49" w15:restartNumberingAfterBreak="0">
    <w:nsid w:val="1C7F5D08"/>
    <w:multiLevelType w:val="multilevel"/>
    <w:tmpl w:val="B7584E52"/>
    <w:lvl w:ilvl="0">
      <w:start w:val="1"/>
      <w:numFmt w:val="decimal"/>
      <w:lvlText w:val="B-%1"/>
      <w:lvlJc w:val="left"/>
      <w:pPr>
        <w:tabs>
          <w:tab w:val="num" w:pos="0"/>
        </w:tabs>
        <w:ind w:left="709" w:hanging="709"/>
      </w:pPr>
      <w:rPr>
        <w:rFonts w:hint="default"/>
      </w:rPr>
    </w:lvl>
    <w:lvl w:ilvl="1">
      <w:start w:val="1"/>
      <w:numFmt w:val="decimal"/>
      <w:lvlText w:val="B-%1.%2"/>
      <w:lvlJc w:val="left"/>
      <w:pPr>
        <w:tabs>
          <w:tab w:val="num" w:pos="0"/>
        </w:tabs>
        <w:ind w:left="709" w:hanging="709"/>
      </w:pPr>
      <w:rPr>
        <w:rFonts w:hint="default"/>
        <w:i w:val="0"/>
      </w:rPr>
    </w:lvl>
    <w:lvl w:ilvl="2">
      <w:start w:val="1"/>
      <w:numFmt w:val="decimal"/>
      <w:lvlText w:val="B-%1.%2.%3"/>
      <w:lvlJc w:val="left"/>
      <w:pPr>
        <w:tabs>
          <w:tab w:val="num" w:pos="0"/>
        </w:tabs>
        <w:ind w:left="709" w:hanging="709"/>
      </w:pPr>
      <w:rPr>
        <w:rFonts w:hint="default"/>
      </w:rPr>
    </w:lvl>
    <w:lvl w:ilvl="3">
      <w:start w:val="1"/>
      <w:numFmt w:val="decimal"/>
      <w:lvlText w:val="B-%1.%2.%3.%4"/>
      <w:lvlJc w:val="left"/>
      <w:pPr>
        <w:tabs>
          <w:tab w:val="num" w:pos="0"/>
        </w:tabs>
        <w:ind w:left="709" w:hanging="709"/>
      </w:pPr>
      <w:rPr>
        <w:rFonts w:hint="default"/>
      </w:rPr>
    </w:lvl>
    <w:lvl w:ilvl="4">
      <w:start w:val="1"/>
      <w:numFmt w:val="decimal"/>
      <w:lvlText w:val="B-%1.%2.%3.%4.%5"/>
      <w:lvlJc w:val="left"/>
      <w:pPr>
        <w:tabs>
          <w:tab w:val="num" w:pos="0"/>
        </w:tabs>
        <w:ind w:left="709" w:hanging="709"/>
      </w:pPr>
      <w:rPr>
        <w:rFonts w:hint="default"/>
      </w:rPr>
    </w:lvl>
    <w:lvl w:ilvl="5">
      <w:start w:val="1"/>
      <w:numFmt w:val="decimal"/>
      <w:lvlText w:val="B-%1.%2.%3.%4.%5.%6"/>
      <w:lvlJc w:val="left"/>
      <w:pPr>
        <w:tabs>
          <w:tab w:val="num" w:pos="0"/>
        </w:tabs>
        <w:ind w:left="709" w:hanging="709"/>
      </w:pPr>
      <w:rPr>
        <w:rFonts w:hint="default"/>
      </w:rPr>
    </w:lvl>
    <w:lvl w:ilvl="6">
      <w:start w:val="1"/>
      <w:numFmt w:val="decimal"/>
      <w:lvlText w:val="B-%1.%2.%3.%4.%5.%6.%7"/>
      <w:lvlJc w:val="left"/>
      <w:pPr>
        <w:tabs>
          <w:tab w:val="num" w:pos="0"/>
        </w:tabs>
        <w:ind w:left="709" w:hanging="709"/>
      </w:pPr>
      <w:rPr>
        <w:rFonts w:hint="default"/>
      </w:rPr>
    </w:lvl>
    <w:lvl w:ilvl="7">
      <w:start w:val="1"/>
      <w:numFmt w:val="decimal"/>
      <w:lvlText w:val="B-%1.%2.%3.%4.%5.%6.%7.%8"/>
      <w:lvlJc w:val="left"/>
      <w:pPr>
        <w:tabs>
          <w:tab w:val="num" w:pos="0"/>
        </w:tabs>
        <w:ind w:left="709" w:hanging="709"/>
      </w:pPr>
      <w:rPr>
        <w:rFonts w:hint="default"/>
      </w:rPr>
    </w:lvl>
    <w:lvl w:ilvl="8">
      <w:start w:val="1"/>
      <w:numFmt w:val="decimal"/>
      <w:lvlText w:val="B-%1.%2.%3.%4.%5.%6.%7.%8.%9"/>
      <w:lvlJc w:val="left"/>
      <w:pPr>
        <w:tabs>
          <w:tab w:val="num" w:pos="0"/>
        </w:tabs>
        <w:ind w:left="709" w:hanging="709"/>
      </w:pPr>
      <w:rPr>
        <w:rFonts w:hint="default"/>
      </w:rPr>
    </w:lvl>
  </w:abstractNum>
  <w:abstractNum w:abstractNumId="50" w15:restartNumberingAfterBreak="0">
    <w:nsid w:val="1D230B1B"/>
    <w:multiLevelType w:val="multilevel"/>
    <w:tmpl w:val="B7584E52"/>
    <w:lvl w:ilvl="0">
      <w:start w:val="1"/>
      <w:numFmt w:val="decimal"/>
      <w:lvlText w:val="B-%1"/>
      <w:lvlJc w:val="left"/>
      <w:pPr>
        <w:tabs>
          <w:tab w:val="num" w:pos="0"/>
        </w:tabs>
        <w:ind w:left="709" w:hanging="709"/>
      </w:pPr>
      <w:rPr>
        <w:rFonts w:hint="default"/>
      </w:rPr>
    </w:lvl>
    <w:lvl w:ilvl="1">
      <w:start w:val="1"/>
      <w:numFmt w:val="decimal"/>
      <w:lvlText w:val="B-%1.%2"/>
      <w:lvlJc w:val="left"/>
      <w:pPr>
        <w:tabs>
          <w:tab w:val="num" w:pos="0"/>
        </w:tabs>
        <w:ind w:left="709" w:hanging="709"/>
      </w:pPr>
      <w:rPr>
        <w:rFonts w:hint="default"/>
        <w:i w:val="0"/>
      </w:rPr>
    </w:lvl>
    <w:lvl w:ilvl="2">
      <w:start w:val="1"/>
      <w:numFmt w:val="decimal"/>
      <w:lvlText w:val="B-%1.%2.%3"/>
      <w:lvlJc w:val="left"/>
      <w:pPr>
        <w:tabs>
          <w:tab w:val="num" w:pos="0"/>
        </w:tabs>
        <w:ind w:left="709" w:hanging="709"/>
      </w:pPr>
      <w:rPr>
        <w:rFonts w:hint="default"/>
      </w:rPr>
    </w:lvl>
    <w:lvl w:ilvl="3">
      <w:start w:val="1"/>
      <w:numFmt w:val="decimal"/>
      <w:lvlText w:val="B-%1.%2.%3.%4"/>
      <w:lvlJc w:val="left"/>
      <w:pPr>
        <w:tabs>
          <w:tab w:val="num" w:pos="0"/>
        </w:tabs>
        <w:ind w:left="709" w:hanging="709"/>
      </w:pPr>
      <w:rPr>
        <w:rFonts w:hint="default"/>
      </w:rPr>
    </w:lvl>
    <w:lvl w:ilvl="4">
      <w:start w:val="1"/>
      <w:numFmt w:val="decimal"/>
      <w:lvlText w:val="B-%1.%2.%3.%4.%5"/>
      <w:lvlJc w:val="left"/>
      <w:pPr>
        <w:tabs>
          <w:tab w:val="num" w:pos="0"/>
        </w:tabs>
        <w:ind w:left="709" w:hanging="709"/>
      </w:pPr>
      <w:rPr>
        <w:rFonts w:hint="default"/>
      </w:rPr>
    </w:lvl>
    <w:lvl w:ilvl="5">
      <w:start w:val="1"/>
      <w:numFmt w:val="decimal"/>
      <w:lvlText w:val="B-%1.%2.%3.%4.%5.%6"/>
      <w:lvlJc w:val="left"/>
      <w:pPr>
        <w:tabs>
          <w:tab w:val="num" w:pos="0"/>
        </w:tabs>
        <w:ind w:left="709" w:hanging="709"/>
      </w:pPr>
      <w:rPr>
        <w:rFonts w:hint="default"/>
      </w:rPr>
    </w:lvl>
    <w:lvl w:ilvl="6">
      <w:start w:val="1"/>
      <w:numFmt w:val="decimal"/>
      <w:lvlText w:val="B-%1.%2.%3.%4.%5.%6.%7"/>
      <w:lvlJc w:val="left"/>
      <w:pPr>
        <w:tabs>
          <w:tab w:val="num" w:pos="0"/>
        </w:tabs>
        <w:ind w:left="709" w:hanging="709"/>
      </w:pPr>
      <w:rPr>
        <w:rFonts w:hint="default"/>
      </w:rPr>
    </w:lvl>
    <w:lvl w:ilvl="7">
      <w:start w:val="1"/>
      <w:numFmt w:val="decimal"/>
      <w:lvlText w:val="B-%1.%2.%3.%4.%5.%6.%7.%8"/>
      <w:lvlJc w:val="left"/>
      <w:pPr>
        <w:tabs>
          <w:tab w:val="num" w:pos="0"/>
        </w:tabs>
        <w:ind w:left="709" w:hanging="709"/>
      </w:pPr>
      <w:rPr>
        <w:rFonts w:hint="default"/>
      </w:rPr>
    </w:lvl>
    <w:lvl w:ilvl="8">
      <w:start w:val="1"/>
      <w:numFmt w:val="decimal"/>
      <w:lvlText w:val="B-%1.%2.%3.%4.%5.%6.%7.%8.%9"/>
      <w:lvlJc w:val="left"/>
      <w:pPr>
        <w:tabs>
          <w:tab w:val="num" w:pos="0"/>
        </w:tabs>
        <w:ind w:left="709" w:hanging="709"/>
      </w:pPr>
      <w:rPr>
        <w:rFonts w:hint="default"/>
      </w:rPr>
    </w:lvl>
  </w:abstractNum>
  <w:abstractNum w:abstractNumId="51" w15:restartNumberingAfterBreak="0">
    <w:nsid w:val="1E6948AC"/>
    <w:multiLevelType w:val="multilevel"/>
    <w:tmpl w:val="5178D71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52" w15:restartNumberingAfterBreak="0">
    <w:nsid w:val="1E782983"/>
    <w:multiLevelType w:val="multilevel"/>
    <w:tmpl w:val="B7584E52"/>
    <w:lvl w:ilvl="0">
      <w:start w:val="1"/>
      <w:numFmt w:val="decimal"/>
      <w:lvlText w:val="B-%1"/>
      <w:lvlJc w:val="left"/>
      <w:pPr>
        <w:tabs>
          <w:tab w:val="num" w:pos="0"/>
        </w:tabs>
        <w:ind w:left="709" w:hanging="709"/>
      </w:pPr>
      <w:rPr>
        <w:rFonts w:hint="default"/>
      </w:rPr>
    </w:lvl>
    <w:lvl w:ilvl="1">
      <w:start w:val="1"/>
      <w:numFmt w:val="decimal"/>
      <w:lvlText w:val="B-%1.%2"/>
      <w:lvlJc w:val="left"/>
      <w:pPr>
        <w:tabs>
          <w:tab w:val="num" w:pos="0"/>
        </w:tabs>
        <w:ind w:left="709" w:hanging="709"/>
      </w:pPr>
      <w:rPr>
        <w:rFonts w:hint="default"/>
        <w:i w:val="0"/>
      </w:rPr>
    </w:lvl>
    <w:lvl w:ilvl="2">
      <w:start w:val="1"/>
      <w:numFmt w:val="decimal"/>
      <w:lvlText w:val="B-%1.%2.%3"/>
      <w:lvlJc w:val="left"/>
      <w:pPr>
        <w:tabs>
          <w:tab w:val="num" w:pos="0"/>
        </w:tabs>
        <w:ind w:left="709" w:hanging="709"/>
      </w:pPr>
      <w:rPr>
        <w:rFonts w:hint="default"/>
      </w:rPr>
    </w:lvl>
    <w:lvl w:ilvl="3">
      <w:start w:val="1"/>
      <w:numFmt w:val="decimal"/>
      <w:lvlText w:val="B-%1.%2.%3.%4"/>
      <w:lvlJc w:val="left"/>
      <w:pPr>
        <w:tabs>
          <w:tab w:val="num" w:pos="0"/>
        </w:tabs>
        <w:ind w:left="709" w:hanging="709"/>
      </w:pPr>
      <w:rPr>
        <w:rFonts w:hint="default"/>
      </w:rPr>
    </w:lvl>
    <w:lvl w:ilvl="4">
      <w:start w:val="1"/>
      <w:numFmt w:val="decimal"/>
      <w:lvlText w:val="B-%1.%2.%3.%4.%5"/>
      <w:lvlJc w:val="left"/>
      <w:pPr>
        <w:tabs>
          <w:tab w:val="num" w:pos="0"/>
        </w:tabs>
        <w:ind w:left="709" w:hanging="709"/>
      </w:pPr>
      <w:rPr>
        <w:rFonts w:hint="default"/>
      </w:rPr>
    </w:lvl>
    <w:lvl w:ilvl="5">
      <w:start w:val="1"/>
      <w:numFmt w:val="decimal"/>
      <w:lvlText w:val="B-%1.%2.%3.%4.%5.%6"/>
      <w:lvlJc w:val="left"/>
      <w:pPr>
        <w:tabs>
          <w:tab w:val="num" w:pos="0"/>
        </w:tabs>
        <w:ind w:left="709" w:hanging="709"/>
      </w:pPr>
      <w:rPr>
        <w:rFonts w:hint="default"/>
      </w:rPr>
    </w:lvl>
    <w:lvl w:ilvl="6">
      <w:start w:val="1"/>
      <w:numFmt w:val="decimal"/>
      <w:lvlText w:val="B-%1.%2.%3.%4.%5.%6.%7"/>
      <w:lvlJc w:val="left"/>
      <w:pPr>
        <w:tabs>
          <w:tab w:val="num" w:pos="0"/>
        </w:tabs>
        <w:ind w:left="709" w:hanging="709"/>
      </w:pPr>
      <w:rPr>
        <w:rFonts w:hint="default"/>
      </w:rPr>
    </w:lvl>
    <w:lvl w:ilvl="7">
      <w:start w:val="1"/>
      <w:numFmt w:val="decimal"/>
      <w:lvlText w:val="B-%1.%2.%3.%4.%5.%6.%7.%8"/>
      <w:lvlJc w:val="left"/>
      <w:pPr>
        <w:tabs>
          <w:tab w:val="num" w:pos="0"/>
        </w:tabs>
        <w:ind w:left="709" w:hanging="709"/>
      </w:pPr>
      <w:rPr>
        <w:rFonts w:hint="default"/>
      </w:rPr>
    </w:lvl>
    <w:lvl w:ilvl="8">
      <w:start w:val="1"/>
      <w:numFmt w:val="decimal"/>
      <w:lvlText w:val="B-%1.%2.%3.%4.%5.%6.%7.%8.%9"/>
      <w:lvlJc w:val="left"/>
      <w:pPr>
        <w:tabs>
          <w:tab w:val="num" w:pos="0"/>
        </w:tabs>
        <w:ind w:left="709" w:hanging="709"/>
      </w:pPr>
      <w:rPr>
        <w:rFonts w:hint="default"/>
      </w:rPr>
    </w:lvl>
  </w:abstractNum>
  <w:abstractNum w:abstractNumId="53" w15:restartNumberingAfterBreak="0">
    <w:nsid w:val="1E90217B"/>
    <w:multiLevelType w:val="multilevel"/>
    <w:tmpl w:val="36DC070A"/>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pStyle w:val="Annex1"/>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54" w15:restartNumberingAfterBreak="0">
    <w:nsid w:val="1FC863FA"/>
    <w:multiLevelType w:val="multilevel"/>
    <w:tmpl w:val="B7584E52"/>
    <w:lvl w:ilvl="0">
      <w:start w:val="1"/>
      <w:numFmt w:val="decimal"/>
      <w:lvlText w:val="B-%1"/>
      <w:lvlJc w:val="left"/>
      <w:pPr>
        <w:tabs>
          <w:tab w:val="num" w:pos="0"/>
        </w:tabs>
        <w:ind w:left="709" w:hanging="709"/>
      </w:pPr>
      <w:rPr>
        <w:rFonts w:hint="default"/>
      </w:rPr>
    </w:lvl>
    <w:lvl w:ilvl="1">
      <w:start w:val="1"/>
      <w:numFmt w:val="decimal"/>
      <w:lvlText w:val="B-%1.%2"/>
      <w:lvlJc w:val="left"/>
      <w:pPr>
        <w:tabs>
          <w:tab w:val="num" w:pos="0"/>
        </w:tabs>
        <w:ind w:left="709" w:hanging="709"/>
      </w:pPr>
      <w:rPr>
        <w:rFonts w:hint="default"/>
        <w:i w:val="0"/>
      </w:rPr>
    </w:lvl>
    <w:lvl w:ilvl="2">
      <w:start w:val="1"/>
      <w:numFmt w:val="decimal"/>
      <w:lvlText w:val="B-%1.%2.%3"/>
      <w:lvlJc w:val="left"/>
      <w:pPr>
        <w:tabs>
          <w:tab w:val="num" w:pos="0"/>
        </w:tabs>
        <w:ind w:left="709" w:hanging="709"/>
      </w:pPr>
      <w:rPr>
        <w:rFonts w:hint="default"/>
      </w:rPr>
    </w:lvl>
    <w:lvl w:ilvl="3">
      <w:start w:val="1"/>
      <w:numFmt w:val="decimal"/>
      <w:lvlText w:val="B-%1.%2.%3.%4"/>
      <w:lvlJc w:val="left"/>
      <w:pPr>
        <w:tabs>
          <w:tab w:val="num" w:pos="0"/>
        </w:tabs>
        <w:ind w:left="709" w:hanging="709"/>
      </w:pPr>
      <w:rPr>
        <w:rFonts w:hint="default"/>
      </w:rPr>
    </w:lvl>
    <w:lvl w:ilvl="4">
      <w:start w:val="1"/>
      <w:numFmt w:val="decimal"/>
      <w:lvlText w:val="B-%1.%2.%3.%4.%5"/>
      <w:lvlJc w:val="left"/>
      <w:pPr>
        <w:tabs>
          <w:tab w:val="num" w:pos="0"/>
        </w:tabs>
        <w:ind w:left="709" w:hanging="709"/>
      </w:pPr>
      <w:rPr>
        <w:rFonts w:hint="default"/>
      </w:rPr>
    </w:lvl>
    <w:lvl w:ilvl="5">
      <w:start w:val="1"/>
      <w:numFmt w:val="decimal"/>
      <w:lvlText w:val="B-%1.%2.%3.%4.%5.%6"/>
      <w:lvlJc w:val="left"/>
      <w:pPr>
        <w:tabs>
          <w:tab w:val="num" w:pos="0"/>
        </w:tabs>
        <w:ind w:left="709" w:hanging="709"/>
      </w:pPr>
      <w:rPr>
        <w:rFonts w:hint="default"/>
      </w:rPr>
    </w:lvl>
    <w:lvl w:ilvl="6">
      <w:start w:val="1"/>
      <w:numFmt w:val="decimal"/>
      <w:lvlText w:val="B-%1.%2.%3.%4.%5.%6.%7"/>
      <w:lvlJc w:val="left"/>
      <w:pPr>
        <w:tabs>
          <w:tab w:val="num" w:pos="0"/>
        </w:tabs>
        <w:ind w:left="709" w:hanging="709"/>
      </w:pPr>
      <w:rPr>
        <w:rFonts w:hint="default"/>
      </w:rPr>
    </w:lvl>
    <w:lvl w:ilvl="7">
      <w:start w:val="1"/>
      <w:numFmt w:val="decimal"/>
      <w:lvlText w:val="B-%1.%2.%3.%4.%5.%6.%7.%8"/>
      <w:lvlJc w:val="left"/>
      <w:pPr>
        <w:tabs>
          <w:tab w:val="num" w:pos="0"/>
        </w:tabs>
        <w:ind w:left="709" w:hanging="709"/>
      </w:pPr>
      <w:rPr>
        <w:rFonts w:hint="default"/>
      </w:rPr>
    </w:lvl>
    <w:lvl w:ilvl="8">
      <w:start w:val="1"/>
      <w:numFmt w:val="decimal"/>
      <w:lvlText w:val="B-%1.%2.%3.%4.%5.%6.%7.%8.%9"/>
      <w:lvlJc w:val="left"/>
      <w:pPr>
        <w:tabs>
          <w:tab w:val="num" w:pos="0"/>
        </w:tabs>
        <w:ind w:left="709" w:hanging="709"/>
      </w:pPr>
      <w:rPr>
        <w:rFonts w:hint="default"/>
      </w:rPr>
    </w:lvl>
  </w:abstractNum>
  <w:abstractNum w:abstractNumId="55" w15:restartNumberingAfterBreak="0">
    <w:nsid w:val="20E47FC2"/>
    <w:multiLevelType w:val="multilevel"/>
    <w:tmpl w:val="70667346"/>
    <w:lvl w:ilvl="0">
      <w:start w:val="1"/>
      <w:numFmt w:val="decimal"/>
      <w:lvlText w:val="B-%1"/>
      <w:lvlJc w:val="left"/>
      <w:pPr>
        <w:tabs>
          <w:tab w:val="num" w:pos="0"/>
        </w:tabs>
        <w:ind w:left="709" w:hanging="709"/>
      </w:pPr>
      <w:rPr>
        <w:rFonts w:hint="default"/>
      </w:rPr>
    </w:lvl>
    <w:lvl w:ilvl="1">
      <w:start w:val="1"/>
      <w:numFmt w:val="decimal"/>
      <w:lvlText w:val="B-%1.%2"/>
      <w:lvlJc w:val="left"/>
      <w:pPr>
        <w:tabs>
          <w:tab w:val="num" w:pos="1080"/>
        </w:tabs>
        <w:ind w:left="864" w:hanging="864"/>
      </w:pPr>
      <w:rPr>
        <w:rFonts w:hint="default"/>
        <w:i w:val="0"/>
      </w:rPr>
    </w:lvl>
    <w:lvl w:ilvl="2">
      <w:start w:val="1"/>
      <w:numFmt w:val="decimal"/>
      <w:lvlText w:val="B-%1.%2.%3"/>
      <w:lvlJc w:val="left"/>
      <w:pPr>
        <w:tabs>
          <w:tab w:val="num" w:pos="1296"/>
        </w:tabs>
        <w:ind w:left="1080" w:hanging="1080"/>
      </w:pPr>
      <w:rPr>
        <w:rFonts w:hint="default"/>
      </w:rPr>
    </w:lvl>
    <w:lvl w:ilvl="3">
      <w:start w:val="1"/>
      <w:numFmt w:val="decimal"/>
      <w:lvlText w:val="B-%1.%2.%3.%4"/>
      <w:lvlJc w:val="left"/>
      <w:pPr>
        <w:tabs>
          <w:tab w:val="num" w:pos="0"/>
        </w:tabs>
        <w:ind w:left="1080" w:hanging="1080"/>
      </w:pPr>
      <w:rPr>
        <w:rFonts w:hint="default"/>
      </w:rPr>
    </w:lvl>
    <w:lvl w:ilvl="4">
      <w:start w:val="1"/>
      <w:numFmt w:val="decimal"/>
      <w:lvlText w:val="B-%1.%2.%3.%4.%5"/>
      <w:lvlJc w:val="left"/>
      <w:pPr>
        <w:tabs>
          <w:tab w:val="num" w:pos="0"/>
        </w:tabs>
        <w:ind w:left="709" w:hanging="709"/>
      </w:pPr>
      <w:rPr>
        <w:rFonts w:hint="default"/>
      </w:rPr>
    </w:lvl>
    <w:lvl w:ilvl="5">
      <w:start w:val="1"/>
      <w:numFmt w:val="decimal"/>
      <w:lvlText w:val="B-%1.%2.%3.%4.%5.%6"/>
      <w:lvlJc w:val="left"/>
      <w:pPr>
        <w:tabs>
          <w:tab w:val="num" w:pos="0"/>
        </w:tabs>
        <w:ind w:left="709" w:hanging="709"/>
      </w:pPr>
      <w:rPr>
        <w:rFonts w:hint="default"/>
      </w:rPr>
    </w:lvl>
    <w:lvl w:ilvl="6">
      <w:start w:val="1"/>
      <w:numFmt w:val="decimal"/>
      <w:lvlText w:val="B-%1.%2.%3.%4.%5.%6.%7"/>
      <w:lvlJc w:val="left"/>
      <w:pPr>
        <w:tabs>
          <w:tab w:val="num" w:pos="0"/>
        </w:tabs>
        <w:ind w:left="709" w:hanging="709"/>
      </w:pPr>
      <w:rPr>
        <w:rFonts w:hint="default"/>
      </w:rPr>
    </w:lvl>
    <w:lvl w:ilvl="7">
      <w:start w:val="1"/>
      <w:numFmt w:val="decimal"/>
      <w:lvlText w:val="B-%1.%2.%3.%4.%5.%6.%7.%8"/>
      <w:lvlJc w:val="left"/>
      <w:pPr>
        <w:tabs>
          <w:tab w:val="num" w:pos="0"/>
        </w:tabs>
        <w:ind w:left="709" w:hanging="709"/>
      </w:pPr>
      <w:rPr>
        <w:rFonts w:hint="default"/>
      </w:rPr>
    </w:lvl>
    <w:lvl w:ilvl="8">
      <w:start w:val="1"/>
      <w:numFmt w:val="decimal"/>
      <w:lvlText w:val="B-%1.%2.%3.%4.%5.%6.%7.%8.%9"/>
      <w:lvlJc w:val="left"/>
      <w:pPr>
        <w:tabs>
          <w:tab w:val="num" w:pos="0"/>
        </w:tabs>
        <w:ind w:left="709" w:hanging="709"/>
      </w:pPr>
      <w:rPr>
        <w:rFonts w:hint="default"/>
      </w:rPr>
    </w:lvl>
  </w:abstractNum>
  <w:abstractNum w:abstractNumId="56" w15:restartNumberingAfterBreak="0">
    <w:nsid w:val="214046C7"/>
    <w:multiLevelType w:val="multilevel"/>
    <w:tmpl w:val="68A4DF96"/>
    <w:lvl w:ilvl="0">
      <w:start w:val="1"/>
      <w:numFmt w:val="decimal"/>
      <w:lvlText w:val="C-%1"/>
      <w:lvlJc w:val="left"/>
      <w:pPr>
        <w:tabs>
          <w:tab w:val="num" w:pos="0"/>
        </w:tabs>
        <w:ind w:left="709" w:hanging="709"/>
      </w:pPr>
    </w:lvl>
    <w:lvl w:ilvl="1">
      <w:start w:val="1"/>
      <w:numFmt w:val="decimal"/>
      <w:lvlText w:val="C-%1.%2"/>
      <w:lvlJc w:val="left"/>
      <w:pPr>
        <w:tabs>
          <w:tab w:val="num" w:pos="0"/>
        </w:tabs>
        <w:ind w:left="709" w:hanging="709"/>
      </w:pPr>
      <w:rPr>
        <w:i w:val="0"/>
      </w:rPr>
    </w:lvl>
    <w:lvl w:ilvl="2">
      <w:start w:val="1"/>
      <w:numFmt w:val="decimal"/>
      <w:lvlText w:val="C-%1.%2.%3"/>
      <w:lvlJc w:val="left"/>
      <w:pPr>
        <w:tabs>
          <w:tab w:val="num" w:pos="0"/>
        </w:tabs>
        <w:ind w:left="709" w:hanging="709"/>
      </w:pPr>
    </w:lvl>
    <w:lvl w:ilvl="3">
      <w:start w:val="1"/>
      <w:numFmt w:val="decimal"/>
      <w:lvlText w:val="C-%1.%2.%3.%4"/>
      <w:lvlJc w:val="left"/>
      <w:pPr>
        <w:tabs>
          <w:tab w:val="num" w:pos="0"/>
        </w:tabs>
        <w:ind w:left="709" w:hanging="709"/>
      </w:pPr>
    </w:lvl>
    <w:lvl w:ilvl="4">
      <w:start w:val="1"/>
      <w:numFmt w:val="decimal"/>
      <w:lvlText w:val="C-%1.%2.%3.%4.%5"/>
      <w:lvlJc w:val="left"/>
      <w:pPr>
        <w:tabs>
          <w:tab w:val="num" w:pos="0"/>
        </w:tabs>
        <w:ind w:left="709" w:hanging="709"/>
      </w:pPr>
    </w:lvl>
    <w:lvl w:ilvl="5">
      <w:start w:val="1"/>
      <w:numFmt w:val="decimal"/>
      <w:lvlText w:val="C-%1.%2.%3.%4.%5.%6"/>
      <w:lvlJc w:val="left"/>
      <w:pPr>
        <w:tabs>
          <w:tab w:val="num" w:pos="0"/>
        </w:tabs>
        <w:ind w:left="709" w:hanging="709"/>
      </w:pPr>
    </w:lvl>
    <w:lvl w:ilvl="6">
      <w:start w:val="1"/>
      <w:numFmt w:val="decimal"/>
      <w:lvlText w:val="%1.%2.%3.%4.%5.%6.%7"/>
      <w:lvlJc w:val="left"/>
      <w:pPr>
        <w:tabs>
          <w:tab w:val="num" w:pos="0"/>
        </w:tabs>
        <w:ind w:left="709" w:hanging="709"/>
      </w:pPr>
    </w:lvl>
    <w:lvl w:ilvl="7">
      <w:start w:val="1"/>
      <w:numFmt w:val="decimal"/>
      <w:lvlText w:val="%1.%2.%3.%4.%5.%6.%7.%8"/>
      <w:lvlJc w:val="left"/>
      <w:pPr>
        <w:tabs>
          <w:tab w:val="num" w:pos="0"/>
        </w:tabs>
        <w:ind w:left="709" w:hanging="709"/>
      </w:pPr>
    </w:lvl>
    <w:lvl w:ilvl="8">
      <w:start w:val="1"/>
      <w:numFmt w:val="decimal"/>
      <w:lvlText w:val="%1.%2.%3.%4.%5.%6.%7.%8.%9"/>
      <w:lvlJc w:val="left"/>
      <w:pPr>
        <w:tabs>
          <w:tab w:val="num" w:pos="0"/>
        </w:tabs>
        <w:ind w:left="709" w:hanging="709"/>
      </w:pPr>
    </w:lvl>
  </w:abstractNum>
  <w:abstractNum w:abstractNumId="57" w15:restartNumberingAfterBreak="0">
    <w:nsid w:val="21AF766D"/>
    <w:multiLevelType w:val="multilevel"/>
    <w:tmpl w:val="F9889770"/>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58" w15:restartNumberingAfterBreak="0">
    <w:nsid w:val="21C951C6"/>
    <w:multiLevelType w:val="multilevel"/>
    <w:tmpl w:val="9FCE25AA"/>
    <w:lvl w:ilvl="0">
      <w:start w:val="1"/>
      <w:numFmt w:val="decimal"/>
      <w:pStyle w:val="HeadingC1"/>
      <w:lvlText w:val="C-%1"/>
      <w:lvlJc w:val="left"/>
      <w:pPr>
        <w:tabs>
          <w:tab w:val="num" w:pos="0"/>
        </w:tabs>
        <w:ind w:left="709" w:hanging="709"/>
      </w:pPr>
      <w:rPr>
        <w:rFonts w:hint="default"/>
      </w:rPr>
    </w:lvl>
    <w:lvl w:ilvl="1">
      <w:start w:val="1"/>
      <w:numFmt w:val="decimal"/>
      <w:pStyle w:val="HeadingC2"/>
      <w:lvlText w:val="C-%1.%2"/>
      <w:lvlJc w:val="left"/>
      <w:pPr>
        <w:tabs>
          <w:tab w:val="num" w:pos="0"/>
        </w:tabs>
        <w:ind w:left="709" w:hanging="709"/>
      </w:pPr>
      <w:rPr>
        <w:rFonts w:hint="default"/>
        <w:i w:val="0"/>
      </w:rPr>
    </w:lvl>
    <w:lvl w:ilvl="2">
      <w:start w:val="1"/>
      <w:numFmt w:val="decimal"/>
      <w:pStyle w:val="HeadingC3"/>
      <w:lvlText w:val="C-%1.%2.%3"/>
      <w:lvlJc w:val="left"/>
      <w:pPr>
        <w:tabs>
          <w:tab w:val="num" w:pos="0"/>
        </w:tabs>
        <w:ind w:left="709" w:hanging="709"/>
      </w:pPr>
      <w:rPr>
        <w:rFonts w:hint="default"/>
      </w:rPr>
    </w:lvl>
    <w:lvl w:ilvl="3">
      <w:start w:val="1"/>
      <w:numFmt w:val="decimal"/>
      <w:pStyle w:val="HeadingC4"/>
      <w:lvlText w:val="C-%1.%2.%3.%4"/>
      <w:lvlJc w:val="left"/>
      <w:pPr>
        <w:tabs>
          <w:tab w:val="num" w:pos="1080"/>
        </w:tabs>
        <w:ind w:left="709" w:hanging="709"/>
      </w:pPr>
      <w:rPr>
        <w:rFonts w:hint="default"/>
      </w:rPr>
    </w:lvl>
    <w:lvl w:ilvl="4">
      <w:start w:val="1"/>
      <w:numFmt w:val="decimal"/>
      <w:lvlText w:val="C-%1.%2.%3.%4.%5"/>
      <w:lvlJc w:val="left"/>
      <w:pPr>
        <w:tabs>
          <w:tab w:val="num" w:pos="0"/>
        </w:tabs>
        <w:ind w:left="709" w:hanging="709"/>
      </w:pPr>
      <w:rPr>
        <w:rFonts w:hint="default"/>
      </w:rPr>
    </w:lvl>
    <w:lvl w:ilvl="5">
      <w:start w:val="1"/>
      <w:numFmt w:val="decimal"/>
      <w:lvlText w:val="C-%1.%2.%3.%4.%5.%6"/>
      <w:lvlJc w:val="left"/>
      <w:pPr>
        <w:tabs>
          <w:tab w:val="num" w:pos="0"/>
        </w:tabs>
        <w:ind w:left="709" w:hanging="709"/>
      </w:pPr>
      <w:rPr>
        <w:rFonts w:hint="default"/>
      </w:rPr>
    </w:lvl>
    <w:lvl w:ilvl="6">
      <w:start w:val="1"/>
      <w:numFmt w:val="decimal"/>
      <w:lvlText w:val="%1.%2.%3.%4.%5.%6.%7"/>
      <w:lvlJc w:val="left"/>
      <w:pPr>
        <w:tabs>
          <w:tab w:val="num" w:pos="0"/>
        </w:tabs>
        <w:ind w:left="709" w:hanging="709"/>
      </w:pPr>
      <w:rPr>
        <w:rFonts w:hint="default"/>
      </w:rPr>
    </w:lvl>
    <w:lvl w:ilvl="7">
      <w:start w:val="1"/>
      <w:numFmt w:val="decimal"/>
      <w:lvlText w:val="%1.%2.%3.%4.%5.%6.%7.%8"/>
      <w:lvlJc w:val="left"/>
      <w:pPr>
        <w:tabs>
          <w:tab w:val="num" w:pos="0"/>
        </w:tabs>
        <w:ind w:left="709" w:hanging="709"/>
      </w:pPr>
      <w:rPr>
        <w:rFonts w:hint="default"/>
      </w:rPr>
    </w:lvl>
    <w:lvl w:ilvl="8">
      <w:start w:val="1"/>
      <w:numFmt w:val="decimal"/>
      <w:lvlText w:val="%1.%2.%3.%4.%5.%6.%7.%8.%9"/>
      <w:lvlJc w:val="left"/>
      <w:pPr>
        <w:tabs>
          <w:tab w:val="num" w:pos="0"/>
        </w:tabs>
        <w:ind w:left="709" w:hanging="709"/>
      </w:pPr>
      <w:rPr>
        <w:rFonts w:hint="default"/>
      </w:rPr>
    </w:lvl>
  </w:abstractNum>
  <w:abstractNum w:abstractNumId="59" w15:restartNumberingAfterBreak="0">
    <w:nsid w:val="23AC3A45"/>
    <w:multiLevelType w:val="hybridMultilevel"/>
    <w:tmpl w:val="427CF3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24766B49"/>
    <w:multiLevelType w:val="multilevel"/>
    <w:tmpl w:val="5AE09620"/>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61" w15:restartNumberingAfterBreak="0">
    <w:nsid w:val="24976428"/>
    <w:multiLevelType w:val="multilevel"/>
    <w:tmpl w:val="17825E76"/>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62" w15:restartNumberingAfterBreak="0">
    <w:nsid w:val="24F8011E"/>
    <w:multiLevelType w:val="multilevel"/>
    <w:tmpl w:val="B7584E52"/>
    <w:lvl w:ilvl="0">
      <w:start w:val="1"/>
      <w:numFmt w:val="decimal"/>
      <w:lvlText w:val="B-%1"/>
      <w:lvlJc w:val="left"/>
      <w:pPr>
        <w:tabs>
          <w:tab w:val="num" w:pos="0"/>
        </w:tabs>
        <w:ind w:left="709" w:hanging="709"/>
      </w:pPr>
      <w:rPr>
        <w:rFonts w:hint="default"/>
      </w:rPr>
    </w:lvl>
    <w:lvl w:ilvl="1">
      <w:start w:val="1"/>
      <w:numFmt w:val="decimal"/>
      <w:lvlText w:val="B-%1.%2"/>
      <w:lvlJc w:val="left"/>
      <w:pPr>
        <w:tabs>
          <w:tab w:val="num" w:pos="0"/>
        </w:tabs>
        <w:ind w:left="709" w:hanging="709"/>
      </w:pPr>
      <w:rPr>
        <w:rFonts w:hint="default"/>
        <w:i w:val="0"/>
      </w:rPr>
    </w:lvl>
    <w:lvl w:ilvl="2">
      <w:start w:val="1"/>
      <w:numFmt w:val="decimal"/>
      <w:lvlText w:val="B-%1.%2.%3"/>
      <w:lvlJc w:val="left"/>
      <w:pPr>
        <w:tabs>
          <w:tab w:val="num" w:pos="0"/>
        </w:tabs>
        <w:ind w:left="709" w:hanging="709"/>
      </w:pPr>
      <w:rPr>
        <w:rFonts w:hint="default"/>
      </w:rPr>
    </w:lvl>
    <w:lvl w:ilvl="3">
      <w:start w:val="1"/>
      <w:numFmt w:val="decimal"/>
      <w:lvlText w:val="B-%1.%2.%3.%4"/>
      <w:lvlJc w:val="left"/>
      <w:pPr>
        <w:tabs>
          <w:tab w:val="num" w:pos="0"/>
        </w:tabs>
        <w:ind w:left="709" w:hanging="709"/>
      </w:pPr>
      <w:rPr>
        <w:rFonts w:hint="default"/>
      </w:rPr>
    </w:lvl>
    <w:lvl w:ilvl="4">
      <w:start w:val="1"/>
      <w:numFmt w:val="decimal"/>
      <w:lvlText w:val="B-%1.%2.%3.%4.%5"/>
      <w:lvlJc w:val="left"/>
      <w:pPr>
        <w:tabs>
          <w:tab w:val="num" w:pos="0"/>
        </w:tabs>
        <w:ind w:left="709" w:hanging="709"/>
      </w:pPr>
      <w:rPr>
        <w:rFonts w:hint="default"/>
      </w:rPr>
    </w:lvl>
    <w:lvl w:ilvl="5">
      <w:start w:val="1"/>
      <w:numFmt w:val="decimal"/>
      <w:lvlText w:val="B-%1.%2.%3.%4.%5.%6"/>
      <w:lvlJc w:val="left"/>
      <w:pPr>
        <w:tabs>
          <w:tab w:val="num" w:pos="0"/>
        </w:tabs>
        <w:ind w:left="709" w:hanging="709"/>
      </w:pPr>
      <w:rPr>
        <w:rFonts w:hint="default"/>
      </w:rPr>
    </w:lvl>
    <w:lvl w:ilvl="6">
      <w:start w:val="1"/>
      <w:numFmt w:val="decimal"/>
      <w:lvlText w:val="B-%1.%2.%3.%4.%5.%6.%7"/>
      <w:lvlJc w:val="left"/>
      <w:pPr>
        <w:tabs>
          <w:tab w:val="num" w:pos="0"/>
        </w:tabs>
        <w:ind w:left="709" w:hanging="709"/>
      </w:pPr>
      <w:rPr>
        <w:rFonts w:hint="default"/>
      </w:rPr>
    </w:lvl>
    <w:lvl w:ilvl="7">
      <w:start w:val="1"/>
      <w:numFmt w:val="decimal"/>
      <w:lvlText w:val="B-%1.%2.%3.%4.%5.%6.%7.%8"/>
      <w:lvlJc w:val="left"/>
      <w:pPr>
        <w:tabs>
          <w:tab w:val="num" w:pos="0"/>
        </w:tabs>
        <w:ind w:left="709" w:hanging="709"/>
      </w:pPr>
      <w:rPr>
        <w:rFonts w:hint="default"/>
      </w:rPr>
    </w:lvl>
    <w:lvl w:ilvl="8">
      <w:start w:val="1"/>
      <w:numFmt w:val="decimal"/>
      <w:lvlText w:val="B-%1.%2.%3.%4.%5.%6.%7.%8.%9"/>
      <w:lvlJc w:val="left"/>
      <w:pPr>
        <w:tabs>
          <w:tab w:val="num" w:pos="0"/>
        </w:tabs>
        <w:ind w:left="709" w:hanging="709"/>
      </w:pPr>
      <w:rPr>
        <w:rFonts w:hint="default"/>
      </w:rPr>
    </w:lvl>
  </w:abstractNum>
  <w:abstractNum w:abstractNumId="63" w15:restartNumberingAfterBreak="0">
    <w:nsid w:val="25252BC8"/>
    <w:multiLevelType w:val="multilevel"/>
    <w:tmpl w:val="AF6AE568"/>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64" w15:restartNumberingAfterBreak="0">
    <w:nsid w:val="25394314"/>
    <w:multiLevelType w:val="multilevel"/>
    <w:tmpl w:val="70667346"/>
    <w:lvl w:ilvl="0">
      <w:start w:val="1"/>
      <w:numFmt w:val="decimal"/>
      <w:lvlText w:val="B-%1"/>
      <w:lvlJc w:val="left"/>
      <w:pPr>
        <w:tabs>
          <w:tab w:val="num" w:pos="0"/>
        </w:tabs>
        <w:ind w:left="709" w:hanging="709"/>
      </w:pPr>
      <w:rPr>
        <w:rFonts w:hint="default"/>
      </w:rPr>
    </w:lvl>
    <w:lvl w:ilvl="1">
      <w:start w:val="1"/>
      <w:numFmt w:val="decimal"/>
      <w:lvlText w:val="B-%1.%2"/>
      <w:lvlJc w:val="left"/>
      <w:pPr>
        <w:tabs>
          <w:tab w:val="num" w:pos="1080"/>
        </w:tabs>
        <w:ind w:left="864" w:hanging="864"/>
      </w:pPr>
      <w:rPr>
        <w:rFonts w:hint="default"/>
        <w:i w:val="0"/>
      </w:rPr>
    </w:lvl>
    <w:lvl w:ilvl="2">
      <w:start w:val="1"/>
      <w:numFmt w:val="decimal"/>
      <w:lvlText w:val="B-%1.%2.%3"/>
      <w:lvlJc w:val="left"/>
      <w:pPr>
        <w:tabs>
          <w:tab w:val="num" w:pos="1296"/>
        </w:tabs>
        <w:ind w:left="1080" w:hanging="1080"/>
      </w:pPr>
      <w:rPr>
        <w:rFonts w:hint="default"/>
      </w:rPr>
    </w:lvl>
    <w:lvl w:ilvl="3">
      <w:start w:val="1"/>
      <w:numFmt w:val="decimal"/>
      <w:lvlText w:val="B-%1.%2.%3.%4"/>
      <w:lvlJc w:val="left"/>
      <w:pPr>
        <w:tabs>
          <w:tab w:val="num" w:pos="0"/>
        </w:tabs>
        <w:ind w:left="1080" w:hanging="1080"/>
      </w:pPr>
      <w:rPr>
        <w:rFonts w:hint="default"/>
      </w:rPr>
    </w:lvl>
    <w:lvl w:ilvl="4">
      <w:start w:val="1"/>
      <w:numFmt w:val="decimal"/>
      <w:lvlText w:val="B-%1.%2.%3.%4.%5"/>
      <w:lvlJc w:val="left"/>
      <w:pPr>
        <w:tabs>
          <w:tab w:val="num" w:pos="0"/>
        </w:tabs>
        <w:ind w:left="709" w:hanging="709"/>
      </w:pPr>
      <w:rPr>
        <w:rFonts w:hint="default"/>
      </w:rPr>
    </w:lvl>
    <w:lvl w:ilvl="5">
      <w:start w:val="1"/>
      <w:numFmt w:val="decimal"/>
      <w:lvlText w:val="B-%1.%2.%3.%4.%5.%6"/>
      <w:lvlJc w:val="left"/>
      <w:pPr>
        <w:tabs>
          <w:tab w:val="num" w:pos="0"/>
        </w:tabs>
        <w:ind w:left="709" w:hanging="709"/>
      </w:pPr>
      <w:rPr>
        <w:rFonts w:hint="default"/>
      </w:rPr>
    </w:lvl>
    <w:lvl w:ilvl="6">
      <w:start w:val="1"/>
      <w:numFmt w:val="decimal"/>
      <w:lvlText w:val="B-%1.%2.%3.%4.%5.%6.%7"/>
      <w:lvlJc w:val="left"/>
      <w:pPr>
        <w:tabs>
          <w:tab w:val="num" w:pos="0"/>
        </w:tabs>
        <w:ind w:left="709" w:hanging="709"/>
      </w:pPr>
      <w:rPr>
        <w:rFonts w:hint="default"/>
      </w:rPr>
    </w:lvl>
    <w:lvl w:ilvl="7">
      <w:start w:val="1"/>
      <w:numFmt w:val="decimal"/>
      <w:lvlText w:val="B-%1.%2.%3.%4.%5.%6.%7.%8"/>
      <w:lvlJc w:val="left"/>
      <w:pPr>
        <w:tabs>
          <w:tab w:val="num" w:pos="0"/>
        </w:tabs>
        <w:ind w:left="709" w:hanging="709"/>
      </w:pPr>
      <w:rPr>
        <w:rFonts w:hint="default"/>
      </w:rPr>
    </w:lvl>
    <w:lvl w:ilvl="8">
      <w:start w:val="1"/>
      <w:numFmt w:val="decimal"/>
      <w:lvlText w:val="B-%1.%2.%3.%4.%5.%6.%7.%8.%9"/>
      <w:lvlJc w:val="left"/>
      <w:pPr>
        <w:tabs>
          <w:tab w:val="num" w:pos="0"/>
        </w:tabs>
        <w:ind w:left="709" w:hanging="709"/>
      </w:pPr>
      <w:rPr>
        <w:rFonts w:hint="default"/>
      </w:rPr>
    </w:lvl>
  </w:abstractNum>
  <w:abstractNum w:abstractNumId="65" w15:restartNumberingAfterBreak="0">
    <w:nsid w:val="262F24C2"/>
    <w:multiLevelType w:val="multilevel"/>
    <w:tmpl w:val="B7584E52"/>
    <w:lvl w:ilvl="0">
      <w:start w:val="1"/>
      <w:numFmt w:val="decimal"/>
      <w:lvlText w:val="B-%1"/>
      <w:lvlJc w:val="left"/>
      <w:pPr>
        <w:tabs>
          <w:tab w:val="num" w:pos="0"/>
        </w:tabs>
        <w:ind w:left="709" w:hanging="709"/>
      </w:pPr>
      <w:rPr>
        <w:rFonts w:hint="default"/>
      </w:rPr>
    </w:lvl>
    <w:lvl w:ilvl="1">
      <w:start w:val="1"/>
      <w:numFmt w:val="decimal"/>
      <w:lvlText w:val="B-%1.%2"/>
      <w:lvlJc w:val="left"/>
      <w:pPr>
        <w:tabs>
          <w:tab w:val="num" w:pos="0"/>
        </w:tabs>
        <w:ind w:left="709" w:hanging="709"/>
      </w:pPr>
      <w:rPr>
        <w:rFonts w:hint="default"/>
        <w:i w:val="0"/>
      </w:rPr>
    </w:lvl>
    <w:lvl w:ilvl="2">
      <w:start w:val="1"/>
      <w:numFmt w:val="decimal"/>
      <w:lvlText w:val="B-%1.%2.%3"/>
      <w:lvlJc w:val="left"/>
      <w:pPr>
        <w:tabs>
          <w:tab w:val="num" w:pos="0"/>
        </w:tabs>
        <w:ind w:left="709" w:hanging="709"/>
      </w:pPr>
      <w:rPr>
        <w:rFonts w:hint="default"/>
      </w:rPr>
    </w:lvl>
    <w:lvl w:ilvl="3">
      <w:start w:val="1"/>
      <w:numFmt w:val="decimal"/>
      <w:lvlText w:val="B-%1.%2.%3.%4"/>
      <w:lvlJc w:val="left"/>
      <w:pPr>
        <w:tabs>
          <w:tab w:val="num" w:pos="0"/>
        </w:tabs>
        <w:ind w:left="709" w:hanging="709"/>
      </w:pPr>
      <w:rPr>
        <w:rFonts w:hint="default"/>
      </w:rPr>
    </w:lvl>
    <w:lvl w:ilvl="4">
      <w:start w:val="1"/>
      <w:numFmt w:val="decimal"/>
      <w:lvlText w:val="B-%1.%2.%3.%4.%5"/>
      <w:lvlJc w:val="left"/>
      <w:pPr>
        <w:tabs>
          <w:tab w:val="num" w:pos="0"/>
        </w:tabs>
        <w:ind w:left="709" w:hanging="709"/>
      </w:pPr>
      <w:rPr>
        <w:rFonts w:hint="default"/>
      </w:rPr>
    </w:lvl>
    <w:lvl w:ilvl="5">
      <w:start w:val="1"/>
      <w:numFmt w:val="decimal"/>
      <w:lvlText w:val="B-%1.%2.%3.%4.%5.%6"/>
      <w:lvlJc w:val="left"/>
      <w:pPr>
        <w:tabs>
          <w:tab w:val="num" w:pos="0"/>
        </w:tabs>
        <w:ind w:left="709" w:hanging="709"/>
      </w:pPr>
      <w:rPr>
        <w:rFonts w:hint="default"/>
      </w:rPr>
    </w:lvl>
    <w:lvl w:ilvl="6">
      <w:start w:val="1"/>
      <w:numFmt w:val="decimal"/>
      <w:lvlText w:val="B-%1.%2.%3.%4.%5.%6.%7"/>
      <w:lvlJc w:val="left"/>
      <w:pPr>
        <w:tabs>
          <w:tab w:val="num" w:pos="0"/>
        </w:tabs>
        <w:ind w:left="709" w:hanging="709"/>
      </w:pPr>
      <w:rPr>
        <w:rFonts w:hint="default"/>
      </w:rPr>
    </w:lvl>
    <w:lvl w:ilvl="7">
      <w:start w:val="1"/>
      <w:numFmt w:val="decimal"/>
      <w:lvlText w:val="B-%1.%2.%3.%4.%5.%6.%7.%8"/>
      <w:lvlJc w:val="left"/>
      <w:pPr>
        <w:tabs>
          <w:tab w:val="num" w:pos="0"/>
        </w:tabs>
        <w:ind w:left="709" w:hanging="709"/>
      </w:pPr>
      <w:rPr>
        <w:rFonts w:hint="default"/>
      </w:rPr>
    </w:lvl>
    <w:lvl w:ilvl="8">
      <w:start w:val="1"/>
      <w:numFmt w:val="decimal"/>
      <w:lvlText w:val="B-%1.%2.%3.%4.%5.%6.%7.%8.%9"/>
      <w:lvlJc w:val="left"/>
      <w:pPr>
        <w:tabs>
          <w:tab w:val="num" w:pos="0"/>
        </w:tabs>
        <w:ind w:left="709" w:hanging="709"/>
      </w:pPr>
      <w:rPr>
        <w:rFonts w:hint="default"/>
      </w:rPr>
    </w:lvl>
  </w:abstractNum>
  <w:abstractNum w:abstractNumId="66" w15:restartNumberingAfterBreak="0">
    <w:nsid w:val="272E4194"/>
    <w:multiLevelType w:val="multilevel"/>
    <w:tmpl w:val="3D4E4A48"/>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67" w15:restartNumberingAfterBreak="0">
    <w:nsid w:val="27511621"/>
    <w:multiLevelType w:val="multilevel"/>
    <w:tmpl w:val="B7584E52"/>
    <w:lvl w:ilvl="0">
      <w:start w:val="1"/>
      <w:numFmt w:val="decimal"/>
      <w:lvlText w:val="B-%1"/>
      <w:lvlJc w:val="left"/>
      <w:pPr>
        <w:tabs>
          <w:tab w:val="num" w:pos="0"/>
        </w:tabs>
        <w:ind w:left="709" w:hanging="709"/>
      </w:pPr>
      <w:rPr>
        <w:rFonts w:hint="default"/>
      </w:rPr>
    </w:lvl>
    <w:lvl w:ilvl="1">
      <w:start w:val="1"/>
      <w:numFmt w:val="decimal"/>
      <w:lvlText w:val="B-%1.%2"/>
      <w:lvlJc w:val="left"/>
      <w:pPr>
        <w:tabs>
          <w:tab w:val="num" w:pos="0"/>
        </w:tabs>
        <w:ind w:left="709" w:hanging="709"/>
      </w:pPr>
      <w:rPr>
        <w:rFonts w:hint="default"/>
        <w:i w:val="0"/>
      </w:rPr>
    </w:lvl>
    <w:lvl w:ilvl="2">
      <w:start w:val="1"/>
      <w:numFmt w:val="decimal"/>
      <w:lvlText w:val="B-%1.%2.%3"/>
      <w:lvlJc w:val="left"/>
      <w:pPr>
        <w:tabs>
          <w:tab w:val="num" w:pos="0"/>
        </w:tabs>
        <w:ind w:left="709" w:hanging="709"/>
      </w:pPr>
      <w:rPr>
        <w:rFonts w:hint="default"/>
      </w:rPr>
    </w:lvl>
    <w:lvl w:ilvl="3">
      <w:start w:val="1"/>
      <w:numFmt w:val="decimal"/>
      <w:lvlText w:val="B-%1.%2.%3.%4"/>
      <w:lvlJc w:val="left"/>
      <w:pPr>
        <w:tabs>
          <w:tab w:val="num" w:pos="0"/>
        </w:tabs>
        <w:ind w:left="709" w:hanging="709"/>
      </w:pPr>
      <w:rPr>
        <w:rFonts w:hint="default"/>
      </w:rPr>
    </w:lvl>
    <w:lvl w:ilvl="4">
      <w:start w:val="1"/>
      <w:numFmt w:val="decimal"/>
      <w:lvlText w:val="B-%1.%2.%3.%4.%5"/>
      <w:lvlJc w:val="left"/>
      <w:pPr>
        <w:tabs>
          <w:tab w:val="num" w:pos="0"/>
        </w:tabs>
        <w:ind w:left="709" w:hanging="709"/>
      </w:pPr>
      <w:rPr>
        <w:rFonts w:hint="default"/>
      </w:rPr>
    </w:lvl>
    <w:lvl w:ilvl="5">
      <w:start w:val="1"/>
      <w:numFmt w:val="decimal"/>
      <w:lvlText w:val="B-%1.%2.%3.%4.%5.%6"/>
      <w:lvlJc w:val="left"/>
      <w:pPr>
        <w:tabs>
          <w:tab w:val="num" w:pos="0"/>
        </w:tabs>
        <w:ind w:left="709" w:hanging="709"/>
      </w:pPr>
      <w:rPr>
        <w:rFonts w:hint="default"/>
      </w:rPr>
    </w:lvl>
    <w:lvl w:ilvl="6">
      <w:start w:val="1"/>
      <w:numFmt w:val="decimal"/>
      <w:lvlText w:val="B-%1.%2.%3.%4.%5.%6.%7"/>
      <w:lvlJc w:val="left"/>
      <w:pPr>
        <w:tabs>
          <w:tab w:val="num" w:pos="0"/>
        </w:tabs>
        <w:ind w:left="709" w:hanging="709"/>
      </w:pPr>
      <w:rPr>
        <w:rFonts w:hint="default"/>
      </w:rPr>
    </w:lvl>
    <w:lvl w:ilvl="7">
      <w:start w:val="1"/>
      <w:numFmt w:val="decimal"/>
      <w:lvlText w:val="B-%1.%2.%3.%4.%5.%6.%7.%8"/>
      <w:lvlJc w:val="left"/>
      <w:pPr>
        <w:tabs>
          <w:tab w:val="num" w:pos="0"/>
        </w:tabs>
        <w:ind w:left="709" w:hanging="709"/>
      </w:pPr>
      <w:rPr>
        <w:rFonts w:hint="default"/>
      </w:rPr>
    </w:lvl>
    <w:lvl w:ilvl="8">
      <w:start w:val="1"/>
      <w:numFmt w:val="decimal"/>
      <w:lvlText w:val="B-%1.%2.%3.%4.%5.%6.%7.%8.%9"/>
      <w:lvlJc w:val="left"/>
      <w:pPr>
        <w:tabs>
          <w:tab w:val="num" w:pos="0"/>
        </w:tabs>
        <w:ind w:left="709" w:hanging="709"/>
      </w:pPr>
      <w:rPr>
        <w:rFonts w:hint="default"/>
      </w:rPr>
    </w:lvl>
  </w:abstractNum>
  <w:abstractNum w:abstractNumId="68" w15:restartNumberingAfterBreak="0">
    <w:nsid w:val="27924A7E"/>
    <w:multiLevelType w:val="multilevel"/>
    <w:tmpl w:val="68A4DF96"/>
    <w:lvl w:ilvl="0">
      <w:start w:val="1"/>
      <w:numFmt w:val="decimal"/>
      <w:lvlText w:val="C-%1"/>
      <w:lvlJc w:val="left"/>
      <w:pPr>
        <w:tabs>
          <w:tab w:val="num" w:pos="0"/>
        </w:tabs>
        <w:ind w:left="709" w:hanging="709"/>
      </w:pPr>
    </w:lvl>
    <w:lvl w:ilvl="1">
      <w:start w:val="1"/>
      <w:numFmt w:val="decimal"/>
      <w:lvlText w:val="C-%1.%2"/>
      <w:lvlJc w:val="left"/>
      <w:pPr>
        <w:tabs>
          <w:tab w:val="num" w:pos="0"/>
        </w:tabs>
        <w:ind w:left="709" w:hanging="709"/>
      </w:pPr>
      <w:rPr>
        <w:i w:val="0"/>
      </w:rPr>
    </w:lvl>
    <w:lvl w:ilvl="2">
      <w:start w:val="1"/>
      <w:numFmt w:val="decimal"/>
      <w:lvlText w:val="C-%1.%2.%3"/>
      <w:lvlJc w:val="left"/>
      <w:pPr>
        <w:tabs>
          <w:tab w:val="num" w:pos="0"/>
        </w:tabs>
        <w:ind w:left="709" w:hanging="709"/>
      </w:pPr>
    </w:lvl>
    <w:lvl w:ilvl="3">
      <w:start w:val="1"/>
      <w:numFmt w:val="decimal"/>
      <w:lvlText w:val="C-%1.%2.%3.%4"/>
      <w:lvlJc w:val="left"/>
      <w:pPr>
        <w:tabs>
          <w:tab w:val="num" w:pos="0"/>
        </w:tabs>
        <w:ind w:left="709" w:hanging="709"/>
      </w:pPr>
    </w:lvl>
    <w:lvl w:ilvl="4">
      <w:start w:val="1"/>
      <w:numFmt w:val="decimal"/>
      <w:lvlText w:val="C-%1.%2.%3.%4.%5"/>
      <w:lvlJc w:val="left"/>
      <w:pPr>
        <w:tabs>
          <w:tab w:val="num" w:pos="0"/>
        </w:tabs>
        <w:ind w:left="709" w:hanging="709"/>
      </w:pPr>
    </w:lvl>
    <w:lvl w:ilvl="5">
      <w:start w:val="1"/>
      <w:numFmt w:val="decimal"/>
      <w:lvlText w:val="C-%1.%2.%3.%4.%5.%6"/>
      <w:lvlJc w:val="left"/>
      <w:pPr>
        <w:tabs>
          <w:tab w:val="num" w:pos="0"/>
        </w:tabs>
        <w:ind w:left="709" w:hanging="709"/>
      </w:pPr>
    </w:lvl>
    <w:lvl w:ilvl="6">
      <w:start w:val="1"/>
      <w:numFmt w:val="decimal"/>
      <w:lvlText w:val="%1.%2.%3.%4.%5.%6.%7"/>
      <w:lvlJc w:val="left"/>
      <w:pPr>
        <w:tabs>
          <w:tab w:val="num" w:pos="0"/>
        </w:tabs>
        <w:ind w:left="709" w:hanging="709"/>
      </w:pPr>
    </w:lvl>
    <w:lvl w:ilvl="7">
      <w:start w:val="1"/>
      <w:numFmt w:val="decimal"/>
      <w:lvlText w:val="%1.%2.%3.%4.%5.%6.%7.%8"/>
      <w:lvlJc w:val="left"/>
      <w:pPr>
        <w:tabs>
          <w:tab w:val="num" w:pos="0"/>
        </w:tabs>
        <w:ind w:left="709" w:hanging="709"/>
      </w:pPr>
    </w:lvl>
    <w:lvl w:ilvl="8">
      <w:start w:val="1"/>
      <w:numFmt w:val="decimal"/>
      <w:lvlText w:val="%1.%2.%3.%4.%5.%6.%7.%8.%9"/>
      <w:lvlJc w:val="left"/>
      <w:pPr>
        <w:tabs>
          <w:tab w:val="num" w:pos="0"/>
        </w:tabs>
        <w:ind w:left="709" w:hanging="709"/>
      </w:pPr>
    </w:lvl>
  </w:abstractNum>
  <w:abstractNum w:abstractNumId="69" w15:restartNumberingAfterBreak="0">
    <w:nsid w:val="27966C0B"/>
    <w:multiLevelType w:val="multilevel"/>
    <w:tmpl w:val="70667346"/>
    <w:lvl w:ilvl="0">
      <w:start w:val="1"/>
      <w:numFmt w:val="decimal"/>
      <w:lvlText w:val="B-%1"/>
      <w:lvlJc w:val="left"/>
      <w:pPr>
        <w:tabs>
          <w:tab w:val="num" w:pos="0"/>
        </w:tabs>
        <w:ind w:left="709" w:hanging="709"/>
      </w:pPr>
      <w:rPr>
        <w:rFonts w:hint="default"/>
      </w:rPr>
    </w:lvl>
    <w:lvl w:ilvl="1">
      <w:start w:val="1"/>
      <w:numFmt w:val="decimal"/>
      <w:lvlText w:val="B-%1.%2"/>
      <w:lvlJc w:val="left"/>
      <w:pPr>
        <w:tabs>
          <w:tab w:val="num" w:pos="1080"/>
        </w:tabs>
        <w:ind w:left="864" w:hanging="864"/>
      </w:pPr>
      <w:rPr>
        <w:rFonts w:hint="default"/>
        <w:i w:val="0"/>
      </w:rPr>
    </w:lvl>
    <w:lvl w:ilvl="2">
      <w:start w:val="1"/>
      <w:numFmt w:val="decimal"/>
      <w:lvlText w:val="B-%1.%2.%3"/>
      <w:lvlJc w:val="left"/>
      <w:pPr>
        <w:tabs>
          <w:tab w:val="num" w:pos="1296"/>
        </w:tabs>
        <w:ind w:left="1080" w:hanging="1080"/>
      </w:pPr>
      <w:rPr>
        <w:rFonts w:hint="default"/>
      </w:rPr>
    </w:lvl>
    <w:lvl w:ilvl="3">
      <w:start w:val="1"/>
      <w:numFmt w:val="decimal"/>
      <w:lvlText w:val="B-%1.%2.%3.%4"/>
      <w:lvlJc w:val="left"/>
      <w:pPr>
        <w:tabs>
          <w:tab w:val="num" w:pos="0"/>
        </w:tabs>
        <w:ind w:left="1080" w:hanging="1080"/>
      </w:pPr>
      <w:rPr>
        <w:rFonts w:hint="default"/>
      </w:rPr>
    </w:lvl>
    <w:lvl w:ilvl="4">
      <w:start w:val="1"/>
      <w:numFmt w:val="decimal"/>
      <w:lvlText w:val="B-%1.%2.%3.%4.%5"/>
      <w:lvlJc w:val="left"/>
      <w:pPr>
        <w:tabs>
          <w:tab w:val="num" w:pos="0"/>
        </w:tabs>
        <w:ind w:left="709" w:hanging="709"/>
      </w:pPr>
      <w:rPr>
        <w:rFonts w:hint="default"/>
      </w:rPr>
    </w:lvl>
    <w:lvl w:ilvl="5">
      <w:start w:val="1"/>
      <w:numFmt w:val="decimal"/>
      <w:lvlText w:val="B-%1.%2.%3.%4.%5.%6"/>
      <w:lvlJc w:val="left"/>
      <w:pPr>
        <w:tabs>
          <w:tab w:val="num" w:pos="0"/>
        </w:tabs>
        <w:ind w:left="709" w:hanging="709"/>
      </w:pPr>
      <w:rPr>
        <w:rFonts w:hint="default"/>
      </w:rPr>
    </w:lvl>
    <w:lvl w:ilvl="6">
      <w:start w:val="1"/>
      <w:numFmt w:val="decimal"/>
      <w:lvlText w:val="B-%1.%2.%3.%4.%5.%6.%7"/>
      <w:lvlJc w:val="left"/>
      <w:pPr>
        <w:tabs>
          <w:tab w:val="num" w:pos="0"/>
        </w:tabs>
        <w:ind w:left="709" w:hanging="709"/>
      </w:pPr>
      <w:rPr>
        <w:rFonts w:hint="default"/>
      </w:rPr>
    </w:lvl>
    <w:lvl w:ilvl="7">
      <w:start w:val="1"/>
      <w:numFmt w:val="decimal"/>
      <w:lvlText w:val="B-%1.%2.%3.%4.%5.%6.%7.%8"/>
      <w:lvlJc w:val="left"/>
      <w:pPr>
        <w:tabs>
          <w:tab w:val="num" w:pos="0"/>
        </w:tabs>
        <w:ind w:left="709" w:hanging="709"/>
      </w:pPr>
      <w:rPr>
        <w:rFonts w:hint="default"/>
      </w:rPr>
    </w:lvl>
    <w:lvl w:ilvl="8">
      <w:start w:val="1"/>
      <w:numFmt w:val="decimal"/>
      <w:lvlText w:val="B-%1.%2.%3.%4.%5.%6.%7.%8.%9"/>
      <w:lvlJc w:val="left"/>
      <w:pPr>
        <w:tabs>
          <w:tab w:val="num" w:pos="0"/>
        </w:tabs>
        <w:ind w:left="709" w:hanging="709"/>
      </w:pPr>
      <w:rPr>
        <w:rFonts w:hint="default"/>
      </w:rPr>
    </w:lvl>
  </w:abstractNum>
  <w:abstractNum w:abstractNumId="70" w15:restartNumberingAfterBreak="0">
    <w:nsid w:val="27E66E93"/>
    <w:multiLevelType w:val="hybridMultilevel"/>
    <w:tmpl w:val="B450CD3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27FE705E"/>
    <w:multiLevelType w:val="multilevel"/>
    <w:tmpl w:val="70667346"/>
    <w:lvl w:ilvl="0">
      <w:start w:val="1"/>
      <w:numFmt w:val="decimal"/>
      <w:lvlText w:val="B-%1"/>
      <w:lvlJc w:val="left"/>
      <w:pPr>
        <w:tabs>
          <w:tab w:val="num" w:pos="0"/>
        </w:tabs>
        <w:ind w:left="709" w:hanging="709"/>
      </w:pPr>
      <w:rPr>
        <w:rFonts w:hint="default"/>
      </w:rPr>
    </w:lvl>
    <w:lvl w:ilvl="1">
      <w:start w:val="1"/>
      <w:numFmt w:val="decimal"/>
      <w:lvlText w:val="B-%1.%2"/>
      <w:lvlJc w:val="left"/>
      <w:pPr>
        <w:tabs>
          <w:tab w:val="num" w:pos="1080"/>
        </w:tabs>
        <w:ind w:left="864" w:hanging="864"/>
      </w:pPr>
      <w:rPr>
        <w:rFonts w:hint="default"/>
        <w:i w:val="0"/>
      </w:rPr>
    </w:lvl>
    <w:lvl w:ilvl="2">
      <w:start w:val="1"/>
      <w:numFmt w:val="decimal"/>
      <w:lvlText w:val="B-%1.%2.%3"/>
      <w:lvlJc w:val="left"/>
      <w:pPr>
        <w:tabs>
          <w:tab w:val="num" w:pos="1296"/>
        </w:tabs>
        <w:ind w:left="1080" w:hanging="1080"/>
      </w:pPr>
      <w:rPr>
        <w:rFonts w:hint="default"/>
      </w:rPr>
    </w:lvl>
    <w:lvl w:ilvl="3">
      <w:start w:val="1"/>
      <w:numFmt w:val="decimal"/>
      <w:lvlText w:val="B-%1.%2.%3.%4"/>
      <w:lvlJc w:val="left"/>
      <w:pPr>
        <w:tabs>
          <w:tab w:val="num" w:pos="0"/>
        </w:tabs>
        <w:ind w:left="1080" w:hanging="1080"/>
      </w:pPr>
      <w:rPr>
        <w:rFonts w:hint="default"/>
      </w:rPr>
    </w:lvl>
    <w:lvl w:ilvl="4">
      <w:start w:val="1"/>
      <w:numFmt w:val="decimal"/>
      <w:lvlText w:val="B-%1.%2.%3.%4.%5"/>
      <w:lvlJc w:val="left"/>
      <w:pPr>
        <w:tabs>
          <w:tab w:val="num" w:pos="0"/>
        </w:tabs>
        <w:ind w:left="709" w:hanging="709"/>
      </w:pPr>
      <w:rPr>
        <w:rFonts w:hint="default"/>
      </w:rPr>
    </w:lvl>
    <w:lvl w:ilvl="5">
      <w:start w:val="1"/>
      <w:numFmt w:val="decimal"/>
      <w:lvlText w:val="B-%1.%2.%3.%4.%5.%6"/>
      <w:lvlJc w:val="left"/>
      <w:pPr>
        <w:tabs>
          <w:tab w:val="num" w:pos="0"/>
        </w:tabs>
        <w:ind w:left="709" w:hanging="709"/>
      </w:pPr>
      <w:rPr>
        <w:rFonts w:hint="default"/>
      </w:rPr>
    </w:lvl>
    <w:lvl w:ilvl="6">
      <w:start w:val="1"/>
      <w:numFmt w:val="decimal"/>
      <w:lvlText w:val="B-%1.%2.%3.%4.%5.%6.%7"/>
      <w:lvlJc w:val="left"/>
      <w:pPr>
        <w:tabs>
          <w:tab w:val="num" w:pos="0"/>
        </w:tabs>
        <w:ind w:left="709" w:hanging="709"/>
      </w:pPr>
      <w:rPr>
        <w:rFonts w:hint="default"/>
      </w:rPr>
    </w:lvl>
    <w:lvl w:ilvl="7">
      <w:start w:val="1"/>
      <w:numFmt w:val="decimal"/>
      <w:lvlText w:val="B-%1.%2.%3.%4.%5.%6.%7.%8"/>
      <w:lvlJc w:val="left"/>
      <w:pPr>
        <w:tabs>
          <w:tab w:val="num" w:pos="0"/>
        </w:tabs>
        <w:ind w:left="709" w:hanging="709"/>
      </w:pPr>
      <w:rPr>
        <w:rFonts w:hint="default"/>
      </w:rPr>
    </w:lvl>
    <w:lvl w:ilvl="8">
      <w:start w:val="1"/>
      <w:numFmt w:val="decimal"/>
      <w:lvlText w:val="B-%1.%2.%3.%4.%5.%6.%7.%8.%9"/>
      <w:lvlJc w:val="left"/>
      <w:pPr>
        <w:tabs>
          <w:tab w:val="num" w:pos="0"/>
        </w:tabs>
        <w:ind w:left="709" w:hanging="709"/>
      </w:pPr>
      <w:rPr>
        <w:rFonts w:hint="default"/>
      </w:rPr>
    </w:lvl>
  </w:abstractNum>
  <w:abstractNum w:abstractNumId="72" w15:restartNumberingAfterBreak="0">
    <w:nsid w:val="293A5307"/>
    <w:multiLevelType w:val="multilevel"/>
    <w:tmpl w:val="65CCCB34"/>
    <w:lvl w:ilvl="0">
      <w:start w:val="1"/>
      <w:numFmt w:val="decimal"/>
      <w:lvlText w:val="B-%1"/>
      <w:lvlJc w:val="left"/>
      <w:pPr>
        <w:tabs>
          <w:tab w:val="num" w:pos="0"/>
        </w:tabs>
        <w:ind w:left="709" w:hanging="709"/>
      </w:pPr>
    </w:lvl>
    <w:lvl w:ilvl="1">
      <w:start w:val="1"/>
      <w:numFmt w:val="decimal"/>
      <w:lvlText w:val="B-%1.%2"/>
      <w:lvlJc w:val="left"/>
      <w:pPr>
        <w:tabs>
          <w:tab w:val="num" w:pos="0"/>
        </w:tabs>
        <w:ind w:left="709" w:hanging="709"/>
      </w:pPr>
      <w:rPr>
        <w:i w:val="0"/>
      </w:rPr>
    </w:lvl>
    <w:lvl w:ilvl="2">
      <w:start w:val="1"/>
      <w:numFmt w:val="decimal"/>
      <w:lvlText w:val="B-%1.%2.%3"/>
      <w:lvlJc w:val="left"/>
      <w:pPr>
        <w:tabs>
          <w:tab w:val="num" w:pos="0"/>
        </w:tabs>
        <w:ind w:left="709" w:hanging="709"/>
      </w:pPr>
      <w:rPr>
        <w:strike w:val="0"/>
      </w:rPr>
    </w:lvl>
    <w:lvl w:ilvl="3">
      <w:start w:val="1"/>
      <w:numFmt w:val="decimal"/>
      <w:lvlText w:val="B-%1.%2.%3.%4"/>
      <w:lvlJc w:val="left"/>
      <w:pPr>
        <w:tabs>
          <w:tab w:val="num" w:pos="0"/>
        </w:tabs>
        <w:ind w:left="709" w:hanging="709"/>
      </w:pPr>
    </w:lvl>
    <w:lvl w:ilvl="4">
      <w:start w:val="1"/>
      <w:numFmt w:val="decimal"/>
      <w:lvlText w:val="B-%1.%2.%3.%4.%5"/>
      <w:lvlJc w:val="left"/>
      <w:pPr>
        <w:tabs>
          <w:tab w:val="num" w:pos="0"/>
        </w:tabs>
        <w:ind w:left="709" w:hanging="709"/>
      </w:pPr>
    </w:lvl>
    <w:lvl w:ilvl="5">
      <w:start w:val="1"/>
      <w:numFmt w:val="decimal"/>
      <w:lvlText w:val="B-%1.%2.%3.%4.%5.%6"/>
      <w:lvlJc w:val="left"/>
      <w:pPr>
        <w:tabs>
          <w:tab w:val="num" w:pos="0"/>
        </w:tabs>
        <w:ind w:left="709" w:hanging="709"/>
      </w:pPr>
    </w:lvl>
    <w:lvl w:ilvl="6">
      <w:start w:val="1"/>
      <w:numFmt w:val="decimal"/>
      <w:lvlText w:val="%1.%2.%3.%4.%5.%6.%7"/>
      <w:lvlJc w:val="left"/>
      <w:pPr>
        <w:tabs>
          <w:tab w:val="num" w:pos="0"/>
        </w:tabs>
        <w:ind w:left="709" w:hanging="709"/>
      </w:pPr>
    </w:lvl>
    <w:lvl w:ilvl="7">
      <w:start w:val="1"/>
      <w:numFmt w:val="decimal"/>
      <w:lvlText w:val="%1.%2.%3.%4.%5.%6.%7.%8"/>
      <w:lvlJc w:val="left"/>
      <w:pPr>
        <w:tabs>
          <w:tab w:val="num" w:pos="0"/>
        </w:tabs>
        <w:ind w:left="709" w:hanging="709"/>
      </w:pPr>
    </w:lvl>
    <w:lvl w:ilvl="8">
      <w:start w:val="1"/>
      <w:numFmt w:val="decimal"/>
      <w:lvlText w:val="%1.%2.%3.%4.%5.%6.%7.%8.%9"/>
      <w:lvlJc w:val="left"/>
      <w:pPr>
        <w:tabs>
          <w:tab w:val="num" w:pos="0"/>
        </w:tabs>
        <w:ind w:left="709" w:hanging="709"/>
      </w:pPr>
    </w:lvl>
  </w:abstractNum>
  <w:abstractNum w:abstractNumId="73" w15:restartNumberingAfterBreak="0">
    <w:nsid w:val="29E7303E"/>
    <w:multiLevelType w:val="multilevel"/>
    <w:tmpl w:val="00EA6224"/>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74" w15:restartNumberingAfterBreak="0">
    <w:nsid w:val="2A0A7042"/>
    <w:multiLevelType w:val="multilevel"/>
    <w:tmpl w:val="70667346"/>
    <w:lvl w:ilvl="0">
      <w:start w:val="1"/>
      <w:numFmt w:val="decimal"/>
      <w:lvlText w:val="B-%1"/>
      <w:lvlJc w:val="left"/>
      <w:pPr>
        <w:tabs>
          <w:tab w:val="num" w:pos="0"/>
        </w:tabs>
        <w:ind w:left="709" w:hanging="709"/>
      </w:pPr>
      <w:rPr>
        <w:rFonts w:hint="default"/>
      </w:rPr>
    </w:lvl>
    <w:lvl w:ilvl="1">
      <w:start w:val="1"/>
      <w:numFmt w:val="decimal"/>
      <w:lvlText w:val="B-%1.%2"/>
      <w:lvlJc w:val="left"/>
      <w:pPr>
        <w:tabs>
          <w:tab w:val="num" w:pos="1080"/>
        </w:tabs>
        <w:ind w:left="864" w:hanging="864"/>
      </w:pPr>
      <w:rPr>
        <w:rFonts w:hint="default"/>
        <w:i w:val="0"/>
      </w:rPr>
    </w:lvl>
    <w:lvl w:ilvl="2">
      <w:start w:val="1"/>
      <w:numFmt w:val="decimal"/>
      <w:lvlText w:val="B-%1.%2.%3"/>
      <w:lvlJc w:val="left"/>
      <w:pPr>
        <w:tabs>
          <w:tab w:val="num" w:pos="1296"/>
        </w:tabs>
        <w:ind w:left="1080" w:hanging="1080"/>
      </w:pPr>
      <w:rPr>
        <w:rFonts w:hint="default"/>
      </w:rPr>
    </w:lvl>
    <w:lvl w:ilvl="3">
      <w:start w:val="1"/>
      <w:numFmt w:val="decimal"/>
      <w:lvlText w:val="B-%1.%2.%3.%4"/>
      <w:lvlJc w:val="left"/>
      <w:pPr>
        <w:tabs>
          <w:tab w:val="num" w:pos="0"/>
        </w:tabs>
        <w:ind w:left="1080" w:hanging="1080"/>
      </w:pPr>
      <w:rPr>
        <w:rFonts w:hint="default"/>
      </w:rPr>
    </w:lvl>
    <w:lvl w:ilvl="4">
      <w:start w:val="1"/>
      <w:numFmt w:val="decimal"/>
      <w:lvlText w:val="B-%1.%2.%3.%4.%5"/>
      <w:lvlJc w:val="left"/>
      <w:pPr>
        <w:tabs>
          <w:tab w:val="num" w:pos="0"/>
        </w:tabs>
        <w:ind w:left="709" w:hanging="709"/>
      </w:pPr>
      <w:rPr>
        <w:rFonts w:hint="default"/>
      </w:rPr>
    </w:lvl>
    <w:lvl w:ilvl="5">
      <w:start w:val="1"/>
      <w:numFmt w:val="decimal"/>
      <w:lvlText w:val="B-%1.%2.%3.%4.%5.%6"/>
      <w:lvlJc w:val="left"/>
      <w:pPr>
        <w:tabs>
          <w:tab w:val="num" w:pos="0"/>
        </w:tabs>
        <w:ind w:left="709" w:hanging="709"/>
      </w:pPr>
      <w:rPr>
        <w:rFonts w:hint="default"/>
      </w:rPr>
    </w:lvl>
    <w:lvl w:ilvl="6">
      <w:start w:val="1"/>
      <w:numFmt w:val="decimal"/>
      <w:lvlText w:val="B-%1.%2.%3.%4.%5.%6.%7"/>
      <w:lvlJc w:val="left"/>
      <w:pPr>
        <w:tabs>
          <w:tab w:val="num" w:pos="0"/>
        </w:tabs>
        <w:ind w:left="709" w:hanging="709"/>
      </w:pPr>
      <w:rPr>
        <w:rFonts w:hint="default"/>
      </w:rPr>
    </w:lvl>
    <w:lvl w:ilvl="7">
      <w:start w:val="1"/>
      <w:numFmt w:val="decimal"/>
      <w:lvlText w:val="B-%1.%2.%3.%4.%5.%6.%7.%8"/>
      <w:lvlJc w:val="left"/>
      <w:pPr>
        <w:tabs>
          <w:tab w:val="num" w:pos="0"/>
        </w:tabs>
        <w:ind w:left="709" w:hanging="709"/>
      </w:pPr>
      <w:rPr>
        <w:rFonts w:hint="default"/>
      </w:rPr>
    </w:lvl>
    <w:lvl w:ilvl="8">
      <w:start w:val="1"/>
      <w:numFmt w:val="decimal"/>
      <w:lvlText w:val="B-%1.%2.%3.%4.%5.%6.%7.%8.%9"/>
      <w:lvlJc w:val="left"/>
      <w:pPr>
        <w:tabs>
          <w:tab w:val="num" w:pos="0"/>
        </w:tabs>
        <w:ind w:left="709" w:hanging="709"/>
      </w:pPr>
      <w:rPr>
        <w:rFonts w:hint="default"/>
      </w:rPr>
    </w:lvl>
  </w:abstractNum>
  <w:abstractNum w:abstractNumId="75" w15:restartNumberingAfterBreak="0">
    <w:nsid w:val="2A3439AA"/>
    <w:multiLevelType w:val="multilevel"/>
    <w:tmpl w:val="70667346"/>
    <w:lvl w:ilvl="0">
      <w:start w:val="1"/>
      <w:numFmt w:val="decimal"/>
      <w:lvlText w:val="B-%1"/>
      <w:lvlJc w:val="left"/>
      <w:pPr>
        <w:tabs>
          <w:tab w:val="num" w:pos="0"/>
        </w:tabs>
        <w:ind w:left="709" w:hanging="709"/>
      </w:pPr>
      <w:rPr>
        <w:rFonts w:hint="default"/>
      </w:rPr>
    </w:lvl>
    <w:lvl w:ilvl="1">
      <w:start w:val="1"/>
      <w:numFmt w:val="decimal"/>
      <w:lvlText w:val="B-%1.%2"/>
      <w:lvlJc w:val="left"/>
      <w:pPr>
        <w:tabs>
          <w:tab w:val="num" w:pos="1080"/>
        </w:tabs>
        <w:ind w:left="864" w:hanging="864"/>
      </w:pPr>
      <w:rPr>
        <w:rFonts w:hint="default"/>
        <w:i w:val="0"/>
      </w:rPr>
    </w:lvl>
    <w:lvl w:ilvl="2">
      <w:start w:val="1"/>
      <w:numFmt w:val="decimal"/>
      <w:lvlText w:val="B-%1.%2.%3"/>
      <w:lvlJc w:val="left"/>
      <w:pPr>
        <w:tabs>
          <w:tab w:val="num" w:pos="1296"/>
        </w:tabs>
        <w:ind w:left="1080" w:hanging="1080"/>
      </w:pPr>
      <w:rPr>
        <w:rFonts w:hint="default"/>
      </w:rPr>
    </w:lvl>
    <w:lvl w:ilvl="3">
      <w:start w:val="1"/>
      <w:numFmt w:val="decimal"/>
      <w:lvlText w:val="B-%1.%2.%3.%4"/>
      <w:lvlJc w:val="left"/>
      <w:pPr>
        <w:tabs>
          <w:tab w:val="num" w:pos="0"/>
        </w:tabs>
        <w:ind w:left="1080" w:hanging="1080"/>
      </w:pPr>
      <w:rPr>
        <w:rFonts w:hint="default"/>
      </w:rPr>
    </w:lvl>
    <w:lvl w:ilvl="4">
      <w:start w:val="1"/>
      <w:numFmt w:val="decimal"/>
      <w:lvlText w:val="B-%1.%2.%3.%4.%5"/>
      <w:lvlJc w:val="left"/>
      <w:pPr>
        <w:tabs>
          <w:tab w:val="num" w:pos="0"/>
        </w:tabs>
        <w:ind w:left="709" w:hanging="709"/>
      </w:pPr>
      <w:rPr>
        <w:rFonts w:hint="default"/>
      </w:rPr>
    </w:lvl>
    <w:lvl w:ilvl="5">
      <w:start w:val="1"/>
      <w:numFmt w:val="decimal"/>
      <w:lvlText w:val="B-%1.%2.%3.%4.%5.%6"/>
      <w:lvlJc w:val="left"/>
      <w:pPr>
        <w:tabs>
          <w:tab w:val="num" w:pos="0"/>
        </w:tabs>
        <w:ind w:left="709" w:hanging="709"/>
      </w:pPr>
      <w:rPr>
        <w:rFonts w:hint="default"/>
      </w:rPr>
    </w:lvl>
    <w:lvl w:ilvl="6">
      <w:start w:val="1"/>
      <w:numFmt w:val="decimal"/>
      <w:lvlText w:val="B-%1.%2.%3.%4.%5.%6.%7"/>
      <w:lvlJc w:val="left"/>
      <w:pPr>
        <w:tabs>
          <w:tab w:val="num" w:pos="0"/>
        </w:tabs>
        <w:ind w:left="709" w:hanging="709"/>
      </w:pPr>
      <w:rPr>
        <w:rFonts w:hint="default"/>
      </w:rPr>
    </w:lvl>
    <w:lvl w:ilvl="7">
      <w:start w:val="1"/>
      <w:numFmt w:val="decimal"/>
      <w:lvlText w:val="B-%1.%2.%3.%4.%5.%6.%7.%8"/>
      <w:lvlJc w:val="left"/>
      <w:pPr>
        <w:tabs>
          <w:tab w:val="num" w:pos="0"/>
        </w:tabs>
        <w:ind w:left="709" w:hanging="709"/>
      </w:pPr>
      <w:rPr>
        <w:rFonts w:hint="default"/>
      </w:rPr>
    </w:lvl>
    <w:lvl w:ilvl="8">
      <w:start w:val="1"/>
      <w:numFmt w:val="decimal"/>
      <w:lvlText w:val="B-%1.%2.%3.%4.%5.%6.%7.%8.%9"/>
      <w:lvlJc w:val="left"/>
      <w:pPr>
        <w:tabs>
          <w:tab w:val="num" w:pos="0"/>
        </w:tabs>
        <w:ind w:left="709" w:hanging="709"/>
      </w:pPr>
      <w:rPr>
        <w:rFonts w:hint="default"/>
      </w:rPr>
    </w:lvl>
  </w:abstractNum>
  <w:abstractNum w:abstractNumId="76" w15:restartNumberingAfterBreak="0">
    <w:nsid w:val="2A646FFB"/>
    <w:multiLevelType w:val="multilevel"/>
    <w:tmpl w:val="70667346"/>
    <w:lvl w:ilvl="0">
      <w:start w:val="1"/>
      <w:numFmt w:val="decimal"/>
      <w:lvlText w:val="B-%1"/>
      <w:lvlJc w:val="left"/>
      <w:pPr>
        <w:tabs>
          <w:tab w:val="num" w:pos="0"/>
        </w:tabs>
        <w:ind w:left="709" w:hanging="709"/>
      </w:pPr>
      <w:rPr>
        <w:rFonts w:hint="default"/>
      </w:rPr>
    </w:lvl>
    <w:lvl w:ilvl="1">
      <w:start w:val="1"/>
      <w:numFmt w:val="decimal"/>
      <w:lvlText w:val="B-%1.%2"/>
      <w:lvlJc w:val="left"/>
      <w:pPr>
        <w:tabs>
          <w:tab w:val="num" w:pos="1080"/>
        </w:tabs>
        <w:ind w:left="864" w:hanging="864"/>
      </w:pPr>
      <w:rPr>
        <w:rFonts w:hint="default"/>
        <w:i w:val="0"/>
      </w:rPr>
    </w:lvl>
    <w:lvl w:ilvl="2">
      <w:start w:val="1"/>
      <w:numFmt w:val="decimal"/>
      <w:lvlText w:val="B-%1.%2.%3"/>
      <w:lvlJc w:val="left"/>
      <w:pPr>
        <w:tabs>
          <w:tab w:val="num" w:pos="1296"/>
        </w:tabs>
        <w:ind w:left="1080" w:hanging="1080"/>
      </w:pPr>
      <w:rPr>
        <w:rFonts w:hint="default"/>
      </w:rPr>
    </w:lvl>
    <w:lvl w:ilvl="3">
      <w:start w:val="1"/>
      <w:numFmt w:val="decimal"/>
      <w:lvlText w:val="B-%1.%2.%3.%4"/>
      <w:lvlJc w:val="left"/>
      <w:pPr>
        <w:tabs>
          <w:tab w:val="num" w:pos="0"/>
        </w:tabs>
        <w:ind w:left="1080" w:hanging="1080"/>
      </w:pPr>
      <w:rPr>
        <w:rFonts w:hint="default"/>
      </w:rPr>
    </w:lvl>
    <w:lvl w:ilvl="4">
      <w:start w:val="1"/>
      <w:numFmt w:val="decimal"/>
      <w:lvlText w:val="B-%1.%2.%3.%4.%5"/>
      <w:lvlJc w:val="left"/>
      <w:pPr>
        <w:tabs>
          <w:tab w:val="num" w:pos="0"/>
        </w:tabs>
        <w:ind w:left="709" w:hanging="709"/>
      </w:pPr>
      <w:rPr>
        <w:rFonts w:hint="default"/>
      </w:rPr>
    </w:lvl>
    <w:lvl w:ilvl="5">
      <w:start w:val="1"/>
      <w:numFmt w:val="decimal"/>
      <w:lvlText w:val="B-%1.%2.%3.%4.%5.%6"/>
      <w:lvlJc w:val="left"/>
      <w:pPr>
        <w:tabs>
          <w:tab w:val="num" w:pos="0"/>
        </w:tabs>
        <w:ind w:left="709" w:hanging="709"/>
      </w:pPr>
      <w:rPr>
        <w:rFonts w:hint="default"/>
      </w:rPr>
    </w:lvl>
    <w:lvl w:ilvl="6">
      <w:start w:val="1"/>
      <w:numFmt w:val="decimal"/>
      <w:lvlText w:val="B-%1.%2.%3.%4.%5.%6.%7"/>
      <w:lvlJc w:val="left"/>
      <w:pPr>
        <w:tabs>
          <w:tab w:val="num" w:pos="0"/>
        </w:tabs>
        <w:ind w:left="709" w:hanging="709"/>
      </w:pPr>
      <w:rPr>
        <w:rFonts w:hint="default"/>
      </w:rPr>
    </w:lvl>
    <w:lvl w:ilvl="7">
      <w:start w:val="1"/>
      <w:numFmt w:val="decimal"/>
      <w:lvlText w:val="B-%1.%2.%3.%4.%5.%6.%7.%8"/>
      <w:lvlJc w:val="left"/>
      <w:pPr>
        <w:tabs>
          <w:tab w:val="num" w:pos="0"/>
        </w:tabs>
        <w:ind w:left="709" w:hanging="709"/>
      </w:pPr>
      <w:rPr>
        <w:rFonts w:hint="default"/>
      </w:rPr>
    </w:lvl>
    <w:lvl w:ilvl="8">
      <w:start w:val="1"/>
      <w:numFmt w:val="decimal"/>
      <w:lvlText w:val="B-%1.%2.%3.%4.%5.%6.%7.%8.%9"/>
      <w:lvlJc w:val="left"/>
      <w:pPr>
        <w:tabs>
          <w:tab w:val="num" w:pos="0"/>
        </w:tabs>
        <w:ind w:left="709" w:hanging="709"/>
      </w:pPr>
      <w:rPr>
        <w:rFonts w:hint="default"/>
      </w:rPr>
    </w:lvl>
  </w:abstractNum>
  <w:abstractNum w:abstractNumId="77" w15:restartNumberingAfterBreak="0">
    <w:nsid w:val="2A996445"/>
    <w:multiLevelType w:val="multilevel"/>
    <w:tmpl w:val="B7584E52"/>
    <w:lvl w:ilvl="0">
      <w:start w:val="1"/>
      <w:numFmt w:val="decimal"/>
      <w:lvlText w:val="B-%1"/>
      <w:lvlJc w:val="left"/>
      <w:pPr>
        <w:tabs>
          <w:tab w:val="num" w:pos="0"/>
        </w:tabs>
        <w:ind w:left="709" w:hanging="709"/>
      </w:pPr>
      <w:rPr>
        <w:rFonts w:hint="default"/>
      </w:rPr>
    </w:lvl>
    <w:lvl w:ilvl="1">
      <w:start w:val="1"/>
      <w:numFmt w:val="decimal"/>
      <w:lvlText w:val="B-%1.%2"/>
      <w:lvlJc w:val="left"/>
      <w:pPr>
        <w:tabs>
          <w:tab w:val="num" w:pos="0"/>
        </w:tabs>
        <w:ind w:left="709" w:hanging="709"/>
      </w:pPr>
      <w:rPr>
        <w:rFonts w:hint="default"/>
        <w:i w:val="0"/>
      </w:rPr>
    </w:lvl>
    <w:lvl w:ilvl="2">
      <w:start w:val="1"/>
      <w:numFmt w:val="decimal"/>
      <w:lvlText w:val="B-%1.%2.%3"/>
      <w:lvlJc w:val="left"/>
      <w:pPr>
        <w:tabs>
          <w:tab w:val="num" w:pos="0"/>
        </w:tabs>
        <w:ind w:left="709" w:hanging="709"/>
      </w:pPr>
      <w:rPr>
        <w:rFonts w:hint="default"/>
      </w:rPr>
    </w:lvl>
    <w:lvl w:ilvl="3">
      <w:start w:val="1"/>
      <w:numFmt w:val="decimal"/>
      <w:lvlText w:val="B-%1.%2.%3.%4"/>
      <w:lvlJc w:val="left"/>
      <w:pPr>
        <w:tabs>
          <w:tab w:val="num" w:pos="0"/>
        </w:tabs>
        <w:ind w:left="709" w:hanging="709"/>
      </w:pPr>
      <w:rPr>
        <w:rFonts w:hint="default"/>
      </w:rPr>
    </w:lvl>
    <w:lvl w:ilvl="4">
      <w:start w:val="1"/>
      <w:numFmt w:val="decimal"/>
      <w:lvlText w:val="B-%1.%2.%3.%4.%5"/>
      <w:lvlJc w:val="left"/>
      <w:pPr>
        <w:tabs>
          <w:tab w:val="num" w:pos="0"/>
        </w:tabs>
        <w:ind w:left="709" w:hanging="709"/>
      </w:pPr>
      <w:rPr>
        <w:rFonts w:hint="default"/>
      </w:rPr>
    </w:lvl>
    <w:lvl w:ilvl="5">
      <w:start w:val="1"/>
      <w:numFmt w:val="decimal"/>
      <w:lvlText w:val="B-%1.%2.%3.%4.%5.%6"/>
      <w:lvlJc w:val="left"/>
      <w:pPr>
        <w:tabs>
          <w:tab w:val="num" w:pos="0"/>
        </w:tabs>
        <w:ind w:left="709" w:hanging="709"/>
      </w:pPr>
      <w:rPr>
        <w:rFonts w:hint="default"/>
      </w:rPr>
    </w:lvl>
    <w:lvl w:ilvl="6">
      <w:start w:val="1"/>
      <w:numFmt w:val="decimal"/>
      <w:lvlText w:val="B-%1.%2.%3.%4.%5.%6.%7"/>
      <w:lvlJc w:val="left"/>
      <w:pPr>
        <w:tabs>
          <w:tab w:val="num" w:pos="0"/>
        </w:tabs>
        <w:ind w:left="709" w:hanging="709"/>
      </w:pPr>
      <w:rPr>
        <w:rFonts w:hint="default"/>
      </w:rPr>
    </w:lvl>
    <w:lvl w:ilvl="7">
      <w:start w:val="1"/>
      <w:numFmt w:val="decimal"/>
      <w:lvlText w:val="B-%1.%2.%3.%4.%5.%6.%7.%8"/>
      <w:lvlJc w:val="left"/>
      <w:pPr>
        <w:tabs>
          <w:tab w:val="num" w:pos="0"/>
        </w:tabs>
        <w:ind w:left="709" w:hanging="709"/>
      </w:pPr>
      <w:rPr>
        <w:rFonts w:hint="default"/>
      </w:rPr>
    </w:lvl>
    <w:lvl w:ilvl="8">
      <w:start w:val="1"/>
      <w:numFmt w:val="decimal"/>
      <w:lvlText w:val="B-%1.%2.%3.%4.%5.%6.%7.%8.%9"/>
      <w:lvlJc w:val="left"/>
      <w:pPr>
        <w:tabs>
          <w:tab w:val="num" w:pos="0"/>
        </w:tabs>
        <w:ind w:left="709" w:hanging="709"/>
      </w:pPr>
      <w:rPr>
        <w:rFonts w:hint="default"/>
      </w:rPr>
    </w:lvl>
  </w:abstractNum>
  <w:abstractNum w:abstractNumId="78" w15:restartNumberingAfterBreak="0">
    <w:nsid w:val="2B13400C"/>
    <w:multiLevelType w:val="multilevel"/>
    <w:tmpl w:val="B7584E52"/>
    <w:lvl w:ilvl="0">
      <w:start w:val="1"/>
      <w:numFmt w:val="decimal"/>
      <w:lvlText w:val="B-%1"/>
      <w:lvlJc w:val="left"/>
      <w:pPr>
        <w:tabs>
          <w:tab w:val="num" w:pos="0"/>
        </w:tabs>
        <w:ind w:left="709" w:hanging="709"/>
      </w:pPr>
      <w:rPr>
        <w:rFonts w:hint="default"/>
      </w:rPr>
    </w:lvl>
    <w:lvl w:ilvl="1">
      <w:start w:val="1"/>
      <w:numFmt w:val="decimal"/>
      <w:lvlText w:val="B-%1.%2"/>
      <w:lvlJc w:val="left"/>
      <w:pPr>
        <w:tabs>
          <w:tab w:val="num" w:pos="0"/>
        </w:tabs>
        <w:ind w:left="709" w:hanging="709"/>
      </w:pPr>
      <w:rPr>
        <w:rFonts w:hint="default"/>
        <w:i w:val="0"/>
      </w:rPr>
    </w:lvl>
    <w:lvl w:ilvl="2">
      <w:start w:val="1"/>
      <w:numFmt w:val="decimal"/>
      <w:lvlText w:val="B-%1.%2.%3"/>
      <w:lvlJc w:val="left"/>
      <w:pPr>
        <w:tabs>
          <w:tab w:val="num" w:pos="0"/>
        </w:tabs>
        <w:ind w:left="709" w:hanging="709"/>
      </w:pPr>
      <w:rPr>
        <w:rFonts w:hint="default"/>
      </w:rPr>
    </w:lvl>
    <w:lvl w:ilvl="3">
      <w:start w:val="1"/>
      <w:numFmt w:val="decimal"/>
      <w:lvlText w:val="B-%1.%2.%3.%4"/>
      <w:lvlJc w:val="left"/>
      <w:pPr>
        <w:tabs>
          <w:tab w:val="num" w:pos="0"/>
        </w:tabs>
        <w:ind w:left="709" w:hanging="709"/>
      </w:pPr>
      <w:rPr>
        <w:rFonts w:hint="default"/>
      </w:rPr>
    </w:lvl>
    <w:lvl w:ilvl="4">
      <w:start w:val="1"/>
      <w:numFmt w:val="decimal"/>
      <w:lvlText w:val="B-%1.%2.%3.%4.%5"/>
      <w:lvlJc w:val="left"/>
      <w:pPr>
        <w:tabs>
          <w:tab w:val="num" w:pos="0"/>
        </w:tabs>
        <w:ind w:left="709" w:hanging="709"/>
      </w:pPr>
      <w:rPr>
        <w:rFonts w:hint="default"/>
      </w:rPr>
    </w:lvl>
    <w:lvl w:ilvl="5">
      <w:start w:val="1"/>
      <w:numFmt w:val="decimal"/>
      <w:lvlText w:val="B-%1.%2.%3.%4.%5.%6"/>
      <w:lvlJc w:val="left"/>
      <w:pPr>
        <w:tabs>
          <w:tab w:val="num" w:pos="0"/>
        </w:tabs>
        <w:ind w:left="709" w:hanging="709"/>
      </w:pPr>
      <w:rPr>
        <w:rFonts w:hint="default"/>
      </w:rPr>
    </w:lvl>
    <w:lvl w:ilvl="6">
      <w:start w:val="1"/>
      <w:numFmt w:val="decimal"/>
      <w:lvlText w:val="B-%1.%2.%3.%4.%5.%6.%7"/>
      <w:lvlJc w:val="left"/>
      <w:pPr>
        <w:tabs>
          <w:tab w:val="num" w:pos="0"/>
        </w:tabs>
        <w:ind w:left="709" w:hanging="709"/>
      </w:pPr>
      <w:rPr>
        <w:rFonts w:hint="default"/>
      </w:rPr>
    </w:lvl>
    <w:lvl w:ilvl="7">
      <w:start w:val="1"/>
      <w:numFmt w:val="decimal"/>
      <w:lvlText w:val="B-%1.%2.%3.%4.%5.%6.%7.%8"/>
      <w:lvlJc w:val="left"/>
      <w:pPr>
        <w:tabs>
          <w:tab w:val="num" w:pos="0"/>
        </w:tabs>
        <w:ind w:left="709" w:hanging="709"/>
      </w:pPr>
      <w:rPr>
        <w:rFonts w:hint="default"/>
      </w:rPr>
    </w:lvl>
    <w:lvl w:ilvl="8">
      <w:start w:val="1"/>
      <w:numFmt w:val="decimal"/>
      <w:lvlText w:val="B-%1.%2.%3.%4.%5.%6.%7.%8.%9"/>
      <w:lvlJc w:val="left"/>
      <w:pPr>
        <w:tabs>
          <w:tab w:val="num" w:pos="0"/>
        </w:tabs>
        <w:ind w:left="709" w:hanging="709"/>
      </w:pPr>
      <w:rPr>
        <w:rFonts w:hint="default"/>
      </w:rPr>
    </w:lvl>
  </w:abstractNum>
  <w:abstractNum w:abstractNumId="79" w15:restartNumberingAfterBreak="0">
    <w:nsid w:val="2B231439"/>
    <w:multiLevelType w:val="multilevel"/>
    <w:tmpl w:val="68A4DF96"/>
    <w:lvl w:ilvl="0">
      <w:start w:val="1"/>
      <w:numFmt w:val="decimal"/>
      <w:lvlText w:val="C-%1"/>
      <w:lvlJc w:val="left"/>
      <w:pPr>
        <w:tabs>
          <w:tab w:val="num" w:pos="0"/>
        </w:tabs>
        <w:ind w:left="709" w:hanging="709"/>
      </w:pPr>
    </w:lvl>
    <w:lvl w:ilvl="1">
      <w:start w:val="1"/>
      <w:numFmt w:val="decimal"/>
      <w:lvlText w:val="C-%1.%2"/>
      <w:lvlJc w:val="left"/>
      <w:pPr>
        <w:tabs>
          <w:tab w:val="num" w:pos="0"/>
        </w:tabs>
        <w:ind w:left="709" w:hanging="709"/>
      </w:pPr>
      <w:rPr>
        <w:i w:val="0"/>
      </w:rPr>
    </w:lvl>
    <w:lvl w:ilvl="2">
      <w:start w:val="1"/>
      <w:numFmt w:val="decimal"/>
      <w:lvlText w:val="C-%1.%2.%3"/>
      <w:lvlJc w:val="left"/>
      <w:pPr>
        <w:tabs>
          <w:tab w:val="num" w:pos="0"/>
        </w:tabs>
        <w:ind w:left="709" w:hanging="709"/>
      </w:pPr>
    </w:lvl>
    <w:lvl w:ilvl="3">
      <w:start w:val="1"/>
      <w:numFmt w:val="decimal"/>
      <w:lvlText w:val="C-%1.%2.%3.%4"/>
      <w:lvlJc w:val="left"/>
      <w:pPr>
        <w:tabs>
          <w:tab w:val="num" w:pos="0"/>
        </w:tabs>
        <w:ind w:left="709" w:hanging="709"/>
      </w:pPr>
    </w:lvl>
    <w:lvl w:ilvl="4">
      <w:start w:val="1"/>
      <w:numFmt w:val="decimal"/>
      <w:lvlText w:val="C-%1.%2.%3.%4.%5"/>
      <w:lvlJc w:val="left"/>
      <w:pPr>
        <w:tabs>
          <w:tab w:val="num" w:pos="0"/>
        </w:tabs>
        <w:ind w:left="709" w:hanging="709"/>
      </w:pPr>
    </w:lvl>
    <w:lvl w:ilvl="5">
      <w:start w:val="1"/>
      <w:numFmt w:val="decimal"/>
      <w:lvlText w:val="C-%1.%2.%3.%4.%5.%6"/>
      <w:lvlJc w:val="left"/>
      <w:pPr>
        <w:tabs>
          <w:tab w:val="num" w:pos="0"/>
        </w:tabs>
        <w:ind w:left="709" w:hanging="709"/>
      </w:pPr>
    </w:lvl>
    <w:lvl w:ilvl="6">
      <w:start w:val="1"/>
      <w:numFmt w:val="decimal"/>
      <w:lvlText w:val="%1.%2.%3.%4.%5.%6.%7"/>
      <w:lvlJc w:val="left"/>
      <w:pPr>
        <w:tabs>
          <w:tab w:val="num" w:pos="0"/>
        </w:tabs>
        <w:ind w:left="709" w:hanging="709"/>
      </w:pPr>
    </w:lvl>
    <w:lvl w:ilvl="7">
      <w:start w:val="1"/>
      <w:numFmt w:val="decimal"/>
      <w:lvlText w:val="%1.%2.%3.%4.%5.%6.%7.%8"/>
      <w:lvlJc w:val="left"/>
      <w:pPr>
        <w:tabs>
          <w:tab w:val="num" w:pos="0"/>
        </w:tabs>
        <w:ind w:left="709" w:hanging="709"/>
      </w:pPr>
    </w:lvl>
    <w:lvl w:ilvl="8">
      <w:start w:val="1"/>
      <w:numFmt w:val="decimal"/>
      <w:lvlText w:val="%1.%2.%3.%4.%5.%6.%7.%8.%9"/>
      <w:lvlJc w:val="left"/>
      <w:pPr>
        <w:tabs>
          <w:tab w:val="num" w:pos="0"/>
        </w:tabs>
        <w:ind w:left="709" w:hanging="709"/>
      </w:pPr>
    </w:lvl>
  </w:abstractNum>
  <w:abstractNum w:abstractNumId="80" w15:restartNumberingAfterBreak="0">
    <w:nsid w:val="2BAB78D8"/>
    <w:multiLevelType w:val="multilevel"/>
    <w:tmpl w:val="68A4DF96"/>
    <w:lvl w:ilvl="0">
      <w:start w:val="1"/>
      <w:numFmt w:val="decimal"/>
      <w:lvlText w:val="C-%1"/>
      <w:lvlJc w:val="left"/>
      <w:pPr>
        <w:tabs>
          <w:tab w:val="num" w:pos="0"/>
        </w:tabs>
        <w:ind w:left="709" w:hanging="709"/>
      </w:pPr>
    </w:lvl>
    <w:lvl w:ilvl="1">
      <w:start w:val="1"/>
      <w:numFmt w:val="decimal"/>
      <w:lvlText w:val="C-%1.%2"/>
      <w:lvlJc w:val="left"/>
      <w:pPr>
        <w:tabs>
          <w:tab w:val="num" w:pos="0"/>
        </w:tabs>
        <w:ind w:left="709" w:hanging="709"/>
      </w:pPr>
      <w:rPr>
        <w:i w:val="0"/>
      </w:rPr>
    </w:lvl>
    <w:lvl w:ilvl="2">
      <w:start w:val="1"/>
      <w:numFmt w:val="decimal"/>
      <w:lvlText w:val="C-%1.%2.%3"/>
      <w:lvlJc w:val="left"/>
      <w:pPr>
        <w:tabs>
          <w:tab w:val="num" w:pos="0"/>
        </w:tabs>
        <w:ind w:left="709" w:hanging="709"/>
      </w:pPr>
    </w:lvl>
    <w:lvl w:ilvl="3">
      <w:start w:val="1"/>
      <w:numFmt w:val="decimal"/>
      <w:lvlText w:val="C-%1.%2.%3.%4"/>
      <w:lvlJc w:val="left"/>
      <w:pPr>
        <w:tabs>
          <w:tab w:val="num" w:pos="0"/>
        </w:tabs>
        <w:ind w:left="709" w:hanging="709"/>
      </w:pPr>
    </w:lvl>
    <w:lvl w:ilvl="4">
      <w:start w:val="1"/>
      <w:numFmt w:val="decimal"/>
      <w:lvlText w:val="C-%1.%2.%3.%4.%5"/>
      <w:lvlJc w:val="left"/>
      <w:pPr>
        <w:tabs>
          <w:tab w:val="num" w:pos="0"/>
        </w:tabs>
        <w:ind w:left="709" w:hanging="709"/>
      </w:pPr>
    </w:lvl>
    <w:lvl w:ilvl="5">
      <w:start w:val="1"/>
      <w:numFmt w:val="decimal"/>
      <w:lvlText w:val="C-%1.%2.%3.%4.%5.%6"/>
      <w:lvlJc w:val="left"/>
      <w:pPr>
        <w:tabs>
          <w:tab w:val="num" w:pos="0"/>
        </w:tabs>
        <w:ind w:left="709" w:hanging="709"/>
      </w:pPr>
    </w:lvl>
    <w:lvl w:ilvl="6">
      <w:start w:val="1"/>
      <w:numFmt w:val="decimal"/>
      <w:lvlText w:val="%1.%2.%3.%4.%5.%6.%7"/>
      <w:lvlJc w:val="left"/>
      <w:pPr>
        <w:tabs>
          <w:tab w:val="num" w:pos="0"/>
        </w:tabs>
        <w:ind w:left="709" w:hanging="709"/>
      </w:pPr>
    </w:lvl>
    <w:lvl w:ilvl="7">
      <w:start w:val="1"/>
      <w:numFmt w:val="decimal"/>
      <w:lvlText w:val="%1.%2.%3.%4.%5.%6.%7.%8"/>
      <w:lvlJc w:val="left"/>
      <w:pPr>
        <w:tabs>
          <w:tab w:val="num" w:pos="0"/>
        </w:tabs>
        <w:ind w:left="709" w:hanging="709"/>
      </w:pPr>
    </w:lvl>
    <w:lvl w:ilvl="8">
      <w:start w:val="1"/>
      <w:numFmt w:val="decimal"/>
      <w:lvlText w:val="%1.%2.%3.%4.%5.%6.%7.%8.%9"/>
      <w:lvlJc w:val="left"/>
      <w:pPr>
        <w:tabs>
          <w:tab w:val="num" w:pos="0"/>
        </w:tabs>
        <w:ind w:left="709" w:hanging="709"/>
      </w:pPr>
    </w:lvl>
  </w:abstractNum>
  <w:abstractNum w:abstractNumId="81" w15:restartNumberingAfterBreak="0">
    <w:nsid w:val="2BBE40F4"/>
    <w:multiLevelType w:val="multilevel"/>
    <w:tmpl w:val="B7584E52"/>
    <w:lvl w:ilvl="0">
      <w:start w:val="1"/>
      <w:numFmt w:val="decimal"/>
      <w:lvlText w:val="B-%1"/>
      <w:lvlJc w:val="left"/>
      <w:pPr>
        <w:tabs>
          <w:tab w:val="num" w:pos="0"/>
        </w:tabs>
        <w:ind w:left="709" w:hanging="709"/>
      </w:pPr>
      <w:rPr>
        <w:rFonts w:hint="default"/>
      </w:rPr>
    </w:lvl>
    <w:lvl w:ilvl="1">
      <w:start w:val="1"/>
      <w:numFmt w:val="decimal"/>
      <w:lvlText w:val="B-%1.%2"/>
      <w:lvlJc w:val="left"/>
      <w:pPr>
        <w:tabs>
          <w:tab w:val="num" w:pos="0"/>
        </w:tabs>
        <w:ind w:left="709" w:hanging="709"/>
      </w:pPr>
      <w:rPr>
        <w:rFonts w:hint="default"/>
        <w:i w:val="0"/>
      </w:rPr>
    </w:lvl>
    <w:lvl w:ilvl="2">
      <w:start w:val="1"/>
      <w:numFmt w:val="decimal"/>
      <w:lvlText w:val="B-%1.%2.%3"/>
      <w:lvlJc w:val="left"/>
      <w:pPr>
        <w:tabs>
          <w:tab w:val="num" w:pos="0"/>
        </w:tabs>
        <w:ind w:left="709" w:hanging="709"/>
      </w:pPr>
      <w:rPr>
        <w:rFonts w:hint="default"/>
      </w:rPr>
    </w:lvl>
    <w:lvl w:ilvl="3">
      <w:start w:val="1"/>
      <w:numFmt w:val="decimal"/>
      <w:lvlText w:val="B-%1.%2.%3.%4"/>
      <w:lvlJc w:val="left"/>
      <w:pPr>
        <w:tabs>
          <w:tab w:val="num" w:pos="0"/>
        </w:tabs>
        <w:ind w:left="709" w:hanging="709"/>
      </w:pPr>
      <w:rPr>
        <w:rFonts w:hint="default"/>
      </w:rPr>
    </w:lvl>
    <w:lvl w:ilvl="4">
      <w:start w:val="1"/>
      <w:numFmt w:val="decimal"/>
      <w:lvlText w:val="B-%1.%2.%3.%4.%5"/>
      <w:lvlJc w:val="left"/>
      <w:pPr>
        <w:tabs>
          <w:tab w:val="num" w:pos="0"/>
        </w:tabs>
        <w:ind w:left="709" w:hanging="709"/>
      </w:pPr>
      <w:rPr>
        <w:rFonts w:hint="default"/>
      </w:rPr>
    </w:lvl>
    <w:lvl w:ilvl="5">
      <w:start w:val="1"/>
      <w:numFmt w:val="decimal"/>
      <w:lvlText w:val="B-%1.%2.%3.%4.%5.%6"/>
      <w:lvlJc w:val="left"/>
      <w:pPr>
        <w:tabs>
          <w:tab w:val="num" w:pos="0"/>
        </w:tabs>
        <w:ind w:left="709" w:hanging="709"/>
      </w:pPr>
      <w:rPr>
        <w:rFonts w:hint="default"/>
      </w:rPr>
    </w:lvl>
    <w:lvl w:ilvl="6">
      <w:start w:val="1"/>
      <w:numFmt w:val="decimal"/>
      <w:lvlText w:val="B-%1.%2.%3.%4.%5.%6.%7"/>
      <w:lvlJc w:val="left"/>
      <w:pPr>
        <w:tabs>
          <w:tab w:val="num" w:pos="0"/>
        </w:tabs>
        <w:ind w:left="709" w:hanging="709"/>
      </w:pPr>
      <w:rPr>
        <w:rFonts w:hint="default"/>
      </w:rPr>
    </w:lvl>
    <w:lvl w:ilvl="7">
      <w:start w:val="1"/>
      <w:numFmt w:val="decimal"/>
      <w:lvlText w:val="B-%1.%2.%3.%4.%5.%6.%7.%8"/>
      <w:lvlJc w:val="left"/>
      <w:pPr>
        <w:tabs>
          <w:tab w:val="num" w:pos="0"/>
        </w:tabs>
        <w:ind w:left="709" w:hanging="709"/>
      </w:pPr>
      <w:rPr>
        <w:rFonts w:hint="default"/>
      </w:rPr>
    </w:lvl>
    <w:lvl w:ilvl="8">
      <w:start w:val="1"/>
      <w:numFmt w:val="decimal"/>
      <w:lvlText w:val="B-%1.%2.%3.%4.%5.%6.%7.%8.%9"/>
      <w:lvlJc w:val="left"/>
      <w:pPr>
        <w:tabs>
          <w:tab w:val="num" w:pos="0"/>
        </w:tabs>
        <w:ind w:left="709" w:hanging="709"/>
      </w:pPr>
      <w:rPr>
        <w:rFonts w:hint="default"/>
      </w:rPr>
    </w:lvl>
  </w:abstractNum>
  <w:abstractNum w:abstractNumId="82" w15:restartNumberingAfterBreak="0">
    <w:nsid w:val="2C1B3DD5"/>
    <w:multiLevelType w:val="multilevel"/>
    <w:tmpl w:val="B7584E52"/>
    <w:lvl w:ilvl="0">
      <w:start w:val="1"/>
      <w:numFmt w:val="decimal"/>
      <w:lvlText w:val="B-%1"/>
      <w:lvlJc w:val="left"/>
      <w:pPr>
        <w:tabs>
          <w:tab w:val="num" w:pos="0"/>
        </w:tabs>
        <w:ind w:left="709" w:hanging="709"/>
      </w:pPr>
      <w:rPr>
        <w:rFonts w:hint="default"/>
      </w:rPr>
    </w:lvl>
    <w:lvl w:ilvl="1">
      <w:start w:val="1"/>
      <w:numFmt w:val="decimal"/>
      <w:lvlText w:val="B-%1.%2"/>
      <w:lvlJc w:val="left"/>
      <w:pPr>
        <w:tabs>
          <w:tab w:val="num" w:pos="0"/>
        </w:tabs>
        <w:ind w:left="709" w:hanging="709"/>
      </w:pPr>
      <w:rPr>
        <w:rFonts w:hint="default"/>
        <w:i w:val="0"/>
      </w:rPr>
    </w:lvl>
    <w:lvl w:ilvl="2">
      <w:start w:val="1"/>
      <w:numFmt w:val="decimal"/>
      <w:lvlText w:val="B-%1.%2.%3"/>
      <w:lvlJc w:val="left"/>
      <w:pPr>
        <w:tabs>
          <w:tab w:val="num" w:pos="0"/>
        </w:tabs>
        <w:ind w:left="709" w:hanging="709"/>
      </w:pPr>
      <w:rPr>
        <w:rFonts w:hint="default"/>
      </w:rPr>
    </w:lvl>
    <w:lvl w:ilvl="3">
      <w:start w:val="1"/>
      <w:numFmt w:val="decimal"/>
      <w:lvlText w:val="B-%1.%2.%3.%4"/>
      <w:lvlJc w:val="left"/>
      <w:pPr>
        <w:tabs>
          <w:tab w:val="num" w:pos="0"/>
        </w:tabs>
        <w:ind w:left="709" w:hanging="709"/>
      </w:pPr>
      <w:rPr>
        <w:rFonts w:hint="default"/>
      </w:rPr>
    </w:lvl>
    <w:lvl w:ilvl="4">
      <w:start w:val="1"/>
      <w:numFmt w:val="decimal"/>
      <w:lvlText w:val="B-%1.%2.%3.%4.%5"/>
      <w:lvlJc w:val="left"/>
      <w:pPr>
        <w:tabs>
          <w:tab w:val="num" w:pos="0"/>
        </w:tabs>
        <w:ind w:left="709" w:hanging="709"/>
      </w:pPr>
      <w:rPr>
        <w:rFonts w:hint="default"/>
      </w:rPr>
    </w:lvl>
    <w:lvl w:ilvl="5">
      <w:start w:val="1"/>
      <w:numFmt w:val="decimal"/>
      <w:lvlText w:val="B-%1.%2.%3.%4.%5.%6"/>
      <w:lvlJc w:val="left"/>
      <w:pPr>
        <w:tabs>
          <w:tab w:val="num" w:pos="0"/>
        </w:tabs>
        <w:ind w:left="709" w:hanging="709"/>
      </w:pPr>
      <w:rPr>
        <w:rFonts w:hint="default"/>
      </w:rPr>
    </w:lvl>
    <w:lvl w:ilvl="6">
      <w:start w:val="1"/>
      <w:numFmt w:val="decimal"/>
      <w:lvlText w:val="B-%1.%2.%3.%4.%5.%6.%7"/>
      <w:lvlJc w:val="left"/>
      <w:pPr>
        <w:tabs>
          <w:tab w:val="num" w:pos="0"/>
        </w:tabs>
        <w:ind w:left="709" w:hanging="709"/>
      </w:pPr>
      <w:rPr>
        <w:rFonts w:hint="default"/>
      </w:rPr>
    </w:lvl>
    <w:lvl w:ilvl="7">
      <w:start w:val="1"/>
      <w:numFmt w:val="decimal"/>
      <w:lvlText w:val="B-%1.%2.%3.%4.%5.%6.%7.%8"/>
      <w:lvlJc w:val="left"/>
      <w:pPr>
        <w:tabs>
          <w:tab w:val="num" w:pos="0"/>
        </w:tabs>
        <w:ind w:left="709" w:hanging="709"/>
      </w:pPr>
      <w:rPr>
        <w:rFonts w:hint="default"/>
      </w:rPr>
    </w:lvl>
    <w:lvl w:ilvl="8">
      <w:start w:val="1"/>
      <w:numFmt w:val="decimal"/>
      <w:lvlText w:val="B-%1.%2.%3.%4.%5.%6.%7.%8.%9"/>
      <w:lvlJc w:val="left"/>
      <w:pPr>
        <w:tabs>
          <w:tab w:val="num" w:pos="0"/>
        </w:tabs>
        <w:ind w:left="709" w:hanging="709"/>
      </w:pPr>
      <w:rPr>
        <w:rFonts w:hint="default"/>
      </w:rPr>
    </w:lvl>
  </w:abstractNum>
  <w:abstractNum w:abstractNumId="83" w15:restartNumberingAfterBreak="0">
    <w:nsid w:val="2D695E53"/>
    <w:multiLevelType w:val="multilevel"/>
    <w:tmpl w:val="70667346"/>
    <w:lvl w:ilvl="0">
      <w:start w:val="1"/>
      <w:numFmt w:val="decimal"/>
      <w:lvlText w:val="B-%1"/>
      <w:lvlJc w:val="left"/>
      <w:pPr>
        <w:tabs>
          <w:tab w:val="num" w:pos="0"/>
        </w:tabs>
        <w:ind w:left="709" w:hanging="709"/>
      </w:pPr>
      <w:rPr>
        <w:rFonts w:hint="default"/>
      </w:rPr>
    </w:lvl>
    <w:lvl w:ilvl="1">
      <w:start w:val="1"/>
      <w:numFmt w:val="decimal"/>
      <w:lvlText w:val="B-%1.%2"/>
      <w:lvlJc w:val="left"/>
      <w:pPr>
        <w:tabs>
          <w:tab w:val="num" w:pos="1080"/>
        </w:tabs>
        <w:ind w:left="864" w:hanging="864"/>
      </w:pPr>
      <w:rPr>
        <w:rFonts w:hint="default"/>
        <w:i w:val="0"/>
      </w:rPr>
    </w:lvl>
    <w:lvl w:ilvl="2">
      <w:start w:val="1"/>
      <w:numFmt w:val="decimal"/>
      <w:lvlText w:val="B-%1.%2.%3"/>
      <w:lvlJc w:val="left"/>
      <w:pPr>
        <w:tabs>
          <w:tab w:val="num" w:pos="1296"/>
        </w:tabs>
        <w:ind w:left="1080" w:hanging="1080"/>
      </w:pPr>
      <w:rPr>
        <w:rFonts w:hint="default"/>
      </w:rPr>
    </w:lvl>
    <w:lvl w:ilvl="3">
      <w:start w:val="1"/>
      <w:numFmt w:val="decimal"/>
      <w:lvlText w:val="B-%1.%2.%3.%4"/>
      <w:lvlJc w:val="left"/>
      <w:pPr>
        <w:tabs>
          <w:tab w:val="num" w:pos="0"/>
        </w:tabs>
        <w:ind w:left="1080" w:hanging="1080"/>
      </w:pPr>
      <w:rPr>
        <w:rFonts w:hint="default"/>
      </w:rPr>
    </w:lvl>
    <w:lvl w:ilvl="4">
      <w:start w:val="1"/>
      <w:numFmt w:val="decimal"/>
      <w:lvlText w:val="B-%1.%2.%3.%4.%5"/>
      <w:lvlJc w:val="left"/>
      <w:pPr>
        <w:tabs>
          <w:tab w:val="num" w:pos="0"/>
        </w:tabs>
        <w:ind w:left="709" w:hanging="709"/>
      </w:pPr>
      <w:rPr>
        <w:rFonts w:hint="default"/>
      </w:rPr>
    </w:lvl>
    <w:lvl w:ilvl="5">
      <w:start w:val="1"/>
      <w:numFmt w:val="decimal"/>
      <w:lvlText w:val="B-%1.%2.%3.%4.%5.%6"/>
      <w:lvlJc w:val="left"/>
      <w:pPr>
        <w:tabs>
          <w:tab w:val="num" w:pos="0"/>
        </w:tabs>
        <w:ind w:left="709" w:hanging="709"/>
      </w:pPr>
      <w:rPr>
        <w:rFonts w:hint="default"/>
      </w:rPr>
    </w:lvl>
    <w:lvl w:ilvl="6">
      <w:start w:val="1"/>
      <w:numFmt w:val="decimal"/>
      <w:lvlText w:val="B-%1.%2.%3.%4.%5.%6.%7"/>
      <w:lvlJc w:val="left"/>
      <w:pPr>
        <w:tabs>
          <w:tab w:val="num" w:pos="0"/>
        </w:tabs>
        <w:ind w:left="709" w:hanging="709"/>
      </w:pPr>
      <w:rPr>
        <w:rFonts w:hint="default"/>
      </w:rPr>
    </w:lvl>
    <w:lvl w:ilvl="7">
      <w:start w:val="1"/>
      <w:numFmt w:val="decimal"/>
      <w:lvlText w:val="B-%1.%2.%3.%4.%5.%6.%7.%8"/>
      <w:lvlJc w:val="left"/>
      <w:pPr>
        <w:tabs>
          <w:tab w:val="num" w:pos="0"/>
        </w:tabs>
        <w:ind w:left="709" w:hanging="709"/>
      </w:pPr>
      <w:rPr>
        <w:rFonts w:hint="default"/>
      </w:rPr>
    </w:lvl>
    <w:lvl w:ilvl="8">
      <w:start w:val="1"/>
      <w:numFmt w:val="decimal"/>
      <w:lvlText w:val="B-%1.%2.%3.%4.%5.%6.%7.%8.%9"/>
      <w:lvlJc w:val="left"/>
      <w:pPr>
        <w:tabs>
          <w:tab w:val="num" w:pos="0"/>
        </w:tabs>
        <w:ind w:left="709" w:hanging="709"/>
      </w:pPr>
      <w:rPr>
        <w:rFonts w:hint="default"/>
      </w:rPr>
    </w:lvl>
  </w:abstractNum>
  <w:abstractNum w:abstractNumId="84" w15:restartNumberingAfterBreak="0">
    <w:nsid w:val="2DFC46B2"/>
    <w:multiLevelType w:val="hybridMultilevel"/>
    <w:tmpl w:val="BC9661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2F3948C5"/>
    <w:multiLevelType w:val="multilevel"/>
    <w:tmpl w:val="B7584E52"/>
    <w:lvl w:ilvl="0">
      <w:start w:val="1"/>
      <w:numFmt w:val="decimal"/>
      <w:lvlText w:val="B-%1"/>
      <w:lvlJc w:val="left"/>
      <w:pPr>
        <w:tabs>
          <w:tab w:val="num" w:pos="0"/>
        </w:tabs>
        <w:ind w:left="709" w:hanging="709"/>
      </w:pPr>
      <w:rPr>
        <w:rFonts w:hint="default"/>
      </w:rPr>
    </w:lvl>
    <w:lvl w:ilvl="1">
      <w:start w:val="1"/>
      <w:numFmt w:val="decimal"/>
      <w:lvlText w:val="B-%1.%2"/>
      <w:lvlJc w:val="left"/>
      <w:pPr>
        <w:tabs>
          <w:tab w:val="num" w:pos="0"/>
        </w:tabs>
        <w:ind w:left="709" w:hanging="709"/>
      </w:pPr>
      <w:rPr>
        <w:rFonts w:hint="default"/>
        <w:i w:val="0"/>
      </w:rPr>
    </w:lvl>
    <w:lvl w:ilvl="2">
      <w:start w:val="1"/>
      <w:numFmt w:val="decimal"/>
      <w:lvlText w:val="B-%1.%2.%3"/>
      <w:lvlJc w:val="left"/>
      <w:pPr>
        <w:tabs>
          <w:tab w:val="num" w:pos="0"/>
        </w:tabs>
        <w:ind w:left="709" w:hanging="709"/>
      </w:pPr>
      <w:rPr>
        <w:rFonts w:hint="default"/>
      </w:rPr>
    </w:lvl>
    <w:lvl w:ilvl="3">
      <w:start w:val="1"/>
      <w:numFmt w:val="decimal"/>
      <w:lvlText w:val="B-%1.%2.%3.%4"/>
      <w:lvlJc w:val="left"/>
      <w:pPr>
        <w:tabs>
          <w:tab w:val="num" w:pos="0"/>
        </w:tabs>
        <w:ind w:left="709" w:hanging="709"/>
      </w:pPr>
      <w:rPr>
        <w:rFonts w:hint="default"/>
      </w:rPr>
    </w:lvl>
    <w:lvl w:ilvl="4">
      <w:start w:val="1"/>
      <w:numFmt w:val="decimal"/>
      <w:lvlText w:val="B-%1.%2.%3.%4.%5"/>
      <w:lvlJc w:val="left"/>
      <w:pPr>
        <w:tabs>
          <w:tab w:val="num" w:pos="0"/>
        </w:tabs>
        <w:ind w:left="709" w:hanging="709"/>
      </w:pPr>
      <w:rPr>
        <w:rFonts w:hint="default"/>
      </w:rPr>
    </w:lvl>
    <w:lvl w:ilvl="5">
      <w:start w:val="1"/>
      <w:numFmt w:val="decimal"/>
      <w:lvlText w:val="B-%1.%2.%3.%4.%5.%6"/>
      <w:lvlJc w:val="left"/>
      <w:pPr>
        <w:tabs>
          <w:tab w:val="num" w:pos="0"/>
        </w:tabs>
        <w:ind w:left="709" w:hanging="709"/>
      </w:pPr>
      <w:rPr>
        <w:rFonts w:hint="default"/>
      </w:rPr>
    </w:lvl>
    <w:lvl w:ilvl="6">
      <w:start w:val="1"/>
      <w:numFmt w:val="decimal"/>
      <w:lvlText w:val="B-%1.%2.%3.%4.%5.%6.%7"/>
      <w:lvlJc w:val="left"/>
      <w:pPr>
        <w:tabs>
          <w:tab w:val="num" w:pos="0"/>
        </w:tabs>
        <w:ind w:left="709" w:hanging="709"/>
      </w:pPr>
      <w:rPr>
        <w:rFonts w:hint="default"/>
      </w:rPr>
    </w:lvl>
    <w:lvl w:ilvl="7">
      <w:start w:val="1"/>
      <w:numFmt w:val="decimal"/>
      <w:lvlText w:val="B-%1.%2.%3.%4.%5.%6.%7.%8"/>
      <w:lvlJc w:val="left"/>
      <w:pPr>
        <w:tabs>
          <w:tab w:val="num" w:pos="0"/>
        </w:tabs>
        <w:ind w:left="709" w:hanging="709"/>
      </w:pPr>
      <w:rPr>
        <w:rFonts w:hint="default"/>
      </w:rPr>
    </w:lvl>
    <w:lvl w:ilvl="8">
      <w:start w:val="1"/>
      <w:numFmt w:val="decimal"/>
      <w:lvlText w:val="B-%1.%2.%3.%4.%5.%6.%7.%8.%9"/>
      <w:lvlJc w:val="left"/>
      <w:pPr>
        <w:tabs>
          <w:tab w:val="num" w:pos="0"/>
        </w:tabs>
        <w:ind w:left="709" w:hanging="709"/>
      </w:pPr>
      <w:rPr>
        <w:rFonts w:hint="default"/>
      </w:rPr>
    </w:lvl>
  </w:abstractNum>
  <w:abstractNum w:abstractNumId="86" w15:restartNumberingAfterBreak="0">
    <w:nsid w:val="30310471"/>
    <w:multiLevelType w:val="multilevel"/>
    <w:tmpl w:val="1ED06478"/>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87" w15:restartNumberingAfterBreak="0">
    <w:nsid w:val="30AB59AC"/>
    <w:multiLevelType w:val="multilevel"/>
    <w:tmpl w:val="B7584E52"/>
    <w:lvl w:ilvl="0">
      <w:start w:val="1"/>
      <w:numFmt w:val="decimal"/>
      <w:lvlText w:val="B-%1"/>
      <w:lvlJc w:val="left"/>
      <w:pPr>
        <w:tabs>
          <w:tab w:val="num" w:pos="0"/>
        </w:tabs>
        <w:ind w:left="709" w:hanging="709"/>
      </w:pPr>
      <w:rPr>
        <w:rFonts w:hint="default"/>
      </w:rPr>
    </w:lvl>
    <w:lvl w:ilvl="1">
      <w:start w:val="1"/>
      <w:numFmt w:val="decimal"/>
      <w:lvlText w:val="B-%1.%2"/>
      <w:lvlJc w:val="left"/>
      <w:pPr>
        <w:tabs>
          <w:tab w:val="num" w:pos="0"/>
        </w:tabs>
        <w:ind w:left="709" w:hanging="709"/>
      </w:pPr>
      <w:rPr>
        <w:rFonts w:hint="default"/>
        <w:i w:val="0"/>
      </w:rPr>
    </w:lvl>
    <w:lvl w:ilvl="2">
      <w:start w:val="1"/>
      <w:numFmt w:val="decimal"/>
      <w:lvlText w:val="B-%1.%2.%3"/>
      <w:lvlJc w:val="left"/>
      <w:pPr>
        <w:tabs>
          <w:tab w:val="num" w:pos="0"/>
        </w:tabs>
        <w:ind w:left="709" w:hanging="709"/>
      </w:pPr>
      <w:rPr>
        <w:rFonts w:hint="default"/>
      </w:rPr>
    </w:lvl>
    <w:lvl w:ilvl="3">
      <w:start w:val="1"/>
      <w:numFmt w:val="decimal"/>
      <w:lvlText w:val="B-%1.%2.%3.%4"/>
      <w:lvlJc w:val="left"/>
      <w:pPr>
        <w:tabs>
          <w:tab w:val="num" w:pos="0"/>
        </w:tabs>
        <w:ind w:left="709" w:hanging="709"/>
      </w:pPr>
      <w:rPr>
        <w:rFonts w:hint="default"/>
      </w:rPr>
    </w:lvl>
    <w:lvl w:ilvl="4">
      <w:start w:val="1"/>
      <w:numFmt w:val="decimal"/>
      <w:lvlText w:val="B-%1.%2.%3.%4.%5"/>
      <w:lvlJc w:val="left"/>
      <w:pPr>
        <w:tabs>
          <w:tab w:val="num" w:pos="0"/>
        </w:tabs>
        <w:ind w:left="709" w:hanging="709"/>
      </w:pPr>
      <w:rPr>
        <w:rFonts w:hint="default"/>
      </w:rPr>
    </w:lvl>
    <w:lvl w:ilvl="5">
      <w:start w:val="1"/>
      <w:numFmt w:val="decimal"/>
      <w:lvlText w:val="B-%1.%2.%3.%4.%5.%6"/>
      <w:lvlJc w:val="left"/>
      <w:pPr>
        <w:tabs>
          <w:tab w:val="num" w:pos="0"/>
        </w:tabs>
        <w:ind w:left="709" w:hanging="709"/>
      </w:pPr>
      <w:rPr>
        <w:rFonts w:hint="default"/>
      </w:rPr>
    </w:lvl>
    <w:lvl w:ilvl="6">
      <w:start w:val="1"/>
      <w:numFmt w:val="decimal"/>
      <w:lvlText w:val="B-%1.%2.%3.%4.%5.%6.%7"/>
      <w:lvlJc w:val="left"/>
      <w:pPr>
        <w:tabs>
          <w:tab w:val="num" w:pos="0"/>
        </w:tabs>
        <w:ind w:left="709" w:hanging="709"/>
      </w:pPr>
      <w:rPr>
        <w:rFonts w:hint="default"/>
      </w:rPr>
    </w:lvl>
    <w:lvl w:ilvl="7">
      <w:start w:val="1"/>
      <w:numFmt w:val="decimal"/>
      <w:lvlText w:val="B-%1.%2.%3.%4.%5.%6.%7.%8"/>
      <w:lvlJc w:val="left"/>
      <w:pPr>
        <w:tabs>
          <w:tab w:val="num" w:pos="0"/>
        </w:tabs>
        <w:ind w:left="709" w:hanging="709"/>
      </w:pPr>
      <w:rPr>
        <w:rFonts w:hint="default"/>
      </w:rPr>
    </w:lvl>
    <w:lvl w:ilvl="8">
      <w:start w:val="1"/>
      <w:numFmt w:val="decimal"/>
      <w:lvlText w:val="B-%1.%2.%3.%4.%5.%6.%7.%8.%9"/>
      <w:lvlJc w:val="left"/>
      <w:pPr>
        <w:tabs>
          <w:tab w:val="num" w:pos="0"/>
        </w:tabs>
        <w:ind w:left="709" w:hanging="709"/>
      </w:pPr>
      <w:rPr>
        <w:rFonts w:hint="default"/>
      </w:rPr>
    </w:lvl>
  </w:abstractNum>
  <w:abstractNum w:abstractNumId="88" w15:restartNumberingAfterBreak="0">
    <w:nsid w:val="30CF3E3A"/>
    <w:multiLevelType w:val="multilevel"/>
    <w:tmpl w:val="CF00EA72"/>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89" w15:restartNumberingAfterBreak="0">
    <w:nsid w:val="30D0644F"/>
    <w:multiLevelType w:val="hybridMultilevel"/>
    <w:tmpl w:val="DE945A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30EE694C"/>
    <w:multiLevelType w:val="multilevel"/>
    <w:tmpl w:val="70667346"/>
    <w:lvl w:ilvl="0">
      <w:start w:val="1"/>
      <w:numFmt w:val="decimal"/>
      <w:lvlText w:val="B-%1"/>
      <w:lvlJc w:val="left"/>
      <w:pPr>
        <w:tabs>
          <w:tab w:val="num" w:pos="0"/>
        </w:tabs>
        <w:ind w:left="709" w:hanging="709"/>
      </w:pPr>
      <w:rPr>
        <w:rFonts w:hint="default"/>
      </w:rPr>
    </w:lvl>
    <w:lvl w:ilvl="1">
      <w:start w:val="1"/>
      <w:numFmt w:val="decimal"/>
      <w:lvlText w:val="B-%1.%2"/>
      <w:lvlJc w:val="left"/>
      <w:pPr>
        <w:tabs>
          <w:tab w:val="num" w:pos="1080"/>
        </w:tabs>
        <w:ind w:left="864" w:hanging="864"/>
      </w:pPr>
      <w:rPr>
        <w:rFonts w:hint="default"/>
        <w:i w:val="0"/>
      </w:rPr>
    </w:lvl>
    <w:lvl w:ilvl="2">
      <w:start w:val="1"/>
      <w:numFmt w:val="decimal"/>
      <w:lvlText w:val="B-%1.%2.%3"/>
      <w:lvlJc w:val="left"/>
      <w:pPr>
        <w:tabs>
          <w:tab w:val="num" w:pos="1296"/>
        </w:tabs>
        <w:ind w:left="1080" w:hanging="1080"/>
      </w:pPr>
      <w:rPr>
        <w:rFonts w:hint="default"/>
      </w:rPr>
    </w:lvl>
    <w:lvl w:ilvl="3">
      <w:start w:val="1"/>
      <w:numFmt w:val="decimal"/>
      <w:lvlText w:val="B-%1.%2.%3.%4"/>
      <w:lvlJc w:val="left"/>
      <w:pPr>
        <w:tabs>
          <w:tab w:val="num" w:pos="0"/>
        </w:tabs>
        <w:ind w:left="1080" w:hanging="1080"/>
      </w:pPr>
      <w:rPr>
        <w:rFonts w:hint="default"/>
      </w:rPr>
    </w:lvl>
    <w:lvl w:ilvl="4">
      <w:start w:val="1"/>
      <w:numFmt w:val="decimal"/>
      <w:lvlText w:val="B-%1.%2.%3.%4.%5"/>
      <w:lvlJc w:val="left"/>
      <w:pPr>
        <w:tabs>
          <w:tab w:val="num" w:pos="0"/>
        </w:tabs>
        <w:ind w:left="709" w:hanging="709"/>
      </w:pPr>
      <w:rPr>
        <w:rFonts w:hint="default"/>
      </w:rPr>
    </w:lvl>
    <w:lvl w:ilvl="5">
      <w:start w:val="1"/>
      <w:numFmt w:val="decimal"/>
      <w:lvlText w:val="B-%1.%2.%3.%4.%5.%6"/>
      <w:lvlJc w:val="left"/>
      <w:pPr>
        <w:tabs>
          <w:tab w:val="num" w:pos="0"/>
        </w:tabs>
        <w:ind w:left="709" w:hanging="709"/>
      </w:pPr>
      <w:rPr>
        <w:rFonts w:hint="default"/>
      </w:rPr>
    </w:lvl>
    <w:lvl w:ilvl="6">
      <w:start w:val="1"/>
      <w:numFmt w:val="decimal"/>
      <w:lvlText w:val="B-%1.%2.%3.%4.%5.%6.%7"/>
      <w:lvlJc w:val="left"/>
      <w:pPr>
        <w:tabs>
          <w:tab w:val="num" w:pos="0"/>
        </w:tabs>
        <w:ind w:left="709" w:hanging="709"/>
      </w:pPr>
      <w:rPr>
        <w:rFonts w:hint="default"/>
      </w:rPr>
    </w:lvl>
    <w:lvl w:ilvl="7">
      <w:start w:val="1"/>
      <w:numFmt w:val="decimal"/>
      <w:lvlText w:val="B-%1.%2.%3.%4.%5.%6.%7.%8"/>
      <w:lvlJc w:val="left"/>
      <w:pPr>
        <w:tabs>
          <w:tab w:val="num" w:pos="0"/>
        </w:tabs>
        <w:ind w:left="709" w:hanging="709"/>
      </w:pPr>
      <w:rPr>
        <w:rFonts w:hint="default"/>
      </w:rPr>
    </w:lvl>
    <w:lvl w:ilvl="8">
      <w:start w:val="1"/>
      <w:numFmt w:val="decimal"/>
      <w:lvlText w:val="B-%1.%2.%3.%4.%5.%6.%7.%8.%9"/>
      <w:lvlJc w:val="left"/>
      <w:pPr>
        <w:tabs>
          <w:tab w:val="num" w:pos="0"/>
        </w:tabs>
        <w:ind w:left="709" w:hanging="709"/>
      </w:pPr>
      <w:rPr>
        <w:rFonts w:hint="default"/>
      </w:rPr>
    </w:lvl>
  </w:abstractNum>
  <w:abstractNum w:abstractNumId="91" w15:restartNumberingAfterBreak="0">
    <w:nsid w:val="30FA1D72"/>
    <w:multiLevelType w:val="multilevel"/>
    <w:tmpl w:val="B7584E52"/>
    <w:lvl w:ilvl="0">
      <w:start w:val="1"/>
      <w:numFmt w:val="decimal"/>
      <w:lvlText w:val="B-%1"/>
      <w:lvlJc w:val="left"/>
      <w:pPr>
        <w:tabs>
          <w:tab w:val="num" w:pos="0"/>
        </w:tabs>
        <w:ind w:left="709" w:hanging="709"/>
      </w:pPr>
      <w:rPr>
        <w:rFonts w:hint="default"/>
      </w:rPr>
    </w:lvl>
    <w:lvl w:ilvl="1">
      <w:start w:val="1"/>
      <w:numFmt w:val="decimal"/>
      <w:lvlText w:val="B-%1.%2"/>
      <w:lvlJc w:val="left"/>
      <w:pPr>
        <w:tabs>
          <w:tab w:val="num" w:pos="0"/>
        </w:tabs>
        <w:ind w:left="709" w:hanging="709"/>
      </w:pPr>
      <w:rPr>
        <w:rFonts w:hint="default"/>
        <w:i w:val="0"/>
      </w:rPr>
    </w:lvl>
    <w:lvl w:ilvl="2">
      <w:start w:val="1"/>
      <w:numFmt w:val="decimal"/>
      <w:lvlText w:val="B-%1.%2.%3"/>
      <w:lvlJc w:val="left"/>
      <w:pPr>
        <w:tabs>
          <w:tab w:val="num" w:pos="0"/>
        </w:tabs>
        <w:ind w:left="709" w:hanging="709"/>
      </w:pPr>
      <w:rPr>
        <w:rFonts w:hint="default"/>
      </w:rPr>
    </w:lvl>
    <w:lvl w:ilvl="3">
      <w:start w:val="1"/>
      <w:numFmt w:val="decimal"/>
      <w:lvlText w:val="B-%1.%2.%3.%4"/>
      <w:lvlJc w:val="left"/>
      <w:pPr>
        <w:tabs>
          <w:tab w:val="num" w:pos="0"/>
        </w:tabs>
        <w:ind w:left="709" w:hanging="709"/>
      </w:pPr>
      <w:rPr>
        <w:rFonts w:hint="default"/>
      </w:rPr>
    </w:lvl>
    <w:lvl w:ilvl="4">
      <w:start w:val="1"/>
      <w:numFmt w:val="decimal"/>
      <w:lvlText w:val="B-%1.%2.%3.%4.%5"/>
      <w:lvlJc w:val="left"/>
      <w:pPr>
        <w:tabs>
          <w:tab w:val="num" w:pos="0"/>
        </w:tabs>
        <w:ind w:left="709" w:hanging="709"/>
      </w:pPr>
      <w:rPr>
        <w:rFonts w:hint="default"/>
      </w:rPr>
    </w:lvl>
    <w:lvl w:ilvl="5">
      <w:start w:val="1"/>
      <w:numFmt w:val="decimal"/>
      <w:lvlText w:val="B-%1.%2.%3.%4.%5.%6"/>
      <w:lvlJc w:val="left"/>
      <w:pPr>
        <w:tabs>
          <w:tab w:val="num" w:pos="0"/>
        </w:tabs>
        <w:ind w:left="709" w:hanging="709"/>
      </w:pPr>
      <w:rPr>
        <w:rFonts w:hint="default"/>
      </w:rPr>
    </w:lvl>
    <w:lvl w:ilvl="6">
      <w:start w:val="1"/>
      <w:numFmt w:val="decimal"/>
      <w:lvlText w:val="B-%1.%2.%3.%4.%5.%6.%7"/>
      <w:lvlJc w:val="left"/>
      <w:pPr>
        <w:tabs>
          <w:tab w:val="num" w:pos="0"/>
        </w:tabs>
        <w:ind w:left="709" w:hanging="709"/>
      </w:pPr>
      <w:rPr>
        <w:rFonts w:hint="default"/>
      </w:rPr>
    </w:lvl>
    <w:lvl w:ilvl="7">
      <w:start w:val="1"/>
      <w:numFmt w:val="decimal"/>
      <w:lvlText w:val="B-%1.%2.%3.%4.%5.%6.%7.%8"/>
      <w:lvlJc w:val="left"/>
      <w:pPr>
        <w:tabs>
          <w:tab w:val="num" w:pos="0"/>
        </w:tabs>
        <w:ind w:left="709" w:hanging="709"/>
      </w:pPr>
      <w:rPr>
        <w:rFonts w:hint="default"/>
      </w:rPr>
    </w:lvl>
    <w:lvl w:ilvl="8">
      <w:start w:val="1"/>
      <w:numFmt w:val="decimal"/>
      <w:lvlText w:val="B-%1.%2.%3.%4.%5.%6.%7.%8.%9"/>
      <w:lvlJc w:val="left"/>
      <w:pPr>
        <w:tabs>
          <w:tab w:val="num" w:pos="0"/>
        </w:tabs>
        <w:ind w:left="709" w:hanging="709"/>
      </w:pPr>
      <w:rPr>
        <w:rFonts w:hint="default"/>
      </w:rPr>
    </w:lvl>
  </w:abstractNum>
  <w:abstractNum w:abstractNumId="92" w15:restartNumberingAfterBreak="0">
    <w:nsid w:val="315B246F"/>
    <w:multiLevelType w:val="multilevel"/>
    <w:tmpl w:val="D1CC3F70"/>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93" w15:restartNumberingAfterBreak="0">
    <w:nsid w:val="31CF15D5"/>
    <w:multiLevelType w:val="multilevel"/>
    <w:tmpl w:val="68A4DF96"/>
    <w:lvl w:ilvl="0">
      <w:start w:val="1"/>
      <w:numFmt w:val="decimal"/>
      <w:lvlText w:val="C-%1"/>
      <w:lvlJc w:val="left"/>
      <w:pPr>
        <w:tabs>
          <w:tab w:val="num" w:pos="0"/>
        </w:tabs>
        <w:ind w:left="709" w:hanging="709"/>
      </w:pPr>
    </w:lvl>
    <w:lvl w:ilvl="1">
      <w:start w:val="1"/>
      <w:numFmt w:val="decimal"/>
      <w:lvlText w:val="C-%1.%2"/>
      <w:lvlJc w:val="left"/>
      <w:pPr>
        <w:tabs>
          <w:tab w:val="num" w:pos="0"/>
        </w:tabs>
        <w:ind w:left="709" w:hanging="709"/>
      </w:pPr>
      <w:rPr>
        <w:i w:val="0"/>
      </w:rPr>
    </w:lvl>
    <w:lvl w:ilvl="2">
      <w:start w:val="1"/>
      <w:numFmt w:val="decimal"/>
      <w:lvlText w:val="C-%1.%2.%3"/>
      <w:lvlJc w:val="left"/>
      <w:pPr>
        <w:tabs>
          <w:tab w:val="num" w:pos="0"/>
        </w:tabs>
        <w:ind w:left="709" w:hanging="709"/>
      </w:pPr>
    </w:lvl>
    <w:lvl w:ilvl="3">
      <w:start w:val="1"/>
      <w:numFmt w:val="decimal"/>
      <w:lvlText w:val="C-%1.%2.%3.%4"/>
      <w:lvlJc w:val="left"/>
      <w:pPr>
        <w:tabs>
          <w:tab w:val="num" w:pos="0"/>
        </w:tabs>
        <w:ind w:left="709" w:hanging="709"/>
      </w:pPr>
    </w:lvl>
    <w:lvl w:ilvl="4">
      <w:start w:val="1"/>
      <w:numFmt w:val="decimal"/>
      <w:lvlText w:val="C-%1.%2.%3.%4.%5"/>
      <w:lvlJc w:val="left"/>
      <w:pPr>
        <w:tabs>
          <w:tab w:val="num" w:pos="0"/>
        </w:tabs>
        <w:ind w:left="709" w:hanging="709"/>
      </w:pPr>
    </w:lvl>
    <w:lvl w:ilvl="5">
      <w:start w:val="1"/>
      <w:numFmt w:val="decimal"/>
      <w:lvlText w:val="C-%1.%2.%3.%4.%5.%6"/>
      <w:lvlJc w:val="left"/>
      <w:pPr>
        <w:tabs>
          <w:tab w:val="num" w:pos="0"/>
        </w:tabs>
        <w:ind w:left="709" w:hanging="709"/>
      </w:pPr>
    </w:lvl>
    <w:lvl w:ilvl="6">
      <w:start w:val="1"/>
      <w:numFmt w:val="decimal"/>
      <w:lvlText w:val="%1.%2.%3.%4.%5.%6.%7"/>
      <w:lvlJc w:val="left"/>
      <w:pPr>
        <w:tabs>
          <w:tab w:val="num" w:pos="0"/>
        </w:tabs>
        <w:ind w:left="709" w:hanging="709"/>
      </w:pPr>
    </w:lvl>
    <w:lvl w:ilvl="7">
      <w:start w:val="1"/>
      <w:numFmt w:val="decimal"/>
      <w:lvlText w:val="%1.%2.%3.%4.%5.%6.%7.%8"/>
      <w:lvlJc w:val="left"/>
      <w:pPr>
        <w:tabs>
          <w:tab w:val="num" w:pos="0"/>
        </w:tabs>
        <w:ind w:left="709" w:hanging="709"/>
      </w:pPr>
    </w:lvl>
    <w:lvl w:ilvl="8">
      <w:start w:val="1"/>
      <w:numFmt w:val="decimal"/>
      <w:lvlText w:val="%1.%2.%3.%4.%5.%6.%7.%8.%9"/>
      <w:lvlJc w:val="left"/>
      <w:pPr>
        <w:tabs>
          <w:tab w:val="num" w:pos="0"/>
        </w:tabs>
        <w:ind w:left="709" w:hanging="709"/>
      </w:pPr>
    </w:lvl>
  </w:abstractNum>
  <w:abstractNum w:abstractNumId="94" w15:restartNumberingAfterBreak="0">
    <w:nsid w:val="32506CFD"/>
    <w:multiLevelType w:val="multilevel"/>
    <w:tmpl w:val="CADCE24A"/>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95" w15:restartNumberingAfterBreak="0">
    <w:nsid w:val="325E7C02"/>
    <w:multiLevelType w:val="multilevel"/>
    <w:tmpl w:val="68A4DF96"/>
    <w:lvl w:ilvl="0">
      <w:start w:val="1"/>
      <w:numFmt w:val="decimal"/>
      <w:lvlText w:val="C-%1"/>
      <w:lvlJc w:val="left"/>
      <w:pPr>
        <w:tabs>
          <w:tab w:val="num" w:pos="0"/>
        </w:tabs>
        <w:ind w:left="709" w:hanging="709"/>
      </w:pPr>
    </w:lvl>
    <w:lvl w:ilvl="1">
      <w:start w:val="1"/>
      <w:numFmt w:val="decimal"/>
      <w:lvlText w:val="C-%1.%2"/>
      <w:lvlJc w:val="left"/>
      <w:pPr>
        <w:tabs>
          <w:tab w:val="num" w:pos="0"/>
        </w:tabs>
        <w:ind w:left="709" w:hanging="709"/>
      </w:pPr>
      <w:rPr>
        <w:i w:val="0"/>
      </w:rPr>
    </w:lvl>
    <w:lvl w:ilvl="2">
      <w:start w:val="1"/>
      <w:numFmt w:val="decimal"/>
      <w:lvlText w:val="C-%1.%2.%3"/>
      <w:lvlJc w:val="left"/>
      <w:pPr>
        <w:tabs>
          <w:tab w:val="num" w:pos="0"/>
        </w:tabs>
        <w:ind w:left="709" w:hanging="709"/>
      </w:pPr>
    </w:lvl>
    <w:lvl w:ilvl="3">
      <w:start w:val="1"/>
      <w:numFmt w:val="decimal"/>
      <w:lvlText w:val="C-%1.%2.%3.%4"/>
      <w:lvlJc w:val="left"/>
      <w:pPr>
        <w:tabs>
          <w:tab w:val="num" w:pos="0"/>
        </w:tabs>
        <w:ind w:left="709" w:hanging="709"/>
      </w:pPr>
    </w:lvl>
    <w:lvl w:ilvl="4">
      <w:start w:val="1"/>
      <w:numFmt w:val="decimal"/>
      <w:lvlText w:val="C-%1.%2.%3.%4.%5"/>
      <w:lvlJc w:val="left"/>
      <w:pPr>
        <w:tabs>
          <w:tab w:val="num" w:pos="0"/>
        </w:tabs>
        <w:ind w:left="709" w:hanging="709"/>
      </w:pPr>
    </w:lvl>
    <w:lvl w:ilvl="5">
      <w:start w:val="1"/>
      <w:numFmt w:val="decimal"/>
      <w:lvlText w:val="C-%1.%2.%3.%4.%5.%6"/>
      <w:lvlJc w:val="left"/>
      <w:pPr>
        <w:tabs>
          <w:tab w:val="num" w:pos="0"/>
        </w:tabs>
        <w:ind w:left="709" w:hanging="709"/>
      </w:pPr>
    </w:lvl>
    <w:lvl w:ilvl="6">
      <w:start w:val="1"/>
      <w:numFmt w:val="decimal"/>
      <w:lvlText w:val="%1.%2.%3.%4.%5.%6.%7"/>
      <w:lvlJc w:val="left"/>
      <w:pPr>
        <w:tabs>
          <w:tab w:val="num" w:pos="0"/>
        </w:tabs>
        <w:ind w:left="709" w:hanging="709"/>
      </w:pPr>
    </w:lvl>
    <w:lvl w:ilvl="7">
      <w:start w:val="1"/>
      <w:numFmt w:val="decimal"/>
      <w:lvlText w:val="%1.%2.%3.%4.%5.%6.%7.%8"/>
      <w:lvlJc w:val="left"/>
      <w:pPr>
        <w:tabs>
          <w:tab w:val="num" w:pos="0"/>
        </w:tabs>
        <w:ind w:left="709" w:hanging="709"/>
      </w:pPr>
    </w:lvl>
    <w:lvl w:ilvl="8">
      <w:start w:val="1"/>
      <w:numFmt w:val="decimal"/>
      <w:lvlText w:val="%1.%2.%3.%4.%5.%6.%7.%8.%9"/>
      <w:lvlJc w:val="left"/>
      <w:pPr>
        <w:tabs>
          <w:tab w:val="num" w:pos="0"/>
        </w:tabs>
        <w:ind w:left="709" w:hanging="709"/>
      </w:pPr>
    </w:lvl>
  </w:abstractNum>
  <w:abstractNum w:abstractNumId="96" w15:restartNumberingAfterBreak="0">
    <w:nsid w:val="3260451B"/>
    <w:multiLevelType w:val="multilevel"/>
    <w:tmpl w:val="A5845FA4"/>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97" w15:restartNumberingAfterBreak="0">
    <w:nsid w:val="33050E61"/>
    <w:multiLevelType w:val="multilevel"/>
    <w:tmpl w:val="B75A7262"/>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98" w15:restartNumberingAfterBreak="0">
    <w:nsid w:val="33A612EB"/>
    <w:multiLevelType w:val="multilevel"/>
    <w:tmpl w:val="B7584E52"/>
    <w:lvl w:ilvl="0">
      <w:start w:val="1"/>
      <w:numFmt w:val="decimal"/>
      <w:lvlText w:val="B-%1"/>
      <w:lvlJc w:val="left"/>
      <w:pPr>
        <w:tabs>
          <w:tab w:val="num" w:pos="0"/>
        </w:tabs>
        <w:ind w:left="709" w:hanging="709"/>
      </w:pPr>
      <w:rPr>
        <w:rFonts w:hint="default"/>
      </w:rPr>
    </w:lvl>
    <w:lvl w:ilvl="1">
      <w:start w:val="1"/>
      <w:numFmt w:val="decimal"/>
      <w:lvlText w:val="B-%1.%2"/>
      <w:lvlJc w:val="left"/>
      <w:pPr>
        <w:tabs>
          <w:tab w:val="num" w:pos="0"/>
        </w:tabs>
        <w:ind w:left="709" w:hanging="709"/>
      </w:pPr>
      <w:rPr>
        <w:rFonts w:hint="default"/>
        <w:i w:val="0"/>
      </w:rPr>
    </w:lvl>
    <w:lvl w:ilvl="2">
      <w:start w:val="1"/>
      <w:numFmt w:val="decimal"/>
      <w:lvlText w:val="B-%1.%2.%3"/>
      <w:lvlJc w:val="left"/>
      <w:pPr>
        <w:tabs>
          <w:tab w:val="num" w:pos="0"/>
        </w:tabs>
        <w:ind w:left="709" w:hanging="709"/>
      </w:pPr>
      <w:rPr>
        <w:rFonts w:hint="default"/>
      </w:rPr>
    </w:lvl>
    <w:lvl w:ilvl="3">
      <w:start w:val="1"/>
      <w:numFmt w:val="decimal"/>
      <w:lvlText w:val="B-%1.%2.%3.%4"/>
      <w:lvlJc w:val="left"/>
      <w:pPr>
        <w:tabs>
          <w:tab w:val="num" w:pos="0"/>
        </w:tabs>
        <w:ind w:left="709" w:hanging="709"/>
      </w:pPr>
      <w:rPr>
        <w:rFonts w:hint="default"/>
      </w:rPr>
    </w:lvl>
    <w:lvl w:ilvl="4">
      <w:start w:val="1"/>
      <w:numFmt w:val="decimal"/>
      <w:lvlText w:val="B-%1.%2.%3.%4.%5"/>
      <w:lvlJc w:val="left"/>
      <w:pPr>
        <w:tabs>
          <w:tab w:val="num" w:pos="0"/>
        </w:tabs>
        <w:ind w:left="709" w:hanging="709"/>
      </w:pPr>
      <w:rPr>
        <w:rFonts w:hint="default"/>
      </w:rPr>
    </w:lvl>
    <w:lvl w:ilvl="5">
      <w:start w:val="1"/>
      <w:numFmt w:val="decimal"/>
      <w:lvlText w:val="B-%1.%2.%3.%4.%5.%6"/>
      <w:lvlJc w:val="left"/>
      <w:pPr>
        <w:tabs>
          <w:tab w:val="num" w:pos="0"/>
        </w:tabs>
        <w:ind w:left="709" w:hanging="709"/>
      </w:pPr>
      <w:rPr>
        <w:rFonts w:hint="default"/>
      </w:rPr>
    </w:lvl>
    <w:lvl w:ilvl="6">
      <w:start w:val="1"/>
      <w:numFmt w:val="decimal"/>
      <w:lvlText w:val="B-%1.%2.%3.%4.%5.%6.%7"/>
      <w:lvlJc w:val="left"/>
      <w:pPr>
        <w:tabs>
          <w:tab w:val="num" w:pos="0"/>
        </w:tabs>
        <w:ind w:left="709" w:hanging="709"/>
      </w:pPr>
      <w:rPr>
        <w:rFonts w:hint="default"/>
      </w:rPr>
    </w:lvl>
    <w:lvl w:ilvl="7">
      <w:start w:val="1"/>
      <w:numFmt w:val="decimal"/>
      <w:lvlText w:val="B-%1.%2.%3.%4.%5.%6.%7.%8"/>
      <w:lvlJc w:val="left"/>
      <w:pPr>
        <w:tabs>
          <w:tab w:val="num" w:pos="0"/>
        </w:tabs>
        <w:ind w:left="709" w:hanging="709"/>
      </w:pPr>
      <w:rPr>
        <w:rFonts w:hint="default"/>
      </w:rPr>
    </w:lvl>
    <w:lvl w:ilvl="8">
      <w:start w:val="1"/>
      <w:numFmt w:val="decimal"/>
      <w:lvlText w:val="B-%1.%2.%3.%4.%5.%6.%7.%8.%9"/>
      <w:lvlJc w:val="left"/>
      <w:pPr>
        <w:tabs>
          <w:tab w:val="num" w:pos="0"/>
        </w:tabs>
        <w:ind w:left="709" w:hanging="709"/>
      </w:pPr>
      <w:rPr>
        <w:rFonts w:hint="default"/>
      </w:rPr>
    </w:lvl>
  </w:abstractNum>
  <w:abstractNum w:abstractNumId="99" w15:restartNumberingAfterBreak="0">
    <w:nsid w:val="33AC7EB8"/>
    <w:multiLevelType w:val="multilevel"/>
    <w:tmpl w:val="AC64227E"/>
    <w:lvl w:ilvl="0">
      <w:start w:val="1"/>
      <w:numFmt w:val="decimal"/>
      <w:pStyle w:val="Bibliography1"/>
      <w:lvlText w:val="B%1"/>
      <w:lvlJc w:val="left"/>
      <w:pPr>
        <w:tabs>
          <w:tab w:val="num" w:pos="432"/>
        </w:tabs>
        <w:ind w:left="432" w:hanging="432"/>
      </w:pPr>
      <w:rPr>
        <w:rFonts w:cs="Times New Roman" w:hint="default"/>
        <w:b/>
        <w:bCs w:val="0"/>
        <w:i w:val="0"/>
        <w:iCs w:val="0"/>
        <w:caps w:val="0"/>
        <w:smallCaps w:val="0"/>
        <w:strike w:val="0"/>
        <w:dstrike w:val="0"/>
        <w:noProof w:val="0"/>
        <w:vanish w:val="0"/>
        <w:color w:val="000000"/>
        <w:spacing w:val="0"/>
        <w:kern w:val="0"/>
        <w:position w:val="0"/>
        <w:sz w:val="24"/>
        <w:szCs w:val="24"/>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ListContinue2"/>
      <w:lvlText w:val="B%1.%2"/>
      <w:lvlJc w:val="left"/>
      <w:pPr>
        <w:tabs>
          <w:tab w:val="num" w:pos="450"/>
        </w:tabs>
        <w:ind w:left="90" w:hanging="90"/>
      </w:pPr>
      <w:rPr>
        <w:rFonts w:cs="Times New Roman"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ListContinue3"/>
      <w:lvlText w:val="B%1.%2.%3"/>
      <w:lvlJc w:val="left"/>
      <w:pPr>
        <w:tabs>
          <w:tab w:val="num" w:pos="720"/>
        </w:tabs>
        <w:ind w:left="0" w:firstLine="0"/>
      </w:pPr>
      <w:rPr>
        <w:rFonts w:cs="Times New Roman"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B%1.%2.%3.%4"/>
      <w:lvlJc w:val="left"/>
      <w:pPr>
        <w:tabs>
          <w:tab w:val="num" w:pos="1080"/>
        </w:tabs>
        <w:ind w:left="0" w:firstLine="0"/>
      </w:pPr>
      <w:rPr>
        <w:rFonts w:hint="default"/>
        <w:b/>
        <w:i w:val="0"/>
      </w:rPr>
    </w:lvl>
    <w:lvl w:ilvl="4">
      <w:start w:val="1"/>
      <w:numFmt w:val="decimal"/>
      <w:lvlText w:val="B%1.%2.%3.%4.%5"/>
      <w:lvlJc w:val="left"/>
      <w:pPr>
        <w:tabs>
          <w:tab w:val="num" w:pos="1901"/>
        </w:tabs>
        <w:ind w:left="1900" w:hanging="1900"/>
      </w:pPr>
      <w:rPr>
        <w:rFonts w:hint="default"/>
        <w:b/>
        <w:i w:val="0"/>
      </w:rPr>
    </w:lvl>
    <w:lvl w:ilvl="5">
      <w:start w:val="1"/>
      <w:numFmt w:val="decimal"/>
      <w:lvlText w:val="B%1.%2.%3.%4.%5.%6"/>
      <w:lvlJc w:val="left"/>
      <w:pPr>
        <w:tabs>
          <w:tab w:val="num" w:pos="1440"/>
        </w:tabs>
        <w:ind w:left="0" w:firstLine="0"/>
      </w:pPr>
      <w:rPr>
        <w:rFonts w:hint="default"/>
        <w:b/>
        <w:i w:val="0"/>
      </w:rPr>
    </w:lvl>
    <w:lvl w:ilvl="6">
      <w:start w:val="1"/>
      <w:numFmt w:val="decimal"/>
      <w:lvlText w:val="%1.%2.%3.%4.%5.%6.%7"/>
      <w:lvlJc w:val="left"/>
      <w:pPr>
        <w:tabs>
          <w:tab w:val="num" w:pos="1440"/>
        </w:tabs>
        <w:ind w:left="0" w:firstLine="0"/>
      </w:pPr>
      <w:rPr>
        <w:rFonts w:hint="default"/>
      </w:rPr>
    </w:lvl>
    <w:lvl w:ilvl="7">
      <w:start w:val="1"/>
      <w:numFmt w:val="decimal"/>
      <w:lvlText w:val="%1.%2.%3.%4.%5.%6.%7.%8"/>
      <w:lvlJc w:val="left"/>
      <w:pPr>
        <w:tabs>
          <w:tab w:val="num" w:pos="1800"/>
        </w:tabs>
        <w:ind w:left="0" w:firstLine="0"/>
      </w:pPr>
      <w:rPr>
        <w:rFonts w:hint="default"/>
      </w:rPr>
    </w:lvl>
    <w:lvl w:ilvl="8">
      <w:start w:val="1"/>
      <w:numFmt w:val="decimal"/>
      <w:lvlText w:val="%1.%2.%3.%4.%5.%6.%7.%8.%9"/>
      <w:lvlJc w:val="left"/>
      <w:pPr>
        <w:tabs>
          <w:tab w:val="num" w:pos="1800"/>
        </w:tabs>
        <w:ind w:left="0" w:firstLine="0"/>
      </w:pPr>
      <w:rPr>
        <w:rFonts w:hint="default"/>
      </w:rPr>
    </w:lvl>
  </w:abstractNum>
  <w:abstractNum w:abstractNumId="100" w15:restartNumberingAfterBreak="0">
    <w:nsid w:val="33B60617"/>
    <w:multiLevelType w:val="multilevel"/>
    <w:tmpl w:val="B7584E52"/>
    <w:lvl w:ilvl="0">
      <w:start w:val="1"/>
      <w:numFmt w:val="decimal"/>
      <w:lvlText w:val="B-%1"/>
      <w:lvlJc w:val="left"/>
      <w:pPr>
        <w:tabs>
          <w:tab w:val="num" w:pos="0"/>
        </w:tabs>
        <w:ind w:left="709" w:hanging="709"/>
      </w:pPr>
      <w:rPr>
        <w:rFonts w:hint="default"/>
      </w:rPr>
    </w:lvl>
    <w:lvl w:ilvl="1">
      <w:start w:val="1"/>
      <w:numFmt w:val="decimal"/>
      <w:lvlText w:val="B-%1.%2"/>
      <w:lvlJc w:val="left"/>
      <w:pPr>
        <w:tabs>
          <w:tab w:val="num" w:pos="0"/>
        </w:tabs>
        <w:ind w:left="709" w:hanging="709"/>
      </w:pPr>
      <w:rPr>
        <w:rFonts w:hint="default"/>
        <w:i w:val="0"/>
      </w:rPr>
    </w:lvl>
    <w:lvl w:ilvl="2">
      <w:start w:val="1"/>
      <w:numFmt w:val="decimal"/>
      <w:lvlText w:val="B-%1.%2.%3"/>
      <w:lvlJc w:val="left"/>
      <w:pPr>
        <w:tabs>
          <w:tab w:val="num" w:pos="0"/>
        </w:tabs>
        <w:ind w:left="709" w:hanging="709"/>
      </w:pPr>
      <w:rPr>
        <w:rFonts w:hint="default"/>
      </w:rPr>
    </w:lvl>
    <w:lvl w:ilvl="3">
      <w:start w:val="1"/>
      <w:numFmt w:val="decimal"/>
      <w:lvlText w:val="B-%1.%2.%3.%4"/>
      <w:lvlJc w:val="left"/>
      <w:pPr>
        <w:tabs>
          <w:tab w:val="num" w:pos="0"/>
        </w:tabs>
        <w:ind w:left="709" w:hanging="709"/>
      </w:pPr>
      <w:rPr>
        <w:rFonts w:hint="default"/>
      </w:rPr>
    </w:lvl>
    <w:lvl w:ilvl="4">
      <w:start w:val="1"/>
      <w:numFmt w:val="decimal"/>
      <w:lvlText w:val="B-%1.%2.%3.%4.%5"/>
      <w:lvlJc w:val="left"/>
      <w:pPr>
        <w:tabs>
          <w:tab w:val="num" w:pos="0"/>
        </w:tabs>
        <w:ind w:left="709" w:hanging="709"/>
      </w:pPr>
      <w:rPr>
        <w:rFonts w:hint="default"/>
      </w:rPr>
    </w:lvl>
    <w:lvl w:ilvl="5">
      <w:start w:val="1"/>
      <w:numFmt w:val="decimal"/>
      <w:lvlText w:val="B-%1.%2.%3.%4.%5.%6"/>
      <w:lvlJc w:val="left"/>
      <w:pPr>
        <w:tabs>
          <w:tab w:val="num" w:pos="0"/>
        </w:tabs>
        <w:ind w:left="709" w:hanging="709"/>
      </w:pPr>
      <w:rPr>
        <w:rFonts w:hint="default"/>
      </w:rPr>
    </w:lvl>
    <w:lvl w:ilvl="6">
      <w:start w:val="1"/>
      <w:numFmt w:val="decimal"/>
      <w:lvlText w:val="B-%1.%2.%3.%4.%5.%6.%7"/>
      <w:lvlJc w:val="left"/>
      <w:pPr>
        <w:tabs>
          <w:tab w:val="num" w:pos="0"/>
        </w:tabs>
        <w:ind w:left="709" w:hanging="709"/>
      </w:pPr>
      <w:rPr>
        <w:rFonts w:hint="default"/>
      </w:rPr>
    </w:lvl>
    <w:lvl w:ilvl="7">
      <w:start w:val="1"/>
      <w:numFmt w:val="decimal"/>
      <w:lvlText w:val="B-%1.%2.%3.%4.%5.%6.%7.%8"/>
      <w:lvlJc w:val="left"/>
      <w:pPr>
        <w:tabs>
          <w:tab w:val="num" w:pos="0"/>
        </w:tabs>
        <w:ind w:left="709" w:hanging="709"/>
      </w:pPr>
      <w:rPr>
        <w:rFonts w:hint="default"/>
      </w:rPr>
    </w:lvl>
    <w:lvl w:ilvl="8">
      <w:start w:val="1"/>
      <w:numFmt w:val="decimal"/>
      <w:lvlText w:val="B-%1.%2.%3.%4.%5.%6.%7.%8.%9"/>
      <w:lvlJc w:val="left"/>
      <w:pPr>
        <w:tabs>
          <w:tab w:val="num" w:pos="0"/>
        </w:tabs>
        <w:ind w:left="709" w:hanging="709"/>
      </w:pPr>
      <w:rPr>
        <w:rFonts w:hint="default"/>
      </w:rPr>
    </w:lvl>
  </w:abstractNum>
  <w:abstractNum w:abstractNumId="101" w15:restartNumberingAfterBreak="0">
    <w:nsid w:val="34427F2E"/>
    <w:multiLevelType w:val="multilevel"/>
    <w:tmpl w:val="CD3881B0"/>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02" w15:restartNumberingAfterBreak="0">
    <w:nsid w:val="34474AA9"/>
    <w:multiLevelType w:val="multilevel"/>
    <w:tmpl w:val="65CCCB34"/>
    <w:lvl w:ilvl="0">
      <w:start w:val="1"/>
      <w:numFmt w:val="decimal"/>
      <w:lvlText w:val="B-%1"/>
      <w:lvlJc w:val="left"/>
      <w:pPr>
        <w:tabs>
          <w:tab w:val="num" w:pos="0"/>
        </w:tabs>
        <w:ind w:left="709" w:hanging="709"/>
      </w:pPr>
    </w:lvl>
    <w:lvl w:ilvl="1">
      <w:start w:val="1"/>
      <w:numFmt w:val="decimal"/>
      <w:lvlText w:val="B-%1.%2"/>
      <w:lvlJc w:val="left"/>
      <w:pPr>
        <w:tabs>
          <w:tab w:val="num" w:pos="0"/>
        </w:tabs>
        <w:ind w:left="709" w:hanging="709"/>
      </w:pPr>
      <w:rPr>
        <w:i w:val="0"/>
      </w:rPr>
    </w:lvl>
    <w:lvl w:ilvl="2">
      <w:start w:val="1"/>
      <w:numFmt w:val="decimal"/>
      <w:lvlText w:val="B-%1.%2.%3"/>
      <w:lvlJc w:val="left"/>
      <w:pPr>
        <w:tabs>
          <w:tab w:val="num" w:pos="0"/>
        </w:tabs>
        <w:ind w:left="709" w:hanging="709"/>
      </w:pPr>
    </w:lvl>
    <w:lvl w:ilvl="3">
      <w:start w:val="1"/>
      <w:numFmt w:val="decimal"/>
      <w:lvlText w:val="B-%1.%2.%3.%4"/>
      <w:lvlJc w:val="left"/>
      <w:pPr>
        <w:tabs>
          <w:tab w:val="num" w:pos="0"/>
        </w:tabs>
        <w:ind w:left="709" w:hanging="709"/>
      </w:pPr>
    </w:lvl>
    <w:lvl w:ilvl="4">
      <w:start w:val="1"/>
      <w:numFmt w:val="decimal"/>
      <w:lvlText w:val="B-%1.%2.%3.%4.%5"/>
      <w:lvlJc w:val="left"/>
      <w:pPr>
        <w:tabs>
          <w:tab w:val="num" w:pos="0"/>
        </w:tabs>
        <w:ind w:left="709" w:hanging="709"/>
      </w:pPr>
    </w:lvl>
    <w:lvl w:ilvl="5">
      <w:start w:val="1"/>
      <w:numFmt w:val="decimal"/>
      <w:lvlText w:val="B-%1.%2.%3.%4.%5.%6"/>
      <w:lvlJc w:val="left"/>
      <w:pPr>
        <w:tabs>
          <w:tab w:val="num" w:pos="0"/>
        </w:tabs>
        <w:ind w:left="709" w:hanging="709"/>
      </w:pPr>
    </w:lvl>
    <w:lvl w:ilvl="6">
      <w:start w:val="1"/>
      <w:numFmt w:val="decimal"/>
      <w:lvlText w:val="%1.%2.%3.%4.%5.%6.%7"/>
      <w:lvlJc w:val="left"/>
      <w:pPr>
        <w:tabs>
          <w:tab w:val="num" w:pos="0"/>
        </w:tabs>
        <w:ind w:left="709" w:hanging="709"/>
      </w:pPr>
    </w:lvl>
    <w:lvl w:ilvl="7">
      <w:start w:val="1"/>
      <w:numFmt w:val="decimal"/>
      <w:lvlText w:val="%1.%2.%3.%4.%5.%6.%7.%8"/>
      <w:lvlJc w:val="left"/>
      <w:pPr>
        <w:tabs>
          <w:tab w:val="num" w:pos="0"/>
        </w:tabs>
        <w:ind w:left="709" w:hanging="709"/>
      </w:pPr>
    </w:lvl>
    <w:lvl w:ilvl="8">
      <w:start w:val="1"/>
      <w:numFmt w:val="decimal"/>
      <w:lvlText w:val="%1.%2.%3.%4.%5.%6.%7.%8.%9"/>
      <w:lvlJc w:val="left"/>
      <w:pPr>
        <w:tabs>
          <w:tab w:val="num" w:pos="0"/>
        </w:tabs>
        <w:ind w:left="709" w:hanging="709"/>
      </w:pPr>
    </w:lvl>
  </w:abstractNum>
  <w:abstractNum w:abstractNumId="103" w15:restartNumberingAfterBreak="0">
    <w:nsid w:val="34A25AA0"/>
    <w:multiLevelType w:val="multilevel"/>
    <w:tmpl w:val="B7584E52"/>
    <w:lvl w:ilvl="0">
      <w:start w:val="1"/>
      <w:numFmt w:val="decimal"/>
      <w:lvlText w:val="B-%1"/>
      <w:lvlJc w:val="left"/>
      <w:pPr>
        <w:tabs>
          <w:tab w:val="num" w:pos="0"/>
        </w:tabs>
        <w:ind w:left="709" w:hanging="709"/>
      </w:pPr>
      <w:rPr>
        <w:rFonts w:hint="default"/>
      </w:rPr>
    </w:lvl>
    <w:lvl w:ilvl="1">
      <w:start w:val="1"/>
      <w:numFmt w:val="decimal"/>
      <w:lvlText w:val="B-%1.%2"/>
      <w:lvlJc w:val="left"/>
      <w:pPr>
        <w:tabs>
          <w:tab w:val="num" w:pos="0"/>
        </w:tabs>
        <w:ind w:left="709" w:hanging="709"/>
      </w:pPr>
      <w:rPr>
        <w:rFonts w:hint="default"/>
        <w:i w:val="0"/>
      </w:rPr>
    </w:lvl>
    <w:lvl w:ilvl="2">
      <w:start w:val="1"/>
      <w:numFmt w:val="decimal"/>
      <w:lvlText w:val="B-%1.%2.%3"/>
      <w:lvlJc w:val="left"/>
      <w:pPr>
        <w:tabs>
          <w:tab w:val="num" w:pos="0"/>
        </w:tabs>
        <w:ind w:left="709" w:hanging="709"/>
      </w:pPr>
      <w:rPr>
        <w:rFonts w:hint="default"/>
      </w:rPr>
    </w:lvl>
    <w:lvl w:ilvl="3">
      <w:start w:val="1"/>
      <w:numFmt w:val="decimal"/>
      <w:lvlText w:val="B-%1.%2.%3.%4"/>
      <w:lvlJc w:val="left"/>
      <w:pPr>
        <w:tabs>
          <w:tab w:val="num" w:pos="0"/>
        </w:tabs>
        <w:ind w:left="709" w:hanging="709"/>
      </w:pPr>
      <w:rPr>
        <w:rFonts w:hint="default"/>
      </w:rPr>
    </w:lvl>
    <w:lvl w:ilvl="4">
      <w:start w:val="1"/>
      <w:numFmt w:val="decimal"/>
      <w:lvlText w:val="B-%1.%2.%3.%4.%5"/>
      <w:lvlJc w:val="left"/>
      <w:pPr>
        <w:tabs>
          <w:tab w:val="num" w:pos="0"/>
        </w:tabs>
        <w:ind w:left="709" w:hanging="709"/>
      </w:pPr>
      <w:rPr>
        <w:rFonts w:hint="default"/>
      </w:rPr>
    </w:lvl>
    <w:lvl w:ilvl="5">
      <w:start w:val="1"/>
      <w:numFmt w:val="decimal"/>
      <w:lvlText w:val="B-%1.%2.%3.%4.%5.%6"/>
      <w:lvlJc w:val="left"/>
      <w:pPr>
        <w:tabs>
          <w:tab w:val="num" w:pos="0"/>
        </w:tabs>
        <w:ind w:left="709" w:hanging="709"/>
      </w:pPr>
      <w:rPr>
        <w:rFonts w:hint="default"/>
      </w:rPr>
    </w:lvl>
    <w:lvl w:ilvl="6">
      <w:start w:val="1"/>
      <w:numFmt w:val="decimal"/>
      <w:lvlText w:val="B-%1.%2.%3.%4.%5.%6.%7"/>
      <w:lvlJc w:val="left"/>
      <w:pPr>
        <w:tabs>
          <w:tab w:val="num" w:pos="0"/>
        </w:tabs>
        <w:ind w:left="709" w:hanging="709"/>
      </w:pPr>
      <w:rPr>
        <w:rFonts w:hint="default"/>
      </w:rPr>
    </w:lvl>
    <w:lvl w:ilvl="7">
      <w:start w:val="1"/>
      <w:numFmt w:val="decimal"/>
      <w:lvlText w:val="B-%1.%2.%3.%4.%5.%6.%7.%8"/>
      <w:lvlJc w:val="left"/>
      <w:pPr>
        <w:tabs>
          <w:tab w:val="num" w:pos="0"/>
        </w:tabs>
        <w:ind w:left="709" w:hanging="709"/>
      </w:pPr>
      <w:rPr>
        <w:rFonts w:hint="default"/>
      </w:rPr>
    </w:lvl>
    <w:lvl w:ilvl="8">
      <w:start w:val="1"/>
      <w:numFmt w:val="decimal"/>
      <w:lvlText w:val="B-%1.%2.%3.%4.%5.%6.%7.%8.%9"/>
      <w:lvlJc w:val="left"/>
      <w:pPr>
        <w:tabs>
          <w:tab w:val="num" w:pos="0"/>
        </w:tabs>
        <w:ind w:left="709" w:hanging="709"/>
      </w:pPr>
      <w:rPr>
        <w:rFonts w:hint="default"/>
      </w:rPr>
    </w:lvl>
  </w:abstractNum>
  <w:abstractNum w:abstractNumId="104" w15:restartNumberingAfterBreak="0">
    <w:nsid w:val="34B00B7A"/>
    <w:multiLevelType w:val="multilevel"/>
    <w:tmpl w:val="B7584E52"/>
    <w:lvl w:ilvl="0">
      <w:start w:val="1"/>
      <w:numFmt w:val="decimal"/>
      <w:lvlText w:val="B-%1"/>
      <w:lvlJc w:val="left"/>
      <w:pPr>
        <w:tabs>
          <w:tab w:val="num" w:pos="0"/>
        </w:tabs>
        <w:ind w:left="709" w:hanging="709"/>
      </w:pPr>
      <w:rPr>
        <w:rFonts w:hint="default"/>
      </w:rPr>
    </w:lvl>
    <w:lvl w:ilvl="1">
      <w:start w:val="1"/>
      <w:numFmt w:val="decimal"/>
      <w:lvlText w:val="B-%1.%2"/>
      <w:lvlJc w:val="left"/>
      <w:pPr>
        <w:tabs>
          <w:tab w:val="num" w:pos="0"/>
        </w:tabs>
        <w:ind w:left="709" w:hanging="709"/>
      </w:pPr>
      <w:rPr>
        <w:rFonts w:hint="default"/>
        <w:i w:val="0"/>
      </w:rPr>
    </w:lvl>
    <w:lvl w:ilvl="2">
      <w:start w:val="1"/>
      <w:numFmt w:val="decimal"/>
      <w:lvlText w:val="B-%1.%2.%3"/>
      <w:lvlJc w:val="left"/>
      <w:pPr>
        <w:tabs>
          <w:tab w:val="num" w:pos="0"/>
        </w:tabs>
        <w:ind w:left="709" w:hanging="709"/>
      </w:pPr>
      <w:rPr>
        <w:rFonts w:hint="default"/>
      </w:rPr>
    </w:lvl>
    <w:lvl w:ilvl="3">
      <w:start w:val="1"/>
      <w:numFmt w:val="decimal"/>
      <w:lvlText w:val="B-%1.%2.%3.%4"/>
      <w:lvlJc w:val="left"/>
      <w:pPr>
        <w:tabs>
          <w:tab w:val="num" w:pos="0"/>
        </w:tabs>
        <w:ind w:left="709" w:hanging="709"/>
      </w:pPr>
      <w:rPr>
        <w:rFonts w:hint="default"/>
      </w:rPr>
    </w:lvl>
    <w:lvl w:ilvl="4">
      <w:start w:val="1"/>
      <w:numFmt w:val="decimal"/>
      <w:lvlText w:val="B-%1.%2.%3.%4.%5"/>
      <w:lvlJc w:val="left"/>
      <w:pPr>
        <w:tabs>
          <w:tab w:val="num" w:pos="0"/>
        </w:tabs>
        <w:ind w:left="709" w:hanging="709"/>
      </w:pPr>
      <w:rPr>
        <w:rFonts w:hint="default"/>
      </w:rPr>
    </w:lvl>
    <w:lvl w:ilvl="5">
      <w:start w:val="1"/>
      <w:numFmt w:val="decimal"/>
      <w:lvlText w:val="B-%1.%2.%3.%4.%5.%6"/>
      <w:lvlJc w:val="left"/>
      <w:pPr>
        <w:tabs>
          <w:tab w:val="num" w:pos="0"/>
        </w:tabs>
        <w:ind w:left="709" w:hanging="709"/>
      </w:pPr>
      <w:rPr>
        <w:rFonts w:hint="default"/>
      </w:rPr>
    </w:lvl>
    <w:lvl w:ilvl="6">
      <w:start w:val="1"/>
      <w:numFmt w:val="decimal"/>
      <w:lvlText w:val="B-%1.%2.%3.%4.%5.%6.%7"/>
      <w:lvlJc w:val="left"/>
      <w:pPr>
        <w:tabs>
          <w:tab w:val="num" w:pos="0"/>
        </w:tabs>
        <w:ind w:left="709" w:hanging="709"/>
      </w:pPr>
      <w:rPr>
        <w:rFonts w:hint="default"/>
      </w:rPr>
    </w:lvl>
    <w:lvl w:ilvl="7">
      <w:start w:val="1"/>
      <w:numFmt w:val="decimal"/>
      <w:lvlText w:val="B-%1.%2.%3.%4.%5.%6.%7.%8"/>
      <w:lvlJc w:val="left"/>
      <w:pPr>
        <w:tabs>
          <w:tab w:val="num" w:pos="0"/>
        </w:tabs>
        <w:ind w:left="709" w:hanging="709"/>
      </w:pPr>
      <w:rPr>
        <w:rFonts w:hint="default"/>
      </w:rPr>
    </w:lvl>
    <w:lvl w:ilvl="8">
      <w:start w:val="1"/>
      <w:numFmt w:val="decimal"/>
      <w:lvlText w:val="B-%1.%2.%3.%4.%5.%6.%7.%8.%9"/>
      <w:lvlJc w:val="left"/>
      <w:pPr>
        <w:tabs>
          <w:tab w:val="num" w:pos="0"/>
        </w:tabs>
        <w:ind w:left="709" w:hanging="709"/>
      </w:pPr>
      <w:rPr>
        <w:rFonts w:hint="default"/>
      </w:rPr>
    </w:lvl>
  </w:abstractNum>
  <w:abstractNum w:abstractNumId="105" w15:restartNumberingAfterBreak="0">
    <w:nsid w:val="34FD1DD0"/>
    <w:multiLevelType w:val="multilevel"/>
    <w:tmpl w:val="B7584E52"/>
    <w:lvl w:ilvl="0">
      <w:start w:val="1"/>
      <w:numFmt w:val="decimal"/>
      <w:lvlText w:val="B-%1"/>
      <w:lvlJc w:val="left"/>
      <w:pPr>
        <w:tabs>
          <w:tab w:val="num" w:pos="0"/>
        </w:tabs>
        <w:ind w:left="709" w:hanging="709"/>
      </w:pPr>
      <w:rPr>
        <w:rFonts w:hint="default"/>
      </w:rPr>
    </w:lvl>
    <w:lvl w:ilvl="1">
      <w:start w:val="1"/>
      <w:numFmt w:val="decimal"/>
      <w:lvlText w:val="B-%1.%2"/>
      <w:lvlJc w:val="left"/>
      <w:pPr>
        <w:tabs>
          <w:tab w:val="num" w:pos="0"/>
        </w:tabs>
        <w:ind w:left="709" w:hanging="709"/>
      </w:pPr>
      <w:rPr>
        <w:rFonts w:hint="default"/>
        <w:i w:val="0"/>
      </w:rPr>
    </w:lvl>
    <w:lvl w:ilvl="2">
      <w:start w:val="1"/>
      <w:numFmt w:val="decimal"/>
      <w:lvlText w:val="B-%1.%2.%3"/>
      <w:lvlJc w:val="left"/>
      <w:pPr>
        <w:tabs>
          <w:tab w:val="num" w:pos="0"/>
        </w:tabs>
        <w:ind w:left="709" w:hanging="709"/>
      </w:pPr>
      <w:rPr>
        <w:rFonts w:hint="default"/>
      </w:rPr>
    </w:lvl>
    <w:lvl w:ilvl="3">
      <w:start w:val="1"/>
      <w:numFmt w:val="decimal"/>
      <w:lvlText w:val="B-%1.%2.%3.%4"/>
      <w:lvlJc w:val="left"/>
      <w:pPr>
        <w:tabs>
          <w:tab w:val="num" w:pos="0"/>
        </w:tabs>
        <w:ind w:left="709" w:hanging="709"/>
      </w:pPr>
      <w:rPr>
        <w:rFonts w:hint="default"/>
      </w:rPr>
    </w:lvl>
    <w:lvl w:ilvl="4">
      <w:start w:val="1"/>
      <w:numFmt w:val="decimal"/>
      <w:lvlText w:val="B-%1.%2.%3.%4.%5"/>
      <w:lvlJc w:val="left"/>
      <w:pPr>
        <w:tabs>
          <w:tab w:val="num" w:pos="0"/>
        </w:tabs>
        <w:ind w:left="709" w:hanging="709"/>
      </w:pPr>
      <w:rPr>
        <w:rFonts w:hint="default"/>
      </w:rPr>
    </w:lvl>
    <w:lvl w:ilvl="5">
      <w:start w:val="1"/>
      <w:numFmt w:val="decimal"/>
      <w:lvlText w:val="B-%1.%2.%3.%4.%5.%6"/>
      <w:lvlJc w:val="left"/>
      <w:pPr>
        <w:tabs>
          <w:tab w:val="num" w:pos="0"/>
        </w:tabs>
        <w:ind w:left="709" w:hanging="709"/>
      </w:pPr>
      <w:rPr>
        <w:rFonts w:hint="default"/>
      </w:rPr>
    </w:lvl>
    <w:lvl w:ilvl="6">
      <w:start w:val="1"/>
      <w:numFmt w:val="decimal"/>
      <w:lvlText w:val="B-%1.%2.%3.%4.%5.%6.%7"/>
      <w:lvlJc w:val="left"/>
      <w:pPr>
        <w:tabs>
          <w:tab w:val="num" w:pos="0"/>
        </w:tabs>
        <w:ind w:left="709" w:hanging="709"/>
      </w:pPr>
      <w:rPr>
        <w:rFonts w:hint="default"/>
      </w:rPr>
    </w:lvl>
    <w:lvl w:ilvl="7">
      <w:start w:val="1"/>
      <w:numFmt w:val="decimal"/>
      <w:lvlText w:val="B-%1.%2.%3.%4.%5.%6.%7.%8"/>
      <w:lvlJc w:val="left"/>
      <w:pPr>
        <w:tabs>
          <w:tab w:val="num" w:pos="0"/>
        </w:tabs>
        <w:ind w:left="709" w:hanging="709"/>
      </w:pPr>
      <w:rPr>
        <w:rFonts w:hint="default"/>
      </w:rPr>
    </w:lvl>
    <w:lvl w:ilvl="8">
      <w:start w:val="1"/>
      <w:numFmt w:val="decimal"/>
      <w:lvlText w:val="B-%1.%2.%3.%4.%5.%6.%7.%8.%9"/>
      <w:lvlJc w:val="left"/>
      <w:pPr>
        <w:tabs>
          <w:tab w:val="num" w:pos="0"/>
        </w:tabs>
        <w:ind w:left="709" w:hanging="709"/>
      </w:pPr>
      <w:rPr>
        <w:rFonts w:hint="default"/>
      </w:rPr>
    </w:lvl>
  </w:abstractNum>
  <w:abstractNum w:abstractNumId="106" w15:restartNumberingAfterBreak="0">
    <w:nsid w:val="35205C8A"/>
    <w:multiLevelType w:val="multilevel"/>
    <w:tmpl w:val="B7584E52"/>
    <w:lvl w:ilvl="0">
      <w:start w:val="1"/>
      <w:numFmt w:val="decimal"/>
      <w:lvlText w:val="B-%1"/>
      <w:lvlJc w:val="left"/>
      <w:pPr>
        <w:tabs>
          <w:tab w:val="num" w:pos="0"/>
        </w:tabs>
        <w:ind w:left="709" w:hanging="709"/>
      </w:pPr>
      <w:rPr>
        <w:rFonts w:hint="default"/>
      </w:rPr>
    </w:lvl>
    <w:lvl w:ilvl="1">
      <w:start w:val="1"/>
      <w:numFmt w:val="decimal"/>
      <w:lvlText w:val="B-%1.%2"/>
      <w:lvlJc w:val="left"/>
      <w:pPr>
        <w:tabs>
          <w:tab w:val="num" w:pos="0"/>
        </w:tabs>
        <w:ind w:left="709" w:hanging="709"/>
      </w:pPr>
      <w:rPr>
        <w:rFonts w:hint="default"/>
        <w:i w:val="0"/>
      </w:rPr>
    </w:lvl>
    <w:lvl w:ilvl="2">
      <w:start w:val="1"/>
      <w:numFmt w:val="decimal"/>
      <w:lvlText w:val="B-%1.%2.%3"/>
      <w:lvlJc w:val="left"/>
      <w:pPr>
        <w:tabs>
          <w:tab w:val="num" w:pos="0"/>
        </w:tabs>
        <w:ind w:left="709" w:hanging="709"/>
      </w:pPr>
      <w:rPr>
        <w:rFonts w:hint="default"/>
      </w:rPr>
    </w:lvl>
    <w:lvl w:ilvl="3">
      <w:start w:val="1"/>
      <w:numFmt w:val="decimal"/>
      <w:lvlText w:val="B-%1.%2.%3.%4"/>
      <w:lvlJc w:val="left"/>
      <w:pPr>
        <w:tabs>
          <w:tab w:val="num" w:pos="0"/>
        </w:tabs>
        <w:ind w:left="709" w:hanging="709"/>
      </w:pPr>
      <w:rPr>
        <w:rFonts w:hint="default"/>
      </w:rPr>
    </w:lvl>
    <w:lvl w:ilvl="4">
      <w:start w:val="1"/>
      <w:numFmt w:val="decimal"/>
      <w:lvlText w:val="B-%1.%2.%3.%4.%5"/>
      <w:lvlJc w:val="left"/>
      <w:pPr>
        <w:tabs>
          <w:tab w:val="num" w:pos="0"/>
        </w:tabs>
        <w:ind w:left="709" w:hanging="709"/>
      </w:pPr>
      <w:rPr>
        <w:rFonts w:hint="default"/>
      </w:rPr>
    </w:lvl>
    <w:lvl w:ilvl="5">
      <w:start w:val="1"/>
      <w:numFmt w:val="decimal"/>
      <w:lvlText w:val="B-%1.%2.%3.%4.%5.%6"/>
      <w:lvlJc w:val="left"/>
      <w:pPr>
        <w:tabs>
          <w:tab w:val="num" w:pos="0"/>
        </w:tabs>
        <w:ind w:left="709" w:hanging="709"/>
      </w:pPr>
      <w:rPr>
        <w:rFonts w:hint="default"/>
      </w:rPr>
    </w:lvl>
    <w:lvl w:ilvl="6">
      <w:start w:val="1"/>
      <w:numFmt w:val="decimal"/>
      <w:lvlText w:val="B-%1.%2.%3.%4.%5.%6.%7"/>
      <w:lvlJc w:val="left"/>
      <w:pPr>
        <w:tabs>
          <w:tab w:val="num" w:pos="0"/>
        </w:tabs>
        <w:ind w:left="709" w:hanging="709"/>
      </w:pPr>
      <w:rPr>
        <w:rFonts w:hint="default"/>
      </w:rPr>
    </w:lvl>
    <w:lvl w:ilvl="7">
      <w:start w:val="1"/>
      <w:numFmt w:val="decimal"/>
      <w:lvlText w:val="B-%1.%2.%3.%4.%5.%6.%7.%8"/>
      <w:lvlJc w:val="left"/>
      <w:pPr>
        <w:tabs>
          <w:tab w:val="num" w:pos="0"/>
        </w:tabs>
        <w:ind w:left="709" w:hanging="709"/>
      </w:pPr>
      <w:rPr>
        <w:rFonts w:hint="default"/>
      </w:rPr>
    </w:lvl>
    <w:lvl w:ilvl="8">
      <w:start w:val="1"/>
      <w:numFmt w:val="decimal"/>
      <w:lvlText w:val="B-%1.%2.%3.%4.%5.%6.%7.%8.%9"/>
      <w:lvlJc w:val="left"/>
      <w:pPr>
        <w:tabs>
          <w:tab w:val="num" w:pos="0"/>
        </w:tabs>
        <w:ind w:left="709" w:hanging="709"/>
      </w:pPr>
      <w:rPr>
        <w:rFonts w:hint="default"/>
      </w:rPr>
    </w:lvl>
  </w:abstractNum>
  <w:abstractNum w:abstractNumId="107" w15:restartNumberingAfterBreak="0">
    <w:nsid w:val="35220CD7"/>
    <w:multiLevelType w:val="hybridMultilevel"/>
    <w:tmpl w:val="9B1287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15:restartNumberingAfterBreak="0">
    <w:nsid w:val="365B1235"/>
    <w:multiLevelType w:val="multilevel"/>
    <w:tmpl w:val="B7584E52"/>
    <w:lvl w:ilvl="0">
      <w:start w:val="1"/>
      <w:numFmt w:val="decimal"/>
      <w:lvlText w:val="B-%1"/>
      <w:lvlJc w:val="left"/>
      <w:pPr>
        <w:tabs>
          <w:tab w:val="num" w:pos="0"/>
        </w:tabs>
        <w:ind w:left="709" w:hanging="709"/>
      </w:pPr>
      <w:rPr>
        <w:rFonts w:hint="default"/>
      </w:rPr>
    </w:lvl>
    <w:lvl w:ilvl="1">
      <w:start w:val="1"/>
      <w:numFmt w:val="decimal"/>
      <w:lvlText w:val="B-%1.%2"/>
      <w:lvlJc w:val="left"/>
      <w:pPr>
        <w:tabs>
          <w:tab w:val="num" w:pos="0"/>
        </w:tabs>
        <w:ind w:left="709" w:hanging="709"/>
      </w:pPr>
      <w:rPr>
        <w:rFonts w:hint="default"/>
        <w:i w:val="0"/>
      </w:rPr>
    </w:lvl>
    <w:lvl w:ilvl="2">
      <w:start w:val="1"/>
      <w:numFmt w:val="decimal"/>
      <w:lvlText w:val="B-%1.%2.%3"/>
      <w:lvlJc w:val="left"/>
      <w:pPr>
        <w:tabs>
          <w:tab w:val="num" w:pos="0"/>
        </w:tabs>
        <w:ind w:left="709" w:hanging="709"/>
      </w:pPr>
      <w:rPr>
        <w:rFonts w:hint="default"/>
      </w:rPr>
    </w:lvl>
    <w:lvl w:ilvl="3">
      <w:start w:val="1"/>
      <w:numFmt w:val="decimal"/>
      <w:lvlText w:val="B-%1.%2.%3.%4"/>
      <w:lvlJc w:val="left"/>
      <w:pPr>
        <w:tabs>
          <w:tab w:val="num" w:pos="0"/>
        </w:tabs>
        <w:ind w:left="709" w:hanging="709"/>
      </w:pPr>
      <w:rPr>
        <w:rFonts w:hint="default"/>
      </w:rPr>
    </w:lvl>
    <w:lvl w:ilvl="4">
      <w:start w:val="1"/>
      <w:numFmt w:val="decimal"/>
      <w:lvlText w:val="B-%1.%2.%3.%4.%5"/>
      <w:lvlJc w:val="left"/>
      <w:pPr>
        <w:tabs>
          <w:tab w:val="num" w:pos="0"/>
        </w:tabs>
        <w:ind w:left="709" w:hanging="709"/>
      </w:pPr>
      <w:rPr>
        <w:rFonts w:hint="default"/>
      </w:rPr>
    </w:lvl>
    <w:lvl w:ilvl="5">
      <w:start w:val="1"/>
      <w:numFmt w:val="decimal"/>
      <w:lvlText w:val="B-%1.%2.%3.%4.%5.%6"/>
      <w:lvlJc w:val="left"/>
      <w:pPr>
        <w:tabs>
          <w:tab w:val="num" w:pos="0"/>
        </w:tabs>
        <w:ind w:left="709" w:hanging="709"/>
      </w:pPr>
      <w:rPr>
        <w:rFonts w:hint="default"/>
      </w:rPr>
    </w:lvl>
    <w:lvl w:ilvl="6">
      <w:start w:val="1"/>
      <w:numFmt w:val="decimal"/>
      <w:lvlText w:val="B-%1.%2.%3.%4.%5.%6.%7"/>
      <w:lvlJc w:val="left"/>
      <w:pPr>
        <w:tabs>
          <w:tab w:val="num" w:pos="0"/>
        </w:tabs>
        <w:ind w:left="709" w:hanging="709"/>
      </w:pPr>
      <w:rPr>
        <w:rFonts w:hint="default"/>
      </w:rPr>
    </w:lvl>
    <w:lvl w:ilvl="7">
      <w:start w:val="1"/>
      <w:numFmt w:val="decimal"/>
      <w:lvlText w:val="B-%1.%2.%3.%4.%5.%6.%7.%8"/>
      <w:lvlJc w:val="left"/>
      <w:pPr>
        <w:tabs>
          <w:tab w:val="num" w:pos="0"/>
        </w:tabs>
        <w:ind w:left="709" w:hanging="709"/>
      </w:pPr>
      <w:rPr>
        <w:rFonts w:hint="default"/>
      </w:rPr>
    </w:lvl>
    <w:lvl w:ilvl="8">
      <w:start w:val="1"/>
      <w:numFmt w:val="decimal"/>
      <w:lvlText w:val="B-%1.%2.%3.%4.%5.%6.%7.%8.%9"/>
      <w:lvlJc w:val="left"/>
      <w:pPr>
        <w:tabs>
          <w:tab w:val="num" w:pos="0"/>
        </w:tabs>
        <w:ind w:left="709" w:hanging="709"/>
      </w:pPr>
      <w:rPr>
        <w:rFonts w:hint="default"/>
      </w:rPr>
    </w:lvl>
  </w:abstractNum>
  <w:abstractNum w:abstractNumId="109" w15:restartNumberingAfterBreak="0">
    <w:nsid w:val="36D4204F"/>
    <w:multiLevelType w:val="multilevel"/>
    <w:tmpl w:val="73AAC262"/>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10" w15:restartNumberingAfterBreak="0">
    <w:nsid w:val="374062FB"/>
    <w:multiLevelType w:val="multilevel"/>
    <w:tmpl w:val="70667346"/>
    <w:lvl w:ilvl="0">
      <w:start w:val="1"/>
      <w:numFmt w:val="decimal"/>
      <w:lvlText w:val="B-%1"/>
      <w:lvlJc w:val="left"/>
      <w:pPr>
        <w:tabs>
          <w:tab w:val="num" w:pos="0"/>
        </w:tabs>
        <w:ind w:left="709" w:hanging="709"/>
      </w:pPr>
      <w:rPr>
        <w:rFonts w:hint="default"/>
      </w:rPr>
    </w:lvl>
    <w:lvl w:ilvl="1">
      <w:start w:val="1"/>
      <w:numFmt w:val="decimal"/>
      <w:lvlText w:val="B-%1.%2"/>
      <w:lvlJc w:val="left"/>
      <w:pPr>
        <w:tabs>
          <w:tab w:val="num" w:pos="1080"/>
        </w:tabs>
        <w:ind w:left="864" w:hanging="864"/>
      </w:pPr>
      <w:rPr>
        <w:rFonts w:hint="default"/>
        <w:i w:val="0"/>
      </w:rPr>
    </w:lvl>
    <w:lvl w:ilvl="2">
      <w:start w:val="1"/>
      <w:numFmt w:val="decimal"/>
      <w:lvlText w:val="B-%1.%2.%3"/>
      <w:lvlJc w:val="left"/>
      <w:pPr>
        <w:tabs>
          <w:tab w:val="num" w:pos="1296"/>
        </w:tabs>
        <w:ind w:left="1080" w:hanging="1080"/>
      </w:pPr>
      <w:rPr>
        <w:rFonts w:hint="default"/>
      </w:rPr>
    </w:lvl>
    <w:lvl w:ilvl="3">
      <w:start w:val="1"/>
      <w:numFmt w:val="decimal"/>
      <w:lvlText w:val="B-%1.%2.%3.%4"/>
      <w:lvlJc w:val="left"/>
      <w:pPr>
        <w:tabs>
          <w:tab w:val="num" w:pos="0"/>
        </w:tabs>
        <w:ind w:left="1080" w:hanging="1080"/>
      </w:pPr>
      <w:rPr>
        <w:rFonts w:hint="default"/>
      </w:rPr>
    </w:lvl>
    <w:lvl w:ilvl="4">
      <w:start w:val="1"/>
      <w:numFmt w:val="decimal"/>
      <w:lvlText w:val="B-%1.%2.%3.%4.%5"/>
      <w:lvlJc w:val="left"/>
      <w:pPr>
        <w:tabs>
          <w:tab w:val="num" w:pos="0"/>
        </w:tabs>
        <w:ind w:left="709" w:hanging="709"/>
      </w:pPr>
      <w:rPr>
        <w:rFonts w:hint="default"/>
      </w:rPr>
    </w:lvl>
    <w:lvl w:ilvl="5">
      <w:start w:val="1"/>
      <w:numFmt w:val="decimal"/>
      <w:lvlText w:val="B-%1.%2.%3.%4.%5.%6"/>
      <w:lvlJc w:val="left"/>
      <w:pPr>
        <w:tabs>
          <w:tab w:val="num" w:pos="0"/>
        </w:tabs>
        <w:ind w:left="709" w:hanging="709"/>
      </w:pPr>
      <w:rPr>
        <w:rFonts w:hint="default"/>
      </w:rPr>
    </w:lvl>
    <w:lvl w:ilvl="6">
      <w:start w:val="1"/>
      <w:numFmt w:val="decimal"/>
      <w:lvlText w:val="B-%1.%2.%3.%4.%5.%6.%7"/>
      <w:lvlJc w:val="left"/>
      <w:pPr>
        <w:tabs>
          <w:tab w:val="num" w:pos="0"/>
        </w:tabs>
        <w:ind w:left="709" w:hanging="709"/>
      </w:pPr>
      <w:rPr>
        <w:rFonts w:hint="default"/>
      </w:rPr>
    </w:lvl>
    <w:lvl w:ilvl="7">
      <w:start w:val="1"/>
      <w:numFmt w:val="decimal"/>
      <w:lvlText w:val="B-%1.%2.%3.%4.%5.%6.%7.%8"/>
      <w:lvlJc w:val="left"/>
      <w:pPr>
        <w:tabs>
          <w:tab w:val="num" w:pos="0"/>
        </w:tabs>
        <w:ind w:left="709" w:hanging="709"/>
      </w:pPr>
      <w:rPr>
        <w:rFonts w:hint="default"/>
      </w:rPr>
    </w:lvl>
    <w:lvl w:ilvl="8">
      <w:start w:val="1"/>
      <w:numFmt w:val="decimal"/>
      <w:lvlText w:val="B-%1.%2.%3.%4.%5.%6.%7.%8.%9"/>
      <w:lvlJc w:val="left"/>
      <w:pPr>
        <w:tabs>
          <w:tab w:val="num" w:pos="0"/>
        </w:tabs>
        <w:ind w:left="709" w:hanging="709"/>
      </w:pPr>
      <w:rPr>
        <w:rFonts w:hint="default"/>
      </w:rPr>
    </w:lvl>
  </w:abstractNum>
  <w:abstractNum w:abstractNumId="111" w15:restartNumberingAfterBreak="0">
    <w:nsid w:val="37697588"/>
    <w:multiLevelType w:val="multilevel"/>
    <w:tmpl w:val="B7584E52"/>
    <w:lvl w:ilvl="0">
      <w:start w:val="1"/>
      <w:numFmt w:val="decimal"/>
      <w:lvlText w:val="B-%1"/>
      <w:lvlJc w:val="left"/>
      <w:pPr>
        <w:tabs>
          <w:tab w:val="num" w:pos="0"/>
        </w:tabs>
        <w:ind w:left="709" w:hanging="709"/>
      </w:pPr>
      <w:rPr>
        <w:rFonts w:hint="default"/>
      </w:rPr>
    </w:lvl>
    <w:lvl w:ilvl="1">
      <w:start w:val="1"/>
      <w:numFmt w:val="decimal"/>
      <w:lvlText w:val="B-%1.%2"/>
      <w:lvlJc w:val="left"/>
      <w:pPr>
        <w:tabs>
          <w:tab w:val="num" w:pos="0"/>
        </w:tabs>
        <w:ind w:left="709" w:hanging="709"/>
      </w:pPr>
      <w:rPr>
        <w:rFonts w:hint="default"/>
        <w:i w:val="0"/>
      </w:rPr>
    </w:lvl>
    <w:lvl w:ilvl="2">
      <w:start w:val="1"/>
      <w:numFmt w:val="decimal"/>
      <w:lvlText w:val="B-%1.%2.%3"/>
      <w:lvlJc w:val="left"/>
      <w:pPr>
        <w:tabs>
          <w:tab w:val="num" w:pos="0"/>
        </w:tabs>
        <w:ind w:left="709" w:hanging="709"/>
      </w:pPr>
      <w:rPr>
        <w:rFonts w:hint="default"/>
      </w:rPr>
    </w:lvl>
    <w:lvl w:ilvl="3">
      <w:start w:val="1"/>
      <w:numFmt w:val="decimal"/>
      <w:lvlText w:val="B-%1.%2.%3.%4"/>
      <w:lvlJc w:val="left"/>
      <w:pPr>
        <w:tabs>
          <w:tab w:val="num" w:pos="0"/>
        </w:tabs>
        <w:ind w:left="709" w:hanging="709"/>
      </w:pPr>
      <w:rPr>
        <w:rFonts w:hint="default"/>
      </w:rPr>
    </w:lvl>
    <w:lvl w:ilvl="4">
      <w:start w:val="1"/>
      <w:numFmt w:val="decimal"/>
      <w:lvlText w:val="B-%1.%2.%3.%4.%5"/>
      <w:lvlJc w:val="left"/>
      <w:pPr>
        <w:tabs>
          <w:tab w:val="num" w:pos="0"/>
        </w:tabs>
        <w:ind w:left="709" w:hanging="709"/>
      </w:pPr>
      <w:rPr>
        <w:rFonts w:hint="default"/>
      </w:rPr>
    </w:lvl>
    <w:lvl w:ilvl="5">
      <w:start w:val="1"/>
      <w:numFmt w:val="decimal"/>
      <w:lvlText w:val="B-%1.%2.%3.%4.%5.%6"/>
      <w:lvlJc w:val="left"/>
      <w:pPr>
        <w:tabs>
          <w:tab w:val="num" w:pos="0"/>
        </w:tabs>
        <w:ind w:left="709" w:hanging="709"/>
      </w:pPr>
      <w:rPr>
        <w:rFonts w:hint="default"/>
      </w:rPr>
    </w:lvl>
    <w:lvl w:ilvl="6">
      <w:start w:val="1"/>
      <w:numFmt w:val="decimal"/>
      <w:lvlText w:val="B-%1.%2.%3.%4.%5.%6.%7"/>
      <w:lvlJc w:val="left"/>
      <w:pPr>
        <w:tabs>
          <w:tab w:val="num" w:pos="0"/>
        </w:tabs>
        <w:ind w:left="709" w:hanging="709"/>
      </w:pPr>
      <w:rPr>
        <w:rFonts w:hint="default"/>
      </w:rPr>
    </w:lvl>
    <w:lvl w:ilvl="7">
      <w:start w:val="1"/>
      <w:numFmt w:val="decimal"/>
      <w:lvlText w:val="B-%1.%2.%3.%4.%5.%6.%7.%8"/>
      <w:lvlJc w:val="left"/>
      <w:pPr>
        <w:tabs>
          <w:tab w:val="num" w:pos="0"/>
        </w:tabs>
        <w:ind w:left="709" w:hanging="709"/>
      </w:pPr>
      <w:rPr>
        <w:rFonts w:hint="default"/>
      </w:rPr>
    </w:lvl>
    <w:lvl w:ilvl="8">
      <w:start w:val="1"/>
      <w:numFmt w:val="decimal"/>
      <w:lvlText w:val="B-%1.%2.%3.%4.%5.%6.%7.%8.%9"/>
      <w:lvlJc w:val="left"/>
      <w:pPr>
        <w:tabs>
          <w:tab w:val="num" w:pos="0"/>
        </w:tabs>
        <w:ind w:left="709" w:hanging="709"/>
      </w:pPr>
      <w:rPr>
        <w:rFonts w:hint="default"/>
      </w:rPr>
    </w:lvl>
  </w:abstractNum>
  <w:abstractNum w:abstractNumId="112" w15:restartNumberingAfterBreak="0">
    <w:nsid w:val="382A66E5"/>
    <w:multiLevelType w:val="multilevel"/>
    <w:tmpl w:val="71F2CFD4"/>
    <w:lvl w:ilvl="0">
      <w:numFmt w:val="decimal"/>
      <w:lvlText w:val=""/>
      <w:lvlJc w:val="left"/>
      <w:pPr>
        <w:tabs>
          <w:tab w:val="num" w:pos="0"/>
        </w:tabs>
        <w:ind w:left="0" w:firstLine="0"/>
      </w:pPr>
    </w:lvl>
    <w:lvl w:ilvl="1">
      <w:numFmt w:val="decimal"/>
      <w:lvlText w:val=""/>
      <w:lvlJc w:val="left"/>
      <w:pPr>
        <w:tabs>
          <w:tab w:val="num" w:pos="0"/>
        </w:tabs>
        <w:ind w:left="0" w:firstLine="0"/>
      </w:pPr>
    </w:lvl>
    <w:lvl w:ilvl="2">
      <w:numFmt w:val="decimal"/>
      <w:lvlText w:val=""/>
      <w:lvlJc w:val="left"/>
      <w:pPr>
        <w:tabs>
          <w:tab w:val="num" w:pos="0"/>
        </w:tabs>
        <w:ind w:left="0" w:firstLine="0"/>
      </w:pPr>
    </w:lvl>
    <w:lvl w:ilvl="3">
      <w:numFmt w:val="decimal"/>
      <w:lvlText w:val=""/>
      <w:lvlJc w:val="left"/>
      <w:pPr>
        <w:tabs>
          <w:tab w:val="num" w:pos="0"/>
        </w:tabs>
        <w:ind w:left="0" w:firstLine="0"/>
      </w:pPr>
    </w:lvl>
    <w:lvl w:ilvl="4">
      <w:numFmt w:val="decimal"/>
      <w:lvlText w:val=""/>
      <w:lvlJc w:val="left"/>
      <w:pPr>
        <w:tabs>
          <w:tab w:val="num" w:pos="0"/>
        </w:tabs>
        <w:ind w:left="0" w:firstLine="0"/>
      </w:pPr>
    </w:lvl>
    <w:lvl w:ilvl="5">
      <w:numFmt w:val="decimal"/>
      <w:lvlText w:val=""/>
      <w:lvlJc w:val="left"/>
      <w:pPr>
        <w:tabs>
          <w:tab w:val="num" w:pos="0"/>
        </w:tabs>
        <w:ind w:left="0" w:firstLine="0"/>
      </w:pPr>
    </w:lvl>
    <w:lvl w:ilvl="6">
      <w:numFmt w:val="decimal"/>
      <w:lvlText w:val=""/>
      <w:lvlJc w:val="left"/>
      <w:pPr>
        <w:tabs>
          <w:tab w:val="num" w:pos="0"/>
        </w:tabs>
        <w:ind w:left="0" w:firstLine="0"/>
      </w:pPr>
    </w:lvl>
    <w:lvl w:ilvl="7">
      <w:numFmt w:val="decimal"/>
      <w:lvlText w:val=""/>
      <w:lvlJc w:val="left"/>
      <w:pPr>
        <w:tabs>
          <w:tab w:val="num" w:pos="0"/>
        </w:tabs>
        <w:ind w:left="0" w:firstLine="0"/>
      </w:pPr>
    </w:lvl>
    <w:lvl w:ilvl="8">
      <w:numFmt w:val="decimal"/>
      <w:lvlText w:val=""/>
      <w:lvlJc w:val="left"/>
      <w:pPr>
        <w:tabs>
          <w:tab w:val="num" w:pos="0"/>
        </w:tabs>
        <w:ind w:left="0" w:firstLine="0"/>
      </w:pPr>
    </w:lvl>
  </w:abstractNum>
  <w:abstractNum w:abstractNumId="113" w15:restartNumberingAfterBreak="0">
    <w:nsid w:val="387D4433"/>
    <w:multiLevelType w:val="multilevel"/>
    <w:tmpl w:val="EF029DE6"/>
    <w:name w:val="heading"/>
    <w:lvl w:ilvl="0">
      <w:start w:val="1"/>
      <w:numFmt w:val="bullet"/>
      <w:pStyle w:val="ANNEX"/>
      <w:lvlText w:val=""/>
      <w:lvlJc w:val="left"/>
      <w:pPr>
        <w:ind w:left="400" w:hanging="400"/>
      </w:pPr>
      <w:rPr>
        <w:rFonts w:ascii="Symbol" w:hAnsi="Symbol"/>
      </w:rPr>
    </w:lvl>
    <w:lvl w:ilvl="1">
      <w:start w:val="1"/>
      <w:numFmt w:val="bullet"/>
      <w:pStyle w:val="a2"/>
      <w:lvlText w:val=""/>
      <w:lvlJc w:val="left"/>
      <w:pPr>
        <w:ind w:left="800" w:hanging="400"/>
      </w:pPr>
      <w:rPr>
        <w:rFonts w:ascii="Symbol" w:hAnsi="Symbol"/>
      </w:rPr>
    </w:lvl>
    <w:lvl w:ilvl="2">
      <w:start w:val="1"/>
      <w:numFmt w:val="bullet"/>
      <w:lvlText w:val=""/>
      <w:lvlJc w:val="left"/>
      <w:pPr>
        <w:ind w:left="1200" w:hanging="400"/>
      </w:pPr>
      <w:rPr>
        <w:rFonts w:ascii="Symbol" w:hAnsi="Symbol"/>
      </w:rPr>
    </w:lvl>
    <w:lvl w:ilvl="3">
      <w:start w:val="1"/>
      <w:numFmt w:val="bullet"/>
      <w:pStyle w:val="a4"/>
      <w:lvlText w:val=""/>
      <w:lvlJc w:val="left"/>
      <w:pPr>
        <w:ind w:left="1600" w:hanging="400"/>
      </w:pPr>
      <w:rPr>
        <w:rFonts w:ascii="Symbol" w:hAnsi="Symbol"/>
      </w:rPr>
    </w:lvl>
    <w:lvl w:ilvl="4">
      <w:start w:val="1"/>
      <w:numFmt w:val="none"/>
      <w:pStyle w:val="a5"/>
      <w:suff w:val="nothing"/>
      <w:lvlText w:val=""/>
      <w:lvlJc w:val="left"/>
      <w:pPr>
        <w:ind w:left="0" w:firstLine="0"/>
      </w:pPr>
    </w:lvl>
    <w:lvl w:ilvl="5">
      <w:start w:val="1"/>
      <w:numFmt w:val="none"/>
      <w:pStyle w:val="a6"/>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114" w15:restartNumberingAfterBreak="0">
    <w:nsid w:val="38BB1FCF"/>
    <w:multiLevelType w:val="hybridMultilevel"/>
    <w:tmpl w:val="F9B06E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 w15:restartNumberingAfterBreak="0">
    <w:nsid w:val="39165245"/>
    <w:multiLevelType w:val="multilevel"/>
    <w:tmpl w:val="DB06316A"/>
    <w:lvl w:ilvl="0">
      <w:start w:val="1"/>
      <w:numFmt w:val="bullet"/>
      <w:lvlText w:val=""/>
      <w:lvlJc w:val="left"/>
      <w:pPr>
        <w:tabs>
          <w:tab w:val="num" w:pos="1209"/>
        </w:tabs>
        <w:ind w:left="1209" w:hanging="360"/>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16" w15:restartNumberingAfterBreak="0">
    <w:nsid w:val="396510EC"/>
    <w:multiLevelType w:val="multilevel"/>
    <w:tmpl w:val="70667346"/>
    <w:lvl w:ilvl="0">
      <w:start w:val="1"/>
      <w:numFmt w:val="decimal"/>
      <w:lvlText w:val="B-%1"/>
      <w:lvlJc w:val="left"/>
      <w:pPr>
        <w:tabs>
          <w:tab w:val="num" w:pos="0"/>
        </w:tabs>
        <w:ind w:left="709" w:hanging="709"/>
      </w:pPr>
      <w:rPr>
        <w:rFonts w:hint="default"/>
      </w:rPr>
    </w:lvl>
    <w:lvl w:ilvl="1">
      <w:start w:val="1"/>
      <w:numFmt w:val="decimal"/>
      <w:lvlText w:val="B-%1.%2"/>
      <w:lvlJc w:val="left"/>
      <w:pPr>
        <w:tabs>
          <w:tab w:val="num" w:pos="1080"/>
        </w:tabs>
        <w:ind w:left="864" w:hanging="864"/>
      </w:pPr>
      <w:rPr>
        <w:rFonts w:hint="default"/>
        <w:i w:val="0"/>
      </w:rPr>
    </w:lvl>
    <w:lvl w:ilvl="2">
      <w:start w:val="1"/>
      <w:numFmt w:val="decimal"/>
      <w:lvlText w:val="B-%1.%2.%3"/>
      <w:lvlJc w:val="left"/>
      <w:pPr>
        <w:tabs>
          <w:tab w:val="num" w:pos="1296"/>
        </w:tabs>
        <w:ind w:left="1080" w:hanging="1080"/>
      </w:pPr>
      <w:rPr>
        <w:rFonts w:hint="default"/>
      </w:rPr>
    </w:lvl>
    <w:lvl w:ilvl="3">
      <w:start w:val="1"/>
      <w:numFmt w:val="decimal"/>
      <w:lvlText w:val="B-%1.%2.%3.%4"/>
      <w:lvlJc w:val="left"/>
      <w:pPr>
        <w:tabs>
          <w:tab w:val="num" w:pos="0"/>
        </w:tabs>
        <w:ind w:left="1080" w:hanging="1080"/>
      </w:pPr>
      <w:rPr>
        <w:rFonts w:hint="default"/>
      </w:rPr>
    </w:lvl>
    <w:lvl w:ilvl="4">
      <w:start w:val="1"/>
      <w:numFmt w:val="decimal"/>
      <w:lvlText w:val="B-%1.%2.%3.%4.%5"/>
      <w:lvlJc w:val="left"/>
      <w:pPr>
        <w:tabs>
          <w:tab w:val="num" w:pos="0"/>
        </w:tabs>
        <w:ind w:left="709" w:hanging="709"/>
      </w:pPr>
      <w:rPr>
        <w:rFonts w:hint="default"/>
      </w:rPr>
    </w:lvl>
    <w:lvl w:ilvl="5">
      <w:start w:val="1"/>
      <w:numFmt w:val="decimal"/>
      <w:lvlText w:val="B-%1.%2.%3.%4.%5.%6"/>
      <w:lvlJc w:val="left"/>
      <w:pPr>
        <w:tabs>
          <w:tab w:val="num" w:pos="0"/>
        </w:tabs>
        <w:ind w:left="709" w:hanging="709"/>
      </w:pPr>
      <w:rPr>
        <w:rFonts w:hint="default"/>
      </w:rPr>
    </w:lvl>
    <w:lvl w:ilvl="6">
      <w:start w:val="1"/>
      <w:numFmt w:val="decimal"/>
      <w:lvlText w:val="B-%1.%2.%3.%4.%5.%6.%7"/>
      <w:lvlJc w:val="left"/>
      <w:pPr>
        <w:tabs>
          <w:tab w:val="num" w:pos="0"/>
        </w:tabs>
        <w:ind w:left="709" w:hanging="709"/>
      </w:pPr>
      <w:rPr>
        <w:rFonts w:hint="default"/>
      </w:rPr>
    </w:lvl>
    <w:lvl w:ilvl="7">
      <w:start w:val="1"/>
      <w:numFmt w:val="decimal"/>
      <w:lvlText w:val="B-%1.%2.%3.%4.%5.%6.%7.%8"/>
      <w:lvlJc w:val="left"/>
      <w:pPr>
        <w:tabs>
          <w:tab w:val="num" w:pos="0"/>
        </w:tabs>
        <w:ind w:left="709" w:hanging="709"/>
      </w:pPr>
      <w:rPr>
        <w:rFonts w:hint="default"/>
      </w:rPr>
    </w:lvl>
    <w:lvl w:ilvl="8">
      <w:start w:val="1"/>
      <w:numFmt w:val="decimal"/>
      <w:lvlText w:val="B-%1.%2.%3.%4.%5.%6.%7.%8.%9"/>
      <w:lvlJc w:val="left"/>
      <w:pPr>
        <w:tabs>
          <w:tab w:val="num" w:pos="0"/>
        </w:tabs>
        <w:ind w:left="709" w:hanging="709"/>
      </w:pPr>
      <w:rPr>
        <w:rFonts w:hint="default"/>
      </w:rPr>
    </w:lvl>
  </w:abstractNum>
  <w:abstractNum w:abstractNumId="117" w15:restartNumberingAfterBreak="0">
    <w:nsid w:val="39937354"/>
    <w:multiLevelType w:val="multilevel"/>
    <w:tmpl w:val="70667346"/>
    <w:lvl w:ilvl="0">
      <w:start w:val="1"/>
      <w:numFmt w:val="decimal"/>
      <w:lvlText w:val="B-%1"/>
      <w:lvlJc w:val="left"/>
      <w:pPr>
        <w:tabs>
          <w:tab w:val="num" w:pos="0"/>
        </w:tabs>
        <w:ind w:left="709" w:hanging="709"/>
      </w:pPr>
      <w:rPr>
        <w:rFonts w:hint="default"/>
      </w:rPr>
    </w:lvl>
    <w:lvl w:ilvl="1">
      <w:start w:val="1"/>
      <w:numFmt w:val="decimal"/>
      <w:lvlText w:val="B-%1.%2"/>
      <w:lvlJc w:val="left"/>
      <w:pPr>
        <w:tabs>
          <w:tab w:val="num" w:pos="1080"/>
        </w:tabs>
        <w:ind w:left="864" w:hanging="864"/>
      </w:pPr>
      <w:rPr>
        <w:rFonts w:hint="default"/>
        <w:i w:val="0"/>
      </w:rPr>
    </w:lvl>
    <w:lvl w:ilvl="2">
      <w:start w:val="1"/>
      <w:numFmt w:val="decimal"/>
      <w:lvlText w:val="B-%1.%2.%3"/>
      <w:lvlJc w:val="left"/>
      <w:pPr>
        <w:tabs>
          <w:tab w:val="num" w:pos="1296"/>
        </w:tabs>
        <w:ind w:left="1080" w:hanging="1080"/>
      </w:pPr>
      <w:rPr>
        <w:rFonts w:hint="default"/>
      </w:rPr>
    </w:lvl>
    <w:lvl w:ilvl="3">
      <w:start w:val="1"/>
      <w:numFmt w:val="decimal"/>
      <w:lvlText w:val="B-%1.%2.%3.%4"/>
      <w:lvlJc w:val="left"/>
      <w:pPr>
        <w:tabs>
          <w:tab w:val="num" w:pos="0"/>
        </w:tabs>
        <w:ind w:left="1080" w:hanging="1080"/>
      </w:pPr>
      <w:rPr>
        <w:rFonts w:hint="default"/>
      </w:rPr>
    </w:lvl>
    <w:lvl w:ilvl="4">
      <w:start w:val="1"/>
      <w:numFmt w:val="decimal"/>
      <w:lvlText w:val="B-%1.%2.%3.%4.%5"/>
      <w:lvlJc w:val="left"/>
      <w:pPr>
        <w:tabs>
          <w:tab w:val="num" w:pos="0"/>
        </w:tabs>
        <w:ind w:left="709" w:hanging="709"/>
      </w:pPr>
      <w:rPr>
        <w:rFonts w:hint="default"/>
      </w:rPr>
    </w:lvl>
    <w:lvl w:ilvl="5">
      <w:start w:val="1"/>
      <w:numFmt w:val="decimal"/>
      <w:lvlText w:val="B-%1.%2.%3.%4.%5.%6"/>
      <w:lvlJc w:val="left"/>
      <w:pPr>
        <w:tabs>
          <w:tab w:val="num" w:pos="0"/>
        </w:tabs>
        <w:ind w:left="709" w:hanging="709"/>
      </w:pPr>
      <w:rPr>
        <w:rFonts w:hint="default"/>
      </w:rPr>
    </w:lvl>
    <w:lvl w:ilvl="6">
      <w:start w:val="1"/>
      <w:numFmt w:val="decimal"/>
      <w:lvlText w:val="B-%1.%2.%3.%4.%5.%6.%7"/>
      <w:lvlJc w:val="left"/>
      <w:pPr>
        <w:tabs>
          <w:tab w:val="num" w:pos="0"/>
        </w:tabs>
        <w:ind w:left="709" w:hanging="709"/>
      </w:pPr>
      <w:rPr>
        <w:rFonts w:hint="default"/>
      </w:rPr>
    </w:lvl>
    <w:lvl w:ilvl="7">
      <w:start w:val="1"/>
      <w:numFmt w:val="decimal"/>
      <w:lvlText w:val="B-%1.%2.%3.%4.%5.%6.%7.%8"/>
      <w:lvlJc w:val="left"/>
      <w:pPr>
        <w:tabs>
          <w:tab w:val="num" w:pos="0"/>
        </w:tabs>
        <w:ind w:left="709" w:hanging="709"/>
      </w:pPr>
      <w:rPr>
        <w:rFonts w:hint="default"/>
      </w:rPr>
    </w:lvl>
    <w:lvl w:ilvl="8">
      <w:start w:val="1"/>
      <w:numFmt w:val="decimal"/>
      <w:lvlText w:val="B-%1.%2.%3.%4.%5.%6.%7.%8.%9"/>
      <w:lvlJc w:val="left"/>
      <w:pPr>
        <w:tabs>
          <w:tab w:val="num" w:pos="0"/>
        </w:tabs>
        <w:ind w:left="709" w:hanging="709"/>
      </w:pPr>
      <w:rPr>
        <w:rFonts w:hint="default"/>
      </w:rPr>
    </w:lvl>
  </w:abstractNum>
  <w:abstractNum w:abstractNumId="118" w15:restartNumberingAfterBreak="0">
    <w:nsid w:val="39DF5029"/>
    <w:multiLevelType w:val="multilevel"/>
    <w:tmpl w:val="A50C2670"/>
    <w:lvl w:ilvl="0">
      <w:numFmt w:val="decimal"/>
      <w:lvlText w:val=""/>
      <w:lvlJc w:val="left"/>
      <w:pPr>
        <w:tabs>
          <w:tab w:val="num" w:pos="0"/>
        </w:tabs>
        <w:ind w:left="806" w:firstLine="0"/>
      </w:pPr>
    </w:lvl>
    <w:lvl w:ilvl="1">
      <w:numFmt w:val="decimal"/>
      <w:lvlText w:val=""/>
      <w:lvlJc w:val="left"/>
      <w:pPr>
        <w:tabs>
          <w:tab w:val="num" w:pos="0"/>
        </w:tabs>
        <w:ind w:left="806" w:firstLine="0"/>
      </w:pPr>
    </w:lvl>
    <w:lvl w:ilvl="2">
      <w:numFmt w:val="decimal"/>
      <w:lvlText w:val=""/>
      <w:lvlJc w:val="left"/>
      <w:pPr>
        <w:tabs>
          <w:tab w:val="num" w:pos="0"/>
        </w:tabs>
        <w:ind w:left="806" w:firstLine="0"/>
      </w:pPr>
    </w:lvl>
    <w:lvl w:ilvl="3">
      <w:numFmt w:val="decimal"/>
      <w:lvlText w:val=""/>
      <w:lvlJc w:val="left"/>
      <w:pPr>
        <w:tabs>
          <w:tab w:val="num" w:pos="0"/>
        </w:tabs>
        <w:ind w:left="806" w:firstLine="0"/>
      </w:pPr>
    </w:lvl>
    <w:lvl w:ilvl="4">
      <w:numFmt w:val="decimal"/>
      <w:lvlText w:val=""/>
      <w:lvlJc w:val="left"/>
      <w:pPr>
        <w:tabs>
          <w:tab w:val="num" w:pos="0"/>
        </w:tabs>
        <w:ind w:left="806" w:firstLine="0"/>
      </w:pPr>
    </w:lvl>
    <w:lvl w:ilvl="5">
      <w:numFmt w:val="decimal"/>
      <w:lvlText w:val=""/>
      <w:lvlJc w:val="left"/>
      <w:pPr>
        <w:tabs>
          <w:tab w:val="num" w:pos="0"/>
        </w:tabs>
        <w:ind w:left="806" w:firstLine="0"/>
      </w:pPr>
    </w:lvl>
    <w:lvl w:ilvl="6">
      <w:numFmt w:val="decimal"/>
      <w:lvlText w:val=""/>
      <w:lvlJc w:val="left"/>
      <w:pPr>
        <w:tabs>
          <w:tab w:val="num" w:pos="0"/>
        </w:tabs>
        <w:ind w:left="806" w:firstLine="0"/>
      </w:pPr>
    </w:lvl>
    <w:lvl w:ilvl="7">
      <w:numFmt w:val="decimal"/>
      <w:lvlText w:val=""/>
      <w:lvlJc w:val="left"/>
      <w:pPr>
        <w:tabs>
          <w:tab w:val="num" w:pos="0"/>
        </w:tabs>
        <w:ind w:left="806" w:firstLine="0"/>
      </w:pPr>
    </w:lvl>
    <w:lvl w:ilvl="8">
      <w:numFmt w:val="decimal"/>
      <w:lvlText w:val=""/>
      <w:lvlJc w:val="left"/>
      <w:pPr>
        <w:tabs>
          <w:tab w:val="num" w:pos="0"/>
        </w:tabs>
        <w:ind w:left="806" w:firstLine="0"/>
      </w:pPr>
    </w:lvl>
  </w:abstractNum>
  <w:abstractNum w:abstractNumId="119" w15:restartNumberingAfterBreak="0">
    <w:nsid w:val="3A6B4D83"/>
    <w:multiLevelType w:val="multilevel"/>
    <w:tmpl w:val="B7584E52"/>
    <w:lvl w:ilvl="0">
      <w:start w:val="1"/>
      <w:numFmt w:val="decimal"/>
      <w:lvlText w:val="B-%1"/>
      <w:lvlJc w:val="left"/>
      <w:pPr>
        <w:tabs>
          <w:tab w:val="num" w:pos="0"/>
        </w:tabs>
        <w:ind w:left="709" w:hanging="709"/>
      </w:pPr>
      <w:rPr>
        <w:rFonts w:hint="default"/>
      </w:rPr>
    </w:lvl>
    <w:lvl w:ilvl="1">
      <w:start w:val="1"/>
      <w:numFmt w:val="decimal"/>
      <w:lvlText w:val="B-%1.%2"/>
      <w:lvlJc w:val="left"/>
      <w:pPr>
        <w:tabs>
          <w:tab w:val="num" w:pos="0"/>
        </w:tabs>
        <w:ind w:left="709" w:hanging="709"/>
      </w:pPr>
      <w:rPr>
        <w:rFonts w:hint="default"/>
        <w:i w:val="0"/>
      </w:rPr>
    </w:lvl>
    <w:lvl w:ilvl="2">
      <w:start w:val="1"/>
      <w:numFmt w:val="decimal"/>
      <w:lvlText w:val="B-%1.%2.%3"/>
      <w:lvlJc w:val="left"/>
      <w:pPr>
        <w:tabs>
          <w:tab w:val="num" w:pos="0"/>
        </w:tabs>
        <w:ind w:left="709" w:hanging="709"/>
      </w:pPr>
      <w:rPr>
        <w:rFonts w:hint="default"/>
      </w:rPr>
    </w:lvl>
    <w:lvl w:ilvl="3">
      <w:start w:val="1"/>
      <w:numFmt w:val="decimal"/>
      <w:lvlText w:val="B-%1.%2.%3.%4"/>
      <w:lvlJc w:val="left"/>
      <w:pPr>
        <w:tabs>
          <w:tab w:val="num" w:pos="0"/>
        </w:tabs>
        <w:ind w:left="709" w:hanging="709"/>
      </w:pPr>
      <w:rPr>
        <w:rFonts w:hint="default"/>
      </w:rPr>
    </w:lvl>
    <w:lvl w:ilvl="4">
      <w:start w:val="1"/>
      <w:numFmt w:val="decimal"/>
      <w:lvlText w:val="B-%1.%2.%3.%4.%5"/>
      <w:lvlJc w:val="left"/>
      <w:pPr>
        <w:tabs>
          <w:tab w:val="num" w:pos="0"/>
        </w:tabs>
        <w:ind w:left="709" w:hanging="709"/>
      </w:pPr>
      <w:rPr>
        <w:rFonts w:hint="default"/>
      </w:rPr>
    </w:lvl>
    <w:lvl w:ilvl="5">
      <w:start w:val="1"/>
      <w:numFmt w:val="decimal"/>
      <w:lvlText w:val="B-%1.%2.%3.%4.%5.%6"/>
      <w:lvlJc w:val="left"/>
      <w:pPr>
        <w:tabs>
          <w:tab w:val="num" w:pos="0"/>
        </w:tabs>
        <w:ind w:left="709" w:hanging="709"/>
      </w:pPr>
      <w:rPr>
        <w:rFonts w:hint="default"/>
      </w:rPr>
    </w:lvl>
    <w:lvl w:ilvl="6">
      <w:start w:val="1"/>
      <w:numFmt w:val="decimal"/>
      <w:lvlText w:val="B-%1.%2.%3.%4.%5.%6.%7"/>
      <w:lvlJc w:val="left"/>
      <w:pPr>
        <w:tabs>
          <w:tab w:val="num" w:pos="0"/>
        </w:tabs>
        <w:ind w:left="709" w:hanging="709"/>
      </w:pPr>
      <w:rPr>
        <w:rFonts w:hint="default"/>
      </w:rPr>
    </w:lvl>
    <w:lvl w:ilvl="7">
      <w:start w:val="1"/>
      <w:numFmt w:val="decimal"/>
      <w:lvlText w:val="B-%1.%2.%3.%4.%5.%6.%7.%8"/>
      <w:lvlJc w:val="left"/>
      <w:pPr>
        <w:tabs>
          <w:tab w:val="num" w:pos="0"/>
        </w:tabs>
        <w:ind w:left="709" w:hanging="709"/>
      </w:pPr>
      <w:rPr>
        <w:rFonts w:hint="default"/>
      </w:rPr>
    </w:lvl>
    <w:lvl w:ilvl="8">
      <w:start w:val="1"/>
      <w:numFmt w:val="decimal"/>
      <w:lvlText w:val="B-%1.%2.%3.%4.%5.%6.%7.%8.%9"/>
      <w:lvlJc w:val="left"/>
      <w:pPr>
        <w:tabs>
          <w:tab w:val="num" w:pos="0"/>
        </w:tabs>
        <w:ind w:left="709" w:hanging="709"/>
      </w:pPr>
      <w:rPr>
        <w:rFonts w:hint="default"/>
      </w:rPr>
    </w:lvl>
  </w:abstractNum>
  <w:abstractNum w:abstractNumId="120" w15:restartNumberingAfterBreak="0">
    <w:nsid w:val="3B307114"/>
    <w:multiLevelType w:val="multilevel"/>
    <w:tmpl w:val="B7584E52"/>
    <w:lvl w:ilvl="0">
      <w:start w:val="1"/>
      <w:numFmt w:val="decimal"/>
      <w:lvlText w:val="B-%1"/>
      <w:lvlJc w:val="left"/>
      <w:pPr>
        <w:tabs>
          <w:tab w:val="num" w:pos="0"/>
        </w:tabs>
        <w:ind w:left="709" w:hanging="709"/>
      </w:pPr>
      <w:rPr>
        <w:rFonts w:hint="default"/>
      </w:rPr>
    </w:lvl>
    <w:lvl w:ilvl="1">
      <w:start w:val="1"/>
      <w:numFmt w:val="decimal"/>
      <w:lvlText w:val="B-%1.%2"/>
      <w:lvlJc w:val="left"/>
      <w:pPr>
        <w:tabs>
          <w:tab w:val="num" w:pos="0"/>
        </w:tabs>
        <w:ind w:left="709" w:hanging="709"/>
      </w:pPr>
      <w:rPr>
        <w:rFonts w:hint="default"/>
        <w:i w:val="0"/>
      </w:rPr>
    </w:lvl>
    <w:lvl w:ilvl="2">
      <w:start w:val="1"/>
      <w:numFmt w:val="decimal"/>
      <w:lvlText w:val="B-%1.%2.%3"/>
      <w:lvlJc w:val="left"/>
      <w:pPr>
        <w:tabs>
          <w:tab w:val="num" w:pos="0"/>
        </w:tabs>
        <w:ind w:left="709" w:hanging="709"/>
      </w:pPr>
      <w:rPr>
        <w:rFonts w:hint="default"/>
      </w:rPr>
    </w:lvl>
    <w:lvl w:ilvl="3">
      <w:start w:val="1"/>
      <w:numFmt w:val="decimal"/>
      <w:lvlText w:val="B-%1.%2.%3.%4"/>
      <w:lvlJc w:val="left"/>
      <w:pPr>
        <w:tabs>
          <w:tab w:val="num" w:pos="0"/>
        </w:tabs>
        <w:ind w:left="709" w:hanging="709"/>
      </w:pPr>
      <w:rPr>
        <w:rFonts w:hint="default"/>
      </w:rPr>
    </w:lvl>
    <w:lvl w:ilvl="4">
      <w:start w:val="1"/>
      <w:numFmt w:val="decimal"/>
      <w:lvlText w:val="B-%1.%2.%3.%4.%5"/>
      <w:lvlJc w:val="left"/>
      <w:pPr>
        <w:tabs>
          <w:tab w:val="num" w:pos="0"/>
        </w:tabs>
        <w:ind w:left="709" w:hanging="709"/>
      </w:pPr>
      <w:rPr>
        <w:rFonts w:hint="default"/>
      </w:rPr>
    </w:lvl>
    <w:lvl w:ilvl="5">
      <w:start w:val="1"/>
      <w:numFmt w:val="decimal"/>
      <w:lvlText w:val="B-%1.%2.%3.%4.%5.%6"/>
      <w:lvlJc w:val="left"/>
      <w:pPr>
        <w:tabs>
          <w:tab w:val="num" w:pos="0"/>
        </w:tabs>
        <w:ind w:left="709" w:hanging="709"/>
      </w:pPr>
      <w:rPr>
        <w:rFonts w:hint="default"/>
      </w:rPr>
    </w:lvl>
    <w:lvl w:ilvl="6">
      <w:start w:val="1"/>
      <w:numFmt w:val="decimal"/>
      <w:lvlText w:val="B-%1.%2.%3.%4.%5.%6.%7"/>
      <w:lvlJc w:val="left"/>
      <w:pPr>
        <w:tabs>
          <w:tab w:val="num" w:pos="0"/>
        </w:tabs>
        <w:ind w:left="709" w:hanging="709"/>
      </w:pPr>
      <w:rPr>
        <w:rFonts w:hint="default"/>
      </w:rPr>
    </w:lvl>
    <w:lvl w:ilvl="7">
      <w:start w:val="1"/>
      <w:numFmt w:val="decimal"/>
      <w:lvlText w:val="B-%1.%2.%3.%4.%5.%6.%7.%8"/>
      <w:lvlJc w:val="left"/>
      <w:pPr>
        <w:tabs>
          <w:tab w:val="num" w:pos="0"/>
        </w:tabs>
        <w:ind w:left="709" w:hanging="709"/>
      </w:pPr>
      <w:rPr>
        <w:rFonts w:hint="default"/>
      </w:rPr>
    </w:lvl>
    <w:lvl w:ilvl="8">
      <w:start w:val="1"/>
      <w:numFmt w:val="decimal"/>
      <w:lvlText w:val="B-%1.%2.%3.%4.%5.%6.%7.%8.%9"/>
      <w:lvlJc w:val="left"/>
      <w:pPr>
        <w:tabs>
          <w:tab w:val="num" w:pos="0"/>
        </w:tabs>
        <w:ind w:left="709" w:hanging="709"/>
      </w:pPr>
      <w:rPr>
        <w:rFonts w:hint="default"/>
      </w:rPr>
    </w:lvl>
  </w:abstractNum>
  <w:abstractNum w:abstractNumId="121" w15:restartNumberingAfterBreak="0">
    <w:nsid w:val="3B626BAE"/>
    <w:multiLevelType w:val="multilevel"/>
    <w:tmpl w:val="68A4DF96"/>
    <w:lvl w:ilvl="0">
      <w:start w:val="1"/>
      <w:numFmt w:val="decimal"/>
      <w:lvlText w:val="C-%1"/>
      <w:lvlJc w:val="left"/>
      <w:pPr>
        <w:tabs>
          <w:tab w:val="num" w:pos="0"/>
        </w:tabs>
        <w:ind w:left="709" w:hanging="709"/>
      </w:pPr>
    </w:lvl>
    <w:lvl w:ilvl="1">
      <w:start w:val="1"/>
      <w:numFmt w:val="decimal"/>
      <w:lvlText w:val="C-%1.%2"/>
      <w:lvlJc w:val="left"/>
      <w:pPr>
        <w:tabs>
          <w:tab w:val="num" w:pos="0"/>
        </w:tabs>
        <w:ind w:left="709" w:hanging="709"/>
      </w:pPr>
      <w:rPr>
        <w:i w:val="0"/>
      </w:rPr>
    </w:lvl>
    <w:lvl w:ilvl="2">
      <w:start w:val="1"/>
      <w:numFmt w:val="decimal"/>
      <w:lvlText w:val="C-%1.%2.%3"/>
      <w:lvlJc w:val="left"/>
      <w:pPr>
        <w:tabs>
          <w:tab w:val="num" w:pos="0"/>
        </w:tabs>
        <w:ind w:left="709" w:hanging="709"/>
      </w:pPr>
    </w:lvl>
    <w:lvl w:ilvl="3">
      <w:start w:val="1"/>
      <w:numFmt w:val="decimal"/>
      <w:lvlText w:val="C-%1.%2.%3.%4"/>
      <w:lvlJc w:val="left"/>
      <w:pPr>
        <w:tabs>
          <w:tab w:val="num" w:pos="0"/>
        </w:tabs>
        <w:ind w:left="709" w:hanging="709"/>
      </w:pPr>
    </w:lvl>
    <w:lvl w:ilvl="4">
      <w:start w:val="1"/>
      <w:numFmt w:val="decimal"/>
      <w:lvlText w:val="C-%1.%2.%3.%4.%5"/>
      <w:lvlJc w:val="left"/>
      <w:pPr>
        <w:tabs>
          <w:tab w:val="num" w:pos="0"/>
        </w:tabs>
        <w:ind w:left="709" w:hanging="709"/>
      </w:pPr>
    </w:lvl>
    <w:lvl w:ilvl="5">
      <w:start w:val="1"/>
      <w:numFmt w:val="decimal"/>
      <w:lvlText w:val="C-%1.%2.%3.%4.%5.%6"/>
      <w:lvlJc w:val="left"/>
      <w:pPr>
        <w:tabs>
          <w:tab w:val="num" w:pos="0"/>
        </w:tabs>
        <w:ind w:left="709" w:hanging="709"/>
      </w:pPr>
    </w:lvl>
    <w:lvl w:ilvl="6">
      <w:start w:val="1"/>
      <w:numFmt w:val="decimal"/>
      <w:lvlText w:val="%1.%2.%3.%4.%5.%6.%7"/>
      <w:lvlJc w:val="left"/>
      <w:pPr>
        <w:tabs>
          <w:tab w:val="num" w:pos="0"/>
        </w:tabs>
        <w:ind w:left="709" w:hanging="709"/>
      </w:pPr>
    </w:lvl>
    <w:lvl w:ilvl="7">
      <w:start w:val="1"/>
      <w:numFmt w:val="decimal"/>
      <w:lvlText w:val="%1.%2.%3.%4.%5.%6.%7.%8"/>
      <w:lvlJc w:val="left"/>
      <w:pPr>
        <w:tabs>
          <w:tab w:val="num" w:pos="0"/>
        </w:tabs>
        <w:ind w:left="709" w:hanging="709"/>
      </w:pPr>
    </w:lvl>
    <w:lvl w:ilvl="8">
      <w:start w:val="1"/>
      <w:numFmt w:val="decimal"/>
      <w:lvlText w:val="%1.%2.%3.%4.%5.%6.%7.%8.%9"/>
      <w:lvlJc w:val="left"/>
      <w:pPr>
        <w:tabs>
          <w:tab w:val="num" w:pos="0"/>
        </w:tabs>
        <w:ind w:left="709" w:hanging="709"/>
      </w:pPr>
    </w:lvl>
  </w:abstractNum>
  <w:abstractNum w:abstractNumId="122" w15:restartNumberingAfterBreak="0">
    <w:nsid w:val="3BA9001E"/>
    <w:multiLevelType w:val="multilevel"/>
    <w:tmpl w:val="68A4DF96"/>
    <w:lvl w:ilvl="0">
      <w:start w:val="1"/>
      <w:numFmt w:val="decimal"/>
      <w:lvlText w:val="C-%1"/>
      <w:lvlJc w:val="left"/>
      <w:pPr>
        <w:tabs>
          <w:tab w:val="num" w:pos="0"/>
        </w:tabs>
        <w:ind w:left="709" w:hanging="709"/>
      </w:pPr>
    </w:lvl>
    <w:lvl w:ilvl="1">
      <w:start w:val="1"/>
      <w:numFmt w:val="decimal"/>
      <w:lvlText w:val="C-%1.%2"/>
      <w:lvlJc w:val="left"/>
      <w:pPr>
        <w:tabs>
          <w:tab w:val="num" w:pos="0"/>
        </w:tabs>
        <w:ind w:left="709" w:hanging="709"/>
      </w:pPr>
      <w:rPr>
        <w:i w:val="0"/>
      </w:rPr>
    </w:lvl>
    <w:lvl w:ilvl="2">
      <w:start w:val="1"/>
      <w:numFmt w:val="decimal"/>
      <w:lvlText w:val="C-%1.%2.%3"/>
      <w:lvlJc w:val="left"/>
      <w:pPr>
        <w:tabs>
          <w:tab w:val="num" w:pos="0"/>
        </w:tabs>
        <w:ind w:left="709" w:hanging="709"/>
      </w:pPr>
    </w:lvl>
    <w:lvl w:ilvl="3">
      <w:start w:val="1"/>
      <w:numFmt w:val="decimal"/>
      <w:lvlText w:val="C-%1.%2.%3.%4"/>
      <w:lvlJc w:val="left"/>
      <w:pPr>
        <w:tabs>
          <w:tab w:val="num" w:pos="0"/>
        </w:tabs>
        <w:ind w:left="709" w:hanging="709"/>
      </w:pPr>
    </w:lvl>
    <w:lvl w:ilvl="4">
      <w:start w:val="1"/>
      <w:numFmt w:val="decimal"/>
      <w:lvlText w:val="C-%1.%2.%3.%4.%5"/>
      <w:lvlJc w:val="left"/>
      <w:pPr>
        <w:tabs>
          <w:tab w:val="num" w:pos="0"/>
        </w:tabs>
        <w:ind w:left="709" w:hanging="709"/>
      </w:pPr>
    </w:lvl>
    <w:lvl w:ilvl="5">
      <w:start w:val="1"/>
      <w:numFmt w:val="decimal"/>
      <w:lvlText w:val="C-%1.%2.%3.%4.%5.%6"/>
      <w:lvlJc w:val="left"/>
      <w:pPr>
        <w:tabs>
          <w:tab w:val="num" w:pos="0"/>
        </w:tabs>
        <w:ind w:left="709" w:hanging="709"/>
      </w:pPr>
    </w:lvl>
    <w:lvl w:ilvl="6">
      <w:start w:val="1"/>
      <w:numFmt w:val="decimal"/>
      <w:lvlText w:val="%1.%2.%3.%4.%5.%6.%7"/>
      <w:lvlJc w:val="left"/>
      <w:pPr>
        <w:tabs>
          <w:tab w:val="num" w:pos="0"/>
        </w:tabs>
        <w:ind w:left="709" w:hanging="709"/>
      </w:pPr>
    </w:lvl>
    <w:lvl w:ilvl="7">
      <w:start w:val="1"/>
      <w:numFmt w:val="decimal"/>
      <w:lvlText w:val="%1.%2.%3.%4.%5.%6.%7.%8"/>
      <w:lvlJc w:val="left"/>
      <w:pPr>
        <w:tabs>
          <w:tab w:val="num" w:pos="0"/>
        </w:tabs>
        <w:ind w:left="709" w:hanging="709"/>
      </w:pPr>
    </w:lvl>
    <w:lvl w:ilvl="8">
      <w:start w:val="1"/>
      <w:numFmt w:val="decimal"/>
      <w:lvlText w:val="%1.%2.%3.%4.%5.%6.%7.%8.%9"/>
      <w:lvlJc w:val="left"/>
      <w:pPr>
        <w:tabs>
          <w:tab w:val="num" w:pos="0"/>
        </w:tabs>
        <w:ind w:left="709" w:hanging="709"/>
      </w:pPr>
    </w:lvl>
  </w:abstractNum>
  <w:abstractNum w:abstractNumId="123" w15:restartNumberingAfterBreak="0">
    <w:nsid w:val="3BEC0322"/>
    <w:multiLevelType w:val="multilevel"/>
    <w:tmpl w:val="B7584E52"/>
    <w:lvl w:ilvl="0">
      <w:start w:val="1"/>
      <w:numFmt w:val="decimal"/>
      <w:lvlText w:val="B-%1"/>
      <w:lvlJc w:val="left"/>
      <w:pPr>
        <w:tabs>
          <w:tab w:val="num" w:pos="0"/>
        </w:tabs>
        <w:ind w:left="709" w:hanging="709"/>
      </w:pPr>
      <w:rPr>
        <w:rFonts w:hint="default"/>
      </w:rPr>
    </w:lvl>
    <w:lvl w:ilvl="1">
      <w:start w:val="1"/>
      <w:numFmt w:val="decimal"/>
      <w:lvlText w:val="B-%1.%2"/>
      <w:lvlJc w:val="left"/>
      <w:pPr>
        <w:tabs>
          <w:tab w:val="num" w:pos="0"/>
        </w:tabs>
        <w:ind w:left="709" w:hanging="709"/>
      </w:pPr>
      <w:rPr>
        <w:rFonts w:hint="default"/>
        <w:i w:val="0"/>
      </w:rPr>
    </w:lvl>
    <w:lvl w:ilvl="2">
      <w:start w:val="1"/>
      <w:numFmt w:val="decimal"/>
      <w:lvlText w:val="B-%1.%2.%3"/>
      <w:lvlJc w:val="left"/>
      <w:pPr>
        <w:tabs>
          <w:tab w:val="num" w:pos="0"/>
        </w:tabs>
        <w:ind w:left="709" w:hanging="709"/>
      </w:pPr>
      <w:rPr>
        <w:rFonts w:hint="default"/>
      </w:rPr>
    </w:lvl>
    <w:lvl w:ilvl="3">
      <w:start w:val="1"/>
      <w:numFmt w:val="decimal"/>
      <w:lvlText w:val="B-%1.%2.%3.%4"/>
      <w:lvlJc w:val="left"/>
      <w:pPr>
        <w:tabs>
          <w:tab w:val="num" w:pos="0"/>
        </w:tabs>
        <w:ind w:left="709" w:hanging="709"/>
      </w:pPr>
      <w:rPr>
        <w:rFonts w:hint="default"/>
      </w:rPr>
    </w:lvl>
    <w:lvl w:ilvl="4">
      <w:start w:val="1"/>
      <w:numFmt w:val="decimal"/>
      <w:lvlText w:val="B-%1.%2.%3.%4.%5"/>
      <w:lvlJc w:val="left"/>
      <w:pPr>
        <w:tabs>
          <w:tab w:val="num" w:pos="0"/>
        </w:tabs>
        <w:ind w:left="709" w:hanging="709"/>
      </w:pPr>
      <w:rPr>
        <w:rFonts w:hint="default"/>
      </w:rPr>
    </w:lvl>
    <w:lvl w:ilvl="5">
      <w:start w:val="1"/>
      <w:numFmt w:val="decimal"/>
      <w:lvlText w:val="B-%1.%2.%3.%4.%5.%6"/>
      <w:lvlJc w:val="left"/>
      <w:pPr>
        <w:tabs>
          <w:tab w:val="num" w:pos="0"/>
        </w:tabs>
        <w:ind w:left="709" w:hanging="709"/>
      </w:pPr>
      <w:rPr>
        <w:rFonts w:hint="default"/>
      </w:rPr>
    </w:lvl>
    <w:lvl w:ilvl="6">
      <w:start w:val="1"/>
      <w:numFmt w:val="decimal"/>
      <w:lvlText w:val="B-%1.%2.%3.%4.%5.%6.%7"/>
      <w:lvlJc w:val="left"/>
      <w:pPr>
        <w:tabs>
          <w:tab w:val="num" w:pos="0"/>
        </w:tabs>
        <w:ind w:left="709" w:hanging="709"/>
      </w:pPr>
      <w:rPr>
        <w:rFonts w:hint="default"/>
      </w:rPr>
    </w:lvl>
    <w:lvl w:ilvl="7">
      <w:start w:val="1"/>
      <w:numFmt w:val="decimal"/>
      <w:lvlText w:val="B-%1.%2.%3.%4.%5.%6.%7.%8"/>
      <w:lvlJc w:val="left"/>
      <w:pPr>
        <w:tabs>
          <w:tab w:val="num" w:pos="0"/>
        </w:tabs>
        <w:ind w:left="709" w:hanging="709"/>
      </w:pPr>
      <w:rPr>
        <w:rFonts w:hint="default"/>
      </w:rPr>
    </w:lvl>
    <w:lvl w:ilvl="8">
      <w:start w:val="1"/>
      <w:numFmt w:val="decimal"/>
      <w:lvlText w:val="B-%1.%2.%3.%4.%5.%6.%7.%8.%9"/>
      <w:lvlJc w:val="left"/>
      <w:pPr>
        <w:tabs>
          <w:tab w:val="num" w:pos="0"/>
        </w:tabs>
        <w:ind w:left="709" w:hanging="709"/>
      </w:pPr>
      <w:rPr>
        <w:rFonts w:hint="default"/>
      </w:rPr>
    </w:lvl>
  </w:abstractNum>
  <w:abstractNum w:abstractNumId="124" w15:restartNumberingAfterBreak="0">
    <w:nsid w:val="3C181744"/>
    <w:multiLevelType w:val="multilevel"/>
    <w:tmpl w:val="68A4DF96"/>
    <w:lvl w:ilvl="0">
      <w:start w:val="1"/>
      <w:numFmt w:val="decimal"/>
      <w:lvlText w:val="C-%1"/>
      <w:lvlJc w:val="left"/>
      <w:pPr>
        <w:tabs>
          <w:tab w:val="num" w:pos="0"/>
        </w:tabs>
        <w:ind w:left="709" w:hanging="709"/>
      </w:pPr>
    </w:lvl>
    <w:lvl w:ilvl="1">
      <w:start w:val="1"/>
      <w:numFmt w:val="decimal"/>
      <w:lvlText w:val="C-%1.%2"/>
      <w:lvlJc w:val="left"/>
      <w:pPr>
        <w:tabs>
          <w:tab w:val="num" w:pos="0"/>
        </w:tabs>
        <w:ind w:left="709" w:hanging="709"/>
      </w:pPr>
      <w:rPr>
        <w:i w:val="0"/>
      </w:rPr>
    </w:lvl>
    <w:lvl w:ilvl="2">
      <w:start w:val="1"/>
      <w:numFmt w:val="decimal"/>
      <w:lvlText w:val="C-%1.%2.%3"/>
      <w:lvlJc w:val="left"/>
      <w:pPr>
        <w:tabs>
          <w:tab w:val="num" w:pos="0"/>
        </w:tabs>
        <w:ind w:left="709" w:hanging="709"/>
      </w:pPr>
    </w:lvl>
    <w:lvl w:ilvl="3">
      <w:start w:val="1"/>
      <w:numFmt w:val="decimal"/>
      <w:lvlText w:val="C-%1.%2.%3.%4"/>
      <w:lvlJc w:val="left"/>
      <w:pPr>
        <w:tabs>
          <w:tab w:val="num" w:pos="0"/>
        </w:tabs>
        <w:ind w:left="709" w:hanging="709"/>
      </w:pPr>
    </w:lvl>
    <w:lvl w:ilvl="4">
      <w:start w:val="1"/>
      <w:numFmt w:val="decimal"/>
      <w:lvlText w:val="C-%1.%2.%3.%4.%5"/>
      <w:lvlJc w:val="left"/>
      <w:pPr>
        <w:tabs>
          <w:tab w:val="num" w:pos="0"/>
        </w:tabs>
        <w:ind w:left="709" w:hanging="709"/>
      </w:pPr>
    </w:lvl>
    <w:lvl w:ilvl="5">
      <w:start w:val="1"/>
      <w:numFmt w:val="decimal"/>
      <w:lvlText w:val="C-%1.%2.%3.%4.%5.%6"/>
      <w:lvlJc w:val="left"/>
      <w:pPr>
        <w:tabs>
          <w:tab w:val="num" w:pos="0"/>
        </w:tabs>
        <w:ind w:left="709" w:hanging="709"/>
      </w:pPr>
    </w:lvl>
    <w:lvl w:ilvl="6">
      <w:start w:val="1"/>
      <w:numFmt w:val="decimal"/>
      <w:lvlText w:val="%1.%2.%3.%4.%5.%6.%7"/>
      <w:lvlJc w:val="left"/>
      <w:pPr>
        <w:tabs>
          <w:tab w:val="num" w:pos="0"/>
        </w:tabs>
        <w:ind w:left="709" w:hanging="709"/>
      </w:pPr>
    </w:lvl>
    <w:lvl w:ilvl="7">
      <w:start w:val="1"/>
      <w:numFmt w:val="decimal"/>
      <w:lvlText w:val="%1.%2.%3.%4.%5.%6.%7.%8"/>
      <w:lvlJc w:val="left"/>
      <w:pPr>
        <w:tabs>
          <w:tab w:val="num" w:pos="0"/>
        </w:tabs>
        <w:ind w:left="709" w:hanging="709"/>
      </w:pPr>
    </w:lvl>
    <w:lvl w:ilvl="8">
      <w:start w:val="1"/>
      <w:numFmt w:val="decimal"/>
      <w:lvlText w:val="%1.%2.%3.%4.%5.%6.%7.%8.%9"/>
      <w:lvlJc w:val="left"/>
      <w:pPr>
        <w:tabs>
          <w:tab w:val="num" w:pos="0"/>
        </w:tabs>
        <w:ind w:left="709" w:hanging="709"/>
      </w:pPr>
    </w:lvl>
  </w:abstractNum>
  <w:abstractNum w:abstractNumId="125" w15:restartNumberingAfterBreak="0">
    <w:nsid w:val="3C4867F4"/>
    <w:multiLevelType w:val="multilevel"/>
    <w:tmpl w:val="B7584E52"/>
    <w:lvl w:ilvl="0">
      <w:start w:val="1"/>
      <w:numFmt w:val="decimal"/>
      <w:lvlText w:val="B-%1"/>
      <w:lvlJc w:val="left"/>
      <w:pPr>
        <w:tabs>
          <w:tab w:val="num" w:pos="0"/>
        </w:tabs>
        <w:ind w:left="709" w:hanging="709"/>
      </w:pPr>
      <w:rPr>
        <w:rFonts w:hint="default"/>
      </w:rPr>
    </w:lvl>
    <w:lvl w:ilvl="1">
      <w:start w:val="1"/>
      <w:numFmt w:val="decimal"/>
      <w:lvlText w:val="B-%1.%2"/>
      <w:lvlJc w:val="left"/>
      <w:pPr>
        <w:tabs>
          <w:tab w:val="num" w:pos="0"/>
        </w:tabs>
        <w:ind w:left="709" w:hanging="709"/>
      </w:pPr>
      <w:rPr>
        <w:rFonts w:hint="default"/>
        <w:i w:val="0"/>
      </w:rPr>
    </w:lvl>
    <w:lvl w:ilvl="2">
      <w:start w:val="1"/>
      <w:numFmt w:val="decimal"/>
      <w:lvlText w:val="B-%1.%2.%3"/>
      <w:lvlJc w:val="left"/>
      <w:pPr>
        <w:tabs>
          <w:tab w:val="num" w:pos="0"/>
        </w:tabs>
        <w:ind w:left="709" w:hanging="709"/>
      </w:pPr>
      <w:rPr>
        <w:rFonts w:hint="default"/>
      </w:rPr>
    </w:lvl>
    <w:lvl w:ilvl="3">
      <w:start w:val="1"/>
      <w:numFmt w:val="decimal"/>
      <w:lvlText w:val="B-%1.%2.%3.%4"/>
      <w:lvlJc w:val="left"/>
      <w:pPr>
        <w:tabs>
          <w:tab w:val="num" w:pos="0"/>
        </w:tabs>
        <w:ind w:left="709" w:hanging="709"/>
      </w:pPr>
      <w:rPr>
        <w:rFonts w:hint="default"/>
      </w:rPr>
    </w:lvl>
    <w:lvl w:ilvl="4">
      <w:start w:val="1"/>
      <w:numFmt w:val="decimal"/>
      <w:lvlText w:val="B-%1.%2.%3.%4.%5"/>
      <w:lvlJc w:val="left"/>
      <w:pPr>
        <w:tabs>
          <w:tab w:val="num" w:pos="0"/>
        </w:tabs>
        <w:ind w:left="709" w:hanging="709"/>
      </w:pPr>
      <w:rPr>
        <w:rFonts w:hint="default"/>
      </w:rPr>
    </w:lvl>
    <w:lvl w:ilvl="5">
      <w:start w:val="1"/>
      <w:numFmt w:val="decimal"/>
      <w:lvlText w:val="B-%1.%2.%3.%4.%5.%6"/>
      <w:lvlJc w:val="left"/>
      <w:pPr>
        <w:tabs>
          <w:tab w:val="num" w:pos="0"/>
        </w:tabs>
        <w:ind w:left="709" w:hanging="709"/>
      </w:pPr>
      <w:rPr>
        <w:rFonts w:hint="default"/>
      </w:rPr>
    </w:lvl>
    <w:lvl w:ilvl="6">
      <w:start w:val="1"/>
      <w:numFmt w:val="decimal"/>
      <w:lvlText w:val="B-%1.%2.%3.%4.%5.%6.%7"/>
      <w:lvlJc w:val="left"/>
      <w:pPr>
        <w:tabs>
          <w:tab w:val="num" w:pos="0"/>
        </w:tabs>
        <w:ind w:left="709" w:hanging="709"/>
      </w:pPr>
      <w:rPr>
        <w:rFonts w:hint="default"/>
      </w:rPr>
    </w:lvl>
    <w:lvl w:ilvl="7">
      <w:start w:val="1"/>
      <w:numFmt w:val="decimal"/>
      <w:lvlText w:val="B-%1.%2.%3.%4.%5.%6.%7.%8"/>
      <w:lvlJc w:val="left"/>
      <w:pPr>
        <w:tabs>
          <w:tab w:val="num" w:pos="0"/>
        </w:tabs>
        <w:ind w:left="709" w:hanging="709"/>
      </w:pPr>
      <w:rPr>
        <w:rFonts w:hint="default"/>
      </w:rPr>
    </w:lvl>
    <w:lvl w:ilvl="8">
      <w:start w:val="1"/>
      <w:numFmt w:val="decimal"/>
      <w:lvlText w:val="B-%1.%2.%3.%4.%5.%6.%7.%8.%9"/>
      <w:lvlJc w:val="left"/>
      <w:pPr>
        <w:tabs>
          <w:tab w:val="num" w:pos="0"/>
        </w:tabs>
        <w:ind w:left="709" w:hanging="709"/>
      </w:pPr>
      <w:rPr>
        <w:rFonts w:hint="default"/>
      </w:rPr>
    </w:lvl>
  </w:abstractNum>
  <w:abstractNum w:abstractNumId="126" w15:restartNumberingAfterBreak="0">
    <w:nsid w:val="3CA37AE0"/>
    <w:multiLevelType w:val="multilevel"/>
    <w:tmpl w:val="7EDE8010"/>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27" w15:restartNumberingAfterBreak="0">
    <w:nsid w:val="3D180862"/>
    <w:multiLevelType w:val="multilevel"/>
    <w:tmpl w:val="B7584E52"/>
    <w:lvl w:ilvl="0">
      <w:start w:val="1"/>
      <w:numFmt w:val="decimal"/>
      <w:lvlText w:val="B-%1"/>
      <w:lvlJc w:val="left"/>
      <w:pPr>
        <w:tabs>
          <w:tab w:val="num" w:pos="0"/>
        </w:tabs>
        <w:ind w:left="709" w:hanging="709"/>
      </w:pPr>
      <w:rPr>
        <w:rFonts w:hint="default"/>
      </w:rPr>
    </w:lvl>
    <w:lvl w:ilvl="1">
      <w:start w:val="1"/>
      <w:numFmt w:val="decimal"/>
      <w:lvlText w:val="B-%1.%2"/>
      <w:lvlJc w:val="left"/>
      <w:pPr>
        <w:tabs>
          <w:tab w:val="num" w:pos="0"/>
        </w:tabs>
        <w:ind w:left="709" w:hanging="709"/>
      </w:pPr>
      <w:rPr>
        <w:rFonts w:hint="default"/>
        <w:i w:val="0"/>
      </w:rPr>
    </w:lvl>
    <w:lvl w:ilvl="2">
      <w:start w:val="1"/>
      <w:numFmt w:val="decimal"/>
      <w:lvlText w:val="B-%1.%2.%3"/>
      <w:lvlJc w:val="left"/>
      <w:pPr>
        <w:tabs>
          <w:tab w:val="num" w:pos="0"/>
        </w:tabs>
        <w:ind w:left="709" w:hanging="709"/>
      </w:pPr>
      <w:rPr>
        <w:rFonts w:hint="default"/>
      </w:rPr>
    </w:lvl>
    <w:lvl w:ilvl="3">
      <w:start w:val="1"/>
      <w:numFmt w:val="decimal"/>
      <w:lvlText w:val="B-%1.%2.%3.%4"/>
      <w:lvlJc w:val="left"/>
      <w:pPr>
        <w:tabs>
          <w:tab w:val="num" w:pos="0"/>
        </w:tabs>
        <w:ind w:left="709" w:hanging="709"/>
      </w:pPr>
      <w:rPr>
        <w:rFonts w:hint="default"/>
      </w:rPr>
    </w:lvl>
    <w:lvl w:ilvl="4">
      <w:start w:val="1"/>
      <w:numFmt w:val="decimal"/>
      <w:lvlText w:val="B-%1.%2.%3.%4.%5"/>
      <w:lvlJc w:val="left"/>
      <w:pPr>
        <w:tabs>
          <w:tab w:val="num" w:pos="0"/>
        </w:tabs>
        <w:ind w:left="709" w:hanging="709"/>
      </w:pPr>
      <w:rPr>
        <w:rFonts w:hint="default"/>
      </w:rPr>
    </w:lvl>
    <w:lvl w:ilvl="5">
      <w:start w:val="1"/>
      <w:numFmt w:val="decimal"/>
      <w:lvlText w:val="B-%1.%2.%3.%4.%5.%6"/>
      <w:lvlJc w:val="left"/>
      <w:pPr>
        <w:tabs>
          <w:tab w:val="num" w:pos="0"/>
        </w:tabs>
        <w:ind w:left="709" w:hanging="709"/>
      </w:pPr>
      <w:rPr>
        <w:rFonts w:hint="default"/>
      </w:rPr>
    </w:lvl>
    <w:lvl w:ilvl="6">
      <w:start w:val="1"/>
      <w:numFmt w:val="decimal"/>
      <w:lvlText w:val="B-%1.%2.%3.%4.%5.%6.%7"/>
      <w:lvlJc w:val="left"/>
      <w:pPr>
        <w:tabs>
          <w:tab w:val="num" w:pos="0"/>
        </w:tabs>
        <w:ind w:left="709" w:hanging="709"/>
      </w:pPr>
      <w:rPr>
        <w:rFonts w:hint="default"/>
      </w:rPr>
    </w:lvl>
    <w:lvl w:ilvl="7">
      <w:start w:val="1"/>
      <w:numFmt w:val="decimal"/>
      <w:lvlText w:val="B-%1.%2.%3.%4.%5.%6.%7.%8"/>
      <w:lvlJc w:val="left"/>
      <w:pPr>
        <w:tabs>
          <w:tab w:val="num" w:pos="0"/>
        </w:tabs>
        <w:ind w:left="709" w:hanging="709"/>
      </w:pPr>
      <w:rPr>
        <w:rFonts w:hint="default"/>
      </w:rPr>
    </w:lvl>
    <w:lvl w:ilvl="8">
      <w:start w:val="1"/>
      <w:numFmt w:val="decimal"/>
      <w:lvlText w:val="B-%1.%2.%3.%4.%5.%6.%7.%8.%9"/>
      <w:lvlJc w:val="left"/>
      <w:pPr>
        <w:tabs>
          <w:tab w:val="num" w:pos="0"/>
        </w:tabs>
        <w:ind w:left="709" w:hanging="709"/>
      </w:pPr>
      <w:rPr>
        <w:rFonts w:hint="default"/>
      </w:rPr>
    </w:lvl>
  </w:abstractNum>
  <w:abstractNum w:abstractNumId="128" w15:restartNumberingAfterBreak="0">
    <w:nsid w:val="3DBB7AC9"/>
    <w:multiLevelType w:val="multilevel"/>
    <w:tmpl w:val="6FC09478"/>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29" w15:restartNumberingAfterBreak="0">
    <w:nsid w:val="3DD546B0"/>
    <w:multiLevelType w:val="multilevel"/>
    <w:tmpl w:val="B7584E52"/>
    <w:lvl w:ilvl="0">
      <w:start w:val="1"/>
      <w:numFmt w:val="decimal"/>
      <w:lvlText w:val="B-%1"/>
      <w:lvlJc w:val="left"/>
      <w:pPr>
        <w:tabs>
          <w:tab w:val="num" w:pos="0"/>
        </w:tabs>
        <w:ind w:left="709" w:hanging="709"/>
      </w:pPr>
      <w:rPr>
        <w:rFonts w:hint="default"/>
      </w:rPr>
    </w:lvl>
    <w:lvl w:ilvl="1">
      <w:start w:val="1"/>
      <w:numFmt w:val="decimal"/>
      <w:lvlText w:val="B-%1.%2"/>
      <w:lvlJc w:val="left"/>
      <w:pPr>
        <w:tabs>
          <w:tab w:val="num" w:pos="0"/>
        </w:tabs>
        <w:ind w:left="709" w:hanging="709"/>
      </w:pPr>
      <w:rPr>
        <w:rFonts w:hint="default"/>
        <w:i w:val="0"/>
      </w:rPr>
    </w:lvl>
    <w:lvl w:ilvl="2">
      <w:start w:val="1"/>
      <w:numFmt w:val="decimal"/>
      <w:lvlText w:val="B-%1.%2.%3"/>
      <w:lvlJc w:val="left"/>
      <w:pPr>
        <w:tabs>
          <w:tab w:val="num" w:pos="0"/>
        </w:tabs>
        <w:ind w:left="709" w:hanging="709"/>
      </w:pPr>
      <w:rPr>
        <w:rFonts w:hint="default"/>
      </w:rPr>
    </w:lvl>
    <w:lvl w:ilvl="3">
      <w:start w:val="1"/>
      <w:numFmt w:val="decimal"/>
      <w:lvlText w:val="B-%1.%2.%3.%4"/>
      <w:lvlJc w:val="left"/>
      <w:pPr>
        <w:tabs>
          <w:tab w:val="num" w:pos="0"/>
        </w:tabs>
        <w:ind w:left="709" w:hanging="709"/>
      </w:pPr>
      <w:rPr>
        <w:rFonts w:hint="default"/>
      </w:rPr>
    </w:lvl>
    <w:lvl w:ilvl="4">
      <w:start w:val="1"/>
      <w:numFmt w:val="decimal"/>
      <w:lvlText w:val="B-%1.%2.%3.%4.%5"/>
      <w:lvlJc w:val="left"/>
      <w:pPr>
        <w:tabs>
          <w:tab w:val="num" w:pos="0"/>
        </w:tabs>
        <w:ind w:left="709" w:hanging="709"/>
      </w:pPr>
      <w:rPr>
        <w:rFonts w:hint="default"/>
      </w:rPr>
    </w:lvl>
    <w:lvl w:ilvl="5">
      <w:start w:val="1"/>
      <w:numFmt w:val="decimal"/>
      <w:lvlText w:val="B-%1.%2.%3.%4.%5.%6"/>
      <w:lvlJc w:val="left"/>
      <w:pPr>
        <w:tabs>
          <w:tab w:val="num" w:pos="0"/>
        </w:tabs>
        <w:ind w:left="709" w:hanging="709"/>
      </w:pPr>
      <w:rPr>
        <w:rFonts w:hint="default"/>
      </w:rPr>
    </w:lvl>
    <w:lvl w:ilvl="6">
      <w:start w:val="1"/>
      <w:numFmt w:val="decimal"/>
      <w:lvlText w:val="B-%1.%2.%3.%4.%5.%6.%7"/>
      <w:lvlJc w:val="left"/>
      <w:pPr>
        <w:tabs>
          <w:tab w:val="num" w:pos="0"/>
        </w:tabs>
        <w:ind w:left="709" w:hanging="709"/>
      </w:pPr>
      <w:rPr>
        <w:rFonts w:hint="default"/>
      </w:rPr>
    </w:lvl>
    <w:lvl w:ilvl="7">
      <w:start w:val="1"/>
      <w:numFmt w:val="decimal"/>
      <w:lvlText w:val="B-%1.%2.%3.%4.%5.%6.%7.%8"/>
      <w:lvlJc w:val="left"/>
      <w:pPr>
        <w:tabs>
          <w:tab w:val="num" w:pos="0"/>
        </w:tabs>
        <w:ind w:left="709" w:hanging="709"/>
      </w:pPr>
      <w:rPr>
        <w:rFonts w:hint="default"/>
      </w:rPr>
    </w:lvl>
    <w:lvl w:ilvl="8">
      <w:start w:val="1"/>
      <w:numFmt w:val="decimal"/>
      <w:lvlText w:val="B-%1.%2.%3.%4.%5.%6.%7.%8.%9"/>
      <w:lvlJc w:val="left"/>
      <w:pPr>
        <w:tabs>
          <w:tab w:val="num" w:pos="0"/>
        </w:tabs>
        <w:ind w:left="709" w:hanging="709"/>
      </w:pPr>
      <w:rPr>
        <w:rFonts w:hint="default"/>
      </w:rPr>
    </w:lvl>
  </w:abstractNum>
  <w:abstractNum w:abstractNumId="130" w15:restartNumberingAfterBreak="0">
    <w:nsid w:val="3ECD028F"/>
    <w:multiLevelType w:val="multilevel"/>
    <w:tmpl w:val="68A4DF96"/>
    <w:lvl w:ilvl="0">
      <w:start w:val="1"/>
      <w:numFmt w:val="decimal"/>
      <w:lvlText w:val="C-%1"/>
      <w:lvlJc w:val="left"/>
      <w:pPr>
        <w:tabs>
          <w:tab w:val="num" w:pos="0"/>
        </w:tabs>
        <w:ind w:left="709" w:hanging="709"/>
      </w:pPr>
    </w:lvl>
    <w:lvl w:ilvl="1">
      <w:start w:val="1"/>
      <w:numFmt w:val="decimal"/>
      <w:lvlText w:val="C-%1.%2"/>
      <w:lvlJc w:val="left"/>
      <w:pPr>
        <w:tabs>
          <w:tab w:val="num" w:pos="0"/>
        </w:tabs>
        <w:ind w:left="709" w:hanging="709"/>
      </w:pPr>
      <w:rPr>
        <w:i w:val="0"/>
      </w:rPr>
    </w:lvl>
    <w:lvl w:ilvl="2">
      <w:start w:val="1"/>
      <w:numFmt w:val="decimal"/>
      <w:lvlText w:val="C-%1.%2.%3"/>
      <w:lvlJc w:val="left"/>
      <w:pPr>
        <w:tabs>
          <w:tab w:val="num" w:pos="0"/>
        </w:tabs>
        <w:ind w:left="709" w:hanging="709"/>
      </w:pPr>
    </w:lvl>
    <w:lvl w:ilvl="3">
      <w:start w:val="1"/>
      <w:numFmt w:val="decimal"/>
      <w:lvlText w:val="C-%1.%2.%3.%4"/>
      <w:lvlJc w:val="left"/>
      <w:pPr>
        <w:tabs>
          <w:tab w:val="num" w:pos="0"/>
        </w:tabs>
        <w:ind w:left="709" w:hanging="709"/>
      </w:pPr>
    </w:lvl>
    <w:lvl w:ilvl="4">
      <w:start w:val="1"/>
      <w:numFmt w:val="decimal"/>
      <w:lvlText w:val="C-%1.%2.%3.%4.%5"/>
      <w:lvlJc w:val="left"/>
      <w:pPr>
        <w:tabs>
          <w:tab w:val="num" w:pos="0"/>
        </w:tabs>
        <w:ind w:left="709" w:hanging="709"/>
      </w:pPr>
    </w:lvl>
    <w:lvl w:ilvl="5">
      <w:start w:val="1"/>
      <w:numFmt w:val="decimal"/>
      <w:lvlText w:val="C-%1.%2.%3.%4.%5.%6"/>
      <w:lvlJc w:val="left"/>
      <w:pPr>
        <w:tabs>
          <w:tab w:val="num" w:pos="0"/>
        </w:tabs>
        <w:ind w:left="709" w:hanging="709"/>
      </w:pPr>
    </w:lvl>
    <w:lvl w:ilvl="6">
      <w:start w:val="1"/>
      <w:numFmt w:val="decimal"/>
      <w:lvlText w:val="%1.%2.%3.%4.%5.%6.%7"/>
      <w:lvlJc w:val="left"/>
      <w:pPr>
        <w:tabs>
          <w:tab w:val="num" w:pos="0"/>
        </w:tabs>
        <w:ind w:left="709" w:hanging="709"/>
      </w:pPr>
    </w:lvl>
    <w:lvl w:ilvl="7">
      <w:start w:val="1"/>
      <w:numFmt w:val="decimal"/>
      <w:lvlText w:val="%1.%2.%3.%4.%5.%6.%7.%8"/>
      <w:lvlJc w:val="left"/>
      <w:pPr>
        <w:tabs>
          <w:tab w:val="num" w:pos="0"/>
        </w:tabs>
        <w:ind w:left="709" w:hanging="709"/>
      </w:pPr>
    </w:lvl>
    <w:lvl w:ilvl="8">
      <w:start w:val="1"/>
      <w:numFmt w:val="decimal"/>
      <w:lvlText w:val="%1.%2.%3.%4.%5.%6.%7.%8.%9"/>
      <w:lvlJc w:val="left"/>
      <w:pPr>
        <w:tabs>
          <w:tab w:val="num" w:pos="0"/>
        </w:tabs>
        <w:ind w:left="709" w:hanging="709"/>
      </w:pPr>
    </w:lvl>
  </w:abstractNum>
  <w:abstractNum w:abstractNumId="131" w15:restartNumberingAfterBreak="0">
    <w:nsid w:val="3ED36A25"/>
    <w:multiLevelType w:val="multilevel"/>
    <w:tmpl w:val="68A4DF96"/>
    <w:lvl w:ilvl="0">
      <w:start w:val="1"/>
      <w:numFmt w:val="decimal"/>
      <w:lvlText w:val="C-%1"/>
      <w:lvlJc w:val="left"/>
      <w:pPr>
        <w:tabs>
          <w:tab w:val="num" w:pos="0"/>
        </w:tabs>
        <w:ind w:left="709" w:hanging="709"/>
      </w:pPr>
    </w:lvl>
    <w:lvl w:ilvl="1">
      <w:start w:val="1"/>
      <w:numFmt w:val="decimal"/>
      <w:lvlText w:val="C-%1.%2"/>
      <w:lvlJc w:val="left"/>
      <w:pPr>
        <w:tabs>
          <w:tab w:val="num" w:pos="0"/>
        </w:tabs>
        <w:ind w:left="709" w:hanging="709"/>
      </w:pPr>
      <w:rPr>
        <w:i w:val="0"/>
      </w:rPr>
    </w:lvl>
    <w:lvl w:ilvl="2">
      <w:start w:val="1"/>
      <w:numFmt w:val="decimal"/>
      <w:lvlText w:val="C-%1.%2.%3"/>
      <w:lvlJc w:val="left"/>
      <w:pPr>
        <w:tabs>
          <w:tab w:val="num" w:pos="0"/>
        </w:tabs>
        <w:ind w:left="709" w:hanging="709"/>
      </w:pPr>
    </w:lvl>
    <w:lvl w:ilvl="3">
      <w:start w:val="1"/>
      <w:numFmt w:val="decimal"/>
      <w:lvlText w:val="C-%1.%2.%3.%4"/>
      <w:lvlJc w:val="left"/>
      <w:pPr>
        <w:tabs>
          <w:tab w:val="num" w:pos="0"/>
        </w:tabs>
        <w:ind w:left="709" w:hanging="709"/>
      </w:pPr>
    </w:lvl>
    <w:lvl w:ilvl="4">
      <w:start w:val="1"/>
      <w:numFmt w:val="decimal"/>
      <w:lvlText w:val="C-%1.%2.%3.%4.%5"/>
      <w:lvlJc w:val="left"/>
      <w:pPr>
        <w:tabs>
          <w:tab w:val="num" w:pos="0"/>
        </w:tabs>
        <w:ind w:left="709" w:hanging="709"/>
      </w:pPr>
    </w:lvl>
    <w:lvl w:ilvl="5">
      <w:start w:val="1"/>
      <w:numFmt w:val="decimal"/>
      <w:lvlText w:val="C-%1.%2.%3.%4.%5.%6"/>
      <w:lvlJc w:val="left"/>
      <w:pPr>
        <w:tabs>
          <w:tab w:val="num" w:pos="0"/>
        </w:tabs>
        <w:ind w:left="709" w:hanging="709"/>
      </w:pPr>
    </w:lvl>
    <w:lvl w:ilvl="6">
      <w:start w:val="1"/>
      <w:numFmt w:val="decimal"/>
      <w:lvlText w:val="%1.%2.%3.%4.%5.%6.%7"/>
      <w:lvlJc w:val="left"/>
      <w:pPr>
        <w:tabs>
          <w:tab w:val="num" w:pos="0"/>
        </w:tabs>
        <w:ind w:left="709" w:hanging="709"/>
      </w:pPr>
    </w:lvl>
    <w:lvl w:ilvl="7">
      <w:start w:val="1"/>
      <w:numFmt w:val="decimal"/>
      <w:lvlText w:val="%1.%2.%3.%4.%5.%6.%7.%8"/>
      <w:lvlJc w:val="left"/>
      <w:pPr>
        <w:tabs>
          <w:tab w:val="num" w:pos="0"/>
        </w:tabs>
        <w:ind w:left="709" w:hanging="709"/>
      </w:pPr>
    </w:lvl>
    <w:lvl w:ilvl="8">
      <w:start w:val="1"/>
      <w:numFmt w:val="decimal"/>
      <w:lvlText w:val="%1.%2.%3.%4.%5.%6.%7.%8.%9"/>
      <w:lvlJc w:val="left"/>
      <w:pPr>
        <w:tabs>
          <w:tab w:val="num" w:pos="0"/>
        </w:tabs>
        <w:ind w:left="709" w:hanging="709"/>
      </w:pPr>
    </w:lvl>
  </w:abstractNum>
  <w:abstractNum w:abstractNumId="132" w15:restartNumberingAfterBreak="0">
    <w:nsid w:val="3F281E0D"/>
    <w:multiLevelType w:val="multilevel"/>
    <w:tmpl w:val="B7584E52"/>
    <w:lvl w:ilvl="0">
      <w:start w:val="1"/>
      <w:numFmt w:val="decimal"/>
      <w:lvlText w:val="B-%1"/>
      <w:lvlJc w:val="left"/>
      <w:pPr>
        <w:tabs>
          <w:tab w:val="num" w:pos="0"/>
        </w:tabs>
        <w:ind w:left="709" w:hanging="709"/>
      </w:pPr>
      <w:rPr>
        <w:rFonts w:hint="default"/>
      </w:rPr>
    </w:lvl>
    <w:lvl w:ilvl="1">
      <w:start w:val="1"/>
      <w:numFmt w:val="decimal"/>
      <w:lvlText w:val="B-%1.%2"/>
      <w:lvlJc w:val="left"/>
      <w:pPr>
        <w:tabs>
          <w:tab w:val="num" w:pos="0"/>
        </w:tabs>
        <w:ind w:left="709" w:hanging="709"/>
      </w:pPr>
      <w:rPr>
        <w:rFonts w:hint="default"/>
        <w:i w:val="0"/>
      </w:rPr>
    </w:lvl>
    <w:lvl w:ilvl="2">
      <w:start w:val="1"/>
      <w:numFmt w:val="decimal"/>
      <w:lvlText w:val="B-%1.%2.%3"/>
      <w:lvlJc w:val="left"/>
      <w:pPr>
        <w:tabs>
          <w:tab w:val="num" w:pos="0"/>
        </w:tabs>
        <w:ind w:left="709" w:hanging="709"/>
      </w:pPr>
      <w:rPr>
        <w:rFonts w:hint="default"/>
      </w:rPr>
    </w:lvl>
    <w:lvl w:ilvl="3">
      <w:start w:val="1"/>
      <w:numFmt w:val="decimal"/>
      <w:lvlText w:val="B-%1.%2.%3.%4"/>
      <w:lvlJc w:val="left"/>
      <w:pPr>
        <w:tabs>
          <w:tab w:val="num" w:pos="0"/>
        </w:tabs>
        <w:ind w:left="709" w:hanging="709"/>
      </w:pPr>
      <w:rPr>
        <w:rFonts w:hint="default"/>
      </w:rPr>
    </w:lvl>
    <w:lvl w:ilvl="4">
      <w:start w:val="1"/>
      <w:numFmt w:val="decimal"/>
      <w:lvlText w:val="B-%1.%2.%3.%4.%5"/>
      <w:lvlJc w:val="left"/>
      <w:pPr>
        <w:tabs>
          <w:tab w:val="num" w:pos="0"/>
        </w:tabs>
        <w:ind w:left="709" w:hanging="709"/>
      </w:pPr>
      <w:rPr>
        <w:rFonts w:hint="default"/>
      </w:rPr>
    </w:lvl>
    <w:lvl w:ilvl="5">
      <w:start w:val="1"/>
      <w:numFmt w:val="decimal"/>
      <w:lvlText w:val="B-%1.%2.%3.%4.%5.%6"/>
      <w:lvlJc w:val="left"/>
      <w:pPr>
        <w:tabs>
          <w:tab w:val="num" w:pos="0"/>
        </w:tabs>
        <w:ind w:left="709" w:hanging="709"/>
      </w:pPr>
      <w:rPr>
        <w:rFonts w:hint="default"/>
      </w:rPr>
    </w:lvl>
    <w:lvl w:ilvl="6">
      <w:start w:val="1"/>
      <w:numFmt w:val="decimal"/>
      <w:lvlText w:val="B-%1.%2.%3.%4.%5.%6.%7"/>
      <w:lvlJc w:val="left"/>
      <w:pPr>
        <w:tabs>
          <w:tab w:val="num" w:pos="0"/>
        </w:tabs>
        <w:ind w:left="709" w:hanging="709"/>
      </w:pPr>
      <w:rPr>
        <w:rFonts w:hint="default"/>
      </w:rPr>
    </w:lvl>
    <w:lvl w:ilvl="7">
      <w:start w:val="1"/>
      <w:numFmt w:val="decimal"/>
      <w:lvlText w:val="B-%1.%2.%3.%4.%5.%6.%7.%8"/>
      <w:lvlJc w:val="left"/>
      <w:pPr>
        <w:tabs>
          <w:tab w:val="num" w:pos="0"/>
        </w:tabs>
        <w:ind w:left="709" w:hanging="709"/>
      </w:pPr>
      <w:rPr>
        <w:rFonts w:hint="default"/>
      </w:rPr>
    </w:lvl>
    <w:lvl w:ilvl="8">
      <w:start w:val="1"/>
      <w:numFmt w:val="decimal"/>
      <w:lvlText w:val="B-%1.%2.%3.%4.%5.%6.%7.%8.%9"/>
      <w:lvlJc w:val="left"/>
      <w:pPr>
        <w:tabs>
          <w:tab w:val="num" w:pos="0"/>
        </w:tabs>
        <w:ind w:left="709" w:hanging="709"/>
      </w:pPr>
      <w:rPr>
        <w:rFonts w:hint="default"/>
      </w:rPr>
    </w:lvl>
  </w:abstractNum>
  <w:abstractNum w:abstractNumId="133" w15:restartNumberingAfterBreak="0">
    <w:nsid w:val="40832BD5"/>
    <w:multiLevelType w:val="multilevel"/>
    <w:tmpl w:val="70667346"/>
    <w:lvl w:ilvl="0">
      <w:start w:val="1"/>
      <w:numFmt w:val="decimal"/>
      <w:lvlText w:val="B-%1"/>
      <w:lvlJc w:val="left"/>
      <w:pPr>
        <w:tabs>
          <w:tab w:val="num" w:pos="0"/>
        </w:tabs>
        <w:ind w:left="709" w:hanging="709"/>
      </w:pPr>
      <w:rPr>
        <w:rFonts w:hint="default"/>
      </w:rPr>
    </w:lvl>
    <w:lvl w:ilvl="1">
      <w:start w:val="1"/>
      <w:numFmt w:val="decimal"/>
      <w:lvlText w:val="B-%1.%2"/>
      <w:lvlJc w:val="left"/>
      <w:pPr>
        <w:tabs>
          <w:tab w:val="num" w:pos="1080"/>
        </w:tabs>
        <w:ind w:left="864" w:hanging="864"/>
      </w:pPr>
      <w:rPr>
        <w:rFonts w:hint="default"/>
        <w:i w:val="0"/>
      </w:rPr>
    </w:lvl>
    <w:lvl w:ilvl="2">
      <w:start w:val="1"/>
      <w:numFmt w:val="decimal"/>
      <w:lvlText w:val="B-%1.%2.%3"/>
      <w:lvlJc w:val="left"/>
      <w:pPr>
        <w:tabs>
          <w:tab w:val="num" w:pos="1296"/>
        </w:tabs>
        <w:ind w:left="1080" w:hanging="1080"/>
      </w:pPr>
      <w:rPr>
        <w:rFonts w:hint="default"/>
      </w:rPr>
    </w:lvl>
    <w:lvl w:ilvl="3">
      <w:start w:val="1"/>
      <w:numFmt w:val="decimal"/>
      <w:lvlText w:val="B-%1.%2.%3.%4"/>
      <w:lvlJc w:val="left"/>
      <w:pPr>
        <w:tabs>
          <w:tab w:val="num" w:pos="0"/>
        </w:tabs>
        <w:ind w:left="1080" w:hanging="1080"/>
      </w:pPr>
      <w:rPr>
        <w:rFonts w:hint="default"/>
      </w:rPr>
    </w:lvl>
    <w:lvl w:ilvl="4">
      <w:start w:val="1"/>
      <w:numFmt w:val="decimal"/>
      <w:lvlText w:val="B-%1.%2.%3.%4.%5"/>
      <w:lvlJc w:val="left"/>
      <w:pPr>
        <w:tabs>
          <w:tab w:val="num" w:pos="0"/>
        </w:tabs>
        <w:ind w:left="709" w:hanging="709"/>
      </w:pPr>
      <w:rPr>
        <w:rFonts w:hint="default"/>
      </w:rPr>
    </w:lvl>
    <w:lvl w:ilvl="5">
      <w:start w:val="1"/>
      <w:numFmt w:val="decimal"/>
      <w:lvlText w:val="B-%1.%2.%3.%4.%5.%6"/>
      <w:lvlJc w:val="left"/>
      <w:pPr>
        <w:tabs>
          <w:tab w:val="num" w:pos="0"/>
        </w:tabs>
        <w:ind w:left="709" w:hanging="709"/>
      </w:pPr>
      <w:rPr>
        <w:rFonts w:hint="default"/>
      </w:rPr>
    </w:lvl>
    <w:lvl w:ilvl="6">
      <w:start w:val="1"/>
      <w:numFmt w:val="decimal"/>
      <w:lvlText w:val="B-%1.%2.%3.%4.%5.%6.%7"/>
      <w:lvlJc w:val="left"/>
      <w:pPr>
        <w:tabs>
          <w:tab w:val="num" w:pos="0"/>
        </w:tabs>
        <w:ind w:left="709" w:hanging="709"/>
      </w:pPr>
      <w:rPr>
        <w:rFonts w:hint="default"/>
      </w:rPr>
    </w:lvl>
    <w:lvl w:ilvl="7">
      <w:start w:val="1"/>
      <w:numFmt w:val="decimal"/>
      <w:lvlText w:val="B-%1.%2.%3.%4.%5.%6.%7.%8"/>
      <w:lvlJc w:val="left"/>
      <w:pPr>
        <w:tabs>
          <w:tab w:val="num" w:pos="0"/>
        </w:tabs>
        <w:ind w:left="709" w:hanging="709"/>
      </w:pPr>
      <w:rPr>
        <w:rFonts w:hint="default"/>
      </w:rPr>
    </w:lvl>
    <w:lvl w:ilvl="8">
      <w:start w:val="1"/>
      <w:numFmt w:val="decimal"/>
      <w:lvlText w:val="B-%1.%2.%3.%4.%5.%6.%7.%8.%9"/>
      <w:lvlJc w:val="left"/>
      <w:pPr>
        <w:tabs>
          <w:tab w:val="num" w:pos="0"/>
        </w:tabs>
        <w:ind w:left="709" w:hanging="709"/>
      </w:pPr>
      <w:rPr>
        <w:rFonts w:hint="default"/>
      </w:rPr>
    </w:lvl>
  </w:abstractNum>
  <w:abstractNum w:abstractNumId="134" w15:restartNumberingAfterBreak="0">
    <w:nsid w:val="410933E9"/>
    <w:multiLevelType w:val="multilevel"/>
    <w:tmpl w:val="B7584E52"/>
    <w:lvl w:ilvl="0">
      <w:start w:val="1"/>
      <w:numFmt w:val="decimal"/>
      <w:lvlText w:val="B-%1"/>
      <w:lvlJc w:val="left"/>
      <w:pPr>
        <w:tabs>
          <w:tab w:val="num" w:pos="0"/>
        </w:tabs>
        <w:ind w:left="709" w:hanging="709"/>
      </w:pPr>
      <w:rPr>
        <w:rFonts w:hint="default"/>
      </w:rPr>
    </w:lvl>
    <w:lvl w:ilvl="1">
      <w:start w:val="1"/>
      <w:numFmt w:val="decimal"/>
      <w:lvlText w:val="B-%1.%2"/>
      <w:lvlJc w:val="left"/>
      <w:pPr>
        <w:tabs>
          <w:tab w:val="num" w:pos="0"/>
        </w:tabs>
        <w:ind w:left="709" w:hanging="709"/>
      </w:pPr>
      <w:rPr>
        <w:rFonts w:hint="default"/>
        <w:i w:val="0"/>
      </w:rPr>
    </w:lvl>
    <w:lvl w:ilvl="2">
      <w:start w:val="1"/>
      <w:numFmt w:val="decimal"/>
      <w:lvlText w:val="B-%1.%2.%3"/>
      <w:lvlJc w:val="left"/>
      <w:pPr>
        <w:tabs>
          <w:tab w:val="num" w:pos="0"/>
        </w:tabs>
        <w:ind w:left="709" w:hanging="709"/>
      </w:pPr>
      <w:rPr>
        <w:rFonts w:hint="default"/>
      </w:rPr>
    </w:lvl>
    <w:lvl w:ilvl="3">
      <w:start w:val="1"/>
      <w:numFmt w:val="decimal"/>
      <w:lvlText w:val="B-%1.%2.%3.%4"/>
      <w:lvlJc w:val="left"/>
      <w:pPr>
        <w:tabs>
          <w:tab w:val="num" w:pos="0"/>
        </w:tabs>
        <w:ind w:left="709" w:hanging="709"/>
      </w:pPr>
      <w:rPr>
        <w:rFonts w:hint="default"/>
      </w:rPr>
    </w:lvl>
    <w:lvl w:ilvl="4">
      <w:start w:val="1"/>
      <w:numFmt w:val="decimal"/>
      <w:lvlText w:val="B-%1.%2.%3.%4.%5"/>
      <w:lvlJc w:val="left"/>
      <w:pPr>
        <w:tabs>
          <w:tab w:val="num" w:pos="0"/>
        </w:tabs>
        <w:ind w:left="709" w:hanging="709"/>
      </w:pPr>
      <w:rPr>
        <w:rFonts w:hint="default"/>
      </w:rPr>
    </w:lvl>
    <w:lvl w:ilvl="5">
      <w:start w:val="1"/>
      <w:numFmt w:val="decimal"/>
      <w:lvlText w:val="B-%1.%2.%3.%4.%5.%6"/>
      <w:lvlJc w:val="left"/>
      <w:pPr>
        <w:tabs>
          <w:tab w:val="num" w:pos="0"/>
        </w:tabs>
        <w:ind w:left="709" w:hanging="709"/>
      </w:pPr>
      <w:rPr>
        <w:rFonts w:hint="default"/>
      </w:rPr>
    </w:lvl>
    <w:lvl w:ilvl="6">
      <w:start w:val="1"/>
      <w:numFmt w:val="decimal"/>
      <w:lvlText w:val="B-%1.%2.%3.%4.%5.%6.%7"/>
      <w:lvlJc w:val="left"/>
      <w:pPr>
        <w:tabs>
          <w:tab w:val="num" w:pos="0"/>
        </w:tabs>
        <w:ind w:left="709" w:hanging="709"/>
      </w:pPr>
      <w:rPr>
        <w:rFonts w:hint="default"/>
      </w:rPr>
    </w:lvl>
    <w:lvl w:ilvl="7">
      <w:start w:val="1"/>
      <w:numFmt w:val="decimal"/>
      <w:lvlText w:val="B-%1.%2.%3.%4.%5.%6.%7.%8"/>
      <w:lvlJc w:val="left"/>
      <w:pPr>
        <w:tabs>
          <w:tab w:val="num" w:pos="0"/>
        </w:tabs>
        <w:ind w:left="709" w:hanging="709"/>
      </w:pPr>
      <w:rPr>
        <w:rFonts w:hint="default"/>
      </w:rPr>
    </w:lvl>
    <w:lvl w:ilvl="8">
      <w:start w:val="1"/>
      <w:numFmt w:val="decimal"/>
      <w:lvlText w:val="B-%1.%2.%3.%4.%5.%6.%7.%8.%9"/>
      <w:lvlJc w:val="left"/>
      <w:pPr>
        <w:tabs>
          <w:tab w:val="num" w:pos="0"/>
        </w:tabs>
        <w:ind w:left="709" w:hanging="709"/>
      </w:pPr>
      <w:rPr>
        <w:rFonts w:hint="default"/>
      </w:rPr>
    </w:lvl>
  </w:abstractNum>
  <w:abstractNum w:abstractNumId="135" w15:restartNumberingAfterBreak="0">
    <w:nsid w:val="417907D2"/>
    <w:multiLevelType w:val="multilevel"/>
    <w:tmpl w:val="70667346"/>
    <w:lvl w:ilvl="0">
      <w:start w:val="1"/>
      <w:numFmt w:val="decimal"/>
      <w:lvlText w:val="B-%1"/>
      <w:lvlJc w:val="left"/>
      <w:pPr>
        <w:tabs>
          <w:tab w:val="num" w:pos="0"/>
        </w:tabs>
        <w:ind w:left="709" w:hanging="709"/>
      </w:pPr>
      <w:rPr>
        <w:rFonts w:hint="default"/>
      </w:rPr>
    </w:lvl>
    <w:lvl w:ilvl="1">
      <w:start w:val="1"/>
      <w:numFmt w:val="decimal"/>
      <w:lvlText w:val="B-%1.%2"/>
      <w:lvlJc w:val="left"/>
      <w:pPr>
        <w:tabs>
          <w:tab w:val="num" w:pos="1080"/>
        </w:tabs>
        <w:ind w:left="864" w:hanging="864"/>
      </w:pPr>
      <w:rPr>
        <w:rFonts w:hint="default"/>
        <w:i w:val="0"/>
      </w:rPr>
    </w:lvl>
    <w:lvl w:ilvl="2">
      <w:start w:val="1"/>
      <w:numFmt w:val="decimal"/>
      <w:lvlText w:val="B-%1.%2.%3"/>
      <w:lvlJc w:val="left"/>
      <w:pPr>
        <w:tabs>
          <w:tab w:val="num" w:pos="1296"/>
        </w:tabs>
        <w:ind w:left="1080" w:hanging="1080"/>
      </w:pPr>
      <w:rPr>
        <w:rFonts w:hint="default"/>
      </w:rPr>
    </w:lvl>
    <w:lvl w:ilvl="3">
      <w:start w:val="1"/>
      <w:numFmt w:val="decimal"/>
      <w:lvlText w:val="B-%1.%2.%3.%4"/>
      <w:lvlJc w:val="left"/>
      <w:pPr>
        <w:tabs>
          <w:tab w:val="num" w:pos="0"/>
        </w:tabs>
        <w:ind w:left="1080" w:hanging="1080"/>
      </w:pPr>
      <w:rPr>
        <w:rFonts w:hint="default"/>
      </w:rPr>
    </w:lvl>
    <w:lvl w:ilvl="4">
      <w:start w:val="1"/>
      <w:numFmt w:val="decimal"/>
      <w:lvlText w:val="B-%1.%2.%3.%4.%5"/>
      <w:lvlJc w:val="left"/>
      <w:pPr>
        <w:tabs>
          <w:tab w:val="num" w:pos="0"/>
        </w:tabs>
        <w:ind w:left="709" w:hanging="709"/>
      </w:pPr>
      <w:rPr>
        <w:rFonts w:hint="default"/>
      </w:rPr>
    </w:lvl>
    <w:lvl w:ilvl="5">
      <w:start w:val="1"/>
      <w:numFmt w:val="decimal"/>
      <w:lvlText w:val="B-%1.%2.%3.%4.%5.%6"/>
      <w:lvlJc w:val="left"/>
      <w:pPr>
        <w:tabs>
          <w:tab w:val="num" w:pos="0"/>
        </w:tabs>
        <w:ind w:left="709" w:hanging="709"/>
      </w:pPr>
      <w:rPr>
        <w:rFonts w:hint="default"/>
      </w:rPr>
    </w:lvl>
    <w:lvl w:ilvl="6">
      <w:start w:val="1"/>
      <w:numFmt w:val="decimal"/>
      <w:lvlText w:val="B-%1.%2.%3.%4.%5.%6.%7"/>
      <w:lvlJc w:val="left"/>
      <w:pPr>
        <w:tabs>
          <w:tab w:val="num" w:pos="0"/>
        </w:tabs>
        <w:ind w:left="709" w:hanging="709"/>
      </w:pPr>
      <w:rPr>
        <w:rFonts w:hint="default"/>
      </w:rPr>
    </w:lvl>
    <w:lvl w:ilvl="7">
      <w:start w:val="1"/>
      <w:numFmt w:val="decimal"/>
      <w:lvlText w:val="B-%1.%2.%3.%4.%5.%6.%7.%8"/>
      <w:lvlJc w:val="left"/>
      <w:pPr>
        <w:tabs>
          <w:tab w:val="num" w:pos="0"/>
        </w:tabs>
        <w:ind w:left="709" w:hanging="709"/>
      </w:pPr>
      <w:rPr>
        <w:rFonts w:hint="default"/>
      </w:rPr>
    </w:lvl>
    <w:lvl w:ilvl="8">
      <w:start w:val="1"/>
      <w:numFmt w:val="decimal"/>
      <w:lvlText w:val="B-%1.%2.%3.%4.%5.%6.%7.%8.%9"/>
      <w:lvlJc w:val="left"/>
      <w:pPr>
        <w:tabs>
          <w:tab w:val="num" w:pos="0"/>
        </w:tabs>
        <w:ind w:left="709" w:hanging="709"/>
      </w:pPr>
      <w:rPr>
        <w:rFonts w:hint="default"/>
      </w:rPr>
    </w:lvl>
  </w:abstractNum>
  <w:abstractNum w:abstractNumId="136" w15:restartNumberingAfterBreak="0">
    <w:nsid w:val="41B15F26"/>
    <w:multiLevelType w:val="multilevel"/>
    <w:tmpl w:val="B7584E52"/>
    <w:lvl w:ilvl="0">
      <w:start w:val="1"/>
      <w:numFmt w:val="decimal"/>
      <w:lvlText w:val="B-%1"/>
      <w:lvlJc w:val="left"/>
      <w:pPr>
        <w:tabs>
          <w:tab w:val="num" w:pos="0"/>
        </w:tabs>
        <w:ind w:left="709" w:hanging="709"/>
      </w:pPr>
      <w:rPr>
        <w:rFonts w:hint="default"/>
      </w:rPr>
    </w:lvl>
    <w:lvl w:ilvl="1">
      <w:start w:val="1"/>
      <w:numFmt w:val="decimal"/>
      <w:lvlText w:val="B-%1.%2"/>
      <w:lvlJc w:val="left"/>
      <w:pPr>
        <w:tabs>
          <w:tab w:val="num" w:pos="0"/>
        </w:tabs>
        <w:ind w:left="709" w:hanging="709"/>
      </w:pPr>
      <w:rPr>
        <w:rFonts w:hint="default"/>
        <w:i w:val="0"/>
      </w:rPr>
    </w:lvl>
    <w:lvl w:ilvl="2">
      <w:start w:val="1"/>
      <w:numFmt w:val="decimal"/>
      <w:lvlText w:val="B-%1.%2.%3"/>
      <w:lvlJc w:val="left"/>
      <w:pPr>
        <w:tabs>
          <w:tab w:val="num" w:pos="0"/>
        </w:tabs>
        <w:ind w:left="709" w:hanging="709"/>
      </w:pPr>
      <w:rPr>
        <w:rFonts w:hint="default"/>
      </w:rPr>
    </w:lvl>
    <w:lvl w:ilvl="3">
      <w:start w:val="1"/>
      <w:numFmt w:val="decimal"/>
      <w:lvlText w:val="B-%1.%2.%3.%4"/>
      <w:lvlJc w:val="left"/>
      <w:pPr>
        <w:tabs>
          <w:tab w:val="num" w:pos="0"/>
        </w:tabs>
        <w:ind w:left="709" w:hanging="709"/>
      </w:pPr>
      <w:rPr>
        <w:rFonts w:hint="default"/>
      </w:rPr>
    </w:lvl>
    <w:lvl w:ilvl="4">
      <w:start w:val="1"/>
      <w:numFmt w:val="decimal"/>
      <w:lvlText w:val="B-%1.%2.%3.%4.%5"/>
      <w:lvlJc w:val="left"/>
      <w:pPr>
        <w:tabs>
          <w:tab w:val="num" w:pos="0"/>
        </w:tabs>
        <w:ind w:left="709" w:hanging="709"/>
      </w:pPr>
      <w:rPr>
        <w:rFonts w:hint="default"/>
      </w:rPr>
    </w:lvl>
    <w:lvl w:ilvl="5">
      <w:start w:val="1"/>
      <w:numFmt w:val="decimal"/>
      <w:lvlText w:val="B-%1.%2.%3.%4.%5.%6"/>
      <w:lvlJc w:val="left"/>
      <w:pPr>
        <w:tabs>
          <w:tab w:val="num" w:pos="0"/>
        </w:tabs>
        <w:ind w:left="709" w:hanging="709"/>
      </w:pPr>
      <w:rPr>
        <w:rFonts w:hint="default"/>
      </w:rPr>
    </w:lvl>
    <w:lvl w:ilvl="6">
      <w:start w:val="1"/>
      <w:numFmt w:val="decimal"/>
      <w:lvlText w:val="B-%1.%2.%3.%4.%5.%6.%7"/>
      <w:lvlJc w:val="left"/>
      <w:pPr>
        <w:tabs>
          <w:tab w:val="num" w:pos="0"/>
        </w:tabs>
        <w:ind w:left="709" w:hanging="709"/>
      </w:pPr>
      <w:rPr>
        <w:rFonts w:hint="default"/>
      </w:rPr>
    </w:lvl>
    <w:lvl w:ilvl="7">
      <w:start w:val="1"/>
      <w:numFmt w:val="decimal"/>
      <w:lvlText w:val="B-%1.%2.%3.%4.%5.%6.%7.%8"/>
      <w:lvlJc w:val="left"/>
      <w:pPr>
        <w:tabs>
          <w:tab w:val="num" w:pos="0"/>
        </w:tabs>
        <w:ind w:left="709" w:hanging="709"/>
      </w:pPr>
      <w:rPr>
        <w:rFonts w:hint="default"/>
      </w:rPr>
    </w:lvl>
    <w:lvl w:ilvl="8">
      <w:start w:val="1"/>
      <w:numFmt w:val="decimal"/>
      <w:lvlText w:val="B-%1.%2.%3.%4.%5.%6.%7.%8.%9"/>
      <w:lvlJc w:val="left"/>
      <w:pPr>
        <w:tabs>
          <w:tab w:val="num" w:pos="0"/>
        </w:tabs>
        <w:ind w:left="709" w:hanging="709"/>
      </w:pPr>
      <w:rPr>
        <w:rFonts w:hint="default"/>
      </w:rPr>
    </w:lvl>
  </w:abstractNum>
  <w:abstractNum w:abstractNumId="137" w15:restartNumberingAfterBreak="0">
    <w:nsid w:val="41BE4501"/>
    <w:multiLevelType w:val="multilevel"/>
    <w:tmpl w:val="18C831A8"/>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38" w15:restartNumberingAfterBreak="0">
    <w:nsid w:val="425C7554"/>
    <w:multiLevelType w:val="multilevel"/>
    <w:tmpl w:val="EA0683E8"/>
    <w:lvl w:ilvl="0">
      <w:start w:val="1"/>
      <w:numFmt w:val="bullet"/>
      <w:lvlText w:val=""/>
      <w:lvlJc w:val="left"/>
      <w:pPr>
        <w:tabs>
          <w:tab w:val="num" w:pos="0"/>
        </w:tabs>
        <w:ind w:left="360" w:hanging="360"/>
      </w:pPr>
      <w:rPr>
        <w:rFonts w:ascii="Symbol" w:hAnsi="Symbol" w:cs="Symbol" w:hint="default"/>
      </w:rPr>
    </w:lvl>
    <w:lvl w:ilvl="1">
      <w:start w:val="1"/>
      <w:numFmt w:val="bullet"/>
      <w:lvlText w:val="o"/>
      <w:lvlJc w:val="left"/>
      <w:pPr>
        <w:tabs>
          <w:tab w:val="num" w:pos="0"/>
        </w:tabs>
        <w:ind w:left="1080" w:hanging="360"/>
      </w:pPr>
      <w:rPr>
        <w:rFonts w:ascii="Courier New" w:hAnsi="Courier New" w:cs="Courier New" w:hint="default"/>
      </w:rPr>
    </w:lvl>
    <w:lvl w:ilvl="2">
      <w:start w:val="1"/>
      <w:numFmt w:val="bullet"/>
      <w:lvlText w:val=""/>
      <w:lvlJc w:val="left"/>
      <w:pPr>
        <w:tabs>
          <w:tab w:val="num" w:pos="0"/>
        </w:tabs>
        <w:ind w:left="1800" w:hanging="360"/>
      </w:pPr>
      <w:rPr>
        <w:rFonts w:ascii="Wingdings" w:hAnsi="Wingdings" w:cs="Wingdings" w:hint="default"/>
      </w:rPr>
    </w:lvl>
    <w:lvl w:ilvl="3">
      <w:start w:val="1"/>
      <w:numFmt w:val="bullet"/>
      <w:lvlText w:val=""/>
      <w:lvlJc w:val="left"/>
      <w:pPr>
        <w:tabs>
          <w:tab w:val="num" w:pos="0"/>
        </w:tabs>
        <w:ind w:left="2520" w:hanging="360"/>
      </w:pPr>
      <w:rPr>
        <w:rFonts w:ascii="Symbol" w:hAnsi="Symbol" w:cs="Symbol" w:hint="default"/>
      </w:rPr>
    </w:lvl>
    <w:lvl w:ilvl="4">
      <w:start w:val="1"/>
      <w:numFmt w:val="bullet"/>
      <w:lvlText w:val="o"/>
      <w:lvlJc w:val="left"/>
      <w:pPr>
        <w:tabs>
          <w:tab w:val="num" w:pos="0"/>
        </w:tabs>
        <w:ind w:left="3240" w:hanging="360"/>
      </w:pPr>
      <w:rPr>
        <w:rFonts w:ascii="Courier New" w:hAnsi="Courier New" w:cs="Courier New" w:hint="default"/>
      </w:rPr>
    </w:lvl>
    <w:lvl w:ilvl="5">
      <w:start w:val="1"/>
      <w:numFmt w:val="bullet"/>
      <w:lvlText w:val=""/>
      <w:lvlJc w:val="left"/>
      <w:pPr>
        <w:tabs>
          <w:tab w:val="num" w:pos="0"/>
        </w:tabs>
        <w:ind w:left="3960" w:hanging="360"/>
      </w:pPr>
      <w:rPr>
        <w:rFonts w:ascii="Wingdings" w:hAnsi="Wingdings" w:cs="Wingdings" w:hint="default"/>
      </w:rPr>
    </w:lvl>
    <w:lvl w:ilvl="6">
      <w:start w:val="1"/>
      <w:numFmt w:val="bullet"/>
      <w:lvlText w:val=""/>
      <w:lvlJc w:val="left"/>
      <w:pPr>
        <w:tabs>
          <w:tab w:val="num" w:pos="0"/>
        </w:tabs>
        <w:ind w:left="4680" w:hanging="360"/>
      </w:pPr>
      <w:rPr>
        <w:rFonts w:ascii="Symbol" w:hAnsi="Symbol" w:cs="Symbol" w:hint="default"/>
      </w:rPr>
    </w:lvl>
    <w:lvl w:ilvl="7">
      <w:start w:val="1"/>
      <w:numFmt w:val="bullet"/>
      <w:lvlText w:val="o"/>
      <w:lvlJc w:val="left"/>
      <w:pPr>
        <w:tabs>
          <w:tab w:val="num" w:pos="0"/>
        </w:tabs>
        <w:ind w:left="5400" w:hanging="360"/>
      </w:pPr>
      <w:rPr>
        <w:rFonts w:ascii="Courier New" w:hAnsi="Courier New" w:cs="Courier New" w:hint="default"/>
      </w:rPr>
    </w:lvl>
    <w:lvl w:ilvl="8">
      <w:start w:val="1"/>
      <w:numFmt w:val="bullet"/>
      <w:lvlText w:val=""/>
      <w:lvlJc w:val="left"/>
      <w:pPr>
        <w:tabs>
          <w:tab w:val="num" w:pos="0"/>
        </w:tabs>
        <w:ind w:left="6120" w:hanging="360"/>
      </w:pPr>
      <w:rPr>
        <w:rFonts w:ascii="Wingdings" w:hAnsi="Wingdings" w:cs="Wingdings" w:hint="default"/>
      </w:rPr>
    </w:lvl>
  </w:abstractNum>
  <w:abstractNum w:abstractNumId="139" w15:restartNumberingAfterBreak="0">
    <w:nsid w:val="42B25B8A"/>
    <w:multiLevelType w:val="multilevel"/>
    <w:tmpl w:val="E95E6FDE"/>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40" w15:restartNumberingAfterBreak="0">
    <w:nsid w:val="42EB7A0A"/>
    <w:multiLevelType w:val="multilevel"/>
    <w:tmpl w:val="B7584E52"/>
    <w:lvl w:ilvl="0">
      <w:start w:val="1"/>
      <w:numFmt w:val="decimal"/>
      <w:lvlText w:val="B-%1"/>
      <w:lvlJc w:val="left"/>
      <w:pPr>
        <w:tabs>
          <w:tab w:val="num" w:pos="0"/>
        </w:tabs>
        <w:ind w:left="709" w:hanging="709"/>
      </w:pPr>
      <w:rPr>
        <w:rFonts w:hint="default"/>
      </w:rPr>
    </w:lvl>
    <w:lvl w:ilvl="1">
      <w:start w:val="1"/>
      <w:numFmt w:val="decimal"/>
      <w:lvlText w:val="B-%1.%2"/>
      <w:lvlJc w:val="left"/>
      <w:pPr>
        <w:tabs>
          <w:tab w:val="num" w:pos="0"/>
        </w:tabs>
        <w:ind w:left="709" w:hanging="709"/>
      </w:pPr>
      <w:rPr>
        <w:rFonts w:hint="default"/>
        <w:i w:val="0"/>
      </w:rPr>
    </w:lvl>
    <w:lvl w:ilvl="2">
      <w:start w:val="1"/>
      <w:numFmt w:val="decimal"/>
      <w:lvlText w:val="B-%1.%2.%3"/>
      <w:lvlJc w:val="left"/>
      <w:pPr>
        <w:tabs>
          <w:tab w:val="num" w:pos="0"/>
        </w:tabs>
        <w:ind w:left="709" w:hanging="709"/>
      </w:pPr>
      <w:rPr>
        <w:rFonts w:hint="default"/>
      </w:rPr>
    </w:lvl>
    <w:lvl w:ilvl="3">
      <w:start w:val="1"/>
      <w:numFmt w:val="decimal"/>
      <w:lvlText w:val="B-%1.%2.%3.%4"/>
      <w:lvlJc w:val="left"/>
      <w:pPr>
        <w:tabs>
          <w:tab w:val="num" w:pos="0"/>
        </w:tabs>
        <w:ind w:left="709" w:hanging="709"/>
      </w:pPr>
      <w:rPr>
        <w:rFonts w:hint="default"/>
      </w:rPr>
    </w:lvl>
    <w:lvl w:ilvl="4">
      <w:start w:val="1"/>
      <w:numFmt w:val="decimal"/>
      <w:lvlText w:val="B-%1.%2.%3.%4.%5"/>
      <w:lvlJc w:val="left"/>
      <w:pPr>
        <w:tabs>
          <w:tab w:val="num" w:pos="0"/>
        </w:tabs>
        <w:ind w:left="709" w:hanging="709"/>
      </w:pPr>
      <w:rPr>
        <w:rFonts w:hint="default"/>
      </w:rPr>
    </w:lvl>
    <w:lvl w:ilvl="5">
      <w:start w:val="1"/>
      <w:numFmt w:val="decimal"/>
      <w:lvlText w:val="B-%1.%2.%3.%4.%5.%6"/>
      <w:lvlJc w:val="left"/>
      <w:pPr>
        <w:tabs>
          <w:tab w:val="num" w:pos="0"/>
        </w:tabs>
        <w:ind w:left="709" w:hanging="709"/>
      </w:pPr>
      <w:rPr>
        <w:rFonts w:hint="default"/>
      </w:rPr>
    </w:lvl>
    <w:lvl w:ilvl="6">
      <w:start w:val="1"/>
      <w:numFmt w:val="decimal"/>
      <w:lvlText w:val="B-%1.%2.%3.%4.%5.%6.%7"/>
      <w:lvlJc w:val="left"/>
      <w:pPr>
        <w:tabs>
          <w:tab w:val="num" w:pos="0"/>
        </w:tabs>
        <w:ind w:left="709" w:hanging="709"/>
      </w:pPr>
      <w:rPr>
        <w:rFonts w:hint="default"/>
      </w:rPr>
    </w:lvl>
    <w:lvl w:ilvl="7">
      <w:start w:val="1"/>
      <w:numFmt w:val="decimal"/>
      <w:lvlText w:val="B-%1.%2.%3.%4.%5.%6.%7.%8"/>
      <w:lvlJc w:val="left"/>
      <w:pPr>
        <w:tabs>
          <w:tab w:val="num" w:pos="0"/>
        </w:tabs>
        <w:ind w:left="709" w:hanging="709"/>
      </w:pPr>
      <w:rPr>
        <w:rFonts w:hint="default"/>
      </w:rPr>
    </w:lvl>
    <w:lvl w:ilvl="8">
      <w:start w:val="1"/>
      <w:numFmt w:val="decimal"/>
      <w:lvlText w:val="B-%1.%2.%3.%4.%5.%6.%7.%8.%9"/>
      <w:lvlJc w:val="left"/>
      <w:pPr>
        <w:tabs>
          <w:tab w:val="num" w:pos="0"/>
        </w:tabs>
        <w:ind w:left="709" w:hanging="709"/>
      </w:pPr>
      <w:rPr>
        <w:rFonts w:hint="default"/>
      </w:rPr>
    </w:lvl>
  </w:abstractNum>
  <w:abstractNum w:abstractNumId="141" w15:restartNumberingAfterBreak="0">
    <w:nsid w:val="44023C1F"/>
    <w:multiLevelType w:val="multilevel"/>
    <w:tmpl w:val="49525D34"/>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42" w15:restartNumberingAfterBreak="0">
    <w:nsid w:val="455C26B6"/>
    <w:multiLevelType w:val="multilevel"/>
    <w:tmpl w:val="B7584E52"/>
    <w:lvl w:ilvl="0">
      <w:start w:val="1"/>
      <w:numFmt w:val="decimal"/>
      <w:lvlText w:val="B-%1"/>
      <w:lvlJc w:val="left"/>
      <w:pPr>
        <w:tabs>
          <w:tab w:val="num" w:pos="0"/>
        </w:tabs>
        <w:ind w:left="709" w:hanging="709"/>
      </w:pPr>
      <w:rPr>
        <w:rFonts w:hint="default"/>
      </w:rPr>
    </w:lvl>
    <w:lvl w:ilvl="1">
      <w:start w:val="1"/>
      <w:numFmt w:val="decimal"/>
      <w:lvlText w:val="B-%1.%2"/>
      <w:lvlJc w:val="left"/>
      <w:pPr>
        <w:tabs>
          <w:tab w:val="num" w:pos="0"/>
        </w:tabs>
        <w:ind w:left="709" w:hanging="709"/>
      </w:pPr>
      <w:rPr>
        <w:rFonts w:hint="default"/>
        <w:i w:val="0"/>
      </w:rPr>
    </w:lvl>
    <w:lvl w:ilvl="2">
      <w:start w:val="1"/>
      <w:numFmt w:val="decimal"/>
      <w:lvlText w:val="B-%1.%2.%3"/>
      <w:lvlJc w:val="left"/>
      <w:pPr>
        <w:tabs>
          <w:tab w:val="num" w:pos="0"/>
        </w:tabs>
        <w:ind w:left="709" w:hanging="709"/>
      </w:pPr>
      <w:rPr>
        <w:rFonts w:hint="default"/>
      </w:rPr>
    </w:lvl>
    <w:lvl w:ilvl="3">
      <w:start w:val="1"/>
      <w:numFmt w:val="decimal"/>
      <w:lvlText w:val="B-%1.%2.%3.%4"/>
      <w:lvlJc w:val="left"/>
      <w:pPr>
        <w:tabs>
          <w:tab w:val="num" w:pos="0"/>
        </w:tabs>
        <w:ind w:left="709" w:hanging="709"/>
      </w:pPr>
      <w:rPr>
        <w:rFonts w:hint="default"/>
      </w:rPr>
    </w:lvl>
    <w:lvl w:ilvl="4">
      <w:start w:val="1"/>
      <w:numFmt w:val="decimal"/>
      <w:lvlText w:val="B-%1.%2.%3.%4.%5"/>
      <w:lvlJc w:val="left"/>
      <w:pPr>
        <w:tabs>
          <w:tab w:val="num" w:pos="0"/>
        </w:tabs>
        <w:ind w:left="709" w:hanging="709"/>
      </w:pPr>
      <w:rPr>
        <w:rFonts w:hint="default"/>
      </w:rPr>
    </w:lvl>
    <w:lvl w:ilvl="5">
      <w:start w:val="1"/>
      <w:numFmt w:val="decimal"/>
      <w:lvlText w:val="B-%1.%2.%3.%4.%5.%6"/>
      <w:lvlJc w:val="left"/>
      <w:pPr>
        <w:tabs>
          <w:tab w:val="num" w:pos="0"/>
        </w:tabs>
        <w:ind w:left="709" w:hanging="709"/>
      </w:pPr>
      <w:rPr>
        <w:rFonts w:hint="default"/>
      </w:rPr>
    </w:lvl>
    <w:lvl w:ilvl="6">
      <w:start w:val="1"/>
      <w:numFmt w:val="decimal"/>
      <w:lvlText w:val="B-%1.%2.%3.%4.%5.%6.%7"/>
      <w:lvlJc w:val="left"/>
      <w:pPr>
        <w:tabs>
          <w:tab w:val="num" w:pos="0"/>
        </w:tabs>
        <w:ind w:left="709" w:hanging="709"/>
      </w:pPr>
      <w:rPr>
        <w:rFonts w:hint="default"/>
      </w:rPr>
    </w:lvl>
    <w:lvl w:ilvl="7">
      <w:start w:val="1"/>
      <w:numFmt w:val="decimal"/>
      <w:lvlText w:val="B-%1.%2.%3.%4.%5.%6.%7.%8"/>
      <w:lvlJc w:val="left"/>
      <w:pPr>
        <w:tabs>
          <w:tab w:val="num" w:pos="0"/>
        </w:tabs>
        <w:ind w:left="709" w:hanging="709"/>
      </w:pPr>
      <w:rPr>
        <w:rFonts w:hint="default"/>
      </w:rPr>
    </w:lvl>
    <w:lvl w:ilvl="8">
      <w:start w:val="1"/>
      <w:numFmt w:val="decimal"/>
      <w:lvlText w:val="B-%1.%2.%3.%4.%5.%6.%7.%8.%9"/>
      <w:lvlJc w:val="left"/>
      <w:pPr>
        <w:tabs>
          <w:tab w:val="num" w:pos="0"/>
        </w:tabs>
        <w:ind w:left="709" w:hanging="709"/>
      </w:pPr>
      <w:rPr>
        <w:rFonts w:hint="default"/>
      </w:rPr>
    </w:lvl>
  </w:abstractNum>
  <w:abstractNum w:abstractNumId="143" w15:restartNumberingAfterBreak="0">
    <w:nsid w:val="45905971"/>
    <w:multiLevelType w:val="multilevel"/>
    <w:tmpl w:val="70667346"/>
    <w:lvl w:ilvl="0">
      <w:start w:val="1"/>
      <w:numFmt w:val="decimal"/>
      <w:lvlText w:val="B-%1"/>
      <w:lvlJc w:val="left"/>
      <w:pPr>
        <w:tabs>
          <w:tab w:val="num" w:pos="0"/>
        </w:tabs>
        <w:ind w:left="709" w:hanging="709"/>
      </w:pPr>
      <w:rPr>
        <w:rFonts w:hint="default"/>
      </w:rPr>
    </w:lvl>
    <w:lvl w:ilvl="1">
      <w:start w:val="1"/>
      <w:numFmt w:val="decimal"/>
      <w:lvlText w:val="B-%1.%2"/>
      <w:lvlJc w:val="left"/>
      <w:pPr>
        <w:tabs>
          <w:tab w:val="num" w:pos="1080"/>
        </w:tabs>
        <w:ind w:left="864" w:hanging="864"/>
      </w:pPr>
      <w:rPr>
        <w:rFonts w:hint="default"/>
        <w:i w:val="0"/>
      </w:rPr>
    </w:lvl>
    <w:lvl w:ilvl="2">
      <w:start w:val="1"/>
      <w:numFmt w:val="decimal"/>
      <w:lvlText w:val="B-%1.%2.%3"/>
      <w:lvlJc w:val="left"/>
      <w:pPr>
        <w:tabs>
          <w:tab w:val="num" w:pos="1296"/>
        </w:tabs>
        <w:ind w:left="1080" w:hanging="1080"/>
      </w:pPr>
      <w:rPr>
        <w:rFonts w:hint="default"/>
      </w:rPr>
    </w:lvl>
    <w:lvl w:ilvl="3">
      <w:start w:val="1"/>
      <w:numFmt w:val="decimal"/>
      <w:lvlText w:val="B-%1.%2.%3.%4"/>
      <w:lvlJc w:val="left"/>
      <w:pPr>
        <w:tabs>
          <w:tab w:val="num" w:pos="0"/>
        </w:tabs>
        <w:ind w:left="1080" w:hanging="1080"/>
      </w:pPr>
      <w:rPr>
        <w:rFonts w:hint="default"/>
      </w:rPr>
    </w:lvl>
    <w:lvl w:ilvl="4">
      <w:start w:val="1"/>
      <w:numFmt w:val="decimal"/>
      <w:lvlText w:val="B-%1.%2.%3.%4.%5"/>
      <w:lvlJc w:val="left"/>
      <w:pPr>
        <w:tabs>
          <w:tab w:val="num" w:pos="0"/>
        </w:tabs>
        <w:ind w:left="709" w:hanging="709"/>
      </w:pPr>
      <w:rPr>
        <w:rFonts w:hint="default"/>
      </w:rPr>
    </w:lvl>
    <w:lvl w:ilvl="5">
      <w:start w:val="1"/>
      <w:numFmt w:val="decimal"/>
      <w:lvlText w:val="B-%1.%2.%3.%4.%5.%6"/>
      <w:lvlJc w:val="left"/>
      <w:pPr>
        <w:tabs>
          <w:tab w:val="num" w:pos="0"/>
        </w:tabs>
        <w:ind w:left="709" w:hanging="709"/>
      </w:pPr>
      <w:rPr>
        <w:rFonts w:hint="default"/>
      </w:rPr>
    </w:lvl>
    <w:lvl w:ilvl="6">
      <w:start w:val="1"/>
      <w:numFmt w:val="decimal"/>
      <w:lvlText w:val="B-%1.%2.%3.%4.%5.%6.%7"/>
      <w:lvlJc w:val="left"/>
      <w:pPr>
        <w:tabs>
          <w:tab w:val="num" w:pos="0"/>
        </w:tabs>
        <w:ind w:left="709" w:hanging="709"/>
      </w:pPr>
      <w:rPr>
        <w:rFonts w:hint="default"/>
      </w:rPr>
    </w:lvl>
    <w:lvl w:ilvl="7">
      <w:start w:val="1"/>
      <w:numFmt w:val="decimal"/>
      <w:lvlText w:val="B-%1.%2.%3.%4.%5.%6.%7.%8"/>
      <w:lvlJc w:val="left"/>
      <w:pPr>
        <w:tabs>
          <w:tab w:val="num" w:pos="0"/>
        </w:tabs>
        <w:ind w:left="709" w:hanging="709"/>
      </w:pPr>
      <w:rPr>
        <w:rFonts w:hint="default"/>
      </w:rPr>
    </w:lvl>
    <w:lvl w:ilvl="8">
      <w:start w:val="1"/>
      <w:numFmt w:val="decimal"/>
      <w:lvlText w:val="B-%1.%2.%3.%4.%5.%6.%7.%8.%9"/>
      <w:lvlJc w:val="left"/>
      <w:pPr>
        <w:tabs>
          <w:tab w:val="num" w:pos="0"/>
        </w:tabs>
        <w:ind w:left="709" w:hanging="709"/>
      </w:pPr>
      <w:rPr>
        <w:rFonts w:hint="default"/>
      </w:rPr>
    </w:lvl>
  </w:abstractNum>
  <w:abstractNum w:abstractNumId="144" w15:restartNumberingAfterBreak="0">
    <w:nsid w:val="45EB0685"/>
    <w:multiLevelType w:val="multilevel"/>
    <w:tmpl w:val="AD1A428E"/>
    <w:lvl w:ilvl="0">
      <w:start w:val="1"/>
      <w:numFmt w:val="decimal"/>
      <w:lvlText w:val="[%1]"/>
      <w:lvlJc w:val="left"/>
      <w:pPr>
        <w:tabs>
          <w:tab w:val="num" w:pos="360"/>
        </w:tabs>
        <w:ind w:left="36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45" w15:restartNumberingAfterBreak="0">
    <w:nsid w:val="46AA329C"/>
    <w:multiLevelType w:val="multilevel"/>
    <w:tmpl w:val="B7584E52"/>
    <w:lvl w:ilvl="0">
      <w:start w:val="1"/>
      <w:numFmt w:val="decimal"/>
      <w:lvlText w:val="B-%1"/>
      <w:lvlJc w:val="left"/>
      <w:pPr>
        <w:tabs>
          <w:tab w:val="num" w:pos="0"/>
        </w:tabs>
        <w:ind w:left="709" w:hanging="709"/>
      </w:pPr>
      <w:rPr>
        <w:rFonts w:hint="default"/>
      </w:rPr>
    </w:lvl>
    <w:lvl w:ilvl="1">
      <w:start w:val="1"/>
      <w:numFmt w:val="decimal"/>
      <w:lvlText w:val="B-%1.%2"/>
      <w:lvlJc w:val="left"/>
      <w:pPr>
        <w:tabs>
          <w:tab w:val="num" w:pos="0"/>
        </w:tabs>
        <w:ind w:left="709" w:hanging="709"/>
      </w:pPr>
      <w:rPr>
        <w:rFonts w:hint="default"/>
        <w:i w:val="0"/>
      </w:rPr>
    </w:lvl>
    <w:lvl w:ilvl="2">
      <w:start w:val="1"/>
      <w:numFmt w:val="decimal"/>
      <w:lvlText w:val="B-%1.%2.%3"/>
      <w:lvlJc w:val="left"/>
      <w:pPr>
        <w:tabs>
          <w:tab w:val="num" w:pos="0"/>
        </w:tabs>
        <w:ind w:left="709" w:hanging="709"/>
      </w:pPr>
      <w:rPr>
        <w:rFonts w:hint="default"/>
      </w:rPr>
    </w:lvl>
    <w:lvl w:ilvl="3">
      <w:start w:val="1"/>
      <w:numFmt w:val="decimal"/>
      <w:lvlText w:val="B-%1.%2.%3.%4"/>
      <w:lvlJc w:val="left"/>
      <w:pPr>
        <w:tabs>
          <w:tab w:val="num" w:pos="0"/>
        </w:tabs>
        <w:ind w:left="709" w:hanging="709"/>
      </w:pPr>
      <w:rPr>
        <w:rFonts w:hint="default"/>
      </w:rPr>
    </w:lvl>
    <w:lvl w:ilvl="4">
      <w:start w:val="1"/>
      <w:numFmt w:val="decimal"/>
      <w:lvlText w:val="B-%1.%2.%3.%4.%5"/>
      <w:lvlJc w:val="left"/>
      <w:pPr>
        <w:tabs>
          <w:tab w:val="num" w:pos="0"/>
        </w:tabs>
        <w:ind w:left="709" w:hanging="709"/>
      </w:pPr>
      <w:rPr>
        <w:rFonts w:hint="default"/>
      </w:rPr>
    </w:lvl>
    <w:lvl w:ilvl="5">
      <w:start w:val="1"/>
      <w:numFmt w:val="decimal"/>
      <w:lvlText w:val="B-%1.%2.%3.%4.%5.%6"/>
      <w:lvlJc w:val="left"/>
      <w:pPr>
        <w:tabs>
          <w:tab w:val="num" w:pos="0"/>
        </w:tabs>
        <w:ind w:left="709" w:hanging="709"/>
      </w:pPr>
      <w:rPr>
        <w:rFonts w:hint="default"/>
      </w:rPr>
    </w:lvl>
    <w:lvl w:ilvl="6">
      <w:start w:val="1"/>
      <w:numFmt w:val="decimal"/>
      <w:lvlText w:val="B-%1.%2.%3.%4.%5.%6.%7"/>
      <w:lvlJc w:val="left"/>
      <w:pPr>
        <w:tabs>
          <w:tab w:val="num" w:pos="0"/>
        </w:tabs>
        <w:ind w:left="709" w:hanging="709"/>
      </w:pPr>
      <w:rPr>
        <w:rFonts w:hint="default"/>
      </w:rPr>
    </w:lvl>
    <w:lvl w:ilvl="7">
      <w:start w:val="1"/>
      <w:numFmt w:val="decimal"/>
      <w:lvlText w:val="B-%1.%2.%3.%4.%5.%6.%7.%8"/>
      <w:lvlJc w:val="left"/>
      <w:pPr>
        <w:tabs>
          <w:tab w:val="num" w:pos="0"/>
        </w:tabs>
        <w:ind w:left="709" w:hanging="709"/>
      </w:pPr>
      <w:rPr>
        <w:rFonts w:hint="default"/>
      </w:rPr>
    </w:lvl>
    <w:lvl w:ilvl="8">
      <w:start w:val="1"/>
      <w:numFmt w:val="decimal"/>
      <w:lvlText w:val="B-%1.%2.%3.%4.%5.%6.%7.%8.%9"/>
      <w:lvlJc w:val="left"/>
      <w:pPr>
        <w:tabs>
          <w:tab w:val="num" w:pos="0"/>
        </w:tabs>
        <w:ind w:left="709" w:hanging="709"/>
      </w:pPr>
      <w:rPr>
        <w:rFonts w:hint="default"/>
      </w:rPr>
    </w:lvl>
  </w:abstractNum>
  <w:abstractNum w:abstractNumId="146" w15:restartNumberingAfterBreak="0">
    <w:nsid w:val="473A4B04"/>
    <w:multiLevelType w:val="multilevel"/>
    <w:tmpl w:val="B7584E52"/>
    <w:lvl w:ilvl="0">
      <w:start w:val="1"/>
      <w:numFmt w:val="decimal"/>
      <w:lvlText w:val="B-%1"/>
      <w:lvlJc w:val="left"/>
      <w:pPr>
        <w:tabs>
          <w:tab w:val="num" w:pos="0"/>
        </w:tabs>
        <w:ind w:left="709" w:hanging="709"/>
      </w:pPr>
      <w:rPr>
        <w:rFonts w:hint="default"/>
      </w:rPr>
    </w:lvl>
    <w:lvl w:ilvl="1">
      <w:start w:val="1"/>
      <w:numFmt w:val="decimal"/>
      <w:lvlText w:val="B-%1.%2"/>
      <w:lvlJc w:val="left"/>
      <w:pPr>
        <w:tabs>
          <w:tab w:val="num" w:pos="0"/>
        </w:tabs>
        <w:ind w:left="709" w:hanging="709"/>
      </w:pPr>
      <w:rPr>
        <w:rFonts w:hint="default"/>
        <w:i w:val="0"/>
      </w:rPr>
    </w:lvl>
    <w:lvl w:ilvl="2">
      <w:start w:val="1"/>
      <w:numFmt w:val="decimal"/>
      <w:lvlText w:val="B-%1.%2.%3"/>
      <w:lvlJc w:val="left"/>
      <w:pPr>
        <w:tabs>
          <w:tab w:val="num" w:pos="0"/>
        </w:tabs>
        <w:ind w:left="709" w:hanging="709"/>
      </w:pPr>
      <w:rPr>
        <w:rFonts w:hint="default"/>
      </w:rPr>
    </w:lvl>
    <w:lvl w:ilvl="3">
      <w:start w:val="1"/>
      <w:numFmt w:val="decimal"/>
      <w:lvlText w:val="B-%1.%2.%3.%4"/>
      <w:lvlJc w:val="left"/>
      <w:pPr>
        <w:tabs>
          <w:tab w:val="num" w:pos="0"/>
        </w:tabs>
        <w:ind w:left="709" w:hanging="709"/>
      </w:pPr>
      <w:rPr>
        <w:rFonts w:hint="default"/>
      </w:rPr>
    </w:lvl>
    <w:lvl w:ilvl="4">
      <w:start w:val="1"/>
      <w:numFmt w:val="decimal"/>
      <w:lvlText w:val="B-%1.%2.%3.%4.%5"/>
      <w:lvlJc w:val="left"/>
      <w:pPr>
        <w:tabs>
          <w:tab w:val="num" w:pos="0"/>
        </w:tabs>
        <w:ind w:left="709" w:hanging="709"/>
      </w:pPr>
      <w:rPr>
        <w:rFonts w:hint="default"/>
      </w:rPr>
    </w:lvl>
    <w:lvl w:ilvl="5">
      <w:start w:val="1"/>
      <w:numFmt w:val="decimal"/>
      <w:lvlText w:val="B-%1.%2.%3.%4.%5.%6"/>
      <w:lvlJc w:val="left"/>
      <w:pPr>
        <w:tabs>
          <w:tab w:val="num" w:pos="0"/>
        </w:tabs>
        <w:ind w:left="709" w:hanging="709"/>
      </w:pPr>
      <w:rPr>
        <w:rFonts w:hint="default"/>
      </w:rPr>
    </w:lvl>
    <w:lvl w:ilvl="6">
      <w:start w:val="1"/>
      <w:numFmt w:val="decimal"/>
      <w:lvlText w:val="B-%1.%2.%3.%4.%5.%6.%7"/>
      <w:lvlJc w:val="left"/>
      <w:pPr>
        <w:tabs>
          <w:tab w:val="num" w:pos="0"/>
        </w:tabs>
        <w:ind w:left="709" w:hanging="709"/>
      </w:pPr>
      <w:rPr>
        <w:rFonts w:hint="default"/>
      </w:rPr>
    </w:lvl>
    <w:lvl w:ilvl="7">
      <w:start w:val="1"/>
      <w:numFmt w:val="decimal"/>
      <w:lvlText w:val="B-%1.%2.%3.%4.%5.%6.%7.%8"/>
      <w:lvlJc w:val="left"/>
      <w:pPr>
        <w:tabs>
          <w:tab w:val="num" w:pos="0"/>
        </w:tabs>
        <w:ind w:left="709" w:hanging="709"/>
      </w:pPr>
      <w:rPr>
        <w:rFonts w:hint="default"/>
      </w:rPr>
    </w:lvl>
    <w:lvl w:ilvl="8">
      <w:start w:val="1"/>
      <w:numFmt w:val="decimal"/>
      <w:lvlText w:val="B-%1.%2.%3.%4.%5.%6.%7.%8.%9"/>
      <w:lvlJc w:val="left"/>
      <w:pPr>
        <w:tabs>
          <w:tab w:val="num" w:pos="0"/>
        </w:tabs>
        <w:ind w:left="709" w:hanging="709"/>
      </w:pPr>
      <w:rPr>
        <w:rFonts w:hint="default"/>
      </w:rPr>
    </w:lvl>
  </w:abstractNum>
  <w:abstractNum w:abstractNumId="147" w15:restartNumberingAfterBreak="0">
    <w:nsid w:val="474865ED"/>
    <w:multiLevelType w:val="multilevel"/>
    <w:tmpl w:val="70667346"/>
    <w:lvl w:ilvl="0">
      <w:start w:val="1"/>
      <w:numFmt w:val="decimal"/>
      <w:lvlText w:val="B-%1"/>
      <w:lvlJc w:val="left"/>
      <w:pPr>
        <w:tabs>
          <w:tab w:val="num" w:pos="0"/>
        </w:tabs>
        <w:ind w:left="709" w:hanging="709"/>
      </w:pPr>
      <w:rPr>
        <w:rFonts w:hint="default"/>
      </w:rPr>
    </w:lvl>
    <w:lvl w:ilvl="1">
      <w:start w:val="1"/>
      <w:numFmt w:val="decimal"/>
      <w:lvlText w:val="B-%1.%2"/>
      <w:lvlJc w:val="left"/>
      <w:pPr>
        <w:tabs>
          <w:tab w:val="num" w:pos="1080"/>
        </w:tabs>
        <w:ind w:left="864" w:hanging="864"/>
      </w:pPr>
      <w:rPr>
        <w:rFonts w:hint="default"/>
        <w:i w:val="0"/>
      </w:rPr>
    </w:lvl>
    <w:lvl w:ilvl="2">
      <w:start w:val="1"/>
      <w:numFmt w:val="decimal"/>
      <w:lvlText w:val="B-%1.%2.%3"/>
      <w:lvlJc w:val="left"/>
      <w:pPr>
        <w:tabs>
          <w:tab w:val="num" w:pos="1296"/>
        </w:tabs>
        <w:ind w:left="1080" w:hanging="1080"/>
      </w:pPr>
      <w:rPr>
        <w:rFonts w:hint="default"/>
      </w:rPr>
    </w:lvl>
    <w:lvl w:ilvl="3">
      <w:start w:val="1"/>
      <w:numFmt w:val="decimal"/>
      <w:lvlText w:val="B-%1.%2.%3.%4"/>
      <w:lvlJc w:val="left"/>
      <w:pPr>
        <w:tabs>
          <w:tab w:val="num" w:pos="0"/>
        </w:tabs>
        <w:ind w:left="1080" w:hanging="1080"/>
      </w:pPr>
      <w:rPr>
        <w:rFonts w:hint="default"/>
      </w:rPr>
    </w:lvl>
    <w:lvl w:ilvl="4">
      <w:start w:val="1"/>
      <w:numFmt w:val="decimal"/>
      <w:lvlText w:val="B-%1.%2.%3.%4.%5"/>
      <w:lvlJc w:val="left"/>
      <w:pPr>
        <w:tabs>
          <w:tab w:val="num" w:pos="0"/>
        </w:tabs>
        <w:ind w:left="709" w:hanging="709"/>
      </w:pPr>
      <w:rPr>
        <w:rFonts w:hint="default"/>
      </w:rPr>
    </w:lvl>
    <w:lvl w:ilvl="5">
      <w:start w:val="1"/>
      <w:numFmt w:val="decimal"/>
      <w:lvlText w:val="B-%1.%2.%3.%4.%5.%6"/>
      <w:lvlJc w:val="left"/>
      <w:pPr>
        <w:tabs>
          <w:tab w:val="num" w:pos="0"/>
        </w:tabs>
        <w:ind w:left="709" w:hanging="709"/>
      </w:pPr>
      <w:rPr>
        <w:rFonts w:hint="default"/>
      </w:rPr>
    </w:lvl>
    <w:lvl w:ilvl="6">
      <w:start w:val="1"/>
      <w:numFmt w:val="decimal"/>
      <w:lvlText w:val="B-%1.%2.%3.%4.%5.%6.%7"/>
      <w:lvlJc w:val="left"/>
      <w:pPr>
        <w:tabs>
          <w:tab w:val="num" w:pos="0"/>
        </w:tabs>
        <w:ind w:left="709" w:hanging="709"/>
      </w:pPr>
      <w:rPr>
        <w:rFonts w:hint="default"/>
      </w:rPr>
    </w:lvl>
    <w:lvl w:ilvl="7">
      <w:start w:val="1"/>
      <w:numFmt w:val="decimal"/>
      <w:lvlText w:val="B-%1.%2.%3.%4.%5.%6.%7.%8"/>
      <w:lvlJc w:val="left"/>
      <w:pPr>
        <w:tabs>
          <w:tab w:val="num" w:pos="0"/>
        </w:tabs>
        <w:ind w:left="709" w:hanging="709"/>
      </w:pPr>
      <w:rPr>
        <w:rFonts w:hint="default"/>
      </w:rPr>
    </w:lvl>
    <w:lvl w:ilvl="8">
      <w:start w:val="1"/>
      <w:numFmt w:val="decimal"/>
      <w:lvlText w:val="B-%1.%2.%3.%4.%5.%6.%7.%8.%9"/>
      <w:lvlJc w:val="left"/>
      <w:pPr>
        <w:tabs>
          <w:tab w:val="num" w:pos="0"/>
        </w:tabs>
        <w:ind w:left="709" w:hanging="709"/>
      </w:pPr>
      <w:rPr>
        <w:rFonts w:hint="default"/>
      </w:rPr>
    </w:lvl>
  </w:abstractNum>
  <w:abstractNum w:abstractNumId="148" w15:restartNumberingAfterBreak="0">
    <w:nsid w:val="4757296D"/>
    <w:multiLevelType w:val="multilevel"/>
    <w:tmpl w:val="B7584E52"/>
    <w:lvl w:ilvl="0">
      <w:start w:val="1"/>
      <w:numFmt w:val="decimal"/>
      <w:lvlText w:val="B-%1"/>
      <w:lvlJc w:val="left"/>
      <w:pPr>
        <w:tabs>
          <w:tab w:val="num" w:pos="0"/>
        </w:tabs>
        <w:ind w:left="709" w:hanging="709"/>
      </w:pPr>
      <w:rPr>
        <w:rFonts w:hint="default"/>
      </w:rPr>
    </w:lvl>
    <w:lvl w:ilvl="1">
      <w:start w:val="1"/>
      <w:numFmt w:val="decimal"/>
      <w:lvlText w:val="B-%1.%2"/>
      <w:lvlJc w:val="left"/>
      <w:pPr>
        <w:tabs>
          <w:tab w:val="num" w:pos="0"/>
        </w:tabs>
        <w:ind w:left="709" w:hanging="709"/>
      </w:pPr>
      <w:rPr>
        <w:rFonts w:hint="default"/>
        <w:i w:val="0"/>
      </w:rPr>
    </w:lvl>
    <w:lvl w:ilvl="2">
      <w:start w:val="1"/>
      <w:numFmt w:val="decimal"/>
      <w:lvlText w:val="B-%1.%2.%3"/>
      <w:lvlJc w:val="left"/>
      <w:pPr>
        <w:tabs>
          <w:tab w:val="num" w:pos="0"/>
        </w:tabs>
        <w:ind w:left="709" w:hanging="709"/>
      </w:pPr>
      <w:rPr>
        <w:rFonts w:hint="default"/>
      </w:rPr>
    </w:lvl>
    <w:lvl w:ilvl="3">
      <w:start w:val="1"/>
      <w:numFmt w:val="decimal"/>
      <w:lvlText w:val="B-%1.%2.%3.%4"/>
      <w:lvlJc w:val="left"/>
      <w:pPr>
        <w:tabs>
          <w:tab w:val="num" w:pos="0"/>
        </w:tabs>
        <w:ind w:left="709" w:hanging="709"/>
      </w:pPr>
      <w:rPr>
        <w:rFonts w:hint="default"/>
      </w:rPr>
    </w:lvl>
    <w:lvl w:ilvl="4">
      <w:start w:val="1"/>
      <w:numFmt w:val="decimal"/>
      <w:lvlText w:val="B-%1.%2.%3.%4.%5"/>
      <w:lvlJc w:val="left"/>
      <w:pPr>
        <w:tabs>
          <w:tab w:val="num" w:pos="0"/>
        </w:tabs>
        <w:ind w:left="709" w:hanging="709"/>
      </w:pPr>
      <w:rPr>
        <w:rFonts w:hint="default"/>
      </w:rPr>
    </w:lvl>
    <w:lvl w:ilvl="5">
      <w:start w:val="1"/>
      <w:numFmt w:val="decimal"/>
      <w:lvlText w:val="B-%1.%2.%3.%4.%5.%6"/>
      <w:lvlJc w:val="left"/>
      <w:pPr>
        <w:tabs>
          <w:tab w:val="num" w:pos="0"/>
        </w:tabs>
        <w:ind w:left="709" w:hanging="709"/>
      </w:pPr>
      <w:rPr>
        <w:rFonts w:hint="default"/>
      </w:rPr>
    </w:lvl>
    <w:lvl w:ilvl="6">
      <w:start w:val="1"/>
      <w:numFmt w:val="decimal"/>
      <w:lvlText w:val="B-%1.%2.%3.%4.%5.%6.%7"/>
      <w:lvlJc w:val="left"/>
      <w:pPr>
        <w:tabs>
          <w:tab w:val="num" w:pos="0"/>
        </w:tabs>
        <w:ind w:left="709" w:hanging="709"/>
      </w:pPr>
      <w:rPr>
        <w:rFonts w:hint="default"/>
      </w:rPr>
    </w:lvl>
    <w:lvl w:ilvl="7">
      <w:start w:val="1"/>
      <w:numFmt w:val="decimal"/>
      <w:lvlText w:val="B-%1.%2.%3.%4.%5.%6.%7.%8"/>
      <w:lvlJc w:val="left"/>
      <w:pPr>
        <w:tabs>
          <w:tab w:val="num" w:pos="0"/>
        </w:tabs>
        <w:ind w:left="709" w:hanging="709"/>
      </w:pPr>
      <w:rPr>
        <w:rFonts w:hint="default"/>
      </w:rPr>
    </w:lvl>
    <w:lvl w:ilvl="8">
      <w:start w:val="1"/>
      <w:numFmt w:val="decimal"/>
      <w:lvlText w:val="B-%1.%2.%3.%4.%5.%6.%7.%8.%9"/>
      <w:lvlJc w:val="left"/>
      <w:pPr>
        <w:tabs>
          <w:tab w:val="num" w:pos="0"/>
        </w:tabs>
        <w:ind w:left="709" w:hanging="709"/>
      </w:pPr>
      <w:rPr>
        <w:rFonts w:hint="default"/>
      </w:rPr>
    </w:lvl>
  </w:abstractNum>
  <w:abstractNum w:abstractNumId="149" w15:restartNumberingAfterBreak="0">
    <w:nsid w:val="477C14E3"/>
    <w:multiLevelType w:val="multilevel"/>
    <w:tmpl w:val="B7584E52"/>
    <w:lvl w:ilvl="0">
      <w:start w:val="1"/>
      <w:numFmt w:val="decimal"/>
      <w:lvlText w:val="B-%1"/>
      <w:lvlJc w:val="left"/>
      <w:pPr>
        <w:tabs>
          <w:tab w:val="num" w:pos="0"/>
        </w:tabs>
        <w:ind w:left="709" w:hanging="709"/>
      </w:pPr>
      <w:rPr>
        <w:rFonts w:hint="default"/>
      </w:rPr>
    </w:lvl>
    <w:lvl w:ilvl="1">
      <w:start w:val="1"/>
      <w:numFmt w:val="decimal"/>
      <w:lvlText w:val="B-%1.%2"/>
      <w:lvlJc w:val="left"/>
      <w:pPr>
        <w:tabs>
          <w:tab w:val="num" w:pos="0"/>
        </w:tabs>
        <w:ind w:left="709" w:hanging="709"/>
      </w:pPr>
      <w:rPr>
        <w:rFonts w:hint="default"/>
        <w:i w:val="0"/>
      </w:rPr>
    </w:lvl>
    <w:lvl w:ilvl="2">
      <w:start w:val="1"/>
      <w:numFmt w:val="decimal"/>
      <w:lvlText w:val="B-%1.%2.%3"/>
      <w:lvlJc w:val="left"/>
      <w:pPr>
        <w:tabs>
          <w:tab w:val="num" w:pos="0"/>
        </w:tabs>
        <w:ind w:left="709" w:hanging="709"/>
      </w:pPr>
      <w:rPr>
        <w:rFonts w:hint="default"/>
      </w:rPr>
    </w:lvl>
    <w:lvl w:ilvl="3">
      <w:start w:val="1"/>
      <w:numFmt w:val="decimal"/>
      <w:lvlText w:val="B-%1.%2.%3.%4"/>
      <w:lvlJc w:val="left"/>
      <w:pPr>
        <w:tabs>
          <w:tab w:val="num" w:pos="0"/>
        </w:tabs>
        <w:ind w:left="709" w:hanging="709"/>
      </w:pPr>
      <w:rPr>
        <w:rFonts w:hint="default"/>
      </w:rPr>
    </w:lvl>
    <w:lvl w:ilvl="4">
      <w:start w:val="1"/>
      <w:numFmt w:val="decimal"/>
      <w:lvlText w:val="B-%1.%2.%3.%4.%5"/>
      <w:lvlJc w:val="left"/>
      <w:pPr>
        <w:tabs>
          <w:tab w:val="num" w:pos="0"/>
        </w:tabs>
        <w:ind w:left="709" w:hanging="709"/>
      </w:pPr>
      <w:rPr>
        <w:rFonts w:hint="default"/>
      </w:rPr>
    </w:lvl>
    <w:lvl w:ilvl="5">
      <w:start w:val="1"/>
      <w:numFmt w:val="decimal"/>
      <w:lvlText w:val="B-%1.%2.%3.%4.%5.%6"/>
      <w:lvlJc w:val="left"/>
      <w:pPr>
        <w:tabs>
          <w:tab w:val="num" w:pos="0"/>
        </w:tabs>
        <w:ind w:left="709" w:hanging="709"/>
      </w:pPr>
      <w:rPr>
        <w:rFonts w:hint="default"/>
      </w:rPr>
    </w:lvl>
    <w:lvl w:ilvl="6">
      <w:start w:val="1"/>
      <w:numFmt w:val="decimal"/>
      <w:lvlText w:val="B-%1.%2.%3.%4.%5.%6.%7"/>
      <w:lvlJc w:val="left"/>
      <w:pPr>
        <w:tabs>
          <w:tab w:val="num" w:pos="0"/>
        </w:tabs>
        <w:ind w:left="709" w:hanging="709"/>
      </w:pPr>
      <w:rPr>
        <w:rFonts w:hint="default"/>
      </w:rPr>
    </w:lvl>
    <w:lvl w:ilvl="7">
      <w:start w:val="1"/>
      <w:numFmt w:val="decimal"/>
      <w:lvlText w:val="B-%1.%2.%3.%4.%5.%6.%7.%8"/>
      <w:lvlJc w:val="left"/>
      <w:pPr>
        <w:tabs>
          <w:tab w:val="num" w:pos="0"/>
        </w:tabs>
        <w:ind w:left="709" w:hanging="709"/>
      </w:pPr>
      <w:rPr>
        <w:rFonts w:hint="default"/>
      </w:rPr>
    </w:lvl>
    <w:lvl w:ilvl="8">
      <w:start w:val="1"/>
      <w:numFmt w:val="decimal"/>
      <w:lvlText w:val="B-%1.%2.%3.%4.%5.%6.%7.%8.%9"/>
      <w:lvlJc w:val="left"/>
      <w:pPr>
        <w:tabs>
          <w:tab w:val="num" w:pos="0"/>
        </w:tabs>
        <w:ind w:left="709" w:hanging="709"/>
      </w:pPr>
      <w:rPr>
        <w:rFonts w:hint="default"/>
      </w:rPr>
    </w:lvl>
  </w:abstractNum>
  <w:abstractNum w:abstractNumId="150" w15:restartNumberingAfterBreak="0">
    <w:nsid w:val="478B5F1A"/>
    <w:multiLevelType w:val="multilevel"/>
    <w:tmpl w:val="B7584E52"/>
    <w:lvl w:ilvl="0">
      <w:start w:val="1"/>
      <w:numFmt w:val="decimal"/>
      <w:lvlText w:val="B-%1"/>
      <w:lvlJc w:val="left"/>
      <w:pPr>
        <w:tabs>
          <w:tab w:val="num" w:pos="0"/>
        </w:tabs>
        <w:ind w:left="709" w:hanging="709"/>
      </w:pPr>
      <w:rPr>
        <w:rFonts w:hint="default"/>
      </w:rPr>
    </w:lvl>
    <w:lvl w:ilvl="1">
      <w:start w:val="1"/>
      <w:numFmt w:val="decimal"/>
      <w:lvlText w:val="B-%1.%2"/>
      <w:lvlJc w:val="left"/>
      <w:pPr>
        <w:tabs>
          <w:tab w:val="num" w:pos="0"/>
        </w:tabs>
        <w:ind w:left="709" w:hanging="709"/>
      </w:pPr>
      <w:rPr>
        <w:rFonts w:hint="default"/>
        <w:i w:val="0"/>
      </w:rPr>
    </w:lvl>
    <w:lvl w:ilvl="2">
      <w:start w:val="1"/>
      <w:numFmt w:val="decimal"/>
      <w:lvlText w:val="B-%1.%2.%3"/>
      <w:lvlJc w:val="left"/>
      <w:pPr>
        <w:tabs>
          <w:tab w:val="num" w:pos="0"/>
        </w:tabs>
        <w:ind w:left="709" w:hanging="709"/>
      </w:pPr>
      <w:rPr>
        <w:rFonts w:hint="default"/>
      </w:rPr>
    </w:lvl>
    <w:lvl w:ilvl="3">
      <w:start w:val="1"/>
      <w:numFmt w:val="decimal"/>
      <w:lvlText w:val="B-%1.%2.%3.%4"/>
      <w:lvlJc w:val="left"/>
      <w:pPr>
        <w:tabs>
          <w:tab w:val="num" w:pos="0"/>
        </w:tabs>
        <w:ind w:left="709" w:hanging="709"/>
      </w:pPr>
      <w:rPr>
        <w:rFonts w:hint="default"/>
      </w:rPr>
    </w:lvl>
    <w:lvl w:ilvl="4">
      <w:start w:val="1"/>
      <w:numFmt w:val="decimal"/>
      <w:lvlText w:val="B-%1.%2.%3.%4.%5"/>
      <w:lvlJc w:val="left"/>
      <w:pPr>
        <w:tabs>
          <w:tab w:val="num" w:pos="0"/>
        </w:tabs>
        <w:ind w:left="709" w:hanging="709"/>
      </w:pPr>
      <w:rPr>
        <w:rFonts w:hint="default"/>
      </w:rPr>
    </w:lvl>
    <w:lvl w:ilvl="5">
      <w:start w:val="1"/>
      <w:numFmt w:val="decimal"/>
      <w:lvlText w:val="B-%1.%2.%3.%4.%5.%6"/>
      <w:lvlJc w:val="left"/>
      <w:pPr>
        <w:tabs>
          <w:tab w:val="num" w:pos="0"/>
        </w:tabs>
        <w:ind w:left="709" w:hanging="709"/>
      </w:pPr>
      <w:rPr>
        <w:rFonts w:hint="default"/>
      </w:rPr>
    </w:lvl>
    <w:lvl w:ilvl="6">
      <w:start w:val="1"/>
      <w:numFmt w:val="decimal"/>
      <w:lvlText w:val="B-%1.%2.%3.%4.%5.%6.%7"/>
      <w:lvlJc w:val="left"/>
      <w:pPr>
        <w:tabs>
          <w:tab w:val="num" w:pos="0"/>
        </w:tabs>
        <w:ind w:left="709" w:hanging="709"/>
      </w:pPr>
      <w:rPr>
        <w:rFonts w:hint="default"/>
      </w:rPr>
    </w:lvl>
    <w:lvl w:ilvl="7">
      <w:start w:val="1"/>
      <w:numFmt w:val="decimal"/>
      <w:lvlText w:val="B-%1.%2.%3.%4.%5.%6.%7.%8"/>
      <w:lvlJc w:val="left"/>
      <w:pPr>
        <w:tabs>
          <w:tab w:val="num" w:pos="0"/>
        </w:tabs>
        <w:ind w:left="709" w:hanging="709"/>
      </w:pPr>
      <w:rPr>
        <w:rFonts w:hint="default"/>
      </w:rPr>
    </w:lvl>
    <w:lvl w:ilvl="8">
      <w:start w:val="1"/>
      <w:numFmt w:val="decimal"/>
      <w:lvlText w:val="B-%1.%2.%3.%4.%5.%6.%7.%8.%9"/>
      <w:lvlJc w:val="left"/>
      <w:pPr>
        <w:tabs>
          <w:tab w:val="num" w:pos="0"/>
        </w:tabs>
        <w:ind w:left="709" w:hanging="709"/>
      </w:pPr>
      <w:rPr>
        <w:rFonts w:hint="default"/>
      </w:rPr>
    </w:lvl>
  </w:abstractNum>
  <w:abstractNum w:abstractNumId="151" w15:restartNumberingAfterBreak="0">
    <w:nsid w:val="48081550"/>
    <w:multiLevelType w:val="multilevel"/>
    <w:tmpl w:val="70667346"/>
    <w:lvl w:ilvl="0">
      <w:start w:val="1"/>
      <w:numFmt w:val="decimal"/>
      <w:lvlText w:val="B-%1"/>
      <w:lvlJc w:val="left"/>
      <w:pPr>
        <w:tabs>
          <w:tab w:val="num" w:pos="0"/>
        </w:tabs>
        <w:ind w:left="709" w:hanging="709"/>
      </w:pPr>
      <w:rPr>
        <w:rFonts w:hint="default"/>
      </w:rPr>
    </w:lvl>
    <w:lvl w:ilvl="1">
      <w:start w:val="1"/>
      <w:numFmt w:val="decimal"/>
      <w:lvlText w:val="B-%1.%2"/>
      <w:lvlJc w:val="left"/>
      <w:pPr>
        <w:tabs>
          <w:tab w:val="num" w:pos="1080"/>
        </w:tabs>
        <w:ind w:left="864" w:hanging="864"/>
      </w:pPr>
      <w:rPr>
        <w:rFonts w:hint="default"/>
        <w:i w:val="0"/>
      </w:rPr>
    </w:lvl>
    <w:lvl w:ilvl="2">
      <w:start w:val="1"/>
      <w:numFmt w:val="decimal"/>
      <w:lvlText w:val="B-%1.%2.%3"/>
      <w:lvlJc w:val="left"/>
      <w:pPr>
        <w:tabs>
          <w:tab w:val="num" w:pos="1296"/>
        </w:tabs>
        <w:ind w:left="1080" w:hanging="1080"/>
      </w:pPr>
      <w:rPr>
        <w:rFonts w:hint="default"/>
      </w:rPr>
    </w:lvl>
    <w:lvl w:ilvl="3">
      <w:start w:val="1"/>
      <w:numFmt w:val="decimal"/>
      <w:lvlText w:val="B-%1.%2.%3.%4"/>
      <w:lvlJc w:val="left"/>
      <w:pPr>
        <w:tabs>
          <w:tab w:val="num" w:pos="0"/>
        </w:tabs>
        <w:ind w:left="1080" w:hanging="1080"/>
      </w:pPr>
      <w:rPr>
        <w:rFonts w:hint="default"/>
      </w:rPr>
    </w:lvl>
    <w:lvl w:ilvl="4">
      <w:start w:val="1"/>
      <w:numFmt w:val="decimal"/>
      <w:lvlText w:val="B-%1.%2.%3.%4.%5"/>
      <w:lvlJc w:val="left"/>
      <w:pPr>
        <w:tabs>
          <w:tab w:val="num" w:pos="0"/>
        </w:tabs>
        <w:ind w:left="709" w:hanging="709"/>
      </w:pPr>
      <w:rPr>
        <w:rFonts w:hint="default"/>
      </w:rPr>
    </w:lvl>
    <w:lvl w:ilvl="5">
      <w:start w:val="1"/>
      <w:numFmt w:val="decimal"/>
      <w:lvlText w:val="B-%1.%2.%3.%4.%5.%6"/>
      <w:lvlJc w:val="left"/>
      <w:pPr>
        <w:tabs>
          <w:tab w:val="num" w:pos="0"/>
        </w:tabs>
        <w:ind w:left="709" w:hanging="709"/>
      </w:pPr>
      <w:rPr>
        <w:rFonts w:hint="default"/>
      </w:rPr>
    </w:lvl>
    <w:lvl w:ilvl="6">
      <w:start w:val="1"/>
      <w:numFmt w:val="decimal"/>
      <w:lvlText w:val="B-%1.%2.%3.%4.%5.%6.%7"/>
      <w:lvlJc w:val="left"/>
      <w:pPr>
        <w:tabs>
          <w:tab w:val="num" w:pos="0"/>
        </w:tabs>
        <w:ind w:left="709" w:hanging="709"/>
      </w:pPr>
      <w:rPr>
        <w:rFonts w:hint="default"/>
      </w:rPr>
    </w:lvl>
    <w:lvl w:ilvl="7">
      <w:start w:val="1"/>
      <w:numFmt w:val="decimal"/>
      <w:lvlText w:val="B-%1.%2.%3.%4.%5.%6.%7.%8"/>
      <w:lvlJc w:val="left"/>
      <w:pPr>
        <w:tabs>
          <w:tab w:val="num" w:pos="0"/>
        </w:tabs>
        <w:ind w:left="709" w:hanging="709"/>
      </w:pPr>
      <w:rPr>
        <w:rFonts w:hint="default"/>
      </w:rPr>
    </w:lvl>
    <w:lvl w:ilvl="8">
      <w:start w:val="1"/>
      <w:numFmt w:val="decimal"/>
      <w:lvlText w:val="B-%1.%2.%3.%4.%5.%6.%7.%8.%9"/>
      <w:lvlJc w:val="left"/>
      <w:pPr>
        <w:tabs>
          <w:tab w:val="num" w:pos="0"/>
        </w:tabs>
        <w:ind w:left="709" w:hanging="709"/>
      </w:pPr>
      <w:rPr>
        <w:rFonts w:hint="default"/>
      </w:rPr>
    </w:lvl>
  </w:abstractNum>
  <w:abstractNum w:abstractNumId="152" w15:restartNumberingAfterBreak="0">
    <w:nsid w:val="48BF0922"/>
    <w:multiLevelType w:val="multilevel"/>
    <w:tmpl w:val="B7584E52"/>
    <w:lvl w:ilvl="0">
      <w:start w:val="1"/>
      <w:numFmt w:val="decimal"/>
      <w:lvlText w:val="B-%1"/>
      <w:lvlJc w:val="left"/>
      <w:pPr>
        <w:tabs>
          <w:tab w:val="num" w:pos="0"/>
        </w:tabs>
        <w:ind w:left="709" w:hanging="709"/>
      </w:pPr>
      <w:rPr>
        <w:rFonts w:hint="default"/>
      </w:rPr>
    </w:lvl>
    <w:lvl w:ilvl="1">
      <w:start w:val="1"/>
      <w:numFmt w:val="decimal"/>
      <w:lvlText w:val="B-%1.%2"/>
      <w:lvlJc w:val="left"/>
      <w:pPr>
        <w:tabs>
          <w:tab w:val="num" w:pos="0"/>
        </w:tabs>
        <w:ind w:left="709" w:hanging="709"/>
      </w:pPr>
      <w:rPr>
        <w:rFonts w:hint="default"/>
        <w:i w:val="0"/>
      </w:rPr>
    </w:lvl>
    <w:lvl w:ilvl="2">
      <w:start w:val="1"/>
      <w:numFmt w:val="decimal"/>
      <w:lvlText w:val="B-%1.%2.%3"/>
      <w:lvlJc w:val="left"/>
      <w:pPr>
        <w:tabs>
          <w:tab w:val="num" w:pos="0"/>
        </w:tabs>
        <w:ind w:left="709" w:hanging="709"/>
      </w:pPr>
      <w:rPr>
        <w:rFonts w:hint="default"/>
      </w:rPr>
    </w:lvl>
    <w:lvl w:ilvl="3">
      <w:start w:val="1"/>
      <w:numFmt w:val="decimal"/>
      <w:lvlText w:val="B-%1.%2.%3.%4"/>
      <w:lvlJc w:val="left"/>
      <w:pPr>
        <w:tabs>
          <w:tab w:val="num" w:pos="0"/>
        </w:tabs>
        <w:ind w:left="709" w:hanging="709"/>
      </w:pPr>
      <w:rPr>
        <w:rFonts w:hint="default"/>
      </w:rPr>
    </w:lvl>
    <w:lvl w:ilvl="4">
      <w:start w:val="1"/>
      <w:numFmt w:val="decimal"/>
      <w:lvlText w:val="B-%1.%2.%3.%4.%5"/>
      <w:lvlJc w:val="left"/>
      <w:pPr>
        <w:tabs>
          <w:tab w:val="num" w:pos="0"/>
        </w:tabs>
        <w:ind w:left="709" w:hanging="709"/>
      </w:pPr>
      <w:rPr>
        <w:rFonts w:hint="default"/>
      </w:rPr>
    </w:lvl>
    <w:lvl w:ilvl="5">
      <w:start w:val="1"/>
      <w:numFmt w:val="decimal"/>
      <w:lvlText w:val="B-%1.%2.%3.%4.%5.%6"/>
      <w:lvlJc w:val="left"/>
      <w:pPr>
        <w:tabs>
          <w:tab w:val="num" w:pos="0"/>
        </w:tabs>
        <w:ind w:left="709" w:hanging="709"/>
      </w:pPr>
      <w:rPr>
        <w:rFonts w:hint="default"/>
      </w:rPr>
    </w:lvl>
    <w:lvl w:ilvl="6">
      <w:start w:val="1"/>
      <w:numFmt w:val="decimal"/>
      <w:lvlText w:val="B-%1.%2.%3.%4.%5.%6.%7"/>
      <w:lvlJc w:val="left"/>
      <w:pPr>
        <w:tabs>
          <w:tab w:val="num" w:pos="0"/>
        </w:tabs>
        <w:ind w:left="709" w:hanging="709"/>
      </w:pPr>
      <w:rPr>
        <w:rFonts w:hint="default"/>
      </w:rPr>
    </w:lvl>
    <w:lvl w:ilvl="7">
      <w:start w:val="1"/>
      <w:numFmt w:val="decimal"/>
      <w:lvlText w:val="B-%1.%2.%3.%4.%5.%6.%7.%8"/>
      <w:lvlJc w:val="left"/>
      <w:pPr>
        <w:tabs>
          <w:tab w:val="num" w:pos="0"/>
        </w:tabs>
        <w:ind w:left="709" w:hanging="709"/>
      </w:pPr>
      <w:rPr>
        <w:rFonts w:hint="default"/>
      </w:rPr>
    </w:lvl>
    <w:lvl w:ilvl="8">
      <w:start w:val="1"/>
      <w:numFmt w:val="decimal"/>
      <w:lvlText w:val="B-%1.%2.%3.%4.%5.%6.%7.%8.%9"/>
      <w:lvlJc w:val="left"/>
      <w:pPr>
        <w:tabs>
          <w:tab w:val="num" w:pos="0"/>
        </w:tabs>
        <w:ind w:left="709" w:hanging="709"/>
      </w:pPr>
      <w:rPr>
        <w:rFonts w:hint="default"/>
      </w:rPr>
    </w:lvl>
  </w:abstractNum>
  <w:abstractNum w:abstractNumId="153" w15:restartNumberingAfterBreak="0">
    <w:nsid w:val="4A37529E"/>
    <w:multiLevelType w:val="multilevel"/>
    <w:tmpl w:val="68A4DF96"/>
    <w:lvl w:ilvl="0">
      <w:start w:val="1"/>
      <w:numFmt w:val="decimal"/>
      <w:lvlText w:val="C-%1"/>
      <w:lvlJc w:val="left"/>
      <w:pPr>
        <w:tabs>
          <w:tab w:val="num" w:pos="0"/>
        </w:tabs>
        <w:ind w:left="709" w:hanging="709"/>
      </w:pPr>
    </w:lvl>
    <w:lvl w:ilvl="1">
      <w:start w:val="1"/>
      <w:numFmt w:val="decimal"/>
      <w:lvlText w:val="C-%1.%2"/>
      <w:lvlJc w:val="left"/>
      <w:pPr>
        <w:tabs>
          <w:tab w:val="num" w:pos="0"/>
        </w:tabs>
        <w:ind w:left="709" w:hanging="709"/>
      </w:pPr>
      <w:rPr>
        <w:i w:val="0"/>
      </w:rPr>
    </w:lvl>
    <w:lvl w:ilvl="2">
      <w:start w:val="1"/>
      <w:numFmt w:val="decimal"/>
      <w:lvlText w:val="C-%1.%2.%3"/>
      <w:lvlJc w:val="left"/>
      <w:pPr>
        <w:tabs>
          <w:tab w:val="num" w:pos="0"/>
        </w:tabs>
        <w:ind w:left="709" w:hanging="709"/>
      </w:pPr>
    </w:lvl>
    <w:lvl w:ilvl="3">
      <w:start w:val="1"/>
      <w:numFmt w:val="decimal"/>
      <w:lvlText w:val="C-%1.%2.%3.%4"/>
      <w:lvlJc w:val="left"/>
      <w:pPr>
        <w:tabs>
          <w:tab w:val="num" w:pos="0"/>
        </w:tabs>
        <w:ind w:left="709" w:hanging="709"/>
      </w:pPr>
    </w:lvl>
    <w:lvl w:ilvl="4">
      <w:start w:val="1"/>
      <w:numFmt w:val="decimal"/>
      <w:lvlText w:val="C-%1.%2.%3.%4.%5"/>
      <w:lvlJc w:val="left"/>
      <w:pPr>
        <w:tabs>
          <w:tab w:val="num" w:pos="0"/>
        </w:tabs>
        <w:ind w:left="709" w:hanging="709"/>
      </w:pPr>
    </w:lvl>
    <w:lvl w:ilvl="5">
      <w:start w:val="1"/>
      <w:numFmt w:val="decimal"/>
      <w:lvlText w:val="C-%1.%2.%3.%4.%5.%6"/>
      <w:lvlJc w:val="left"/>
      <w:pPr>
        <w:tabs>
          <w:tab w:val="num" w:pos="0"/>
        </w:tabs>
        <w:ind w:left="709" w:hanging="709"/>
      </w:pPr>
    </w:lvl>
    <w:lvl w:ilvl="6">
      <w:start w:val="1"/>
      <w:numFmt w:val="decimal"/>
      <w:lvlText w:val="%1.%2.%3.%4.%5.%6.%7"/>
      <w:lvlJc w:val="left"/>
      <w:pPr>
        <w:tabs>
          <w:tab w:val="num" w:pos="0"/>
        </w:tabs>
        <w:ind w:left="709" w:hanging="709"/>
      </w:pPr>
    </w:lvl>
    <w:lvl w:ilvl="7">
      <w:start w:val="1"/>
      <w:numFmt w:val="decimal"/>
      <w:lvlText w:val="%1.%2.%3.%4.%5.%6.%7.%8"/>
      <w:lvlJc w:val="left"/>
      <w:pPr>
        <w:tabs>
          <w:tab w:val="num" w:pos="0"/>
        </w:tabs>
        <w:ind w:left="709" w:hanging="709"/>
      </w:pPr>
    </w:lvl>
    <w:lvl w:ilvl="8">
      <w:start w:val="1"/>
      <w:numFmt w:val="decimal"/>
      <w:lvlText w:val="%1.%2.%3.%4.%5.%6.%7.%8.%9"/>
      <w:lvlJc w:val="left"/>
      <w:pPr>
        <w:tabs>
          <w:tab w:val="num" w:pos="0"/>
        </w:tabs>
        <w:ind w:left="709" w:hanging="709"/>
      </w:pPr>
    </w:lvl>
  </w:abstractNum>
  <w:abstractNum w:abstractNumId="154" w15:restartNumberingAfterBreak="0">
    <w:nsid w:val="4A526BA7"/>
    <w:multiLevelType w:val="multilevel"/>
    <w:tmpl w:val="70667346"/>
    <w:lvl w:ilvl="0">
      <w:start w:val="1"/>
      <w:numFmt w:val="decimal"/>
      <w:lvlText w:val="B-%1"/>
      <w:lvlJc w:val="left"/>
      <w:pPr>
        <w:tabs>
          <w:tab w:val="num" w:pos="0"/>
        </w:tabs>
        <w:ind w:left="709" w:hanging="709"/>
      </w:pPr>
      <w:rPr>
        <w:rFonts w:hint="default"/>
      </w:rPr>
    </w:lvl>
    <w:lvl w:ilvl="1">
      <w:start w:val="1"/>
      <w:numFmt w:val="decimal"/>
      <w:lvlText w:val="B-%1.%2"/>
      <w:lvlJc w:val="left"/>
      <w:pPr>
        <w:tabs>
          <w:tab w:val="num" w:pos="1080"/>
        </w:tabs>
        <w:ind w:left="864" w:hanging="864"/>
      </w:pPr>
      <w:rPr>
        <w:rFonts w:hint="default"/>
        <w:i w:val="0"/>
      </w:rPr>
    </w:lvl>
    <w:lvl w:ilvl="2">
      <w:start w:val="1"/>
      <w:numFmt w:val="decimal"/>
      <w:lvlText w:val="B-%1.%2.%3"/>
      <w:lvlJc w:val="left"/>
      <w:pPr>
        <w:tabs>
          <w:tab w:val="num" w:pos="1296"/>
        </w:tabs>
        <w:ind w:left="1080" w:hanging="1080"/>
      </w:pPr>
      <w:rPr>
        <w:rFonts w:hint="default"/>
      </w:rPr>
    </w:lvl>
    <w:lvl w:ilvl="3">
      <w:start w:val="1"/>
      <w:numFmt w:val="decimal"/>
      <w:lvlText w:val="B-%1.%2.%3.%4"/>
      <w:lvlJc w:val="left"/>
      <w:pPr>
        <w:tabs>
          <w:tab w:val="num" w:pos="0"/>
        </w:tabs>
        <w:ind w:left="1080" w:hanging="1080"/>
      </w:pPr>
      <w:rPr>
        <w:rFonts w:hint="default"/>
      </w:rPr>
    </w:lvl>
    <w:lvl w:ilvl="4">
      <w:start w:val="1"/>
      <w:numFmt w:val="decimal"/>
      <w:lvlText w:val="B-%1.%2.%3.%4.%5"/>
      <w:lvlJc w:val="left"/>
      <w:pPr>
        <w:tabs>
          <w:tab w:val="num" w:pos="0"/>
        </w:tabs>
        <w:ind w:left="709" w:hanging="709"/>
      </w:pPr>
      <w:rPr>
        <w:rFonts w:hint="default"/>
      </w:rPr>
    </w:lvl>
    <w:lvl w:ilvl="5">
      <w:start w:val="1"/>
      <w:numFmt w:val="decimal"/>
      <w:lvlText w:val="B-%1.%2.%3.%4.%5.%6"/>
      <w:lvlJc w:val="left"/>
      <w:pPr>
        <w:tabs>
          <w:tab w:val="num" w:pos="0"/>
        </w:tabs>
        <w:ind w:left="709" w:hanging="709"/>
      </w:pPr>
      <w:rPr>
        <w:rFonts w:hint="default"/>
      </w:rPr>
    </w:lvl>
    <w:lvl w:ilvl="6">
      <w:start w:val="1"/>
      <w:numFmt w:val="decimal"/>
      <w:lvlText w:val="B-%1.%2.%3.%4.%5.%6.%7"/>
      <w:lvlJc w:val="left"/>
      <w:pPr>
        <w:tabs>
          <w:tab w:val="num" w:pos="0"/>
        </w:tabs>
        <w:ind w:left="709" w:hanging="709"/>
      </w:pPr>
      <w:rPr>
        <w:rFonts w:hint="default"/>
      </w:rPr>
    </w:lvl>
    <w:lvl w:ilvl="7">
      <w:start w:val="1"/>
      <w:numFmt w:val="decimal"/>
      <w:lvlText w:val="B-%1.%2.%3.%4.%5.%6.%7.%8"/>
      <w:lvlJc w:val="left"/>
      <w:pPr>
        <w:tabs>
          <w:tab w:val="num" w:pos="0"/>
        </w:tabs>
        <w:ind w:left="709" w:hanging="709"/>
      </w:pPr>
      <w:rPr>
        <w:rFonts w:hint="default"/>
      </w:rPr>
    </w:lvl>
    <w:lvl w:ilvl="8">
      <w:start w:val="1"/>
      <w:numFmt w:val="decimal"/>
      <w:lvlText w:val="B-%1.%2.%3.%4.%5.%6.%7.%8.%9"/>
      <w:lvlJc w:val="left"/>
      <w:pPr>
        <w:tabs>
          <w:tab w:val="num" w:pos="0"/>
        </w:tabs>
        <w:ind w:left="709" w:hanging="709"/>
      </w:pPr>
      <w:rPr>
        <w:rFonts w:hint="default"/>
      </w:rPr>
    </w:lvl>
  </w:abstractNum>
  <w:abstractNum w:abstractNumId="155" w15:restartNumberingAfterBreak="0">
    <w:nsid w:val="4A8475B4"/>
    <w:multiLevelType w:val="multilevel"/>
    <w:tmpl w:val="854AF204"/>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56" w15:restartNumberingAfterBreak="0">
    <w:nsid w:val="4AAF5E4D"/>
    <w:multiLevelType w:val="multilevel"/>
    <w:tmpl w:val="70667346"/>
    <w:lvl w:ilvl="0">
      <w:start w:val="1"/>
      <w:numFmt w:val="decimal"/>
      <w:lvlText w:val="B-%1"/>
      <w:lvlJc w:val="left"/>
      <w:pPr>
        <w:tabs>
          <w:tab w:val="num" w:pos="0"/>
        </w:tabs>
        <w:ind w:left="709" w:hanging="709"/>
      </w:pPr>
      <w:rPr>
        <w:rFonts w:hint="default"/>
      </w:rPr>
    </w:lvl>
    <w:lvl w:ilvl="1">
      <w:start w:val="1"/>
      <w:numFmt w:val="decimal"/>
      <w:lvlText w:val="B-%1.%2"/>
      <w:lvlJc w:val="left"/>
      <w:pPr>
        <w:tabs>
          <w:tab w:val="num" w:pos="1080"/>
        </w:tabs>
        <w:ind w:left="864" w:hanging="864"/>
      </w:pPr>
      <w:rPr>
        <w:rFonts w:hint="default"/>
        <w:i w:val="0"/>
      </w:rPr>
    </w:lvl>
    <w:lvl w:ilvl="2">
      <w:start w:val="1"/>
      <w:numFmt w:val="decimal"/>
      <w:lvlText w:val="B-%1.%2.%3"/>
      <w:lvlJc w:val="left"/>
      <w:pPr>
        <w:tabs>
          <w:tab w:val="num" w:pos="1296"/>
        </w:tabs>
        <w:ind w:left="1080" w:hanging="1080"/>
      </w:pPr>
      <w:rPr>
        <w:rFonts w:hint="default"/>
      </w:rPr>
    </w:lvl>
    <w:lvl w:ilvl="3">
      <w:start w:val="1"/>
      <w:numFmt w:val="decimal"/>
      <w:lvlText w:val="B-%1.%2.%3.%4"/>
      <w:lvlJc w:val="left"/>
      <w:pPr>
        <w:tabs>
          <w:tab w:val="num" w:pos="0"/>
        </w:tabs>
        <w:ind w:left="1080" w:hanging="1080"/>
      </w:pPr>
      <w:rPr>
        <w:rFonts w:hint="default"/>
      </w:rPr>
    </w:lvl>
    <w:lvl w:ilvl="4">
      <w:start w:val="1"/>
      <w:numFmt w:val="decimal"/>
      <w:lvlText w:val="B-%1.%2.%3.%4.%5"/>
      <w:lvlJc w:val="left"/>
      <w:pPr>
        <w:tabs>
          <w:tab w:val="num" w:pos="0"/>
        </w:tabs>
        <w:ind w:left="709" w:hanging="709"/>
      </w:pPr>
      <w:rPr>
        <w:rFonts w:hint="default"/>
      </w:rPr>
    </w:lvl>
    <w:lvl w:ilvl="5">
      <w:start w:val="1"/>
      <w:numFmt w:val="decimal"/>
      <w:lvlText w:val="B-%1.%2.%3.%4.%5.%6"/>
      <w:lvlJc w:val="left"/>
      <w:pPr>
        <w:tabs>
          <w:tab w:val="num" w:pos="0"/>
        </w:tabs>
        <w:ind w:left="709" w:hanging="709"/>
      </w:pPr>
      <w:rPr>
        <w:rFonts w:hint="default"/>
      </w:rPr>
    </w:lvl>
    <w:lvl w:ilvl="6">
      <w:start w:val="1"/>
      <w:numFmt w:val="decimal"/>
      <w:lvlText w:val="B-%1.%2.%3.%4.%5.%6.%7"/>
      <w:lvlJc w:val="left"/>
      <w:pPr>
        <w:tabs>
          <w:tab w:val="num" w:pos="0"/>
        </w:tabs>
        <w:ind w:left="709" w:hanging="709"/>
      </w:pPr>
      <w:rPr>
        <w:rFonts w:hint="default"/>
      </w:rPr>
    </w:lvl>
    <w:lvl w:ilvl="7">
      <w:start w:val="1"/>
      <w:numFmt w:val="decimal"/>
      <w:lvlText w:val="B-%1.%2.%3.%4.%5.%6.%7.%8"/>
      <w:lvlJc w:val="left"/>
      <w:pPr>
        <w:tabs>
          <w:tab w:val="num" w:pos="0"/>
        </w:tabs>
        <w:ind w:left="709" w:hanging="709"/>
      </w:pPr>
      <w:rPr>
        <w:rFonts w:hint="default"/>
      </w:rPr>
    </w:lvl>
    <w:lvl w:ilvl="8">
      <w:start w:val="1"/>
      <w:numFmt w:val="decimal"/>
      <w:lvlText w:val="B-%1.%2.%3.%4.%5.%6.%7.%8.%9"/>
      <w:lvlJc w:val="left"/>
      <w:pPr>
        <w:tabs>
          <w:tab w:val="num" w:pos="0"/>
        </w:tabs>
        <w:ind w:left="709" w:hanging="709"/>
      </w:pPr>
      <w:rPr>
        <w:rFonts w:hint="default"/>
      </w:rPr>
    </w:lvl>
  </w:abstractNum>
  <w:abstractNum w:abstractNumId="157" w15:restartNumberingAfterBreak="0">
    <w:nsid w:val="4BE857C0"/>
    <w:multiLevelType w:val="multilevel"/>
    <w:tmpl w:val="70667346"/>
    <w:lvl w:ilvl="0">
      <w:start w:val="1"/>
      <w:numFmt w:val="decimal"/>
      <w:lvlText w:val="B-%1"/>
      <w:lvlJc w:val="left"/>
      <w:pPr>
        <w:tabs>
          <w:tab w:val="num" w:pos="0"/>
        </w:tabs>
        <w:ind w:left="709" w:hanging="709"/>
      </w:pPr>
      <w:rPr>
        <w:rFonts w:hint="default"/>
      </w:rPr>
    </w:lvl>
    <w:lvl w:ilvl="1">
      <w:start w:val="1"/>
      <w:numFmt w:val="decimal"/>
      <w:lvlText w:val="B-%1.%2"/>
      <w:lvlJc w:val="left"/>
      <w:pPr>
        <w:tabs>
          <w:tab w:val="num" w:pos="1080"/>
        </w:tabs>
        <w:ind w:left="864" w:hanging="864"/>
      </w:pPr>
      <w:rPr>
        <w:rFonts w:hint="default"/>
        <w:i w:val="0"/>
      </w:rPr>
    </w:lvl>
    <w:lvl w:ilvl="2">
      <w:start w:val="1"/>
      <w:numFmt w:val="decimal"/>
      <w:lvlText w:val="B-%1.%2.%3"/>
      <w:lvlJc w:val="left"/>
      <w:pPr>
        <w:tabs>
          <w:tab w:val="num" w:pos="1296"/>
        </w:tabs>
        <w:ind w:left="1080" w:hanging="1080"/>
      </w:pPr>
      <w:rPr>
        <w:rFonts w:hint="default"/>
      </w:rPr>
    </w:lvl>
    <w:lvl w:ilvl="3">
      <w:start w:val="1"/>
      <w:numFmt w:val="decimal"/>
      <w:lvlText w:val="B-%1.%2.%3.%4"/>
      <w:lvlJc w:val="left"/>
      <w:pPr>
        <w:tabs>
          <w:tab w:val="num" w:pos="0"/>
        </w:tabs>
        <w:ind w:left="1080" w:hanging="1080"/>
      </w:pPr>
      <w:rPr>
        <w:rFonts w:hint="default"/>
      </w:rPr>
    </w:lvl>
    <w:lvl w:ilvl="4">
      <w:start w:val="1"/>
      <w:numFmt w:val="decimal"/>
      <w:lvlText w:val="B-%1.%2.%3.%4.%5"/>
      <w:lvlJc w:val="left"/>
      <w:pPr>
        <w:tabs>
          <w:tab w:val="num" w:pos="0"/>
        </w:tabs>
        <w:ind w:left="709" w:hanging="709"/>
      </w:pPr>
      <w:rPr>
        <w:rFonts w:hint="default"/>
      </w:rPr>
    </w:lvl>
    <w:lvl w:ilvl="5">
      <w:start w:val="1"/>
      <w:numFmt w:val="decimal"/>
      <w:lvlText w:val="B-%1.%2.%3.%4.%5.%6"/>
      <w:lvlJc w:val="left"/>
      <w:pPr>
        <w:tabs>
          <w:tab w:val="num" w:pos="0"/>
        </w:tabs>
        <w:ind w:left="709" w:hanging="709"/>
      </w:pPr>
      <w:rPr>
        <w:rFonts w:hint="default"/>
      </w:rPr>
    </w:lvl>
    <w:lvl w:ilvl="6">
      <w:start w:val="1"/>
      <w:numFmt w:val="decimal"/>
      <w:lvlText w:val="B-%1.%2.%3.%4.%5.%6.%7"/>
      <w:lvlJc w:val="left"/>
      <w:pPr>
        <w:tabs>
          <w:tab w:val="num" w:pos="0"/>
        </w:tabs>
        <w:ind w:left="709" w:hanging="709"/>
      </w:pPr>
      <w:rPr>
        <w:rFonts w:hint="default"/>
      </w:rPr>
    </w:lvl>
    <w:lvl w:ilvl="7">
      <w:start w:val="1"/>
      <w:numFmt w:val="decimal"/>
      <w:lvlText w:val="B-%1.%2.%3.%4.%5.%6.%7.%8"/>
      <w:lvlJc w:val="left"/>
      <w:pPr>
        <w:tabs>
          <w:tab w:val="num" w:pos="0"/>
        </w:tabs>
        <w:ind w:left="709" w:hanging="709"/>
      </w:pPr>
      <w:rPr>
        <w:rFonts w:hint="default"/>
      </w:rPr>
    </w:lvl>
    <w:lvl w:ilvl="8">
      <w:start w:val="1"/>
      <w:numFmt w:val="decimal"/>
      <w:lvlText w:val="B-%1.%2.%3.%4.%5.%6.%7.%8.%9"/>
      <w:lvlJc w:val="left"/>
      <w:pPr>
        <w:tabs>
          <w:tab w:val="num" w:pos="0"/>
        </w:tabs>
        <w:ind w:left="709" w:hanging="709"/>
      </w:pPr>
      <w:rPr>
        <w:rFonts w:hint="default"/>
      </w:rPr>
    </w:lvl>
  </w:abstractNum>
  <w:abstractNum w:abstractNumId="158" w15:restartNumberingAfterBreak="0">
    <w:nsid w:val="4CC56386"/>
    <w:multiLevelType w:val="multilevel"/>
    <w:tmpl w:val="C72C7F9E"/>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59" w15:restartNumberingAfterBreak="0">
    <w:nsid w:val="4CFC16B8"/>
    <w:multiLevelType w:val="multilevel"/>
    <w:tmpl w:val="B7584E52"/>
    <w:lvl w:ilvl="0">
      <w:start w:val="1"/>
      <w:numFmt w:val="decimal"/>
      <w:lvlText w:val="B-%1"/>
      <w:lvlJc w:val="left"/>
      <w:pPr>
        <w:tabs>
          <w:tab w:val="num" w:pos="0"/>
        </w:tabs>
        <w:ind w:left="709" w:hanging="709"/>
      </w:pPr>
      <w:rPr>
        <w:rFonts w:hint="default"/>
      </w:rPr>
    </w:lvl>
    <w:lvl w:ilvl="1">
      <w:start w:val="1"/>
      <w:numFmt w:val="decimal"/>
      <w:lvlText w:val="B-%1.%2"/>
      <w:lvlJc w:val="left"/>
      <w:pPr>
        <w:tabs>
          <w:tab w:val="num" w:pos="0"/>
        </w:tabs>
        <w:ind w:left="709" w:hanging="709"/>
      </w:pPr>
      <w:rPr>
        <w:rFonts w:hint="default"/>
        <w:i w:val="0"/>
      </w:rPr>
    </w:lvl>
    <w:lvl w:ilvl="2">
      <w:start w:val="1"/>
      <w:numFmt w:val="decimal"/>
      <w:lvlText w:val="B-%1.%2.%3"/>
      <w:lvlJc w:val="left"/>
      <w:pPr>
        <w:tabs>
          <w:tab w:val="num" w:pos="0"/>
        </w:tabs>
        <w:ind w:left="709" w:hanging="709"/>
      </w:pPr>
      <w:rPr>
        <w:rFonts w:hint="default"/>
      </w:rPr>
    </w:lvl>
    <w:lvl w:ilvl="3">
      <w:start w:val="1"/>
      <w:numFmt w:val="decimal"/>
      <w:lvlText w:val="B-%1.%2.%3.%4"/>
      <w:lvlJc w:val="left"/>
      <w:pPr>
        <w:tabs>
          <w:tab w:val="num" w:pos="0"/>
        </w:tabs>
        <w:ind w:left="709" w:hanging="709"/>
      </w:pPr>
      <w:rPr>
        <w:rFonts w:hint="default"/>
      </w:rPr>
    </w:lvl>
    <w:lvl w:ilvl="4">
      <w:start w:val="1"/>
      <w:numFmt w:val="decimal"/>
      <w:lvlText w:val="B-%1.%2.%3.%4.%5"/>
      <w:lvlJc w:val="left"/>
      <w:pPr>
        <w:tabs>
          <w:tab w:val="num" w:pos="0"/>
        </w:tabs>
        <w:ind w:left="709" w:hanging="709"/>
      </w:pPr>
      <w:rPr>
        <w:rFonts w:hint="default"/>
      </w:rPr>
    </w:lvl>
    <w:lvl w:ilvl="5">
      <w:start w:val="1"/>
      <w:numFmt w:val="decimal"/>
      <w:lvlText w:val="B-%1.%2.%3.%4.%5.%6"/>
      <w:lvlJc w:val="left"/>
      <w:pPr>
        <w:tabs>
          <w:tab w:val="num" w:pos="0"/>
        </w:tabs>
        <w:ind w:left="709" w:hanging="709"/>
      </w:pPr>
      <w:rPr>
        <w:rFonts w:hint="default"/>
      </w:rPr>
    </w:lvl>
    <w:lvl w:ilvl="6">
      <w:start w:val="1"/>
      <w:numFmt w:val="decimal"/>
      <w:lvlText w:val="B-%1.%2.%3.%4.%5.%6.%7"/>
      <w:lvlJc w:val="left"/>
      <w:pPr>
        <w:tabs>
          <w:tab w:val="num" w:pos="0"/>
        </w:tabs>
        <w:ind w:left="709" w:hanging="709"/>
      </w:pPr>
      <w:rPr>
        <w:rFonts w:hint="default"/>
      </w:rPr>
    </w:lvl>
    <w:lvl w:ilvl="7">
      <w:start w:val="1"/>
      <w:numFmt w:val="decimal"/>
      <w:lvlText w:val="B-%1.%2.%3.%4.%5.%6.%7.%8"/>
      <w:lvlJc w:val="left"/>
      <w:pPr>
        <w:tabs>
          <w:tab w:val="num" w:pos="0"/>
        </w:tabs>
        <w:ind w:left="709" w:hanging="709"/>
      </w:pPr>
      <w:rPr>
        <w:rFonts w:hint="default"/>
      </w:rPr>
    </w:lvl>
    <w:lvl w:ilvl="8">
      <w:start w:val="1"/>
      <w:numFmt w:val="decimal"/>
      <w:lvlText w:val="B-%1.%2.%3.%4.%5.%6.%7.%8.%9"/>
      <w:lvlJc w:val="left"/>
      <w:pPr>
        <w:tabs>
          <w:tab w:val="num" w:pos="0"/>
        </w:tabs>
        <w:ind w:left="709" w:hanging="709"/>
      </w:pPr>
      <w:rPr>
        <w:rFonts w:hint="default"/>
      </w:rPr>
    </w:lvl>
  </w:abstractNum>
  <w:abstractNum w:abstractNumId="160" w15:restartNumberingAfterBreak="0">
    <w:nsid w:val="4E473383"/>
    <w:multiLevelType w:val="multilevel"/>
    <w:tmpl w:val="AE4ACB8E"/>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61" w15:restartNumberingAfterBreak="0">
    <w:nsid w:val="4F2749A2"/>
    <w:multiLevelType w:val="multilevel"/>
    <w:tmpl w:val="2372540A"/>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62" w15:restartNumberingAfterBreak="0">
    <w:nsid w:val="4F89758E"/>
    <w:multiLevelType w:val="multilevel"/>
    <w:tmpl w:val="19B22976"/>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63" w15:restartNumberingAfterBreak="0">
    <w:nsid w:val="50906014"/>
    <w:multiLevelType w:val="multilevel"/>
    <w:tmpl w:val="70667346"/>
    <w:lvl w:ilvl="0">
      <w:start w:val="1"/>
      <w:numFmt w:val="decimal"/>
      <w:lvlText w:val="B-%1"/>
      <w:lvlJc w:val="left"/>
      <w:pPr>
        <w:tabs>
          <w:tab w:val="num" w:pos="0"/>
        </w:tabs>
        <w:ind w:left="709" w:hanging="709"/>
      </w:pPr>
      <w:rPr>
        <w:rFonts w:hint="default"/>
      </w:rPr>
    </w:lvl>
    <w:lvl w:ilvl="1">
      <w:start w:val="1"/>
      <w:numFmt w:val="decimal"/>
      <w:lvlText w:val="B-%1.%2"/>
      <w:lvlJc w:val="left"/>
      <w:pPr>
        <w:tabs>
          <w:tab w:val="num" w:pos="1080"/>
        </w:tabs>
        <w:ind w:left="864" w:hanging="864"/>
      </w:pPr>
      <w:rPr>
        <w:rFonts w:hint="default"/>
        <w:i w:val="0"/>
      </w:rPr>
    </w:lvl>
    <w:lvl w:ilvl="2">
      <w:start w:val="1"/>
      <w:numFmt w:val="decimal"/>
      <w:lvlText w:val="B-%1.%2.%3"/>
      <w:lvlJc w:val="left"/>
      <w:pPr>
        <w:tabs>
          <w:tab w:val="num" w:pos="1296"/>
        </w:tabs>
        <w:ind w:left="1080" w:hanging="1080"/>
      </w:pPr>
      <w:rPr>
        <w:rFonts w:hint="default"/>
      </w:rPr>
    </w:lvl>
    <w:lvl w:ilvl="3">
      <w:start w:val="1"/>
      <w:numFmt w:val="decimal"/>
      <w:lvlText w:val="B-%1.%2.%3.%4"/>
      <w:lvlJc w:val="left"/>
      <w:pPr>
        <w:tabs>
          <w:tab w:val="num" w:pos="0"/>
        </w:tabs>
        <w:ind w:left="1080" w:hanging="1080"/>
      </w:pPr>
      <w:rPr>
        <w:rFonts w:hint="default"/>
      </w:rPr>
    </w:lvl>
    <w:lvl w:ilvl="4">
      <w:start w:val="1"/>
      <w:numFmt w:val="decimal"/>
      <w:lvlText w:val="B-%1.%2.%3.%4.%5"/>
      <w:lvlJc w:val="left"/>
      <w:pPr>
        <w:tabs>
          <w:tab w:val="num" w:pos="0"/>
        </w:tabs>
        <w:ind w:left="709" w:hanging="709"/>
      </w:pPr>
      <w:rPr>
        <w:rFonts w:hint="default"/>
      </w:rPr>
    </w:lvl>
    <w:lvl w:ilvl="5">
      <w:start w:val="1"/>
      <w:numFmt w:val="decimal"/>
      <w:lvlText w:val="B-%1.%2.%3.%4.%5.%6"/>
      <w:lvlJc w:val="left"/>
      <w:pPr>
        <w:tabs>
          <w:tab w:val="num" w:pos="0"/>
        </w:tabs>
        <w:ind w:left="709" w:hanging="709"/>
      </w:pPr>
      <w:rPr>
        <w:rFonts w:hint="default"/>
      </w:rPr>
    </w:lvl>
    <w:lvl w:ilvl="6">
      <w:start w:val="1"/>
      <w:numFmt w:val="decimal"/>
      <w:lvlText w:val="B-%1.%2.%3.%4.%5.%6.%7"/>
      <w:lvlJc w:val="left"/>
      <w:pPr>
        <w:tabs>
          <w:tab w:val="num" w:pos="0"/>
        </w:tabs>
        <w:ind w:left="709" w:hanging="709"/>
      </w:pPr>
      <w:rPr>
        <w:rFonts w:hint="default"/>
      </w:rPr>
    </w:lvl>
    <w:lvl w:ilvl="7">
      <w:start w:val="1"/>
      <w:numFmt w:val="decimal"/>
      <w:lvlText w:val="B-%1.%2.%3.%4.%5.%6.%7.%8"/>
      <w:lvlJc w:val="left"/>
      <w:pPr>
        <w:tabs>
          <w:tab w:val="num" w:pos="0"/>
        </w:tabs>
        <w:ind w:left="709" w:hanging="709"/>
      </w:pPr>
      <w:rPr>
        <w:rFonts w:hint="default"/>
      </w:rPr>
    </w:lvl>
    <w:lvl w:ilvl="8">
      <w:start w:val="1"/>
      <w:numFmt w:val="decimal"/>
      <w:lvlText w:val="B-%1.%2.%3.%4.%5.%6.%7.%8.%9"/>
      <w:lvlJc w:val="left"/>
      <w:pPr>
        <w:tabs>
          <w:tab w:val="num" w:pos="0"/>
        </w:tabs>
        <w:ind w:left="709" w:hanging="709"/>
      </w:pPr>
      <w:rPr>
        <w:rFonts w:hint="default"/>
      </w:rPr>
    </w:lvl>
  </w:abstractNum>
  <w:abstractNum w:abstractNumId="164" w15:restartNumberingAfterBreak="0">
    <w:nsid w:val="50AC1BDC"/>
    <w:multiLevelType w:val="multilevel"/>
    <w:tmpl w:val="EF785C36"/>
    <w:lvl w:ilvl="0">
      <w:start w:val="1"/>
      <w:numFmt w:val="bullet"/>
      <w:lvlText w:val=""/>
      <w:lvlJc w:val="left"/>
      <w:pPr>
        <w:tabs>
          <w:tab w:val="num" w:pos="0"/>
        </w:tabs>
        <w:ind w:left="644" w:hanging="360"/>
      </w:pPr>
      <w:rPr>
        <w:rFonts w:ascii="Symbol" w:hAnsi="Symbol" w:cs="Symbol" w:hint="default"/>
      </w:rPr>
    </w:lvl>
    <w:lvl w:ilvl="1">
      <w:start w:val="1"/>
      <w:numFmt w:val="bullet"/>
      <w:lvlText w:val="o"/>
      <w:lvlJc w:val="left"/>
      <w:pPr>
        <w:tabs>
          <w:tab w:val="num" w:pos="0"/>
        </w:tabs>
        <w:ind w:left="1364" w:hanging="360"/>
      </w:pPr>
      <w:rPr>
        <w:rFonts w:ascii="Courier New" w:hAnsi="Courier New" w:cs="Courier New" w:hint="default"/>
      </w:rPr>
    </w:lvl>
    <w:lvl w:ilvl="2">
      <w:start w:val="1"/>
      <w:numFmt w:val="bullet"/>
      <w:lvlText w:val=""/>
      <w:lvlJc w:val="left"/>
      <w:pPr>
        <w:tabs>
          <w:tab w:val="num" w:pos="0"/>
        </w:tabs>
        <w:ind w:left="2084" w:hanging="360"/>
      </w:pPr>
      <w:rPr>
        <w:rFonts w:ascii="Wingdings" w:hAnsi="Wingdings" w:cs="Wingdings" w:hint="default"/>
      </w:rPr>
    </w:lvl>
    <w:lvl w:ilvl="3">
      <w:start w:val="1"/>
      <w:numFmt w:val="bullet"/>
      <w:lvlText w:val=""/>
      <w:lvlJc w:val="left"/>
      <w:pPr>
        <w:tabs>
          <w:tab w:val="num" w:pos="0"/>
        </w:tabs>
        <w:ind w:left="2804" w:hanging="360"/>
      </w:pPr>
      <w:rPr>
        <w:rFonts w:ascii="Symbol" w:hAnsi="Symbol" w:cs="Symbol" w:hint="default"/>
      </w:rPr>
    </w:lvl>
    <w:lvl w:ilvl="4">
      <w:start w:val="1"/>
      <w:numFmt w:val="bullet"/>
      <w:lvlText w:val="o"/>
      <w:lvlJc w:val="left"/>
      <w:pPr>
        <w:tabs>
          <w:tab w:val="num" w:pos="0"/>
        </w:tabs>
        <w:ind w:left="3524" w:hanging="360"/>
      </w:pPr>
      <w:rPr>
        <w:rFonts w:ascii="Courier New" w:hAnsi="Courier New" w:cs="Courier New" w:hint="default"/>
      </w:rPr>
    </w:lvl>
    <w:lvl w:ilvl="5">
      <w:start w:val="1"/>
      <w:numFmt w:val="bullet"/>
      <w:lvlText w:val=""/>
      <w:lvlJc w:val="left"/>
      <w:pPr>
        <w:tabs>
          <w:tab w:val="num" w:pos="0"/>
        </w:tabs>
        <w:ind w:left="4244" w:hanging="360"/>
      </w:pPr>
      <w:rPr>
        <w:rFonts w:ascii="Wingdings" w:hAnsi="Wingdings" w:cs="Wingdings" w:hint="default"/>
      </w:rPr>
    </w:lvl>
    <w:lvl w:ilvl="6">
      <w:start w:val="1"/>
      <w:numFmt w:val="bullet"/>
      <w:lvlText w:val=""/>
      <w:lvlJc w:val="left"/>
      <w:pPr>
        <w:tabs>
          <w:tab w:val="num" w:pos="0"/>
        </w:tabs>
        <w:ind w:left="4964" w:hanging="360"/>
      </w:pPr>
      <w:rPr>
        <w:rFonts w:ascii="Symbol" w:hAnsi="Symbol" w:cs="Symbol" w:hint="default"/>
      </w:rPr>
    </w:lvl>
    <w:lvl w:ilvl="7">
      <w:start w:val="1"/>
      <w:numFmt w:val="bullet"/>
      <w:lvlText w:val="o"/>
      <w:lvlJc w:val="left"/>
      <w:pPr>
        <w:tabs>
          <w:tab w:val="num" w:pos="0"/>
        </w:tabs>
        <w:ind w:left="5684" w:hanging="360"/>
      </w:pPr>
      <w:rPr>
        <w:rFonts w:ascii="Courier New" w:hAnsi="Courier New" w:cs="Courier New" w:hint="default"/>
      </w:rPr>
    </w:lvl>
    <w:lvl w:ilvl="8">
      <w:start w:val="1"/>
      <w:numFmt w:val="bullet"/>
      <w:lvlText w:val=""/>
      <w:lvlJc w:val="left"/>
      <w:pPr>
        <w:tabs>
          <w:tab w:val="num" w:pos="0"/>
        </w:tabs>
        <w:ind w:left="6404" w:hanging="360"/>
      </w:pPr>
      <w:rPr>
        <w:rFonts w:ascii="Wingdings" w:hAnsi="Wingdings" w:cs="Wingdings" w:hint="default"/>
      </w:rPr>
    </w:lvl>
  </w:abstractNum>
  <w:abstractNum w:abstractNumId="165" w15:restartNumberingAfterBreak="0">
    <w:nsid w:val="51C6526F"/>
    <w:multiLevelType w:val="multilevel"/>
    <w:tmpl w:val="B7584E52"/>
    <w:lvl w:ilvl="0">
      <w:start w:val="1"/>
      <w:numFmt w:val="decimal"/>
      <w:lvlText w:val="B-%1"/>
      <w:lvlJc w:val="left"/>
      <w:pPr>
        <w:tabs>
          <w:tab w:val="num" w:pos="0"/>
        </w:tabs>
        <w:ind w:left="709" w:hanging="709"/>
      </w:pPr>
      <w:rPr>
        <w:rFonts w:hint="default"/>
      </w:rPr>
    </w:lvl>
    <w:lvl w:ilvl="1">
      <w:start w:val="1"/>
      <w:numFmt w:val="decimal"/>
      <w:lvlText w:val="B-%1.%2"/>
      <w:lvlJc w:val="left"/>
      <w:pPr>
        <w:tabs>
          <w:tab w:val="num" w:pos="0"/>
        </w:tabs>
        <w:ind w:left="709" w:hanging="709"/>
      </w:pPr>
      <w:rPr>
        <w:rFonts w:hint="default"/>
        <w:i w:val="0"/>
      </w:rPr>
    </w:lvl>
    <w:lvl w:ilvl="2">
      <w:start w:val="1"/>
      <w:numFmt w:val="decimal"/>
      <w:lvlText w:val="B-%1.%2.%3"/>
      <w:lvlJc w:val="left"/>
      <w:pPr>
        <w:tabs>
          <w:tab w:val="num" w:pos="0"/>
        </w:tabs>
        <w:ind w:left="709" w:hanging="709"/>
      </w:pPr>
      <w:rPr>
        <w:rFonts w:hint="default"/>
      </w:rPr>
    </w:lvl>
    <w:lvl w:ilvl="3">
      <w:start w:val="1"/>
      <w:numFmt w:val="decimal"/>
      <w:lvlText w:val="B-%1.%2.%3.%4"/>
      <w:lvlJc w:val="left"/>
      <w:pPr>
        <w:tabs>
          <w:tab w:val="num" w:pos="0"/>
        </w:tabs>
        <w:ind w:left="709" w:hanging="709"/>
      </w:pPr>
      <w:rPr>
        <w:rFonts w:hint="default"/>
      </w:rPr>
    </w:lvl>
    <w:lvl w:ilvl="4">
      <w:start w:val="1"/>
      <w:numFmt w:val="decimal"/>
      <w:lvlText w:val="B-%1.%2.%3.%4.%5"/>
      <w:lvlJc w:val="left"/>
      <w:pPr>
        <w:tabs>
          <w:tab w:val="num" w:pos="0"/>
        </w:tabs>
        <w:ind w:left="709" w:hanging="709"/>
      </w:pPr>
      <w:rPr>
        <w:rFonts w:hint="default"/>
      </w:rPr>
    </w:lvl>
    <w:lvl w:ilvl="5">
      <w:start w:val="1"/>
      <w:numFmt w:val="decimal"/>
      <w:lvlText w:val="B-%1.%2.%3.%4.%5.%6"/>
      <w:lvlJc w:val="left"/>
      <w:pPr>
        <w:tabs>
          <w:tab w:val="num" w:pos="0"/>
        </w:tabs>
        <w:ind w:left="709" w:hanging="709"/>
      </w:pPr>
      <w:rPr>
        <w:rFonts w:hint="default"/>
      </w:rPr>
    </w:lvl>
    <w:lvl w:ilvl="6">
      <w:start w:val="1"/>
      <w:numFmt w:val="decimal"/>
      <w:lvlText w:val="B-%1.%2.%3.%4.%5.%6.%7"/>
      <w:lvlJc w:val="left"/>
      <w:pPr>
        <w:tabs>
          <w:tab w:val="num" w:pos="0"/>
        </w:tabs>
        <w:ind w:left="709" w:hanging="709"/>
      </w:pPr>
      <w:rPr>
        <w:rFonts w:hint="default"/>
      </w:rPr>
    </w:lvl>
    <w:lvl w:ilvl="7">
      <w:start w:val="1"/>
      <w:numFmt w:val="decimal"/>
      <w:lvlText w:val="B-%1.%2.%3.%4.%5.%6.%7.%8"/>
      <w:lvlJc w:val="left"/>
      <w:pPr>
        <w:tabs>
          <w:tab w:val="num" w:pos="0"/>
        </w:tabs>
        <w:ind w:left="709" w:hanging="709"/>
      </w:pPr>
      <w:rPr>
        <w:rFonts w:hint="default"/>
      </w:rPr>
    </w:lvl>
    <w:lvl w:ilvl="8">
      <w:start w:val="1"/>
      <w:numFmt w:val="decimal"/>
      <w:lvlText w:val="B-%1.%2.%3.%4.%5.%6.%7.%8.%9"/>
      <w:lvlJc w:val="left"/>
      <w:pPr>
        <w:tabs>
          <w:tab w:val="num" w:pos="0"/>
        </w:tabs>
        <w:ind w:left="709" w:hanging="709"/>
      </w:pPr>
      <w:rPr>
        <w:rFonts w:hint="default"/>
      </w:rPr>
    </w:lvl>
  </w:abstractNum>
  <w:abstractNum w:abstractNumId="166" w15:restartNumberingAfterBreak="0">
    <w:nsid w:val="51DB0B60"/>
    <w:multiLevelType w:val="multilevel"/>
    <w:tmpl w:val="17183EE4"/>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67" w15:restartNumberingAfterBreak="0">
    <w:nsid w:val="521822AF"/>
    <w:multiLevelType w:val="multilevel"/>
    <w:tmpl w:val="B7584E52"/>
    <w:lvl w:ilvl="0">
      <w:start w:val="1"/>
      <w:numFmt w:val="decimal"/>
      <w:lvlText w:val="B-%1"/>
      <w:lvlJc w:val="left"/>
      <w:pPr>
        <w:tabs>
          <w:tab w:val="num" w:pos="0"/>
        </w:tabs>
        <w:ind w:left="709" w:hanging="709"/>
      </w:pPr>
      <w:rPr>
        <w:rFonts w:hint="default"/>
      </w:rPr>
    </w:lvl>
    <w:lvl w:ilvl="1">
      <w:start w:val="1"/>
      <w:numFmt w:val="decimal"/>
      <w:lvlText w:val="B-%1.%2"/>
      <w:lvlJc w:val="left"/>
      <w:pPr>
        <w:tabs>
          <w:tab w:val="num" w:pos="0"/>
        </w:tabs>
        <w:ind w:left="709" w:hanging="709"/>
      </w:pPr>
      <w:rPr>
        <w:rFonts w:hint="default"/>
        <w:i w:val="0"/>
      </w:rPr>
    </w:lvl>
    <w:lvl w:ilvl="2">
      <w:start w:val="1"/>
      <w:numFmt w:val="decimal"/>
      <w:lvlText w:val="B-%1.%2.%3"/>
      <w:lvlJc w:val="left"/>
      <w:pPr>
        <w:tabs>
          <w:tab w:val="num" w:pos="0"/>
        </w:tabs>
        <w:ind w:left="709" w:hanging="709"/>
      </w:pPr>
      <w:rPr>
        <w:rFonts w:hint="default"/>
      </w:rPr>
    </w:lvl>
    <w:lvl w:ilvl="3">
      <w:start w:val="1"/>
      <w:numFmt w:val="decimal"/>
      <w:lvlText w:val="B-%1.%2.%3.%4"/>
      <w:lvlJc w:val="left"/>
      <w:pPr>
        <w:tabs>
          <w:tab w:val="num" w:pos="0"/>
        </w:tabs>
        <w:ind w:left="709" w:hanging="709"/>
      </w:pPr>
      <w:rPr>
        <w:rFonts w:hint="default"/>
      </w:rPr>
    </w:lvl>
    <w:lvl w:ilvl="4">
      <w:start w:val="1"/>
      <w:numFmt w:val="decimal"/>
      <w:lvlText w:val="B-%1.%2.%3.%4.%5"/>
      <w:lvlJc w:val="left"/>
      <w:pPr>
        <w:tabs>
          <w:tab w:val="num" w:pos="0"/>
        </w:tabs>
        <w:ind w:left="709" w:hanging="709"/>
      </w:pPr>
      <w:rPr>
        <w:rFonts w:hint="default"/>
      </w:rPr>
    </w:lvl>
    <w:lvl w:ilvl="5">
      <w:start w:val="1"/>
      <w:numFmt w:val="decimal"/>
      <w:lvlText w:val="B-%1.%2.%3.%4.%5.%6"/>
      <w:lvlJc w:val="left"/>
      <w:pPr>
        <w:tabs>
          <w:tab w:val="num" w:pos="0"/>
        </w:tabs>
        <w:ind w:left="709" w:hanging="709"/>
      </w:pPr>
      <w:rPr>
        <w:rFonts w:hint="default"/>
      </w:rPr>
    </w:lvl>
    <w:lvl w:ilvl="6">
      <w:start w:val="1"/>
      <w:numFmt w:val="decimal"/>
      <w:lvlText w:val="B-%1.%2.%3.%4.%5.%6.%7"/>
      <w:lvlJc w:val="left"/>
      <w:pPr>
        <w:tabs>
          <w:tab w:val="num" w:pos="0"/>
        </w:tabs>
        <w:ind w:left="709" w:hanging="709"/>
      </w:pPr>
      <w:rPr>
        <w:rFonts w:hint="default"/>
      </w:rPr>
    </w:lvl>
    <w:lvl w:ilvl="7">
      <w:start w:val="1"/>
      <w:numFmt w:val="decimal"/>
      <w:lvlText w:val="B-%1.%2.%3.%4.%5.%6.%7.%8"/>
      <w:lvlJc w:val="left"/>
      <w:pPr>
        <w:tabs>
          <w:tab w:val="num" w:pos="0"/>
        </w:tabs>
        <w:ind w:left="709" w:hanging="709"/>
      </w:pPr>
      <w:rPr>
        <w:rFonts w:hint="default"/>
      </w:rPr>
    </w:lvl>
    <w:lvl w:ilvl="8">
      <w:start w:val="1"/>
      <w:numFmt w:val="decimal"/>
      <w:lvlText w:val="B-%1.%2.%3.%4.%5.%6.%7.%8.%9"/>
      <w:lvlJc w:val="left"/>
      <w:pPr>
        <w:tabs>
          <w:tab w:val="num" w:pos="0"/>
        </w:tabs>
        <w:ind w:left="709" w:hanging="709"/>
      </w:pPr>
      <w:rPr>
        <w:rFonts w:hint="default"/>
      </w:rPr>
    </w:lvl>
  </w:abstractNum>
  <w:abstractNum w:abstractNumId="168" w15:restartNumberingAfterBreak="0">
    <w:nsid w:val="52294387"/>
    <w:multiLevelType w:val="multilevel"/>
    <w:tmpl w:val="70667346"/>
    <w:lvl w:ilvl="0">
      <w:start w:val="1"/>
      <w:numFmt w:val="decimal"/>
      <w:lvlText w:val="B-%1"/>
      <w:lvlJc w:val="left"/>
      <w:pPr>
        <w:tabs>
          <w:tab w:val="num" w:pos="0"/>
        </w:tabs>
        <w:ind w:left="709" w:hanging="709"/>
      </w:pPr>
      <w:rPr>
        <w:rFonts w:hint="default"/>
      </w:rPr>
    </w:lvl>
    <w:lvl w:ilvl="1">
      <w:start w:val="1"/>
      <w:numFmt w:val="decimal"/>
      <w:lvlText w:val="B-%1.%2"/>
      <w:lvlJc w:val="left"/>
      <w:pPr>
        <w:tabs>
          <w:tab w:val="num" w:pos="1080"/>
        </w:tabs>
        <w:ind w:left="864" w:hanging="864"/>
      </w:pPr>
      <w:rPr>
        <w:rFonts w:hint="default"/>
        <w:i w:val="0"/>
      </w:rPr>
    </w:lvl>
    <w:lvl w:ilvl="2">
      <w:start w:val="1"/>
      <w:numFmt w:val="decimal"/>
      <w:lvlText w:val="B-%1.%2.%3"/>
      <w:lvlJc w:val="left"/>
      <w:pPr>
        <w:tabs>
          <w:tab w:val="num" w:pos="1296"/>
        </w:tabs>
        <w:ind w:left="1080" w:hanging="1080"/>
      </w:pPr>
      <w:rPr>
        <w:rFonts w:hint="default"/>
      </w:rPr>
    </w:lvl>
    <w:lvl w:ilvl="3">
      <w:start w:val="1"/>
      <w:numFmt w:val="decimal"/>
      <w:lvlText w:val="B-%1.%2.%3.%4"/>
      <w:lvlJc w:val="left"/>
      <w:pPr>
        <w:tabs>
          <w:tab w:val="num" w:pos="0"/>
        </w:tabs>
        <w:ind w:left="1080" w:hanging="1080"/>
      </w:pPr>
      <w:rPr>
        <w:rFonts w:hint="default"/>
      </w:rPr>
    </w:lvl>
    <w:lvl w:ilvl="4">
      <w:start w:val="1"/>
      <w:numFmt w:val="decimal"/>
      <w:lvlText w:val="B-%1.%2.%3.%4.%5"/>
      <w:lvlJc w:val="left"/>
      <w:pPr>
        <w:tabs>
          <w:tab w:val="num" w:pos="0"/>
        </w:tabs>
        <w:ind w:left="709" w:hanging="709"/>
      </w:pPr>
      <w:rPr>
        <w:rFonts w:hint="default"/>
      </w:rPr>
    </w:lvl>
    <w:lvl w:ilvl="5">
      <w:start w:val="1"/>
      <w:numFmt w:val="decimal"/>
      <w:lvlText w:val="B-%1.%2.%3.%4.%5.%6"/>
      <w:lvlJc w:val="left"/>
      <w:pPr>
        <w:tabs>
          <w:tab w:val="num" w:pos="0"/>
        </w:tabs>
        <w:ind w:left="709" w:hanging="709"/>
      </w:pPr>
      <w:rPr>
        <w:rFonts w:hint="default"/>
      </w:rPr>
    </w:lvl>
    <w:lvl w:ilvl="6">
      <w:start w:val="1"/>
      <w:numFmt w:val="decimal"/>
      <w:lvlText w:val="B-%1.%2.%3.%4.%5.%6.%7"/>
      <w:lvlJc w:val="left"/>
      <w:pPr>
        <w:tabs>
          <w:tab w:val="num" w:pos="0"/>
        </w:tabs>
        <w:ind w:left="709" w:hanging="709"/>
      </w:pPr>
      <w:rPr>
        <w:rFonts w:hint="default"/>
      </w:rPr>
    </w:lvl>
    <w:lvl w:ilvl="7">
      <w:start w:val="1"/>
      <w:numFmt w:val="decimal"/>
      <w:lvlText w:val="B-%1.%2.%3.%4.%5.%6.%7.%8"/>
      <w:lvlJc w:val="left"/>
      <w:pPr>
        <w:tabs>
          <w:tab w:val="num" w:pos="0"/>
        </w:tabs>
        <w:ind w:left="709" w:hanging="709"/>
      </w:pPr>
      <w:rPr>
        <w:rFonts w:hint="default"/>
      </w:rPr>
    </w:lvl>
    <w:lvl w:ilvl="8">
      <w:start w:val="1"/>
      <w:numFmt w:val="decimal"/>
      <w:lvlText w:val="B-%1.%2.%3.%4.%5.%6.%7.%8.%9"/>
      <w:lvlJc w:val="left"/>
      <w:pPr>
        <w:tabs>
          <w:tab w:val="num" w:pos="0"/>
        </w:tabs>
        <w:ind w:left="709" w:hanging="709"/>
      </w:pPr>
      <w:rPr>
        <w:rFonts w:hint="default"/>
      </w:rPr>
    </w:lvl>
  </w:abstractNum>
  <w:abstractNum w:abstractNumId="169" w15:restartNumberingAfterBreak="0">
    <w:nsid w:val="52763180"/>
    <w:multiLevelType w:val="multilevel"/>
    <w:tmpl w:val="B7584E52"/>
    <w:lvl w:ilvl="0">
      <w:start w:val="1"/>
      <w:numFmt w:val="decimal"/>
      <w:lvlText w:val="B-%1"/>
      <w:lvlJc w:val="left"/>
      <w:pPr>
        <w:tabs>
          <w:tab w:val="num" w:pos="0"/>
        </w:tabs>
        <w:ind w:left="709" w:hanging="709"/>
      </w:pPr>
      <w:rPr>
        <w:rFonts w:hint="default"/>
      </w:rPr>
    </w:lvl>
    <w:lvl w:ilvl="1">
      <w:start w:val="1"/>
      <w:numFmt w:val="decimal"/>
      <w:lvlText w:val="B-%1.%2"/>
      <w:lvlJc w:val="left"/>
      <w:pPr>
        <w:tabs>
          <w:tab w:val="num" w:pos="0"/>
        </w:tabs>
        <w:ind w:left="709" w:hanging="709"/>
      </w:pPr>
      <w:rPr>
        <w:rFonts w:hint="default"/>
        <w:i w:val="0"/>
      </w:rPr>
    </w:lvl>
    <w:lvl w:ilvl="2">
      <w:start w:val="1"/>
      <w:numFmt w:val="decimal"/>
      <w:lvlText w:val="B-%1.%2.%3"/>
      <w:lvlJc w:val="left"/>
      <w:pPr>
        <w:tabs>
          <w:tab w:val="num" w:pos="0"/>
        </w:tabs>
        <w:ind w:left="709" w:hanging="709"/>
      </w:pPr>
      <w:rPr>
        <w:rFonts w:hint="default"/>
      </w:rPr>
    </w:lvl>
    <w:lvl w:ilvl="3">
      <w:start w:val="1"/>
      <w:numFmt w:val="decimal"/>
      <w:lvlText w:val="B-%1.%2.%3.%4"/>
      <w:lvlJc w:val="left"/>
      <w:pPr>
        <w:tabs>
          <w:tab w:val="num" w:pos="0"/>
        </w:tabs>
        <w:ind w:left="709" w:hanging="709"/>
      </w:pPr>
      <w:rPr>
        <w:rFonts w:hint="default"/>
      </w:rPr>
    </w:lvl>
    <w:lvl w:ilvl="4">
      <w:start w:val="1"/>
      <w:numFmt w:val="decimal"/>
      <w:lvlText w:val="B-%1.%2.%3.%4.%5"/>
      <w:lvlJc w:val="left"/>
      <w:pPr>
        <w:tabs>
          <w:tab w:val="num" w:pos="0"/>
        </w:tabs>
        <w:ind w:left="709" w:hanging="709"/>
      </w:pPr>
      <w:rPr>
        <w:rFonts w:hint="default"/>
      </w:rPr>
    </w:lvl>
    <w:lvl w:ilvl="5">
      <w:start w:val="1"/>
      <w:numFmt w:val="decimal"/>
      <w:lvlText w:val="B-%1.%2.%3.%4.%5.%6"/>
      <w:lvlJc w:val="left"/>
      <w:pPr>
        <w:tabs>
          <w:tab w:val="num" w:pos="0"/>
        </w:tabs>
        <w:ind w:left="709" w:hanging="709"/>
      </w:pPr>
      <w:rPr>
        <w:rFonts w:hint="default"/>
      </w:rPr>
    </w:lvl>
    <w:lvl w:ilvl="6">
      <w:start w:val="1"/>
      <w:numFmt w:val="decimal"/>
      <w:lvlText w:val="B-%1.%2.%3.%4.%5.%6.%7"/>
      <w:lvlJc w:val="left"/>
      <w:pPr>
        <w:tabs>
          <w:tab w:val="num" w:pos="0"/>
        </w:tabs>
        <w:ind w:left="709" w:hanging="709"/>
      </w:pPr>
      <w:rPr>
        <w:rFonts w:hint="default"/>
      </w:rPr>
    </w:lvl>
    <w:lvl w:ilvl="7">
      <w:start w:val="1"/>
      <w:numFmt w:val="decimal"/>
      <w:lvlText w:val="B-%1.%2.%3.%4.%5.%6.%7.%8"/>
      <w:lvlJc w:val="left"/>
      <w:pPr>
        <w:tabs>
          <w:tab w:val="num" w:pos="0"/>
        </w:tabs>
        <w:ind w:left="709" w:hanging="709"/>
      </w:pPr>
      <w:rPr>
        <w:rFonts w:hint="default"/>
      </w:rPr>
    </w:lvl>
    <w:lvl w:ilvl="8">
      <w:start w:val="1"/>
      <w:numFmt w:val="decimal"/>
      <w:lvlText w:val="B-%1.%2.%3.%4.%5.%6.%7.%8.%9"/>
      <w:lvlJc w:val="left"/>
      <w:pPr>
        <w:tabs>
          <w:tab w:val="num" w:pos="0"/>
        </w:tabs>
        <w:ind w:left="709" w:hanging="709"/>
      </w:pPr>
      <w:rPr>
        <w:rFonts w:hint="default"/>
      </w:rPr>
    </w:lvl>
  </w:abstractNum>
  <w:abstractNum w:abstractNumId="170" w15:restartNumberingAfterBreak="0">
    <w:nsid w:val="52972041"/>
    <w:multiLevelType w:val="multilevel"/>
    <w:tmpl w:val="B7584E52"/>
    <w:lvl w:ilvl="0">
      <w:start w:val="1"/>
      <w:numFmt w:val="decimal"/>
      <w:lvlText w:val="B-%1"/>
      <w:lvlJc w:val="left"/>
      <w:pPr>
        <w:tabs>
          <w:tab w:val="num" w:pos="0"/>
        </w:tabs>
        <w:ind w:left="709" w:hanging="709"/>
      </w:pPr>
      <w:rPr>
        <w:rFonts w:hint="default"/>
      </w:rPr>
    </w:lvl>
    <w:lvl w:ilvl="1">
      <w:start w:val="1"/>
      <w:numFmt w:val="decimal"/>
      <w:lvlText w:val="B-%1.%2"/>
      <w:lvlJc w:val="left"/>
      <w:pPr>
        <w:tabs>
          <w:tab w:val="num" w:pos="0"/>
        </w:tabs>
        <w:ind w:left="709" w:hanging="709"/>
      </w:pPr>
      <w:rPr>
        <w:rFonts w:hint="default"/>
        <w:i w:val="0"/>
      </w:rPr>
    </w:lvl>
    <w:lvl w:ilvl="2">
      <w:start w:val="1"/>
      <w:numFmt w:val="decimal"/>
      <w:lvlText w:val="B-%1.%2.%3"/>
      <w:lvlJc w:val="left"/>
      <w:pPr>
        <w:tabs>
          <w:tab w:val="num" w:pos="0"/>
        </w:tabs>
        <w:ind w:left="709" w:hanging="709"/>
      </w:pPr>
      <w:rPr>
        <w:rFonts w:hint="default"/>
      </w:rPr>
    </w:lvl>
    <w:lvl w:ilvl="3">
      <w:start w:val="1"/>
      <w:numFmt w:val="decimal"/>
      <w:lvlText w:val="B-%1.%2.%3.%4"/>
      <w:lvlJc w:val="left"/>
      <w:pPr>
        <w:tabs>
          <w:tab w:val="num" w:pos="0"/>
        </w:tabs>
        <w:ind w:left="709" w:hanging="709"/>
      </w:pPr>
      <w:rPr>
        <w:rFonts w:hint="default"/>
      </w:rPr>
    </w:lvl>
    <w:lvl w:ilvl="4">
      <w:start w:val="1"/>
      <w:numFmt w:val="decimal"/>
      <w:lvlText w:val="B-%1.%2.%3.%4.%5"/>
      <w:lvlJc w:val="left"/>
      <w:pPr>
        <w:tabs>
          <w:tab w:val="num" w:pos="0"/>
        </w:tabs>
        <w:ind w:left="709" w:hanging="709"/>
      </w:pPr>
      <w:rPr>
        <w:rFonts w:hint="default"/>
      </w:rPr>
    </w:lvl>
    <w:lvl w:ilvl="5">
      <w:start w:val="1"/>
      <w:numFmt w:val="decimal"/>
      <w:lvlText w:val="B-%1.%2.%3.%4.%5.%6"/>
      <w:lvlJc w:val="left"/>
      <w:pPr>
        <w:tabs>
          <w:tab w:val="num" w:pos="0"/>
        </w:tabs>
        <w:ind w:left="709" w:hanging="709"/>
      </w:pPr>
      <w:rPr>
        <w:rFonts w:hint="default"/>
      </w:rPr>
    </w:lvl>
    <w:lvl w:ilvl="6">
      <w:start w:val="1"/>
      <w:numFmt w:val="decimal"/>
      <w:lvlText w:val="B-%1.%2.%3.%4.%5.%6.%7"/>
      <w:lvlJc w:val="left"/>
      <w:pPr>
        <w:tabs>
          <w:tab w:val="num" w:pos="0"/>
        </w:tabs>
        <w:ind w:left="709" w:hanging="709"/>
      </w:pPr>
      <w:rPr>
        <w:rFonts w:hint="default"/>
      </w:rPr>
    </w:lvl>
    <w:lvl w:ilvl="7">
      <w:start w:val="1"/>
      <w:numFmt w:val="decimal"/>
      <w:lvlText w:val="B-%1.%2.%3.%4.%5.%6.%7.%8"/>
      <w:lvlJc w:val="left"/>
      <w:pPr>
        <w:tabs>
          <w:tab w:val="num" w:pos="0"/>
        </w:tabs>
        <w:ind w:left="709" w:hanging="709"/>
      </w:pPr>
      <w:rPr>
        <w:rFonts w:hint="default"/>
      </w:rPr>
    </w:lvl>
    <w:lvl w:ilvl="8">
      <w:start w:val="1"/>
      <w:numFmt w:val="decimal"/>
      <w:lvlText w:val="B-%1.%2.%3.%4.%5.%6.%7.%8.%9"/>
      <w:lvlJc w:val="left"/>
      <w:pPr>
        <w:tabs>
          <w:tab w:val="num" w:pos="0"/>
        </w:tabs>
        <w:ind w:left="709" w:hanging="709"/>
      </w:pPr>
      <w:rPr>
        <w:rFonts w:hint="default"/>
      </w:rPr>
    </w:lvl>
  </w:abstractNum>
  <w:abstractNum w:abstractNumId="171" w15:restartNumberingAfterBreak="0">
    <w:nsid w:val="52D20286"/>
    <w:multiLevelType w:val="multilevel"/>
    <w:tmpl w:val="70667346"/>
    <w:lvl w:ilvl="0">
      <w:start w:val="1"/>
      <w:numFmt w:val="decimal"/>
      <w:lvlText w:val="B-%1"/>
      <w:lvlJc w:val="left"/>
      <w:pPr>
        <w:tabs>
          <w:tab w:val="num" w:pos="0"/>
        </w:tabs>
        <w:ind w:left="709" w:hanging="709"/>
      </w:pPr>
      <w:rPr>
        <w:rFonts w:hint="default"/>
      </w:rPr>
    </w:lvl>
    <w:lvl w:ilvl="1">
      <w:start w:val="1"/>
      <w:numFmt w:val="decimal"/>
      <w:lvlText w:val="B-%1.%2"/>
      <w:lvlJc w:val="left"/>
      <w:pPr>
        <w:tabs>
          <w:tab w:val="num" w:pos="1080"/>
        </w:tabs>
        <w:ind w:left="864" w:hanging="864"/>
      </w:pPr>
      <w:rPr>
        <w:rFonts w:hint="default"/>
        <w:i w:val="0"/>
      </w:rPr>
    </w:lvl>
    <w:lvl w:ilvl="2">
      <w:start w:val="1"/>
      <w:numFmt w:val="decimal"/>
      <w:lvlText w:val="B-%1.%2.%3"/>
      <w:lvlJc w:val="left"/>
      <w:pPr>
        <w:tabs>
          <w:tab w:val="num" w:pos="1296"/>
        </w:tabs>
        <w:ind w:left="1080" w:hanging="1080"/>
      </w:pPr>
      <w:rPr>
        <w:rFonts w:hint="default"/>
      </w:rPr>
    </w:lvl>
    <w:lvl w:ilvl="3">
      <w:start w:val="1"/>
      <w:numFmt w:val="decimal"/>
      <w:lvlText w:val="B-%1.%2.%3.%4"/>
      <w:lvlJc w:val="left"/>
      <w:pPr>
        <w:tabs>
          <w:tab w:val="num" w:pos="0"/>
        </w:tabs>
        <w:ind w:left="1080" w:hanging="1080"/>
      </w:pPr>
      <w:rPr>
        <w:rFonts w:hint="default"/>
      </w:rPr>
    </w:lvl>
    <w:lvl w:ilvl="4">
      <w:start w:val="1"/>
      <w:numFmt w:val="decimal"/>
      <w:lvlText w:val="B-%1.%2.%3.%4.%5"/>
      <w:lvlJc w:val="left"/>
      <w:pPr>
        <w:tabs>
          <w:tab w:val="num" w:pos="0"/>
        </w:tabs>
        <w:ind w:left="709" w:hanging="709"/>
      </w:pPr>
      <w:rPr>
        <w:rFonts w:hint="default"/>
      </w:rPr>
    </w:lvl>
    <w:lvl w:ilvl="5">
      <w:start w:val="1"/>
      <w:numFmt w:val="decimal"/>
      <w:lvlText w:val="B-%1.%2.%3.%4.%5.%6"/>
      <w:lvlJc w:val="left"/>
      <w:pPr>
        <w:tabs>
          <w:tab w:val="num" w:pos="0"/>
        </w:tabs>
        <w:ind w:left="709" w:hanging="709"/>
      </w:pPr>
      <w:rPr>
        <w:rFonts w:hint="default"/>
      </w:rPr>
    </w:lvl>
    <w:lvl w:ilvl="6">
      <w:start w:val="1"/>
      <w:numFmt w:val="decimal"/>
      <w:lvlText w:val="B-%1.%2.%3.%4.%5.%6.%7"/>
      <w:lvlJc w:val="left"/>
      <w:pPr>
        <w:tabs>
          <w:tab w:val="num" w:pos="0"/>
        </w:tabs>
        <w:ind w:left="709" w:hanging="709"/>
      </w:pPr>
      <w:rPr>
        <w:rFonts w:hint="default"/>
      </w:rPr>
    </w:lvl>
    <w:lvl w:ilvl="7">
      <w:start w:val="1"/>
      <w:numFmt w:val="decimal"/>
      <w:lvlText w:val="B-%1.%2.%3.%4.%5.%6.%7.%8"/>
      <w:lvlJc w:val="left"/>
      <w:pPr>
        <w:tabs>
          <w:tab w:val="num" w:pos="0"/>
        </w:tabs>
        <w:ind w:left="709" w:hanging="709"/>
      </w:pPr>
      <w:rPr>
        <w:rFonts w:hint="default"/>
      </w:rPr>
    </w:lvl>
    <w:lvl w:ilvl="8">
      <w:start w:val="1"/>
      <w:numFmt w:val="decimal"/>
      <w:lvlText w:val="B-%1.%2.%3.%4.%5.%6.%7.%8.%9"/>
      <w:lvlJc w:val="left"/>
      <w:pPr>
        <w:tabs>
          <w:tab w:val="num" w:pos="0"/>
        </w:tabs>
        <w:ind w:left="709" w:hanging="709"/>
      </w:pPr>
      <w:rPr>
        <w:rFonts w:hint="default"/>
      </w:rPr>
    </w:lvl>
  </w:abstractNum>
  <w:abstractNum w:abstractNumId="172" w15:restartNumberingAfterBreak="0">
    <w:nsid w:val="539253E8"/>
    <w:multiLevelType w:val="multilevel"/>
    <w:tmpl w:val="6F84943A"/>
    <w:lvl w:ilvl="0">
      <w:start w:val="1"/>
      <w:numFmt w:val="bullet"/>
      <w:lvlText w:val=""/>
      <w:lvlJc w:val="left"/>
      <w:pPr>
        <w:tabs>
          <w:tab w:val="num" w:pos="0"/>
        </w:tabs>
        <w:ind w:left="768" w:hanging="360"/>
      </w:pPr>
      <w:rPr>
        <w:rFonts w:ascii="Symbol" w:hAnsi="Symbol" w:cs="Symbol" w:hint="default"/>
      </w:rPr>
    </w:lvl>
    <w:lvl w:ilvl="1">
      <w:start w:val="1"/>
      <w:numFmt w:val="bullet"/>
      <w:lvlText w:val="o"/>
      <w:lvlJc w:val="left"/>
      <w:pPr>
        <w:tabs>
          <w:tab w:val="num" w:pos="0"/>
        </w:tabs>
        <w:ind w:left="1488" w:hanging="360"/>
      </w:pPr>
      <w:rPr>
        <w:rFonts w:ascii="Courier New" w:hAnsi="Courier New" w:cs="Courier New" w:hint="default"/>
      </w:rPr>
    </w:lvl>
    <w:lvl w:ilvl="2">
      <w:start w:val="1"/>
      <w:numFmt w:val="bullet"/>
      <w:lvlText w:val=""/>
      <w:lvlJc w:val="left"/>
      <w:pPr>
        <w:tabs>
          <w:tab w:val="num" w:pos="0"/>
        </w:tabs>
        <w:ind w:left="2208" w:hanging="360"/>
      </w:pPr>
      <w:rPr>
        <w:rFonts w:ascii="Wingdings" w:hAnsi="Wingdings" w:cs="Wingdings" w:hint="default"/>
      </w:rPr>
    </w:lvl>
    <w:lvl w:ilvl="3">
      <w:start w:val="1"/>
      <w:numFmt w:val="bullet"/>
      <w:lvlText w:val=""/>
      <w:lvlJc w:val="left"/>
      <w:pPr>
        <w:tabs>
          <w:tab w:val="num" w:pos="0"/>
        </w:tabs>
        <w:ind w:left="2928" w:hanging="360"/>
      </w:pPr>
      <w:rPr>
        <w:rFonts w:ascii="Symbol" w:hAnsi="Symbol" w:cs="Symbol" w:hint="default"/>
      </w:rPr>
    </w:lvl>
    <w:lvl w:ilvl="4">
      <w:start w:val="1"/>
      <w:numFmt w:val="bullet"/>
      <w:lvlText w:val="o"/>
      <w:lvlJc w:val="left"/>
      <w:pPr>
        <w:tabs>
          <w:tab w:val="num" w:pos="0"/>
        </w:tabs>
        <w:ind w:left="3648" w:hanging="360"/>
      </w:pPr>
      <w:rPr>
        <w:rFonts w:ascii="Courier New" w:hAnsi="Courier New" w:cs="Courier New" w:hint="default"/>
      </w:rPr>
    </w:lvl>
    <w:lvl w:ilvl="5">
      <w:start w:val="1"/>
      <w:numFmt w:val="bullet"/>
      <w:lvlText w:val=""/>
      <w:lvlJc w:val="left"/>
      <w:pPr>
        <w:tabs>
          <w:tab w:val="num" w:pos="0"/>
        </w:tabs>
        <w:ind w:left="4368" w:hanging="360"/>
      </w:pPr>
      <w:rPr>
        <w:rFonts w:ascii="Wingdings" w:hAnsi="Wingdings" w:cs="Wingdings" w:hint="default"/>
      </w:rPr>
    </w:lvl>
    <w:lvl w:ilvl="6">
      <w:start w:val="1"/>
      <w:numFmt w:val="bullet"/>
      <w:lvlText w:val=""/>
      <w:lvlJc w:val="left"/>
      <w:pPr>
        <w:tabs>
          <w:tab w:val="num" w:pos="0"/>
        </w:tabs>
        <w:ind w:left="5088" w:hanging="360"/>
      </w:pPr>
      <w:rPr>
        <w:rFonts w:ascii="Symbol" w:hAnsi="Symbol" w:cs="Symbol" w:hint="default"/>
      </w:rPr>
    </w:lvl>
    <w:lvl w:ilvl="7">
      <w:start w:val="1"/>
      <w:numFmt w:val="bullet"/>
      <w:lvlText w:val="o"/>
      <w:lvlJc w:val="left"/>
      <w:pPr>
        <w:tabs>
          <w:tab w:val="num" w:pos="0"/>
        </w:tabs>
        <w:ind w:left="5808" w:hanging="360"/>
      </w:pPr>
      <w:rPr>
        <w:rFonts w:ascii="Courier New" w:hAnsi="Courier New" w:cs="Courier New" w:hint="default"/>
      </w:rPr>
    </w:lvl>
    <w:lvl w:ilvl="8">
      <w:start w:val="1"/>
      <w:numFmt w:val="bullet"/>
      <w:lvlText w:val=""/>
      <w:lvlJc w:val="left"/>
      <w:pPr>
        <w:tabs>
          <w:tab w:val="num" w:pos="0"/>
        </w:tabs>
        <w:ind w:left="6528" w:hanging="360"/>
      </w:pPr>
      <w:rPr>
        <w:rFonts w:ascii="Wingdings" w:hAnsi="Wingdings" w:cs="Wingdings" w:hint="default"/>
      </w:rPr>
    </w:lvl>
  </w:abstractNum>
  <w:abstractNum w:abstractNumId="173" w15:restartNumberingAfterBreak="0">
    <w:nsid w:val="53AA57E3"/>
    <w:multiLevelType w:val="multilevel"/>
    <w:tmpl w:val="ED1CCAB4"/>
    <w:lvl w:ilvl="0">
      <w:start w:val="1"/>
      <w:numFmt w:val="bullet"/>
      <w:lvlText w:val=""/>
      <w:lvlJc w:val="left"/>
      <w:pPr>
        <w:tabs>
          <w:tab w:val="num" w:pos="0"/>
        </w:tabs>
        <w:ind w:left="1440" w:hanging="360"/>
      </w:pPr>
      <w:rPr>
        <w:rFonts w:ascii="Symbol" w:hAnsi="Symbol" w:cs="Symbol" w:hint="default"/>
      </w:rPr>
    </w:lvl>
    <w:lvl w:ilvl="1">
      <w:start w:val="1"/>
      <w:numFmt w:val="bullet"/>
      <w:lvlText w:val="o"/>
      <w:lvlJc w:val="left"/>
      <w:pPr>
        <w:tabs>
          <w:tab w:val="num" w:pos="0"/>
        </w:tabs>
        <w:ind w:left="2160" w:hanging="360"/>
      </w:pPr>
      <w:rPr>
        <w:rFonts w:ascii="Courier New" w:hAnsi="Courier New" w:cs="Courier New" w:hint="default"/>
      </w:rPr>
    </w:lvl>
    <w:lvl w:ilvl="2">
      <w:start w:val="1"/>
      <w:numFmt w:val="bullet"/>
      <w:lvlText w:val=""/>
      <w:lvlJc w:val="left"/>
      <w:pPr>
        <w:tabs>
          <w:tab w:val="num" w:pos="0"/>
        </w:tabs>
        <w:ind w:left="2880" w:hanging="360"/>
      </w:pPr>
      <w:rPr>
        <w:rFonts w:ascii="Wingdings" w:hAnsi="Wingdings" w:cs="Wingdings" w:hint="default"/>
      </w:rPr>
    </w:lvl>
    <w:lvl w:ilvl="3">
      <w:start w:val="1"/>
      <w:numFmt w:val="bullet"/>
      <w:lvlText w:val=""/>
      <w:lvlJc w:val="left"/>
      <w:pPr>
        <w:tabs>
          <w:tab w:val="num" w:pos="0"/>
        </w:tabs>
        <w:ind w:left="3600" w:hanging="360"/>
      </w:pPr>
      <w:rPr>
        <w:rFonts w:ascii="Symbol" w:hAnsi="Symbol" w:cs="Symbol" w:hint="default"/>
      </w:rPr>
    </w:lvl>
    <w:lvl w:ilvl="4">
      <w:start w:val="1"/>
      <w:numFmt w:val="bullet"/>
      <w:lvlText w:val="o"/>
      <w:lvlJc w:val="left"/>
      <w:pPr>
        <w:tabs>
          <w:tab w:val="num" w:pos="0"/>
        </w:tabs>
        <w:ind w:left="4320" w:hanging="360"/>
      </w:pPr>
      <w:rPr>
        <w:rFonts w:ascii="Courier New" w:hAnsi="Courier New" w:cs="Courier New" w:hint="default"/>
      </w:rPr>
    </w:lvl>
    <w:lvl w:ilvl="5">
      <w:start w:val="1"/>
      <w:numFmt w:val="bullet"/>
      <w:lvlText w:val=""/>
      <w:lvlJc w:val="left"/>
      <w:pPr>
        <w:tabs>
          <w:tab w:val="num" w:pos="0"/>
        </w:tabs>
        <w:ind w:left="5040" w:hanging="360"/>
      </w:pPr>
      <w:rPr>
        <w:rFonts w:ascii="Wingdings" w:hAnsi="Wingdings" w:cs="Wingdings" w:hint="default"/>
      </w:rPr>
    </w:lvl>
    <w:lvl w:ilvl="6">
      <w:start w:val="1"/>
      <w:numFmt w:val="bullet"/>
      <w:lvlText w:val=""/>
      <w:lvlJc w:val="left"/>
      <w:pPr>
        <w:tabs>
          <w:tab w:val="num" w:pos="0"/>
        </w:tabs>
        <w:ind w:left="5760" w:hanging="360"/>
      </w:pPr>
      <w:rPr>
        <w:rFonts w:ascii="Symbol" w:hAnsi="Symbol" w:cs="Symbol" w:hint="default"/>
      </w:rPr>
    </w:lvl>
    <w:lvl w:ilvl="7">
      <w:start w:val="1"/>
      <w:numFmt w:val="bullet"/>
      <w:lvlText w:val="o"/>
      <w:lvlJc w:val="left"/>
      <w:pPr>
        <w:tabs>
          <w:tab w:val="num" w:pos="0"/>
        </w:tabs>
        <w:ind w:left="6480" w:hanging="360"/>
      </w:pPr>
      <w:rPr>
        <w:rFonts w:ascii="Courier New" w:hAnsi="Courier New" w:cs="Courier New" w:hint="default"/>
      </w:rPr>
    </w:lvl>
    <w:lvl w:ilvl="8">
      <w:start w:val="1"/>
      <w:numFmt w:val="bullet"/>
      <w:lvlText w:val=""/>
      <w:lvlJc w:val="left"/>
      <w:pPr>
        <w:tabs>
          <w:tab w:val="num" w:pos="0"/>
        </w:tabs>
        <w:ind w:left="7200" w:hanging="360"/>
      </w:pPr>
      <w:rPr>
        <w:rFonts w:ascii="Wingdings" w:hAnsi="Wingdings" w:cs="Wingdings" w:hint="default"/>
      </w:rPr>
    </w:lvl>
  </w:abstractNum>
  <w:abstractNum w:abstractNumId="174" w15:restartNumberingAfterBreak="0">
    <w:nsid w:val="542F650B"/>
    <w:multiLevelType w:val="multilevel"/>
    <w:tmpl w:val="8D2898C8"/>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75" w15:restartNumberingAfterBreak="0">
    <w:nsid w:val="54965569"/>
    <w:multiLevelType w:val="multilevel"/>
    <w:tmpl w:val="B7584E52"/>
    <w:lvl w:ilvl="0">
      <w:start w:val="1"/>
      <w:numFmt w:val="decimal"/>
      <w:lvlText w:val="B-%1"/>
      <w:lvlJc w:val="left"/>
      <w:pPr>
        <w:tabs>
          <w:tab w:val="num" w:pos="0"/>
        </w:tabs>
        <w:ind w:left="709" w:hanging="709"/>
      </w:pPr>
      <w:rPr>
        <w:rFonts w:hint="default"/>
      </w:rPr>
    </w:lvl>
    <w:lvl w:ilvl="1">
      <w:start w:val="1"/>
      <w:numFmt w:val="decimal"/>
      <w:lvlText w:val="B-%1.%2"/>
      <w:lvlJc w:val="left"/>
      <w:pPr>
        <w:tabs>
          <w:tab w:val="num" w:pos="0"/>
        </w:tabs>
        <w:ind w:left="709" w:hanging="709"/>
      </w:pPr>
      <w:rPr>
        <w:rFonts w:hint="default"/>
        <w:i w:val="0"/>
      </w:rPr>
    </w:lvl>
    <w:lvl w:ilvl="2">
      <w:start w:val="1"/>
      <w:numFmt w:val="decimal"/>
      <w:lvlText w:val="B-%1.%2.%3"/>
      <w:lvlJc w:val="left"/>
      <w:pPr>
        <w:tabs>
          <w:tab w:val="num" w:pos="0"/>
        </w:tabs>
        <w:ind w:left="709" w:hanging="709"/>
      </w:pPr>
      <w:rPr>
        <w:rFonts w:hint="default"/>
      </w:rPr>
    </w:lvl>
    <w:lvl w:ilvl="3">
      <w:start w:val="1"/>
      <w:numFmt w:val="decimal"/>
      <w:lvlText w:val="B-%1.%2.%3.%4"/>
      <w:lvlJc w:val="left"/>
      <w:pPr>
        <w:tabs>
          <w:tab w:val="num" w:pos="0"/>
        </w:tabs>
        <w:ind w:left="709" w:hanging="709"/>
      </w:pPr>
      <w:rPr>
        <w:rFonts w:hint="default"/>
      </w:rPr>
    </w:lvl>
    <w:lvl w:ilvl="4">
      <w:start w:val="1"/>
      <w:numFmt w:val="decimal"/>
      <w:lvlText w:val="B-%1.%2.%3.%4.%5"/>
      <w:lvlJc w:val="left"/>
      <w:pPr>
        <w:tabs>
          <w:tab w:val="num" w:pos="0"/>
        </w:tabs>
        <w:ind w:left="709" w:hanging="709"/>
      </w:pPr>
      <w:rPr>
        <w:rFonts w:hint="default"/>
      </w:rPr>
    </w:lvl>
    <w:lvl w:ilvl="5">
      <w:start w:val="1"/>
      <w:numFmt w:val="decimal"/>
      <w:lvlText w:val="B-%1.%2.%3.%4.%5.%6"/>
      <w:lvlJc w:val="left"/>
      <w:pPr>
        <w:tabs>
          <w:tab w:val="num" w:pos="0"/>
        </w:tabs>
        <w:ind w:left="709" w:hanging="709"/>
      </w:pPr>
      <w:rPr>
        <w:rFonts w:hint="default"/>
      </w:rPr>
    </w:lvl>
    <w:lvl w:ilvl="6">
      <w:start w:val="1"/>
      <w:numFmt w:val="decimal"/>
      <w:lvlText w:val="B-%1.%2.%3.%4.%5.%6.%7"/>
      <w:lvlJc w:val="left"/>
      <w:pPr>
        <w:tabs>
          <w:tab w:val="num" w:pos="0"/>
        </w:tabs>
        <w:ind w:left="709" w:hanging="709"/>
      </w:pPr>
      <w:rPr>
        <w:rFonts w:hint="default"/>
      </w:rPr>
    </w:lvl>
    <w:lvl w:ilvl="7">
      <w:start w:val="1"/>
      <w:numFmt w:val="decimal"/>
      <w:lvlText w:val="B-%1.%2.%3.%4.%5.%6.%7.%8"/>
      <w:lvlJc w:val="left"/>
      <w:pPr>
        <w:tabs>
          <w:tab w:val="num" w:pos="0"/>
        </w:tabs>
        <w:ind w:left="709" w:hanging="709"/>
      </w:pPr>
      <w:rPr>
        <w:rFonts w:hint="default"/>
      </w:rPr>
    </w:lvl>
    <w:lvl w:ilvl="8">
      <w:start w:val="1"/>
      <w:numFmt w:val="decimal"/>
      <w:lvlText w:val="B-%1.%2.%3.%4.%5.%6.%7.%8.%9"/>
      <w:lvlJc w:val="left"/>
      <w:pPr>
        <w:tabs>
          <w:tab w:val="num" w:pos="0"/>
        </w:tabs>
        <w:ind w:left="709" w:hanging="709"/>
      </w:pPr>
      <w:rPr>
        <w:rFonts w:hint="default"/>
      </w:rPr>
    </w:lvl>
  </w:abstractNum>
  <w:abstractNum w:abstractNumId="176" w15:restartNumberingAfterBreak="0">
    <w:nsid w:val="54C25908"/>
    <w:multiLevelType w:val="multilevel"/>
    <w:tmpl w:val="B7584E52"/>
    <w:lvl w:ilvl="0">
      <w:start w:val="1"/>
      <w:numFmt w:val="decimal"/>
      <w:lvlText w:val="B-%1"/>
      <w:lvlJc w:val="left"/>
      <w:pPr>
        <w:tabs>
          <w:tab w:val="num" w:pos="0"/>
        </w:tabs>
        <w:ind w:left="709" w:hanging="709"/>
      </w:pPr>
      <w:rPr>
        <w:rFonts w:hint="default"/>
      </w:rPr>
    </w:lvl>
    <w:lvl w:ilvl="1">
      <w:start w:val="1"/>
      <w:numFmt w:val="decimal"/>
      <w:lvlText w:val="B-%1.%2"/>
      <w:lvlJc w:val="left"/>
      <w:pPr>
        <w:tabs>
          <w:tab w:val="num" w:pos="0"/>
        </w:tabs>
        <w:ind w:left="709" w:hanging="709"/>
      </w:pPr>
      <w:rPr>
        <w:rFonts w:hint="default"/>
        <w:i w:val="0"/>
      </w:rPr>
    </w:lvl>
    <w:lvl w:ilvl="2">
      <w:start w:val="1"/>
      <w:numFmt w:val="decimal"/>
      <w:lvlText w:val="B-%1.%2.%3"/>
      <w:lvlJc w:val="left"/>
      <w:pPr>
        <w:tabs>
          <w:tab w:val="num" w:pos="0"/>
        </w:tabs>
        <w:ind w:left="709" w:hanging="709"/>
      </w:pPr>
      <w:rPr>
        <w:rFonts w:hint="default"/>
      </w:rPr>
    </w:lvl>
    <w:lvl w:ilvl="3">
      <w:start w:val="1"/>
      <w:numFmt w:val="decimal"/>
      <w:lvlText w:val="B-%1.%2.%3.%4"/>
      <w:lvlJc w:val="left"/>
      <w:pPr>
        <w:tabs>
          <w:tab w:val="num" w:pos="0"/>
        </w:tabs>
        <w:ind w:left="709" w:hanging="709"/>
      </w:pPr>
      <w:rPr>
        <w:rFonts w:hint="default"/>
      </w:rPr>
    </w:lvl>
    <w:lvl w:ilvl="4">
      <w:start w:val="1"/>
      <w:numFmt w:val="decimal"/>
      <w:lvlText w:val="B-%1.%2.%3.%4.%5"/>
      <w:lvlJc w:val="left"/>
      <w:pPr>
        <w:tabs>
          <w:tab w:val="num" w:pos="0"/>
        </w:tabs>
        <w:ind w:left="709" w:hanging="709"/>
      </w:pPr>
      <w:rPr>
        <w:rFonts w:hint="default"/>
      </w:rPr>
    </w:lvl>
    <w:lvl w:ilvl="5">
      <w:start w:val="1"/>
      <w:numFmt w:val="decimal"/>
      <w:lvlText w:val="B-%1.%2.%3.%4.%5.%6"/>
      <w:lvlJc w:val="left"/>
      <w:pPr>
        <w:tabs>
          <w:tab w:val="num" w:pos="0"/>
        </w:tabs>
        <w:ind w:left="709" w:hanging="709"/>
      </w:pPr>
      <w:rPr>
        <w:rFonts w:hint="default"/>
      </w:rPr>
    </w:lvl>
    <w:lvl w:ilvl="6">
      <w:start w:val="1"/>
      <w:numFmt w:val="decimal"/>
      <w:lvlText w:val="B-%1.%2.%3.%4.%5.%6.%7"/>
      <w:lvlJc w:val="left"/>
      <w:pPr>
        <w:tabs>
          <w:tab w:val="num" w:pos="0"/>
        </w:tabs>
        <w:ind w:left="709" w:hanging="709"/>
      </w:pPr>
      <w:rPr>
        <w:rFonts w:hint="default"/>
      </w:rPr>
    </w:lvl>
    <w:lvl w:ilvl="7">
      <w:start w:val="1"/>
      <w:numFmt w:val="decimal"/>
      <w:lvlText w:val="B-%1.%2.%3.%4.%5.%6.%7.%8"/>
      <w:lvlJc w:val="left"/>
      <w:pPr>
        <w:tabs>
          <w:tab w:val="num" w:pos="0"/>
        </w:tabs>
        <w:ind w:left="709" w:hanging="709"/>
      </w:pPr>
      <w:rPr>
        <w:rFonts w:hint="default"/>
      </w:rPr>
    </w:lvl>
    <w:lvl w:ilvl="8">
      <w:start w:val="1"/>
      <w:numFmt w:val="decimal"/>
      <w:lvlText w:val="B-%1.%2.%3.%4.%5.%6.%7.%8.%9"/>
      <w:lvlJc w:val="left"/>
      <w:pPr>
        <w:tabs>
          <w:tab w:val="num" w:pos="0"/>
        </w:tabs>
        <w:ind w:left="709" w:hanging="709"/>
      </w:pPr>
      <w:rPr>
        <w:rFonts w:hint="default"/>
      </w:rPr>
    </w:lvl>
  </w:abstractNum>
  <w:abstractNum w:abstractNumId="177" w15:restartNumberingAfterBreak="0">
    <w:nsid w:val="559B62E0"/>
    <w:multiLevelType w:val="multilevel"/>
    <w:tmpl w:val="B7584E52"/>
    <w:lvl w:ilvl="0">
      <w:start w:val="1"/>
      <w:numFmt w:val="decimal"/>
      <w:lvlText w:val="B-%1"/>
      <w:lvlJc w:val="left"/>
      <w:pPr>
        <w:tabs>
          <w:tab w:val="num" w:pos="0"/>
        </w:tabs>
        <w:ind w:left="709" w:hanging="709"/>
      </w:pPr>
      <w:rPr>
        <w:rFonts w:hint="default"/>
      </w:rPr>
    </w:lvl>
    <w:lvl w:ilvl="1">
      <w:start w:val="1"/>
      <w:numFmt w:val="decimal"/>
      <w:lvlText w:val="B-%1.%2"/>
      <w:lvlJc w:val="left"/>
      <w:pPr>
        <w:tabs>
          <w:tab w:val="num" w:pos="0"/>
        </w:tabs>
        <w:ind w:left="709" w:hanging="709"/>
      </w:pPr>
      <w:rPr>
        <w:rFonts w:hint="default"/>
        <w:i w:val="0"/>
      </w:rPr>
    </w:lvl>
    <w:lvl w:ilvl="2">
      <w:start w:val="1"/>
      <w:numFmt w:val="decimal"/>
      <w:lvlText w:val="B-%1.%2.%3"/>
      <w:lvlJc w:val="left"/>
      <w:pPr>
        <w:tabs>
          <w:tab w:val="num" w:pos="0"/>
        </w:tabs>
        <w:ind w:left="709" w:hanging="709"/>
      </w:pPr>
      <w:rPr>
        <w:rFonts w:hint="default"/>
      </w:rPr>
    </w:lvl>
    <w:lvl w:ilvl="3">
      <w:start w:val="1"/>
      <w:numFmt w:val="decimal"/>
      <w:lvlText w:val="B-%1.%2.%3.%4"/>
      <w:lvlJc w:val="left"/>
      <w:pPr>
        <w:tabs>
          <w:tab w:val="num" w:pos="0"/>
        </w:tabs>
        <w:ind w:left="709" w:hanging="709"/>
      </w:pPr>
      <w:rPr>
        <w:rFonts w:hint="default"/>
      </w:rPr>
    </w:lvl>
    <w:lvl w:ilvl="4">
      <w:start w:val="1"/>
      <w:numFmt w:val="decimal"/>
      <w:lvlText w:val="B-%1.%2.%3.%4.%5"/>
      <w:lvlJc w:val="left"/>
      <w:pPr>
        <w:tabs>
          <w:tab w:val="num" w:pos="0"/>
        </w:tabs>
        <w:ind w:left="709" w:hanging="709"/>
      </w:pPr>
      <w:rPr>
        <w:rFonts w:hint="default"/>
      </w:rPr>
    </w:lvl>
    <w:lvl w:ilvl="5">
      <w:start w:val="1"/>
      <w:numFmt w:val="decimal"/>
      <w:lvlText w:val="B-%1.%2.%3.%4.%5.%6"/>
      <w:lvlJc w:val="left"/>
      <w:pPr>
        <w:tabs>
          <w:tab w:val="num" w:pos="0"/>
        </w:tabs>
        <w:ind w:left="709" w:hanging="709"/>
      </w:pPr>
      <w:rPr>
        <w:rFonts w:hint="default"/>
      </w:rPr>
    </w:lvl>
    <w:lvl w:ilvl="6">
      <w:start w:val="1"/>
      <w:numFmt w:val="decimal"/>
      <w:lvlText w:val="B-%1.%2.%3.%4.%5.%6.%7"/>
      <w:lvlJc w:val="left"/>
      <w:pPr>
        <w:tabs>
          <w:tab w:val="num" w:pos="0"/>
        </w:tabs>
        <w:ind w:left="709" w:hanging="709"/>
      </w:pPr>
      <w:rPr>
        <w:rFonts w:hint="default"/>
      </w:rPr>
    </w:lvl>
    <w:lvl w:ilvl="7">
      <w:start w:val="1"/>
      <w:numFmt w:val="decimal"/>
      <w:lvlText w:val="B-%1.%2.%3.%4.%5.%6.%7.%8"/>
      <w:lvlJc w:val="left"/>
      <w:pPr>
        <w:tabs>
          <w:tab w:val="num" w:pos="0"/>
        </w:tabs>
        <w:ind w:left="709" w:hanging="709"/>
      </w:pPr>
      <w:rPr>
        <w:rFonts w:hint="default"/>
      </w:rPr>
    </w:lvl>
    <w:lvl w:ilvl="8">
      <w:start w:val="1"/>
      <w:numFmt w:val="decimal"/>
      <w:lvlText w:val="B-%1.%2.%3.%4.%5.%6.%7.%8.%9"/>
      <w:lvlJc w:val="left"/>
      <w:pPr>
        <w:tabs>
          <w:tab w:val="num" w:pos="0"/>
        </w:tabs>
        <w:ind w:left="709" w:hanging="709"/>
      </w:pPr>
      <w:rPr>
        <w:rFonts w:hint="default"/>
      </w:rPr>
    </w:lvl>
  </w:abstractNum>
  <w:abstractNum w:abstractNumId="178" w15:restartNumberingAfterBreak="0">
    <w:nsid w:val="56A707B8"/>
    <w:multiLevelType w:val="hybridMultilevel"/>
    <w:tmpl w:val="B65EB7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9" w15:restartNumberingAfterBreak="0">
    <w:nsid w:val="56C20D9F"/>
    <w:multiLevelType w:val="multilevel"/>
    <w:tmpl w:val="68A4DF96"/>
    <w:lvl w:ilvl="0">
      <w:start w:val="1"/>
      <w:numFmt w:val="decimal"/>
      <w:lvlText w:val="C-%1"/>
      <w:lvlJc w:val="left"/>
      <w:pPr>
        <w:tabs>
          <w:tab w:val="num" w:pos="0"/>
        </w:tabs>
        <w:ind w:left="709" w:hanging="709"/>
      </w:pPr>
    </w:lvl>
    <w:lvl w:ilvl="1">
      <w:start w:val="1"/>
      <w:numFmt w:val="decimal"/>
      <w:lvlText w:val="C-%1.%2"/>
      <w:lvlJc w:val="left"/>
      <w:pPr>
        <w:tabs>
          <w:tab w:val="num" w:pos="0"/>
        </w:tabs>
        <w:ind w:left="709" w:hanging="709"/>
      </w:pPr>
      <w:rPr>
        <w:i w:val="0"/>
      </w:rPr>
    </w:lvl>
    <w:lvl w:ilvl="2">
      <w:start w:val="1"/>
      <w:numFmt w:val="decimal"/>
      <w:lvlText w:val="C-%1.%2.%3"/>
      <w:lvlJc w:val="left"/>
      <w:pPr>
        <w:tabs>
          <w:tab w:val="num" w:pos="0"/>
        </w:tabs>
        <w:ind w:left="709" w:hanging="709"/>
      </w:pPr>
    </w:lvl>
    <w:lvl w:ilvl="3">
      <w:start w:val="1"/>
      <w:numFmt w:val="decimal"/>
      <w:lvlText w:val="C-%1.%2.%3.%4"/>
      <w:lvlJc w:val="left"/>
      <w:pPr>
        <w:tabs>
          <w:tab w:val="num" w:pos="0"/>
        </w:tabs>
        <w:ind w:left="709" w:hanging="709"/>
      </w:pPr>
    </w:lvl>
    <w:lvl w:ilvl="4">
      <w:start w:val="1"/>
      <w:numFmt w:val="decimal"/>
      <w:lvlText w:val="C-%1.%2.%3.%4.%5"/>
      <w:lvlJc w:val="left"/>
      <w:pPr>
        <w:tabs>
          <w:tab w:val="num" w:pos="0"/>
        </w:tabs>
        <w:ind w:left="709" w:hanging="709"/>
      </w:pPr>
    </w:lvl>
    <w:lvl w:ilvl="5">
      <w:start w:val="1"/>
      <w:numFmt w:val="decimal"/>
      <w:lvlText w:val="C-%1.%2.%3.%4.%5.%6"/>
      <w:lvlJc w:val="left"/>
      <w:pPr>
        <w:tabs>
          <w:tab w:val="num" w:pos="0"/>
        </w:tabs>
        <w:ind w:left="709" w:hanging="709"/>
      </w:pPr>
    </w:lvl>
    <w:lvl w:ilvl="6">
      <w:start w:val="1"/>
      <w:numFmt w:val="decimal"/>
      <w:lvlText w:val="%1.%2.%3.%4.%5.%6.%7"/>
      <w:lvlJc w:val="left"/>
      <w:pPr>
        <w:tabs>
          <w:tab w:val="num" w:pos="0"/>
        </w:tabs>
        <w:ind w:left="709" w:hanging="709"/>
      </w:pPr>
    </w:lvl>
    <w:lvl w:ilvl="7">
      <w:start w:val="1"/>
      <w:numFmt w:val="decimal"/>
      <w:lvlText w:val="%1.%2.%3.%4.%5.%6.%7.%8"/>
      <w:lvlJc w:val="left"/>
      <w:pPr>
        <w:tabs>
          <w:tab w:val="num" w:pos="0"/>
        </w:tabs>
        <w:ind w:left="709" w:hanging="709"/>
      </w:pPr>
    </w:lvl>
    <w:lvl w:ilvl="8">
      <w:start w:val="1"/>
      <w:numFmt w:val="decimal"/>
      <w:lvlText w:val="%1.%2.%3.%4.%5.%6.%7.%8.%9"/>
      <w:lvlJc w:val="left"/>
      <w:pPr>
        <w:tabs>
          <w:tab w:val="num" w:pos="0"/>
        </w:tabs>
        <w:ind w:left="709" w:hanging="709"/>
      </w:pPr>
    </w:lvl>
  </w:abstractNum>
  <w:abstractNum w:abstractNumId="180" w15:restartNumberingAfterBreak="0">
    <w:nsid w:val="57133FAD"/>
    <w:multiLevelType w:val="multilevel"/>
    <w:tmpl w:val="B7584E52"/>
    <w:lvl w:ilvl="0">
      <w:start w:val="1"/>
      <w:numFmt w:val="decimal"/>
      <w:lvlText w:val="B-%1"/>
      <w:lvlJc w:val="left"/>
      <w:pPr>
        <w:tabs>
          <w:tab w:val="num" w:pos="0"/>
        </w:tabs>
        <w:ind w:left="709" w:hanging="709"/>
      </w:pPr>
      <w:rPr>
        <w:rFonts w:hint="default"/>
      </w:rPr>
    </w:lvl>
    <w:lvl w:ilvl="1">
      <w:start w:val="1"/>
      <w:numFmt w:val="decimal"/>
      <w:lvlText w:val="B-%1.%2"/>
      <w:lvlJc w:val="left"/>
      <w:pPr>
        <w:tabs>
          <w:tab w:val="num" w:pos="0"/>
        </w:tabs>
        <w:ind w:left="709" w:hanging="709"/>
      </w:pPr>
      <w:rPr>
        <w:rFonts w:hint="default"/>
        <w:i w:val="0"/>
      </w:rPr>
    </w:lvl>
    <w:lvl w:ilvl="2">
      <w:start w:val="1"/>
      <w:numFmt w:val="decimal"/>
      <w:lvlText w:val="B-%1.%2.%3"/>
      <w:lvlJc w:val="left"/>
      <w:pPr>
        <w:tabs>
          <w:tab w:val="num" w:pos="0"/>
        </w:tabs>
        <w:ind w:left="709" w:hanging="709"/>
      </w:pPr>
      <w:rPr>
        <w:rFonts w:hint="default"/>
      </w:rPr>
    </w:lvl>
    <w:lvl w:ilvl="3">
      <w:start w:val="1"/>
      <w:numFmt w:val="decimal"/>
      <w:lvlText w:val="B-%1.%2.%3.%4"/>
      <w:lvlJc w:val="left"/>
      <w:pPr>
        <w:tabs>
          <w:tab w:val="num" w:pos="0"/>
        </w:tabs>
        <w:ind w:left="709" w:hanging="709"/>
      </w:pPr>
      <w:rPr>
        <w:rFonts w:hint="default"/>
      </w:rPr>
    </w:lvl>
    <w:lvl w:ilvl="4">
      <w:start w:val="1"/>
      <w:numFmt w:val="decimal"/>
      <w:lvlText w:val="B-%1.%2.%3.%4.%5"/>
      <w:lvlJc w:val="left"/>
      <w:pPr>
        <w:tabs>
          <w:tab w:val="num" w:pos="0"/>
        </w:tabs>
        <w:ind w:left="709" w:hanging="709"/>
      </w:pPr>
      <w:rPr>
        <w:rFonts w:hint="default"/>
      </w:rPr>
    </w:lvl>
    <w:lvl w:ilvl="5">
      <w:start w:val="1"/>
      <w:numFmt w:val="decimal"/>
      <w:lvlText w:val="B-%1.%2.%3.%4.%5.%6"/>
      <w:lvlJc w:val="left"/>
      <w:pPr>
        <w:tabs>
          <w:tab w:val="num" w:pos="0"/>
        </w:tabs>
        <w:ind w:left="709" w:hanging="709"/>
      </w:pPr>
      <w:rPr>
        <w:rFonts w:hint="default"/>
      </w:rPr>
    </w:lvl>
    <w:lvl w:ilvl="6">
      <w:start w:val="1"/>
      <w:numFmt w:val="decimal"/>
      <w:lvlText w:val="B-%1.%2.%3.%4.%5.%6.%7"/>
      <w:lvlJc w:val="left"/>
      <w:pPr>
        <w:tabs>
          <w:tab w:val="num" w:pos="0"/>
        </w:tabs>
        <w:ind w:left="709" w:hanging="709"/>
      </w:pPr>
      <w:rPr>
        <w:rFonts w:hint="default"/>
      </w:rPr>
    </w:lvl>
    <w:lvl w:ilvl="7">
      <w:start w:val="1"/>
      <w:numFmt w:val="decimal"/>
      <w:lvlText w:val="B-%1.%2.%3.%4.%5.%6.%7.%8"/>
      <w:lvlJc w:val="left"/>
      <w:pPr>
        <w:tabs>
          <w:tab w:val="num" w:pos="0"/>
        </w:tabs>
        <w:ind w:left="709" w:hanging="709"/>
      </w:pPr>
      <w:rPr>
        <w:rFonts w:hint="default"/>
      </w:rPr>
    </w:lvl>
    <w:lvl w:ilvl="8">
      <w:start w:val="1"/>
      <w:numFmt w:val="decimal"/>
      <w:lvlText w:val="B-%1.%2.%3.%4.%5.%6.%7.%8.%9"/>
      <w:lvlJc w:val="left"/>
      <w:pPr>
        <w:tabs>
          <w:tab w:val="num" w:pos="0"/>
        </w:tabs>
        <w:ind w:left="709" w:hanging="709"/>
      </w:pPr>
      <w:rPr>
        <w:rFonts w:hint="default"/>
      </w:rPr>
    </w:lvl>
  </w:abstractNum>
  <w:abstractNum w:abstractNumId="181" w15:restartNumberingAfterBreak="0">
    <w:nsid w:val="574D7BE8"/>
    <w:multiLevelType w:val="multilevel"/>
    <w:tmpl w:val="86C6DA42"/>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82" w15:restartNumberingAfterBreak="0">
    <w:nsid w:val="57C13D62"/>
    <w:multiLevelType w:val="hybridMultilevel"/>
    <w:tmpl w:val="516608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3" w15:restartNumberingAfterBreak="0">
    <w:nsid w:val="57E07739"/>
    <w:multiLevelType w:val="multilevel"/>
    <w:tmpl w:val="B7584E52"/>
    <w:lvl w:ilvl="0">
      <w:start w:val="1"/>
      <w:numFmt w:val="decimal"/>
      <w:lvlText w:val="B-%1"/>
      <w:lvlJc w:val="left"/>
      <w:pPr>
        <w:tabs>
          <w:tab w:val="num" w:pos="0"/>
        </w:tabs>
        <w:ind w:left="709" w:hanging="709"/>
      </w:pPr>
      <w:rPr>
        <w:rFonts w:hint="default"/>
      </w:rPr>
    </w:lvl>
    <w:lvl w:ilvl="1">
      <w:start w:val="1"/>
      <w:numFmt w:val="decimal"/>
      <w:lvlText w:val="B-%1.%2"/>
      <w:lvlJc w:val="left"/>
      <w:pPr>
        <w:tabs>
          <w:tab w:val="num" w:pos="0"/>
        </w:tabs>
        <w:ind w:left="709" w:hanging="709"/>
      </w:pPr>
      <w:rPr>
        <w:rFonts w:hint="default"/>
        <w:i w:val="0"/>
      </w:rPr>
    </w:lvl>
    <w:lvl w:ilvl="2">
      <w:start w:val="1"/>
      <w:numFmt w:val="decimal"/>
      <w:lvlText w:val="B-%1.%2.%3"/>
      <w:lvlJc w:val="left"/>
      <w:pPr>
        <w:tabs>
          <w:tab w:val="num" w:pos="0"/>
        </w:tabs>
        <w:ind w:left="709" w:hanging="709"/>
      </w:pPr>
      <w:rPr>
        <w:rFonts w:hint="default"/>
      </w:rPr>
    </w:lvl>
    <w:lvl w:ilvl="3">
      <w:start w:val="1"/>
      <w:numFmt w:val="decimal"/>
      <w:lvlText w:val="B-%1.%2.%3.%4"/>
      <w:lvlJc w:val="left"/>
      <w:pPr>
        <w:tabs>
          <w:tab w:val="num" w:pos="0"/>
        </w:tabs>
        <w:ind w:left="709" w:hanging="709"/>
      </w:pPr>
      <w:rPr>
        <w:rFonts w:hint="default"/>
      </w:rPr>
    </w:lvl>
    <w:lvl w:ilvl="4">
      <w:start w:val="1"/>
      <w:numFmt w:val="decimal"/>
      <w:lvlText w:val="B-%1.%2.%3.%4.%5"/>
      <w:lvlJc w:val="left"/>
      <w:pPr>
        <w:tabs>
          <w:tab w:val="num" w:pos="0"/>
        </w:tabs>
        <w:ind w:left="709" w:hanging="709"/>
      </w:pPr>
      <w:rPr>
        <w:rFonts w:hint="default"/>
      </w:rPr>
    </w:lvl>
    <w:lvl w:ilvl="5">
      <w:start w:val="1"/>
      <w:numFmt w:val="decimal"/>
      <w:lvlText w:val="B-%1.%2.%3.%4.%5.%6"/>
      <w:lvlJc w:val="left"/>
      <w:pPr>
        <w:tabs>
          <w:tab w:val="num" w:pos="0"/>
        </w:tabs>
        <w:ind w:left="709" w:hanging="709"/>
      </w:pPr>
      <w:rPr>
        <w:rFonts w:hint="default"/>
      </w:rPr>
    </w:lvl>
    <w:lvl w:ilvl="6">
      <w:start w:val="1"/>
      <w:numFmt w:val="decimal"/>
      <w:lvlText w:val="B-%1.%2.%3.%4.%5.%6.%7"/>
      <w:lvlJc w:val="left"/>
      <w:pPr>
        <w:tabs>
          <w:tab w:val="num" w:pos="0"/>
        </w:tabs>
        <w:ind w:left="709" w:hanging="709"/>
      </w:pPr>
      <w:rPr>
        <w:rFonts w:hint="default"/>
      </w:rPr>
    </w:lvl>
    <w:lvl w:ilvl="7">
      <w:start w:val="1"/>
      <w:numFmt w:val="decimal"/>
      <w:lvlText w:val="B-%1.%2.%3.%4.%5.%6.%7.%8"/>
      <w:lvlJc w:val="left"/>
      <w:pPr>
        <w:tabs>
          <w:tab w:val="num" w:pos="0"/>
        </w:tabs>
        <w:ind w:left="709" w:hanging="709"/>
      </w:pPr>
      <w:rPr>
        <w:rFonts w:hint="default"/>
      </w:rPr>
    </w:lvl>
    <w:lvl w:ilvl="8">
      <w:start w:val="1"/>
      <w:numFmt w:val="decimal"/>
      <w:lvlText w:val="B-%1.%2.%3.%4.%5.%6.%7.%8.%9"/>
      <w:lvlJc w:val="left"/>
      <w:pPr>
        <w:tabs>
          <w:tab w:val="num" w:pos="0"/>
        </w:tabs>
        <w:ind w:left="709" w:hanging="709"/>
      </w:pPr>
      <w:rPr>
        <w:rFonts w:hint="default"/>
      </w:rPr>
    </w:lvl>
  </w:abstractNum>
  <w:abstractNum w:abstractNumId="184" w15:restartNumberingAfterBreak="0">
    <w:nsid w:val="583D6856"/>
    <w:multiLevelType w:val="multilevel"/>
    <w:tmpl w:val="08C85FC8"/>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85" w15:restartNumberingAfterBreak="0">
    <w:nsid w:val="59126104"/>
    <w:multiLevelType w:val="multilevel"/>
    <w:tmpl w:val="B7584E52"/>
    <w:lvl w:ilvl="0">
      <w:start w:val="1"/>
      <w:numFmt w:val="decimal"/>
      <w:lvlText w:val="B-%1"/>
      <w:lvlJc w:val="left"/>
      <w:pPr>
        <w:tabs>
          <w:tab w:val="num" w:pos="0"/>
        </w:tabs>
        <w:ind w:left="709" w:hanging="709"/>
      </w:pPr>
      <w:rPr>
        <w:rFonts w:hint="default"/>
      </w:rPr>
    </w:lvl>
    <w:lvl w:ilvl="1">
      <w:start w:val="1"/>
      <w:numFmt w:val="decimal"/>
      <w:lvlText w:val="B-%1.%2"/>
      <w:lvlJc w:val="left"/>
      <w:pPr>
        <w:tabs>
          <w:tab w:val="num" w:pos="0"/>
        </w:tabs>
        <w:ind w:left="709" w:hanging="709"/>
      </w:pPr>
      <w:rPr>
        <w:rFonts w:hint="default"/>
        <w:i w:val="0"/>
      </w:rPr>
    </w:lvl>
    <w:lvl w:ilvl="2">
      <w:start w:val="1"/>
      <w:numFmt w:val="decimal"/>
      <w:lvlText w:val="B-%1.%2.%3"/>
      <w:lvlJc w:val="left"/>
      <w:pPr>
        <w:tabs>
          <w:tab w:val="num" w:pos="0"/>
        </w:tabs>
        <w:ind w:left="709" w:hanging="709"/>
      </w:pPr>
      <w:rPr>
        <w:rFonts w:hint="default"/>
      </w:rPr>
    </w:lvl>
    <w:lvl w:ilvl="3">
      <w:start w:val="1"/>
      <w:numFmt w:val="decimal"/>
      <w:lvlText w:val="B-%1.%2.%3.%4"/>
      <w:lvlJc w:val="left"/>
      <w:pPr>
        <w:tabs>
          <w:tab w:val="num" w:pos="0"/>
        </w:tabs>
        <w:ind w:left="709" w:hanging="709"/>
      </w:pPr>
      <w:rPr>
        <w:rFonts w:hint="default"/>
      </w:rPr>
    </w:lvl>
    <w:lvl w:ilvl="4">
      <w:start w:val="1"/>
      <w:numFmt w:val="decimal"/>
      <w:lvlText w:val="B-%1.%2.%3.%4.%5"/>
      <w:lvlJc w:val="left"/>
      <w:pPr>
        <w:tabs>
          <w:tab w:val="num" w:pos="0"/>
        </w:tabs>
        <w:ind w:left="709" w:hanging="709"/>
      </w:pPr>
      <w:rPr>
        <w:rFonts w:hint="default"/>
      </w:rPr>
    </w:lvl>
    <w:lvl w:ilvl="5">
      <w:start w:val="1"/>
      <w:numFmt w:val="decimal"/>
      <w:lvlText w:val="B-%1.%2.%3.%4.%5.%6"/>
      <w:lvlJc w:val="left"/>
      <w:pPr>
        <w:tabs>
          <w:tab w:val="num" w:pos="0"/>
        </w:tabs>
        <w:ind w:left="709" w:hanging="709"/>
      </w:pPr>
      <w:rPr>
        <w:rFonts w:hint="default"/>
      </w:rPr>
    </w:lvl>
    <w:lvl w:ilvl="6">
      <w:start w:val="1"/>
      <w:numFmt w:val="decimal"/>
      <w:lvlText w:val="B-%1.%2.%3.%4.%5.%6.%7"/>
      <w:lvlJc w:val="left"/>
      <w:pPr>
        <w:tabs>
          <w:tab w:val="num" w:pos="0"/>
        </w:tabs>
        <w:ind w:left="709" w:hanging="709"/>
      </w:pPr>
      <w:rPr>
        <w:rFonts w:hint="default"/>
      </w:rPr>
    </w:lvl>
    <w:lvl w:ilvl="7">
      <w:start w:val="1"/>
      <w:numFmt w:val="decimal"/>
      <w:lvlText w:val="B-%1.%2.%3.%4.%5.%6.%7.%8"/>
      <w:lvlJc w:val="left"/>
      <w:pPr>
        <w:tabs>
          <w:tab w:val="num" w:pos="0"/>
        </w:tabs>
        <w:ind w:left="709" w:hanging="709"/>
      </w:pPr>
      <w:rPr>
        <w:rFonts w:hint="default"/>
      </w:rPr>
    </w:lvl>
    <w:lvl w:ilvl="8">
      <w:start w:val="1"/>
      <w:numFmt w:val="decimal"/>
      <w:lvlText w:val="B-%1.%2.%3.%4.%5.%6.%7.%8.%9"/>
      <w:lvlJc w:val="left"/>
      <w:pPr>
        <w:tabs>
          <w:tab w:val="num" w:pos="0"/>
        </w:tabs>
        <w:ind w:left="709" w:hanging="709"/>
      </w:pPr>
      <w:rPr>
        <w:rFonts w:hint="default"/>
      </w:rPr>
    </w:lvl>
  </w:abstractNum>
  <w:abstractNum w:abstractNumId="186" w15:restartNumberingAfterBreak="0">
    <w:nsid w:val="5A5C3374"/>
    <w:multiLevelType w:val="multilevel"/>
    <w:tmpl w:val="34BA097A"/>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87" w15:restartNumberingAfterBreak="0">
    <w:nsid w:val="5AB922F6"/>
    <w:multiLevelType w:val="multilevel"/>
    <w:tmpl w:val="B7584E52"/>
    <w:lvl w:ilvl="0">
      <w:start w:val="1"/>
      <w:numFmt w:val="decimal"/>
      <w:lvlText w:val="B-%1"/>
      <w:lvlJc w:val="left"/>
      <w:pPr>
        <w:tabs>
          <w:tab w:val="num" w:pos="0"/>
        </w:tabs>
        <w:ind w:left="709" w:hanging="709"/>
      </w:pPr>
      <w:rPr>
        <w:rFonts w:hint="default"/>
      </w:rPr>
    </w:lvl>
    <w:lvl w:ilvl="1">
      <w:start w:val="1"/>
      <w:numFmt w:val="decimal"/>
      <w:lvlText w:val="B-%1.%2"/>
      <w:lvlJc w:val="left"/>
      <w:pPr>
        <w:tabs>
          <w:tab w:val="num" w:pos="0"/>
        </w:tabs>
        <w:ind w:left="709" w:hanging="709"/>
      </w:pPr>
      <w:rPr>
        <w:rFonts w:hint="default"/>
        <w:i w:val="0"/>
      </w:rPr>
    </w:lvl>
    <w:lvl w:ilvl="2">
      <w:start w:val="1"/>
      <w:numFmt w:val="decimal"/>
      <w:lvlText w:val="B-%1.%2.%3"/>
      <w:lvlJc w:val="left"/>
      <w:pPr>
        <w:tabs>
          <w:tab w:val="num" w:pos="0"/>
        </w:tabs>
        <w:ind w:left="709" w:hanging="709"/>
      </w:pPr>
      <w:rPr>
        <w:rFonts w:hint="default"/>
      </w:rPr>
    </w:lvl>
    <w:lvl w:ilvl="3">
      <w:start w:val="1"/>
      <w:numFmt w:val="decimal"/>
      <w:lvlText w:val="B-%1.%2.%3.%4"/>
      <w:lvlJc w:val="left"/>
      <w:pPr>
        <w:tabs>
          <w:tab w:val="num" w:pos="0"/>
        </w:tabs>
        <w:ind w:left="709" w:hanging="709"/>
      </w:pPr>
      <w:rPr>
        <w:rFonts w:hint="default"/>
      </w:rPr>
    </w:lvl>
    <w:lvl w:ilvl="4">
      <w:start w:val="1"/>
      <w:numFmt w:val="decimal"/>
      <w:lvlText w:val="B-%1.%2.%3.%4.%5"/>
      <w:lvlJc w:val="left"/>
      <w:pPr>
        <w:tabs>
          <w:tab w:val="num" w:pos="0"/>
        </w:tabs>
        <w:ind w:left="709" w:hanging="709"/>
      </w:pPr>
      <w:rPr>
        <w:rFonts w:hint="default"/>
      </w:rPr>
    </w:lvl>
    <w:lvl w:ilvl="5">
      <w:start w:val="1"/>
      <w:numFmt w:val="decimal"/>
      <w:lvlText w:val="B-%1.%2.%3.%4.%5.%6"/>
      <w:lvlJc w:val="left"/>
      <w:pPr>
        <w:tabs>
          <w:tab w:val="num" w:pos="0"/>
        </w:tabs>
        <w:ind w:left="709" w:hanging="709"/>
      </w:pPr>
      <w:rPr>
        <w:rFonts w:hint="default"/>
      </w:rPr>
    </w:lvl>
    <w:lvl w:ilvl="6">
      <w:start w:val="1"/>
      <w:numFmt w:val="decimal"/>
      <w:lvlText w:val="B-%1.%2.%3.%4.%5.%6.%7"/>
      <w:lvlJc w:val="left"/>
      <w:pPr>
        <w:tabs>
          <w:tab w:val="num" w:pos="0"/>
        </w:tabs>
        <w:ind w:left="709" w:hanging="709"/>
      </w:pPr>
      <w:rPr>
        <w:rFonts w:hint="default"/>
      </w:rPr>
    </w:lvl>
    <w:lvl w:ilvl="7">
      <w:start w:val="1"/>
      <w:numFmt w:val="decimal"/>
      <w:lvlText w:val="B-%1.%2.%3.%4.%5.%6.%7.%8"/>
      <w:lvlJc w:val="left"/>
      <w:pPr>
        <w:tabs>
          <w:tab w:val="num" w:pos="0"/>
        </w:tabs>
        <w:ind w:left="709" w:hanging="709"/>
      </w:pPr>
      <w:rPr>
        <w:rFonts w:hint="default"/>
      </w:rPr>
    </w:lvl>
    <w:lvl w:ilvl="8">
      <w:start w:val="1"/>
      <w:numFmt w:val="decimal"/>
      <w:lvlText w:val="B-%1.%2.%3.%4.%5.%6.%7.%8.%9"/>
      <w:lvlJc w:val="left"/>
      <w:pPr>
        <w:tabs>
          <w:tab w:val="num" w:pos="0"/>
        </w:tabs>
        <w:ind w:left="709" w:hanging="709"/>
      </w:pPr>
      <w:rPr>
        <w:rFonts w:hint="default"/>
      </w:rPr>
    </w:lvl>
  </w:abstractNum>
  <w:abstractNum w:abstractNumId="188" w15:restartNumberingAfterBreak="0">
    <w:nsid w:val="5B731C13"/>
    <w:multiLevelType w:val="multilevel"/>
    <w:tmpl w:val="65CCCB34"/>
    <w:lvl w:ilvl="0">
      <w:start w:val="1"/>
      <w:numFmt w:val="decimal"/>
      <w:lvlText w:val="B-%1"/>
      <w:lvlJc w:val="left"/>
      <w:pPr>
        <w:tabs>
          <w:tab w:val="num" w:pos="0"/>
        </w:tabs>
        <w:ind w:left="709" w:hanging="709"/>
      </w:pPr>
    </w:lvl>
    <w:lvl w:ilvl="1">
      <w:start w:val="1"/>
      <w:numFmt w:val="decimal"/>
      <w:lvlText w:val="B-%1.%2"/>
      <w:lvlJc w:val="left"/>
      <w:pPr>
        <w:tabs>
          <w:tab w:val="num" w:pos="0"/>
        </w:tabs>
        <w:ind w:left="709" w:hanging="709"/>
      </w:pPr>
      <w:rPr>
        <w:i w:val="0"/>
      </w:rPr>
    </w:lvl>
    <w:lvl w:ilvl="2">
      <w:start w:val="1"/>
      <w:numFmt w:val="decimal"/>
      <w:lvlText w:val="B-%1.%2.%3"/>
      <w:lvlJc w:val="left"/>
      <w:pPr>
        <w:tabs>
          <w:tab w:val="num" w:pos="0"/>
        </w:tabs>
        <w:ind w:left="709" w:hanging="709"/>
      </w:pPr>
    </w:lvl>
    <w:lvl w:ilvl="3">
      <w:start w:val="1"/>
      <w:numFmt w:val="decimal"/>
      <w:lvlText w:val="B-%1.%2.%3.%4"/>
      <w:lvlJc w:val="left"/>
      <w:pPr>
        <w:tabs>
          <w:tab w:val="num" w:pos="0"/>
        </w:tabs>
        <w:ind w:left="709" w:hanging="709"/>
      </w:pPr>
    </w:lvl>
    <w:lvl w:ilvl="4">
      <w:start w:val="1"/>
      <w:numFmt w:val="decimal"/>
      <w:lvlText w:val="B-%1.%2.%3.%4.%5"/>
      <w:lvlJc w:val="left"/>
      <w:pPr>
        <w:tabs>
          <w:tab w:val="num" w:pos="0"/>
        </w:tabs>
        <w:ind w:left="709" w:hanging="709"/>
      </w:pPr>
    </w:lvl>
    <w:lvl w:ilvl="5">
      <w:start w:val="1"/>
      <w:numFmt w:val="decimal"/>
      <w:lvlText w:val="B-%1.%2.%3.%4.%5.%6"/>
      <w:lvlJc w:val="left"/>
      <w:pPr>
        <w:tabs>
          <w:tab w:val="num" w:pos="0"/>
        </w:tabs>
        <w:ind w:left="709" w:hanging="709"/>
      </w:pPr>
    </w:lvl>
    <w:lvl w:ilvl="6">
      <w:start w:val="1"/>
      <w:numFmt w:val="decimal"/>
      <w:lvlText w:val="%1.%2.%3.%4.%5.%6.%7"/>
      <w:lvlJc w:val="left"/>
      <w:pPr>
        <w:tabs>
          <w:tab w:val="num" w:pos="0"/>
        </w:tabs>
        <w:ind w:left="709" w:hanging="709"/>
      </w:pPr>
    </w:lvl>
    <w:lvl w:ilvl="7">
      <w:start w:val="1"/>
      <w:numFmt w:val="decimal"/>
      <w:lvlText w:val="%1.%2.%3.%4.%5.%6.%7.%8"/>
      <w:lvlJc w:val="left"/>
      <w:pPr>
        <w:tabs>
          <w:tab w:val="num" w:pos="0"/>
        </w:tabs>
        <w:ind w:left="709" w:hanging="709"/>
      </w:pPr>
    </w:lvl>
    <w:lvl w:ilvl="8">
      <w:start w:val="1"/>
      <w:numFmt w:val="decimal"/>
      <w:lvlText w:val="%1.%2.%3.%4.%5.%6.%7.%8.%9"/>
      <w:lvlJc w:val="left"/>
      <w:pPr>
        <w:tabs>
          <w:tab w:val="num" w:pos="0"/>
        </w:tabs>
        <w:ind w:left="709" w:hanging="709"/>
      </w:pPr>
    </w:lvl>
  </w:abstractNum>
  <w:abstractNum w:abstractNumId="189" w15:restartNumberingAfterBreak="0">
    <w:nsid w:val="5BA765B5"/>
    <w:multiLevelType w:val="multilevel"/>
    <w:tmpl w:val="70667346"/>
    <w:lvl w:ilvl="0">
      <w:start w:val="1"/>
      <w:numFmt w:val="decimal"/>
      <w:lvlText w:val="B-%1"/>
      <w:lvlJc w:val="left"/>
      <w:pPr>
        <w:tabs>
          <w:tab w:val="num" w:pos="0"/>
        </w:tabs>
        <w:ind w:left="709" w:hanging="709"/>
      </w:pPr>
      <w:rPr>
        <w:rFonts w:hint="default"/>
      </w:rPr>
    </w:lvl>
    <w:lvl w:ilvl="1">
      <w:start w:val="1"/>
      <w:numFmt w:val="decimal"/>
      <w:lvlText w:val="B-%1.%2"/>
      <w:lvlJc w:val="left"/>
      <w:pPr>
        <w:tabs>
          <w:tab w:val="num" w:pos="1080"/>
        </w:tabs>
        <w:ind w:left="864" w:hanging="864"/>
      </w:pPr>
      <w:rPr>
        <w:rFonts w:hint="default"/>
        <w:i w:val="0"/>
      </w:rPr>
    </w:lvl>
    <w:lvl w:ilvl="2">
      <w:start w:val="1"/>
      <w:numFmt w:val="decimal"/>
      <w:lvlText w:val="B-%1.%2.%3"/>
      <w:lvlJc w:val="left"/>
      <w:pPr>
        <w:tabs>
          <w:tab w:val="num" w:pos="1296"/>
        </w:tabs>
        <w:ind w:left="1080" w:hanging="1080"/>
      </w:pPr>
      <w:rPr>
        <w:rFonts w:hint="default"/>
      </w:rPr>
    </w:lvl>
    <w:lvl w:ilvl="3">
      <w:start w:val="1"/>
      <w:numFmt w:val="decimal"/>
      <w:lvlText w:val="B-%1.%2.%3.%4"/>
      <w:lvlJc w:val="left"/>
      <w:pPr>
        <w:tabs>
          <w:tab w:val="num" w:pos="0"/>
        </w:tabs>
        <w:ind w:left="1080" w:hanging="1080"/>
      </w:pPr>
      <w:rPr>
        <w:rFonts w:hint="default"/>
      </w:rPr>
    </w:lvl>
    <w:lvl w:ilvl="4">
      <w:start w:val="1"/>
      <w:numFmt w:val="decimal"/>
      <w:lvlText w:val="B-%1.%2.%3.%4.%5"/>
      <w:lvlJc w:val="left"/>
      <w:pPr>
        <w:tabs>
          <w:tab w:val="num" w:pos="0"/>
        </w:tabs>
        <w:ind w:left="709" w:hanging="709"/>
      </w:pPr>
      <w:rPr>
        <w:rFonts w:hint="default"/>
      </w:rPr>
    </w:lvl>
    <w:lvl w:ilvl="5">
      <w:start w:val="1"/>
      <w:numFmt w:val="decimal"/>
      <w:lvlText w:val="B-%1.%2.%3.%4.%5.%6"/>
      <w:lvlJc w:val="left"/>
      <w:pPr>
        <w:tabs>
          <w:tab w:val="num" w:pos="0"/>
        </w:tabs>
        <w:ind w:left="709" w:hanging="709"/>
      </w:pPr>
      <w:rPr>
        <w:rFonts w:hint="default"/>
      </w:rPr>
    </w:lvl>
    <w:lvl w:ilvl="6">
      <w:start w:val="1"/>
      <w:numFmt w:val="decimal"/>
      <w:lvlText w:val="B-%1.%2.%3.%4.%5.%6.%7"/>
      <w:lvlJc w:val="left"/>
      <w:pPr>
        <w:tabs>
          <w:tab w:val="num" w:pos="0"/>
        </w:tabs>
        <w:ind w:left="709" w:hanging="709"/>
      </w:pPr>
      <w:rPr>
        <w:rFonts w:hint="default"/>
      </w:rPr>
    </w:lvl>
    <w:lvl w:ilvl="7">
      <w:start w:val="1"/>
      <w:numFmt w:val="decimal"/>
      <w:lvlText w:val="B-%1.%2.%3.%4.%5.%6.%7.%8"/>
      <w:lvlJc w:val="left"/>
      <w:pPr>
        <w:tabs>
          <w:tab w:val="num" w:pos="0"/>
        </w:tabs>
        <w:ind w:left="709" w:hanging="709"/>
      </w:pPr>
      <w:rPr>
        <w:rFonts w:hint="default"/>
      </w:rPr>
    </w:lvl>
    <w:lvl w:ilvl="8">
      <w:start w:val="1"/>
      <w:numFmt w:val="decimal"/>
      <w:lvlText w:val="B-%1.%2.%3.%4.%5.%6.%7.%8.%9"/>
      <w:lvlJc w:val="left"/>
      <w:pPr>
        <w:tabs>
          <w:tab w:val="num" w:pos="0"/>
        </w:tabs>
        <w:ind w:left="709" w:hanging="709"/>
      </w:pPr>
      <w:rPr>
        <w:rFonts w:hint="default"/>
      </w:rPr>
    </w:lvl>
  </w:abstractNum>
  <w:abstractNum w:abstractNumId="190" w15:restartNumberingAfterBreak="0">
    <w:nsid w:val="5BF47BEC"/>
    <w:multiLevelType w:val="multilevel"/>
    <w:tmpl w:val="70667346"/>
    <w:lvl w:ilvl="0">
      <w:start w:val="1"/>
      <w:numFmt w:val="decimal"/>
      <w:lvlText w:val="B-%1"/>
      <w:lvlJc w:val="left"/>
      <w:pPr>
        <w:tabs>
          <w:tab w:val="num" w:pos="0"/>
        </w:tabs>
        <w:ind w:left="709" w:hanging="709"/>
      </w:pPr>
      <w:rPr>
        <w:rFonts w:hint="default"/>
      </w:rPr>
    </w:lvl>
    <w:lvl w:ilvl="1">
      <w:start w:val="1"/>
      <w:numFmt w:val="decimal"/>
      <w:lvlText w:val="B-%1.%2"/>
      <w:lvlJc w:val="left"/>
      <w:pPr>
        <w:tabs>
          <w:tab w:val="num" w:pos="1080"/>
        </w:tabs>
        <w:ind w:left="864" w:hanging="864"/>
      </w:pPr>
      <w:rPr>
        <w:rFonts w:hint="default"/>
        <w:i w:val="0"/>
      </w:rPr>
    </w:lvl>
    <w:lvl w:ilvl="2">
      <w:start w:val="1"/>
      <w:numFmt w:val="decimal"/>
      <w:lvlText w:val="B-%1.%2.%3"/>
      <w:lvlJc w:val="left"/>
      <w:pPr>
        <w:tabs>
          <w:tab w:val="num" w:pos="1296"/>
        </w:tabs>
        <w:ind w:left="1080" w:hanging="1080"/>
      </w:pPr>
      <w:rPr>
        <w:rFonts w:hint="default"/>
      </w:rPr>
    </w:lvl>
    <w:lvl w:ilvl="3">
      <w:start w:val="1"/>
      <w:numFmt w:val="decimal"/>
      <w:lvlText w:val="B-%1.%2.%3.%4"/>
      <w:lvlJc w:val="left"/>
      <w:pPr>
        <w:tabs>
          <w:tab w:val="num" w:pos="0"/>
        </w:tabs>
        <w:ind w:left="1080" w:hanging="1080"/>
      </w:pPr>
      <w:rPr>
        <w:rFonts w:hint="default"/>
      </w:rPr>
    </w:lvl>
    <w:lvl w:ilvl="4">
      <w:start w:val="1"/>
      <w:numFmt w:val="decimal"/>
      <w:lvlText w:val="B-%1.%2.%3.%4.%5"/>
      <w:lvlJc w:val="left"/>
      <w:pPr>
        <w:tabs>
          <w:tab w:val="num" w:pos="0"/>
        </w:tabs>
        <w:ind w:left="709" w:hanging="709"/>
      </w:pPr>
      <w:rPr>
        <w:rFonts w:hint="default"/>
      </w:rPr>
    </w:lvl>
    <w:lvl w:ilvl="5">
      <w:start w:val="1"/>
      <w:numFmt w:val="decimal"/>
      <w:lvlText w:val="B-%1.%2.%3.%4.%5.%6"/>
      <w:lvlJc w:val="left"/>
      <w:pPr>
        <w:tabs>
          <w:tab w:val="num" w:pos="0"/>
        </w:tabs>
        <w:ind w:left="709" w:hanging="709"/>
      </w:pPr>
      <w:rPr>
        <w:rFonts w:hint="default"/>
      </w:rPr>
    </w:lvl>
    <w:lvl w:ilvl="6">
      <w:start w:val="1"/>
      <w:numFmt w:val="decimal"/>
      <w:lvlText w:val="B-%1.%2.%3.%4.%5.%6.%7"/>
      <w:lvlJc w:val="left"/>
      <w:pPr>
        <w:tabs>
          <w:tab w:val="num" w:pos="0"/>
        </w:tabs>
        <w:ind w:left="709" w:hanging="709"/>
      </w:pPr>
      <w:rPr>
        <w:rFonts w:hint="default"/>
      </w:rPr>
    </w:lvl>
    <w:lvl w:ilvl="7">
      <w:start w:val="1"/>
      <w:numFmt w:val="decimal"/>
      <w:lvlText w:val="B-%1.%2.%3.%4.%5.%6.%7.%8"/>
      <w:lvlJc w:val="left"/>
      <w:pPr>
        <w:tabs>
          <w:tab w:val="num" w:pos="0"/>
        </w:tabs>
        <w:ind w:left="709" w:hanging="709"/>
      </w:pPr>
      <w:rPr>
        <w:rFonts w:hint="default"/>
      </w:rPr>
    </w:lvl>
    <w:lvl w:ilvl="8">
      <w:start w:val="1"/>
      <w:numFmt w:val="decimal"/>
      <w:lvlText w:val="B-%1.%2.%3.%4.%5.%6.%7.%8.%9"/>
      <w:lvlJc w:val="left"/>
      <w:pPr>
        <w:tabs>
          <w:tab w:val="num" w:pos="0"/>
        </w:tabs>
        <w:ind w:left="709" w:hanging="709"/>
      </w:pPr>
      <w:rPr>
        <w:rFonts w:hint="default"/>
      </w:rPr>
    </w:lvl>
  </w:abstractNum>
  <w:abstractNum w:abstractNumId="191" w15:restartNumberingAfterBreak="0">
    <w:nsid w:val="5C6020C2"/>
    <w:multiLevelType w:val="multilevel"/>
    <w:tmpl w:val="B7584E52"/>
    <w:lvl w:ilvl="0">
      <w:start w:val="1"/>
      <w:numFmt w:val="decimal"/>
      <w:lvlText w:val="B-%1"/>
      <w:lvlJc w:val="left"/>
      <w:pPr>
        <w:tabs>
          <w:tab w:val="num" w:pos="0"/>
        </w:tabs>
        <w:ind w:left="709" w:hanging="709"/>
      </w:pPr>
      <w:rPr>
        <w:rFonts w:hint="default"/>
      </w:rPr>
    </w:lvl>
    <w:lvl w:ilvl="1">
      <w:start w:val="1"/>
      <w:numFmt w:val="decimal"/>
      <w:lvlText w:val="B-%1.%2"/>
      <w:lvlJc w:val="left"/>
      <w:pPr>
        <w:tabs>
          <w:tab w:val="num" w:pos="0"/>
        </w:tabs>
        <w:ind w:left="709" w:hanging="709"/>
      </w:pPr>
      <w:rPr>
        <w:rFonts w:hint="default"/>
        <w:i w:val="0"/>
      </w:rPr>
    </w:lvl>
    <w:lvl w:ilvl="2">
      <w:start w:val="1"/>
      <w:numFmt w:val="decimal"/>
      <w:lvlText w:val="B-%1.%2.%3"/>
      <w:lvlJc w:val="left"/>
      <w:pPr>
        <w:tabs>
          <w:tab w:val="num" w:pos="0"/>
        </w:tabs>
        <w:ind w:left="709" w:hanging="709"/>
      </w:pPr>
      <w:rPr>
        <w:rFonts w:hint="default"/>
      </w:rPr>
    </w:lvl>
    <w:lvl w:ilvl="3">
      <w:start w:val="1"/>
      <w:numFmt w:val="decimal"/>
      <w:lvlText w:val="B-%1.%2.%3.%4"/>
      <w:lvlJc w:val="left"/>
      <w:pPr>
        <w:tabs>
          <w:tab w:val="num" w:pos="0"/>
        </w:tabs>
        <w:ind w:left="709" w:hanging="709"/>
      </w:pPr>
      <w:rPr>
        <w:rFonts w:hint="default"/>
      </w:rPr>
    </w:lvl>
    <w:lvl w:ilvl="4">
      <w:start w:val="1"/>
      <w:numFmt w:val="decimal"/>
      <w:lvlText w:val="B-%1.%2.%3.%4.%5"/>
      <w:lvlJc w:val="left"/>
      <w:pPr>
        <w:tabs>
          <w:tab w:val="num" w:pos="0"/>
        </w:tabs>
        <w:ind w:left="709" w:hanging="709"/>
      </w:pPr>
      <w:rPr>
        <w:rFonts w:hint="default"/>
      </w:rPr>
    </w:lvl>
    <w:lvl w:ilvl="5">
      <w:start w:val="1"/>
      <w:numFmt w:val="decimal"/>
      <w:lvlText w:val="B-%1.%2.%3.%4.%5.%6"/>
      <w:lvlJc w:val="left"/>
      <w:pPr>
        <w:tabs>
          <w:tab w:val="num" w:pos="0"/>
        </w:tabs>
        <w:ind w:left="709" w:hanging="709"/>
      </w:pPr>
      <w:rPr>
        <w:rFonts w:hint="default"/>
      </w:rPr>
    </w:lvl>
    <w:lvl w:ilvl="6">
      <w:start w:val="1"/>
      <w:numFmt w:val="decimal"/>
      <w:lvlText w:val="B-%1.%2.%3.%4.%5.%6.%7"/>
      <w:lvlJc w:val="left"/>
      <w:pPr>
        <w:tabs>
          <w:tab w:val="num" w:pos="0"/>
        </w:tabs>
        <w:ind w:left="709" w:hanging="709"/>
      </w:pPr>
      <w:rPr>
        <w:rFonts w:hint="default"/>
      </w:rPr>
    </w:lvl>
    <w:lvl w:ilvl="7">
      <w:start w:val="1"/>
      <w:numFmt w:val="decimal"/>
      <w:lvlText w:val="B-%1.%2.%3.%4.%5.%6.%7.%8"/>
      <w:lvlJc w:val="left"/>
      <w:pPr>
        <w:tabs>
          <w:tab w:val="num" w:pos="0"/>
        </w:tabs>
        <w:ind w:left="709" w:hanging="709"/>
      </w:pPr>
      <w:rPr>
        <w:rFonts w:hint="default"/>
      </w:rPr>
    </w:lvl>
    <w:lvl w:ilvl="8">
      <w:start w:val="1"/>
      <w:numFmt w:val="decimal"/>
      <w:lvlText w:val="B-%1.%2.%3.%4.%5.%6.%7.%8.%9"/>
      <w:lvlJc w:val="left"/>
      <w:pPr>
        <w:tabs>
          <w:tab w:val="num" w:pos="0"/>
        </w:tabs>
        <w:ind w:left="709" w:hanging="709"/>
      </w:pPr>
      <w:rPr>
        <w:rFonts w:hint="default"/>
      </w:rPr>
    </w:lvl>
  </w:abstractNum>
  <w:abstractNum w:abstractNumId="192" w15:restartNumberingAfterBreak="0">
    <w:nsid w:val="5C917E6C"/>
    <w:multiLevelType w:val="multilevel"/>
    <w:tmpl w:val="B7584E52"/>
    <w:lvl w:ilvl="0">
      <w:start w:val="1"/>
      <w:numFmt w:val="decimal"/>
      <w:lvlText w:val="B-%1"/>
      <w:lvlJc w:val="left"/>
      <w:pPr>
        <w:tabs>
          <w:tab w:val="num" w:pos="0"/>
        </w:tabs>
        <w:ind w:left="709" w:hanging="709"/>
      </w:pPr>
      <w:rPr>
        <w:rFonts w:hint="default"/>
      </w:rPr>
    </w:lvl>
    <w:lvl w:ilvl="1">
      <w:start w:val="1"/>
      <w:numFmt w:val="decimal"/>
      <w:lvlText w:val="B-%1.%2"/>
      <w:lvlJc w:val="left"/>
      <w:pPr>
        <w:tabs>
          <w:tab w:val="num" w:pos="0"/>
        </w:tabs>
        <w:ind w:left="709" w:hanging="709"/>
      </w:pPr>
      <w:rPr>
        <w:rFonts w:hint="default"/>
        <w:i w:val="0"/>
      </w:rPr>
    </w:lvl>
    <w:lvl w:ilvl="2">
      <w:start w:val="1"/>
      <w:numFmt w:val="decimal"/>
      <w:lvlText w:val="B-%1.%2.%3"/>
      <w:lvlJc w:val="left"/>
      <w:pPr>
        <w:tabs>
          <w:tab w:val="num" w:pos="0"/>
        </w:tabs>
        <w:ind w:left="709" w:hanging="709"/>
      </w:pPr>
      <w:rPr>
        <w:rFonts w:hint="default"/>
      </w:rPr>
    </w:lvl>
    <w:lvl w:ilvl="3">
      <w:start w:val="1"/>
      <w:numFmt w:val="decimal"/>
      <w:lvlText w:val="B-%1.%2.%3.%4"/>
      <w:lvlJc w:val="left"/>
      <w:pPr>
        <w:tabs>
          <w:tab w:val="num" w:pos="0"/>
        </w:tabs>
        <w:ind w:left="709" w:hanging="709"/>
      </w:pPr>
      <w:rPr>
        <w:rFonts w:hint="default"/>
      </w:rPr>
    </w:lvl>
    <w:lvl w:ilvl="4">
      <w:start w:val="1"/>
      <w:numFmt w:val="decimal"/>
      <w:lvlText w:val="B-%1.%2.%3.%4.%5"/>
      <w:lvlJc w:val="left"/>
      <w:pPr>
        <w:tabs>
          <w:tab w:val="num" w:pos="0"/>
        </w:tabs>
        <w:ind w:left="709" w:hanging="709"/>
      </w:pPr>
      <w:rPr>
        <w:rFonts w:hint="default"/>
      </w:rPr>
    </w:lvl>
    <w:lvl w:ilvl="5">
      <w:start w:val="1"/>
      <w:numFmt w:val="decimal"/>
      <w:lvlText w:val="B-%1.%2.%3.%4.%5.%6"/>
      <w:lvlJc w:val="left"/>
      <w:pPr>
        <w:tabs>
          <w:tab w:val="num" w:pos="0"/>
        </w:tabs>
        <w:ind w:left="709" w:hanging="709"/>
      </w:pPr>
      <w:rPr>
        <w:rFonts w:hint="default"/>
      </w:rPr>
    </w:lvl>
    <w:lvl w:ilvl="6">
      <w:start w:val="1"/>
      <w:numFmt w:val="decimal"/>
      <w:lvlText w:val="B-%1.%2.%3.%4.%5.%6.%7"/>
      <w:lvlJc w:val="left"/>
      <w:pPr>
        <w:tabs>
          <w:tab w:val="num" w:pos="0"/>
        </w:tabs>
        <w:ind w:left="709" w:hanging="709"/>
      </w:pPr>
      <w:rPr>
        <w:rFonts w:hint="default"/>
      </w:rPr>
    </w:lvl>
    <w:lvl w:ilvl="7">
      <w:start w:val="1"/>
      <w:numFmt w:val="decimal"/>
      <w:lvlText w:val="B-%1.%2.%3.%4.%5.%6.%7.%8"/>
      <w:lvlJc w:val="left"/>
      <w:pPr>
        <w:tabs>
          <w:tab w:val="num" w:pos="0"/>
        </w:tabs>
        <w:ind w:left="709" w:hanging="709"/>
      </w:pPr>
      <w:rPr>
        <w:rFonts w:hint="default"/>
      </w:rPr>
    </w:lvl>
    <w:lvl w:ilvl="8">
      <w:start w:val="1"/>
      <w:numFmt w:val="decimal"/>
      <w:lvlText w:val="B-%1.%2.%3.%4.%5.%6.%7.%8.%9"/>
      <w:lvlJc w:val="left"/>
      <w:pPr>
        <w:tabs>
          <w:tab w:val="num" w:pos="0"/>
        </w:tabs>
        <w:ind w:left="709" w:hanging="709"/>
      </w:pPr>
      <w:rPr>
        <w:rFonts w:hint="default"/>
      </w:rPr>
    </w:lvl>
  </w:abstractNum>
  <w:abstractNum w:abstractNumId="193" w15:restartNumberingAfterBreak="0">
    <w:nsid w:val="5EC322C6"/>
    <w:multiLevelType w:val="multilevel"/>
    <w:tmpl w:val="981CDC54"/>
    <w:lvl w:ilvl="0">
      <w:start w:val="1"/>
      <w:numFmt w:val="bullet"/>
      <w:lvlText w:val=""/>
      <w:lvlJc w:val="left"/>
      <w:pPr>
        <w:tabs>
          <w:tab w:val="num" w:pos="360"/>
        </w:tabs>
        <w:ind w:left="360" w:hanging="360"/>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94" w15:restartNumberingAfterBreak="0">
    <w:nsid w:val="5EDD11A2"/>
    <w:multiLevelType w:val="multilevel"/>
    <w:tmpl w:val="70667346"/>
    <w:lvl w:ilvl="0">
      <w:start w:val="1"/>
      <w:numFmt w:val="decimal"/>
      <w:lvlText w:val="B-%1"/>
      <w:lvlJc w:val="left"/>
      <w:pPr>
        <w:tabs>
          <w:tab w:val="num" w:pos="0"/>
        </w:tabs>
        <w:ind w:left="709" w:hanging="709"/>
      </w:pPr>
      <w:rPr>
        <w:rFonts w:hint="default"/>
      </w:rPr>
    </w:lvl>
    <w:lvl w:ilvl="1">
      <w:start w:val="1"/>
      <w:numFmt w:val="decimal"/>
      <w:lvlText w:val="B-%1.%2"/>
      <w:lvlJc w:val="left"/>
      <w:pPr>
        <w:tabs>
          <w:tab w:val="num" w:pos="1080"/>
        </w:tabs>
        <w:ind w:left="864" w:hanging="864"/>
      </w:pPr>
      <w:rPr>
        <w:rFonts w:hint="default"/>
        <w:i w:val="0"/>
      </w:rPr>
    </w:lvl>
    <w:lvl w:ilvl="2">
      <w:start w:val="1"/>
      <w:numFmt w:val="decimal"/>
      <w:lvlText w:val="B-%1.%2.%3"/>
      <w:lvlJc w:val="left"/>
      <w:pPr>
        <w:tabs>
          <w:tab w:val="num" w:pos="1296"/>
        </w:tabs>
        <w:ind w:left="1080" w:hanging="1080"/>
      </w:pPr>
      <w:rPr>
        <w:rFonts w:hint="default"/>
      </w:rPr>
    </w:lvl>
    <w:lvl w:ilvl="3">
      <w:start w:val="1"/>
      <w:numFmt w:val="decimal"/>
      <w:lvlText w:val="B-%1.%2.%3.%4"/>
      <w:lvlJc w:val="left"/>
      <w:pPr>
        <w:tabs>
          <w:tab w:val="num" w:pos="0"/>
        </w:tabs>
        <w:ind w:left="1080" w:hanging="1080"/>
      </w:pPr>
      <w:rPr>
        <w:rFonts w:hint="default"/>
      </w:rPr>
    </w:lvl>
    <w:lvl w:ilvl="4">
      <w:start w:val="1"/>
      <w:numFmt w:val="decimal"/>
      <w:lvlText w:val="B-%1.%2.%3.%4.%5"/>
      <w:lvlJc w:val="left"/>
      <w:pPr>
        <w:tabs>
          <w:tab w:val="num" w:pos="0"/>
        </w:tabs>
        <w:ind w:left="709" w:hanging="709"/>
      </w:pPr>
      <w:rPr>
        <w:rFonts w:hint="default"/>
      </w:rPr>
    </w:lvl>
    <w:lvl w:ilvl="5">
      <w:start w:val="1"/>
      <w:numFmt w:val="decimal"/>
      <w:lvlText w:val="B-%1.%2.%3.%4.%5.%6"/>
      <w:lvlJc w:val="left"/>
      <w:pPr>
        <w:tabs>
          <w:tab w:val="num" w:pos="0"/>
        </w:tabs>
        <w:ind w:left="709" w:hanging="709"/>
      </w:pPr>
      <w:rPr>
        <w:rFonts w:hint="default"/>
      </w:rPr>
    </w:lvl>
    <w:lvl w:ilvl="6">
      <w:start w:val="1"/>
      <w:numFmt w:val="decimal"/>
      <w:lvlText w:val="B-%1.%2.%3.%4.%5.%6.%7"/>
      <w:lvlJc w:val="left"/>
      <w:pPr>
        <w:tabs>
          <w:tab w:val="num" w:pos="0"/>
        </w:tabs>
        <w:ind w:left="709" w:hanging="709"/>
      </w:pPr>
      <w:rPr>
        <w:rFonts w:hint="default"/>
      </w:rPr>
    </w:lvl>
    <w:lvl w:ilvl="7">
      <w:start w:val="1"/>
      <w:numFmt w:val="decimal"/>
      <w:lvlText w:val="B-%1.%2.%3.%4.%5.%6.%7.%8"/>
      <w:lvlJc w:val="left"/>
      <w:pPr>
        <w:tabs>
          <w:tab w:val="num" w:pos="0"/>
        </w:tabs>
        <w:ind w:left="709" w:hanging="709"/>
      </w:pPr>
      <w:rPr>
        <w:rFonts w:hint="default"/>
      </w:rPr>
    </w:lvl>
    <w:lvl w:ilvl="8">
      <w:start w:val="1"/>
      <w:numFmt w:val="decimal"/>
      <w:lvlText w:val="B-%1.%2.%3.%4.%5.%6.%7.%8.%9"/>
      <w:lvlJc w:val="left"/>
      <w:pPr>
        <w:tabs>
          <w:tab w:val="num" w:pos="0"/>
        </w:tabs>
        <w:ind w:left="709" w:hanging="709"/>
      </w:pPr>
      <w:rPr>
        <w:rFonts w:hint="default"/>
      </w:rPr>
    </w:lvl>
  </w:abstractNum>
  <w:abstractNum w:abstractNumId="195" w15:restartNumberingAfterBreak="0">
    <w:nsid w:val="5F394A61"/>
    <w:multiLevelType w:val="multilevel"/>
    <w:tmpl w:val="B7584E52"/>
    <w:lvl w:ilvl="0">
      <w:start w:val="1"/>
      <w:numFmt w:val="decimal"/>
      <w:lvlText w:val="B-%1"/>
      <w:lvlJc w:val="left"/>
      <w:pPr>
        <w:tabs>
          <w:tab w:val="num" w:pos="0"/>
        </w:tabs>
        <w:ind w:left="709" w:hanging="709"/>
      </w:pPr>
      <w:rPr>
        <w:rFonts w:hint="default"/>
      </w:rPr>
    </w:lvl>
    <w:lvl w:ilvl="1">
      <w:start w:val="1"/>
      <w:numFmt w:val="decimal"/>
      <w:lvlText w:val="B-%1.%2"/>
      <w:lvlJc w:val="left"/>
      <w:pPr>
        <w:tabs>
          <w:tab w:val="num" w:pos="0"/>
        </w:tabs>
        <w:ind w:left="709" w:hanging="709"/>
      </w:pPr>
      <w:rPr>
        <w:rFonts w:hint="default"/>
        <w:i w:val="0"/>
      </w:rPr>
    </w:lvl>
    <w:lvl w:ilvl="2">
      <w:start w:val="1"/>
      <w:numFmt w:val="decimal"/>
      <w:lvlText w:val="B-%1.%2.%3"/>
      <w:lvlJc w:val="left"/>
      <w:pPr>
        <w:tabs>
          <w:tab w:val="num" w:pos="0"/>
        </w:tabs>
        <w:ind w:left="709" w:hanging="709"/>
      </w:pPr>
      <w:rPr>
        <w:rFonts w:hint="default"/>
      </w:rPr>
    </w:lvl>
    <w:lvl w:ilvl="3">
      <w:start w:val="1"/>
      <w:numFmt w:val="decimal"/>
      <w:lvlText w:val="B-%1.%2.%3.%4"/>
      <w:lvlJc w:val="left"/>
      <w:pPr>
        <w:tabs>
          <w:tab w:val="num" w:pos="0"/>
        </w:tabs>
        <w:ind w:left="709" w:hanging="709"/>
      </w:pPr>
      <w:rPr>
        <w:rFonts w:hint="default"/>
      </w:rPr>
    </w:lvl>
    <w:lvl w:ilvl="4">
      <w:start w:val="1"/>
      <w:numFmt w:val="decimal"/>
      <w:lvlText w:val="B-%1.%2.%3.%4.%5"/>
      <w:lvlJc w:val="left"/>
      <w:pPr>
        <w:tabs>
          <w:tab w:val="num" w:pos="0"/>
        </w:tabs>
        <w:ind w:left="709" w:hanging="709"/>
      </w:pPr>
      <w:rPr>
        <w:rFonts w:hint="default"/>
      </w:rPr>
    </w:lvl>
    <w:lvl w:ilvl="5">
      <w:start w:val="1"/>
      <w:numFmt w:val="decimal"/>
      <w:lvlText w:val="B-%1.%2.%3.%4.%5.%6"/>
      <w:lvlJc w:val="left"/>
      <w:pPr>
        <w:tabs>
          <w:tab w:val="num" w:pos="0"/>
        </w:tabs>
        <w:ind w:left="709" w:hanging="709"/>
      </w:pPr>
      <w:rPr>
        <w:rFonts w:hint="default"/>
      </w:rPr>
    </w:lvl>
    <w:lvl w:ilvl="6">
      <w:start w:val="1"/>
      <w:numFmt w:val="decimal"/>
      <w:lvlText w:val="B-%1.%2.%3.%4.%5.%6.%7"/>
      <w:lvlJc w:val="left"/>
      <w:pPr>
        <w:tabs>
          <w:tab w:val="num" w:pos="0"/>
        </w:tabs>
        <w:ind w:left="709" w:hanging="709"/>
      </w:pPr>
      <w:rPr>
        <w:rFonts w:hint="default"/>
      </w:rPr>
    </w:lvl>
    <w:lvl w:ilvl="7">
      <w:start w:val="1"/>
      <w:numFmt w:val="decimal"/>
      <w:lvlText w:val="B-%1.%2.%3.%4.%5.%6.%7.%8"/>
      <w:lvlJc w:val="left"/>
      <w:pPr>
        <w:tabs>
          <w:tab w:val="num" w:pos="0"/>
        </w:tabs>
        <w:ind w:left="709" w:hanging="709"/>
      </w:pPr>
      <w:rPr>
        <w:rFonts w:hint="default"/>
      </w:rPr>
    </w:lvl>
    <w:lvl w:ilvl="8">
      <w:start w:val="1"/>
      <w:numFmt w:val="decimal"/>
      <w:lvlText w:val="B-%1.%2.%3.%4.%5.%6.%7.%8.%9"/>
      <w:lvlJc w:val="left"/>
      <w:pPr>
        <w:tabs>
          <w:tab w:val="num" w:pos="0"/>
        </w:tabs>
        <w:ind w:left="709" w:hanging="709"/>
      </w:pPr>
      <w:rPr>
        <w:rFonts w:hint="default"/>
      </w:rPr>
    </w:lvl>
  </w:abstractNum>
  <w:abstractNum w:abstractNumId="196" w15:restartNumberingAfterBreak="0">
    <w:nsid w:val="60B01E11"/>
    <w:multiLevelType w:val="multilevel"/>
    <w:tmpl w:val="B7584E52"/>
    <w:lvl w:ilvl="0">
      <w:start w:val="1"/>
      <w:numFmt w:val="decimal"/>
      <w:lvlText w:val="B-%1"/>
      <w:lvlJc w:val="left"/>
      <w:pPr>
        <w:tabs>
          <w:tab w:val="num" w:pos="0"/>
        </w:tabs>
        <w:ind w:left="709" w:hanging="709"/>
      </w:pPr>
      <w:rPr>
        <w:rFonts w:hint="default"/>
      </w:rPr>
    </w:lvl>
    <w:lvl w:ilvl="1">
      <w:start w:val="1"/>
      <w:numFmt w:val="decimal"/>
      <w:lvlText w:val="B-%1.%2"/>
      <w:lvlJc w:val="left"/>
      <w:pPr>
        <w:tabs>
          <w:tab w:val="num" w:pos="0"/>
        </w:tabs>
        <w:ind w:left="709" w:hanging="709"/>
      </w:pPr>
      <w:rPr>
        <w:rFonts w:hint="default"/>
        <w:i w:val="0"/>
      </w:rPr>
    </w:lvl>
    <w:lvl w:ilvl="2">
      <w:start w:val="1"/>
      <w:numFmt w:val="decimal"/>
      <w:lvlText w:val="B-%1.%2.%3"/>
      <w:lvlJc w:val="left"/>
      <w:pPr>
        <w:tabs>
          <w:tab w:val="num" w:pos="0"/>
        </w:tabs>
        <w:ind w:left="709" w:hanging="709"/>
      </w:pPr>
      <w:rPr>
        <w:rFonts w:hint="default"/>
      </w:rPr>
    </w:lvl>
    <w:lvl w:ilvl="3">
      <w:start w:val="1"/>
      <w:numFmt w:val="decimal"/>
      <w:lvlText w:val="B-%1.%2.%3.%4"/>
      <w:lvlJc w:val="left"/>
      <w:pPr>
        <w:tabs>
          <w:tab w:val="num" w:pos="0"/>
        </w:tabs>
        <w:ind w:left="709" w:hanging="709"/>
      </w:pPr>
      <w:rPr>
        <w:rFonts w:hint="default"/>
      </w:rPr>
    </w:lvl>
    <w:lvl w:ilvl="4">
      <w:start w:val="1"/>
      <w:numFmt w:val="decimal"/>
      <w:lvlText w:val="B-%1.%2.%3.%4.%5"/>
      <w:lvlJc w:val="left"/>
      <w:pPr>
        <w:tabs>
          <w:tab w:val="num" w:pos="0"/>
        </w:tabs>
        <w:ind w:left="709" w:hanging="709"/>
      </w:pPr>
      <w:rPr>
        <w:rFonts w:hint="default"/>
      </w:rPr>
    </w:lvl>
    <w:lvl w:ilvl="5">
      <w:start w:val="1"/>
      <w:numFmt w:val="decimal"/>
      <w:lvlText w:val="B-%1.%2.%3.%4.%5.%6"/>
      <w:lvlJc w:val="left"/>
      <w:pPr>
        <w:tabs>
          <w:tab w:val="num" w:pos="0"/>
        </w:tabs>
        <w:ind w:left="709" w:hanging="709"/>
      </w:pPr>
      <w:rPr>
        <w:rFonts w:hint="default"/>
      </w:rPr>
    </w:lvl>
    <w:lvl w:ilvl="6">
      <w:start w:val="1"/>
      <w:numFmt w:val="decimal"/>
      <w:lvlText w:val="B-%1.%2.%3.%4.%5.%6.%7"/>
      <w:lvlJc w:val="left"/>
      <w:pPr>
        <w:tabs>
          <w:tab w:val="num" w:pos="0"/>
        </w:tabs>
        <w:ind w:left="709" w:hanging="709"/>
      </w:pPr>
      <w:rPr>
        <w:rFonts w:hint="default"/>
      </w:rPr>
    </w:lvl>
    <w:lvl w:ilvl="7">
      <w:start w:val="1"/>
      <w:numFmt w:val="decimal"/>
      <w:lvlText w:val="B-%1.%2.%3.%4.%5.%6.%7.%8"/>
      <w:lvlJc w:val="left"/>
      <w:pPr>
        <w:tabs>
          <w:tab w:val="num" w:pos="0"/>
        </w:tabs>
        <w:ind w:left="709" w:hanging="709"/>
      </w:pPr>
      <w:rPr>
        <w:rFonts w:hint="default"/>
      </w:rPr>
    </w:lvl>
    <w:lvl w:ilvl="8">
      <w:start w:val="1"/>
      <w:numFmt w:val="decimal"/>
      <w:lvlText w:val="B-%1.%2.%3.%4.%5.%6.%7.%8.%9"/>
      <w:lvlJc w:val="left"/>
      <w:pPr>
        <w:tabs>
          <w:tab w:val="num" w:pos="0"/>
        </w:tabs>
        <w:ind w:left="709" w:hanging="709"/>
      </w:pPr>
      <w:rPr>
        <w:rFonts w:hint="default"/>
      </w:rPr>
    </w:lvl>
  </w:abstractNum>
  <w:abstractNum w:abstractNumId="197" w15:restartNumberingAfterBreak="0">
    <w:nsid w:val="615305E7"/>
    <w:multiLevelType w:val="multilevel"/>
    <w:tmpl w:val="70667346"/>
    <w:lvl w:ilvl="0">
      <w:start w:val="1"/>
      <w:numFmt w:val="decimal"/>
      <w:lvlText w:val="B-%1"/>
      <w:lvlJc w:val="left"/>
      <w:pPr>
        <w:tabs>
          <w:tab w:val="num" w:pos="0"/>
        </w:tabs>
        <w:ind w:left="709" w:hanging="709"/>
      </w:pPr>
      <w:rPr>
        <w:rFonts w:hint="default"/>
      </w:rPr>
    </w:lvl>
    <w:lvl w:ilvl="1">
      <w:start w:val="1"/>
      <w:numFmt w:val="decimal"/>
      <w:lvlText w:val="B-%1.%2"/>
      <w:lvlJc w:val="left"/>
      <w:pPr>
        <w:tabs>
          <w:tab w:val="num" w:pos="1080"/>
        </w:tabs>
        <w:ind w:left="864" w:hanging="864"/>
      </w:pPr>
      <w:rPr>
        <w:rFonts w:hint="default"/>
        <w:i w:val="0"/>
      </w:rPr>
    </w:lvl>
    <w:lvl w:ilvl="2">
      <w:start w:val="1"/>
      <w:numFmt w:val="decimal"/>
      <w:lvlText w:val="B-%1.%2.%3"/>
      <w:lvlJc w:val="left"/>
      <w:pPr>
        <w:tabs>
          <w:tab w:val="num" w:pos="1296"/>
        </w:tabs>
        <w:ind w:left="1080" w:hanging="1080"/>
      </w:pPr>
      <w:rPr>
        <w:rFonts w:hint="default"/>
      </w:rPr>
    </w:lvl>
    <w:lvl w:ilvl="3">
      <w:start w:val="1"/>
      <w:numFmt w:val="decimal"/>
      <w:lvlText w:val="B-%1.%2.%3.%4"/>
      <w:lvlJc w:val="left"/>
      <w:pPr>
        <w:tabs>
          <w:tab w:val="num" w:pos="0"/>
        </w:tabs>
        <w:ind w:left="1080" w:hanging="1080"/>
      </w:pPr>
      <w:rPr>
        <w:rFonts w:hint="default"/>
      </w:rPr>
    </w:lvl>
    <w:lvl w:ilvl="4">
      <w:start w:val="1"/>
      <w:numFmt w:val="decimal"/>
      <w:lvlText w:val="B-%1.%2.%3.%4.%5"/>
      <w:lvlJc w:val="left"/>
      <w:pPr>
        <w:tabs>
          <w:tab w:val="num" w:pos="0"/>
        </w:tabs>
        <w:ind w:left="709" w:hanging="709"/>
      </w:pPr>
      <w:rPr>
        <w:rFonts w:hint="default"/>
      </w:rPr>
    </w:lvl>
    <w:lvl w:ilvl="5">
      <w:start w:val="1"/>
      <w:numFmt w:val="decimal"/>
      <w:lvlText w:val="B-%1.%2.%3.%4.%5.%6"/>
      <w:lvlJc w:val="left"/>
      <w:pPr>
        <w:tabs>
          <w:tab w:val="num" w:pos="0"/>
        </w:tabs>
        <w:ind w:left="709" w:hanging="709"/>
      </w:pPr>
      <w:rPr>
        <w:rFonts w:hint="default"/>
      </w:rPr>
    </w:lvl>
    <w:lvl w:ilvl="6">
      <w:start w:val="1"/>
      <w:numFmt w:val="decimal"/>
      <w:lvlText w:val="B-%1.%2.%3.%4.%5.%6.%7"/>
      <w:lvlJc w:val="left"/>
      <w:pPr>
        <w:tabs>
          <w:tab w:val="num" w:pos="0"/>
        </w:tabs>
        <w:ind w:left="709" w:hanging="709"/>
      </w:pPr>
      <w:rPr>
        <w:rFonts w:hint="default"/>
      </w:rPr>
    </w:lvl>
    <w:lvl w:ilvl="7">
      <w:start w:val="1"/>
      <w:numFmt w:val="decimal"/>
      <w:lvlText w:val="B-%1.%2.%3.%4.%5.%6.%7.%8"/>
      <w:lvlJc w:val="left"/>
      <w:pPr>
        <w:tabs>
          <w:tab w:val="num" w:pos="0"/>
        </w:tabs>
        <w:ind w:left="709" w:hanging="709"/>
      </w:pPr>
      <w:rPr>
        <w:rFonts w:hint="default"/>
      </w:rPr>
    </w:lvl>
    <w:lvl w:ilvl="8">
      <w:start w:val="1"/>
      <w:numFmt w:val="decimal"/>
      <w:lvlText w:val="B-%1.%2.%3.%4.%5.%6.%7.%8.%9"/>
      <w:lvlJc w:val="left"/>
      <w:pPr>
        <w:tabs>
          <w:tab w:val="num" w:pos="0"/>
        </w:tabs>
        <w:ind w:left="709" w:hanging="709"/>
      </w:pPr>
      <w:rPr>
        <w:rFonts w:hint="default"/>
      </w:rPr>
    </w:lvl>
  </w:abstractNum>
  <w:abstractNum w:abstractNumId="198" w15:restartNumberingAfterBreak="0">
    <w:nsid w:val="6162263E"/>
    <w:multiLevelType w:val="multilevel"/>
    <w:tmpl w:val="8354D394"/>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99" w15:restartNumberingAfterBreak="0">
    <w:nsid w:val="61AE0D3F"/>
    <w:multiLevelType w:val="multilevel"/>
    <w:tmpl w:val="B7584E52"/>
    <w:lvl w:ilvl="0">
      <w:start w:val="1"/>
      <w:numFmt w:val="decimal"/>
      <w:lvlText w:val="B-%1"/>
      <w:lvlJc w:val="left"/>
      <w:pPr>
        <w:tabs>
          <w:tab w:val="num" w:pos="0"/>
        </w:tabs>
        <w:ind w:left="709" w:hanging="709"/>
      </w:pPr>
      <w:rPr>
        <w:rFonts w:hint="default"/>
      </w:rPr>
    </w:lvl>
    <w:lvl w:ilvl="1">
      <w:start w:val="1"/>
      <w:numFmt w:val="decimal"/>
      <w:lvlText w:val="B-%1.%2"/>
      <w:lvlJc w:val="left"/>
      <w:pPr>
        <w:tabs>
          <w:tab w:val="num" w:pos="0"/>
        </w:tabs>
        <w:ind w:left="709" w:hanging="709"/>
      </w:pPr>
      <w:rPr>
        <w:rFonts w:hint="default"/>
        <w:i w:val="0"/>
      </w:rPr>
    </w:lvl>
    <w:lvl w:ilvl="2">
      <w:start w:val="1"/>
      <w:numFmt w:val="decimal"/>
      <w:lvlText w:val="B-%1.%2.%3"/>
      <w:lvlJc w:val="left"/>
      <w:pPr>
        <w:tabs>
          <w:tab w:val="num" w:pos="0"/>
        </w:tabs>
        <w:ind w:left="709" w:hanging="709"/>
      </w:pPr>
      <w:rPr>
        <w:rFonts w:hint="default"/>
      </w:rPr>
    </w:lvl>
    <w:lvl w:ilvl="3">
      <w:start w:val="1"/>
      <w:numFmt w:val="decimal"/>
      <w:lvlText w:val="B-%1.%2.%3.%4"/>
      <w:lvlJc w:val="left"/>
      <w:pPr>
        <w:tabs>
          <w:tab w:val="num" w:pos="0"/>
        </w:tabs>
        <w:ind w:left="709" w:hanging="709"/>
      </w:pPr>
      <w:rPr>
        <w:rFonts w:hint="default"/>
      </w:rPr>
    </w:lvl>
    <w:lvl w:ilvl="4">
      <w:start w:val="1"/>
      <w:numFmt w:val="decimal"/>
      <w:lvlText w:val="B-%1.%2.%3.%4.%5"/>
      <w:lvlJc w:val="left"/>
      <w:pPr>
        <w:tabs>
          <w:tab w:val="num" w:pos="0"/>
        </w:tabs>
        <w:ind w:left="709" w:hanging="709"/>
      </w:pPr>
      <w:rPr>
        <w:rFonts w:hint="default"/>
      </w:rPr>
    </w:lvl>
    <w:lvl w:ilvl="5">
      <w:start w:val="1"/>
      <w:numFmt w:val="decimal"/>
      <w:lvlText w:val="B-%1.%2.%3.%4.%5.%6"/>
      <w:lvlJc w:val="left"/>
      <w:pPr>
        <w:tabs>
          <w:tab w:val="num" w:pos="0"/>
        </w:tabs>
        <w:ind w:left="709" w:hanging="709"/>
      </w:pPr>
      <w:rPr>
        <w:rFonts w:hint="default"/>
      </w:rPr>
    </w:lvl>
    <w:lvl w:ilvl="6">
      <w:start w:val="1"/>
      <w:numFmt w:val="decimal"/>
      <w:lvlText w:val="B-%1.%2.%3.%4.%5.%6.%7"/>
      <w:lvlJc w:val="left"/>
      <w:pPr>
        <w:tabs>
          <w:tab w:val="num" w:pos="0"/>
        </w:tabs>
        <w:ind w:left="709" w:hanging="709"/>
      </w:pPr>
      <w:rPr>
        <w:rFonts w:hint="default"/>
      </w:rPr>
    </w:lvl>
    <w:lvl w:ilvl="7">
      <w:start w:val="1"/>
      <w:numFmt w:val="decimal"/>
      <w:lvlText w:val="B-%1.%2.%3.%4.%5.%6.%7.%8"/>
      <w:lvlJc w:val="left"/>
      <w:pPr>
        <w:tabs>
          <w:tab w:val="num" w:pos="0"/>
        </w:tabs>
        <w:ind w:left="709" w:hanging="709"/>
      </w:pPr>
      <w:rPr>
        <w:rFonts w:hint="default"/>
      </w:rPr>
    </w:lvl>
    <w:lvl w:ilvl="8">
      <w:start w:val="1"/>
      <w:numFmt w:val="decimal"/>
      <w:lvlText w:val="B-%1.%2.%3.%4.%5.%6.%7.%8.%9"/>
      <w:lvlJc w:val="left"/>
      <w:pPr>
        <w:tabs>
          <w:tab w:val="num" w:pos="0"/>
        </w:tabs>
        <w:ind w:left="709" w:hanging="709"/>
      </w:pPr>
      <w:rPr>
        <w:rFonts w:hint="default"/>
      </w:rPr>
    </w:lvl>
  </w:abstractNum>
  <w:abstractNum w:abstractNumId="200" w15:restartNumberingAfterBreak="0">
    <w:nsid w:val="61E6705D"/>
    <w:multiLevelType w:val="multilevel"/>
    <w:tmpl w:val="F5229FE8"/>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01" w15:restartNumberingAfterBreak="0">
    <w:nsid w:val="622E55C4"/>
    <w:multiLevelType w:val="multilevel"/>
    <w:tmpl w:val="F42E2EEC"/>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202" w15:restartNumberingAfterBreak="0">
    <w:nsid w:val="62813DE0"/>
    <w:multiLevelType w:val="multilevel"/>
    <w:tmpl w:val="B7584E52"/>
    <w:lvl w:ilvl="0">
      <w:start w:val="1"/>
      <w:numFmt w:val="decimal"/>
      <w:lvlText w:val="B-%1"/>
      <w:lvlJc w:val="left"/>
      <w:pPr>
        <w:tabs>
          <w:tab w:val="num" w:pos="0"/>
        </w:tabs>
        <w:ind w:left="709" w:hanging="709"/>
      </w:pPr>
      <w:rPr>
        <w:rFonts w:hint="default"/>
      </w:rPr>
    </w:lvl>
    <w:lvl w:ilvl="1">
      <w:start w:val="1"/>
      <w:numFmt w:val="decimal"/>
      <w:lvlText w:val="B-%1.%2"/>
      <w:lvlJc w:val="left"/>
      <w:pPr>
        <w:tabs>
          <w:tab w:val="num" w:pos="0"/>
        </w:tabs>
        <w:ind w:left="709" w:hanging="709"/>
      </w:pPr>
      <w:rPr>
        <w:rFonts w:hint="default"/>
        <w:i w:val="0"/>
      </w:rPr>
    </w:lvl>
    <w:lvl w:ilvl="2">
      <w:start w:val="1"/>
      <w:numFmt w:val="decimal"/>
      <w:lvlText w:val="B-%1.%2.%3"/>
      <w:lvlJc w:val="left"/>
      <w:pPr>
        <w:tabs>
          <w:tab w:val="num" w:pos="0"/>
        </w:tabs>
        <w:ind w:left="709" w:hanging="709"/>
      </w:pPr>
      <w:rPr>
        <w:rFonts w:hint="default"/>
      </w:rPr>
    </w:lvl>
    <w:lvl w:ilvl="3">
      <w:start w:val="1"/>
      <w:numFmt w:val="decimal"/>
      <w:lvlText w:val="B-%1.%2.%3.%4"/>
      <w:lvlJc w:val="left"/>
      <w:pPr>
        <w:tabs>
          <w:tab w:val="num" w:pos="0"/>
        </w:tabs>
        <w:ind w:left="709" w:hanging="709"/>
      </w:pPr>
      <w:rPr>
        <w:rFonts w:hint="default"/>
      </w:rPr>
    </w:lvl>
    <w:lvl w:ilvl="4">
      <w:start w:val="1"/>
      <w:numFmt w:val="decimal"/>
      <w:lvlText w:val="B-%1.%2.%3.%4.%5"/>
      <w:lvlJc w:val="left"/>
      <w:pPr>
        <w:tabs>
          <w:tab w:val="num" w:pos="0"/>
        </w:tabs>
        <w:ind w:left="709" w:hanging="709"/>
      </w:pPr>
      <w:rPr>
        <w:rFonts w:hint="default"/>
      </w:rPr>
    </w:lvl>
    <w:lvl w:ilvl="5">
      <w:start w:val="1"/>
      <w:numFmt w:val="decimal"/>
      <w:lvlText w:val="B-%1.%2.%3.%4.%5.%6"/>
      <w:lvlJc w:val="left"/>
      <w:pPr>
        <w:tabs>
          <w:tab w:val="num" w:pos="0"/>
        </w:tabs>
        <w:ind w:left="709" w:hanging="709"/>
      </w:pPr>
      <w:rPr>
        <w:rFonts w:hint="default"/>
      </w:rPr>
    </w:lvl>
    <w:lvl w:ilvl="6">
      <w:start w:val="1"/>
      <w:numFmt w:val="decimal"/>
      <w:lvlText w:val="B-%1.%2.%3.%4.%5.%6.%7"/>
      <w:lvlJc w:val="left"/>
      <w:pPr>
        <w:tabs>
          <w:tab w:val="num" w:pos="0"/>
        </w:tabs>
        <w:ind w:left="709" w:hanging="709"/>
      </w:pPr>
      <w:rPr>
        <w:rFonts w:hint="default"/>
      </w:rPr>
    </w:lvl>
    <w:lvl w:ilvl="7">
      <w:start w:val="1"/>
      <w:numFmt w:val="decimal"/>
      <w:lvlText w:val="B-%1.%2.%3.%4.%5.%6.%7.%8"/>
      <w:lvlJc w:val="left"/>
      <w:pPr>
        <w:tabs>
          <w:tab w:val="num" w:pos="0"/>
        </w:tabs>
        <w:ind w:left="709" w:hanging="709"/>
      </w:pPr>
      <w:rPr>
        <w:rFonts w:hint="default"/>
      </w:rPr>
    </w:lvl>
    <w:lvl w:ilvl="8">
      <w:start w:val="1"/>
      <w:numFmt w:val="decimal"/>
      <w:lvlText w:val="B-%1.%2.%3.%4.%5.%6.%7.%8.%9"/>
      <w:lvlJc w:val="left"/>
      <w:pPr>
        <w:tabs>
          <w:tab w:val="num" w:pos="0"/>
        </w:tabs>
        <w:ind w:left="709" w:hanging="709"/>
      </w:pPr>
      <w:rPr>
        <w:rFonts w:hint="default"/>
      </w:rPr>
    </w:lvl>
  </w:abstractNum>
  <w:abstractNum w:abstractNumId="203" w15:restartNumberingAfterBreak="0">
    <w:nsid w:val="62D95B2D"/>
    <w:multiLevelType w:val="multilevel"/>
    <w:tmpl w:val="70667346"/>
    <w:lvl w:ilvl="0">
      <w:start w:val="1"/>
      <w:numFmt w:val="decimal"/>
      <w:lvlText w:val="B-%1"/>
      <w:lvlJc w:val="left"/>
      <w:pPr>
        <w:tabs>
          <w:tab w:val="num" w:pos="0"/>
        </w:tabs>
        <w:ind w:left="709" w:hanging="709"/>
      </w:pPr>
      <w:rPr>
        <w:rFonts w:hint="default"/>
      </w:rPr>
    </w:lvl>
    <w:lvl w:ilvl="1">
      <w:start w:val="1"/>
      <w:numFmt w:val="decimal"/>
      <w:lvlText w:val="B-%1.%2"/>
      <w:lvlJc w:val="left"/>
      <w:pPr>
        <w:tabs>
          <w:tab w:val="num" w:pos="1080"/>
        </w:tabs>
        <w:ind w:left="864" w:hanging="864"/>
      </w:pPr>
      <w:rPr>
        <w:rFonts w:hint="default"/>
        <w:i w:val="0"/>
      </w:rPr>
    </w:lvl>
    <w:lvl w:ilvl="2">
      <w:start w:val="1"/>
      <w:numFmt w:val="decimal"/>
      <w:lvlText w:val="B-%1.%2.%3"/>
      <w:lvlJc w:val="left"/>
      <w:pPr>
        <w:tabs>
          <w:tab w:val="num" w:pos="1296"/>
        </w:tabs>
        <w:ind w:left="1080" w:hanging="1080"/>
      </w:pPr>
      <w:rPr>
        <w:rFonts w:hint="default"/>
      </w:rPr>
    </w:lvl>
    <w:lvl w:ilvl="3">
      <w:start w:val="1"/>
      <w:numFmt w:val="decimal"/>
      <w:lvlText w:val="B-%1.%2.%3.%4"/>
      <w:lvlJc w:val="left"/>
      <w:pPr>
        <w:tabs>
          <w:tab w:val="num" w:pos="0"/>
        </w:tabs>
        <w:ind w:left="1080" w:hanging="1080"/>
      </w:pPr>
      <w:rPr>
        <w:rFonts w:hint="default"/>
      </w:rPr>
    </w:lvl>
    <w:lvl w:ilvl="4">
      <w:start w:val="1"/>
      <w:numFmt w:val="decimal"/>
      <w:lvlText w:val="B-%1.%2.%3.%4.%5"/>
      <w:lvlJc w:val="left"/>
      <w:pPr>
        <w:tabs>
          <w:tab w:val="num" w:pos="0"/>
        </w:tabs>
        <w:ind w:left="709" w:hanging="709"/>
      </w:pPr>
      <w:rPr>
        <w:rFonts w:hint="default"/>
      </w:rPr>
    </w:lvl>
    <w:lvl w:ilvl="5">
      <w:start w:val="1"/>
      <w:numFmt w:val="decimal"/>
      <w:lvlText w:val="B-%1.%2.%3.%4.%5.%6"/>
      <w:lvlJc w:val="left"/>
      <w:pPr>
        <w:tabs>
          <w:tab w:val="num" w:pos="0"/>
        </w:tabs>
        <w:ind w:left="709" w:hanging="709"/>
      </w:pPr>
      <w:rPr>
        <w:rFonts w:hint="default"/>
      </w:rPr>
    </w:lvl>
    <w:lvl w:ilvl="6">
      <w:start w:val="1"/>
      <w:numFmt w:val="decimal"/>
      <w:lvlText w:val="B-%1.%2.%3.%4.%5.%6.%7"/>
      <w:lvlJc w:val="left"/>
      <w:pPr>
        <w:tabs>
          <w:tab w:val="num" w:pos="0"/>
        </w:tabs>
        <w:ind w:left="709" w:hanging="709"/>
      </w:pPr>
      <w:rPr>
        <w:rFonts w:hint="default"/>
      </w:rPr>
    </w:lvl>
    <w:lvl w:ilvl="7">
      <w:start w:val="1"/>
      <w:numFmt w:val="decimal"/>
      <w:lvlText w:val="B-%1.%2.%3.%4.%5.%6.%7.%8"/>
      <w:lvlJc w:val="left"/>
      <w:pPr>
        <w:tabs>
          <w:tab w:val="num" w:pos="0"/>
        </w:tabs>
        <w:ind w:left="709" w:hanging="709"/>
      </w:pPr>
      <w:rPr>
        <w:rFonts w:hint="default"/>
      </w:rPr>
    </w:lvl>
    <w:lvl w:ilvl="8">
      <w:start w:val="1"/>
      <w:numFmt w:val="decimal"/>
      <w:lvlText w:val="B-%1.%2.%3.%4.%5.%6.%7.%8.%9"/>
      <w:lvlJc w:val="left"/>
      <w:pPr>
        <w:tabs>
          <w:tab w:val="num" w:pos="0"/>
        </w:tabs>
        <w:ind w:left="709" w:hanging="709"/>
      </w:pPr>
      <w:rPr>
        <w:rFonts w:hint="default"/>
      </w:rPr>
    </w:lvl>
  </w:abstractNum>
  <w:abstractNum w:abstractNumId="204" w15:restartNumberingAfterBreak="0">
    <w:nsid w:val="63370350"/>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05" w15:restartNumberingAfterBreak="0">
    <w:nsid w:val="635A2F4C"/>
    <w:multiLevelType w:val="multilevel"/>
    <w:tmpl w:val="B7584E52"/>
    <w:lvl w:ilvl="0">
      <w:start w:val="1"/>
      <w:numFmt w:val="decimal"/>
      <w:lvlText w:val="B-%1"/>
      <w:lvlJc w:val="left"/>
      <w:pPr>
        <w:tabs>
          <w:tab w:val="num" w:pos="0"/>
        </w:tabs>
        <w:ind w:left="709" w:hanging="709"/>
      </w:pPr>
      <w:rPr>
        <w:rFonts w:hint="default"/>
      </w:rPr>
    </w:lvl>
    <w:lvl w:ilvl="1">
      <w:start w:val="1"/>
      <w:numFmt w:val="decimal"/>
      <w:lvlText w:val="B-%1.%2"/>
      <w:lvlJc w:val="left"/>
      <w:pPr>
        <w:tabs>
          <w:tab w:val="num" w:pos="0"/>
        </w:tabs>
        <w:ind w:left="709" w:hanging="709"/>
      </w:pPr>
      <w:rPr>
        <w:rFonts w:hint="default"/>
        <w:i w:val="0"/>
      </w:rPr>
    </w:lvl>
    <w:lvl w:ilvl="2">
      <w:start w:val="1"/>
      <w:numFmt w:val="decimal"/>
      <w:lvlText w:val="B-%1.%2.%3"/>
      <w:lvlJc w:val="left"/>
      <w:pPr>
        <w:tabs>
          <w:tab w:val="num" w:pos="0"/>
        </w:tabs>
        <w:ind w:left="709" w:hanging="709"/>
      </w:pPr>
      <w:rPr>
        <w:rFonts w:hint="default"/>
      </w:rPr>
    </w:lvl>
    <w:lvl w:ilvl="3">
      <w:start w:val="1"/>
      <w:numFmt w:val="decimal"/>
      <w:lvlText w:val="B-%1.%2.%3.%4"/>
      <w:lvlJc w:val="left"/>
      <w:pPr>
        <w:tabs>
          <w:tab w:val="num" w:pos="0"/>
        </w:tabs>
        <w:ind w:left="709" w:hanging="709"/>
      </w:pPr>
      <w:rPr>
        <w:rFonts w:hint="default"/>
      </w:rPr>
    </w:lvl>
    <w:lvl w:ilvl="4">
      <w:start w:val="1"/>
      <w:numFmt w:val="decimal"/>
      <w:lvlText w:val="B-%1.%2.%3.%4.%5"/>
      <w:lvlJc w:val="left"/>
      <w:pPr>
        <w:tabs>
          <w:tab w:val="num" w:pos="0"/>
        </w:tabs>
        <w:ind w:left="709" w:hanging="709"/>
      </w:pPr>
      <w:rPr>
        <w:rFonts w:hint="default"/>
      </w:rPr>
    </w:lvl>
    <w:lvl w:ilvl="5">
      <w:start w:val="1"/>
      <w:numFmt w:val="decimal"/>
      <w:lvlText w:val="B-%1.%2.%3.%4.%5.%6"/>
      <w:lvlJc w:val="left"/>
      <w:pPr>
        <w:tabs>
          <w:tab w:val="num" w:pos="0"/>
        </w:tabs>
        <w:ind w:left="709" w:hanging="709"/>
      </w:pPr>
      <w:rPr>
        <w:rFonts w:hint="default"/>
      </w:rPr>
    </w:lvl>
    <w:lvl w:ilvl="6">
      <w:start w:val="1"/>
      <w:numFmt w:val="decimal"/>
      <w:lvlText w:val="B-%1.%2.%3.%4.%5.%6.%7"/>
      <w:lvlJc w:val="left"/>
      <w:pPr>
        <w:tabs>
          <w:tab w:val="num" w:pos="0"/>
        </w:tabs>
        <w:ind w:left="709" w:hanging="709"/>
      </w:pPr>
      <w:rPr>
        <w:rFonts w:hint="default"/>
      </w:rPr>
    </w:lvl>
    <w:lvl w:ilvl="7">
      <w:start w:val="1"/>
      <w:numFmt w:val="decimal"/>
      <w:lvlText w:val="B-%1.%2.%3.%4.%5.%6.%7.%8"/>
      <w:lvlJc w:val="left"/>
      <w:pPr>
        <w:tabs>
          <w:tab w:val="num" w:pos="0"/>
        </w:tabs>
        <w:ind w:left="709" w:hanging="709"/>
      </w:pPr>
      <w:rPr>
        <w:rFonts w:hint="default"/>
      </w:rPr>
    </w:lvl>
    <w:lvl w:ilvl="8">
      <w:start w:val="1"/>
      <w:numFmt w:val="decimal"/>
      <w:lvlText w:val="B-%1.%2.%3.%4.%5.%6.%7.%8.%9"/>
      <w:lvlJc w:val="left"/>
      <w:pPr>
        <w:tabs>
          <w:tab w:val="num" w:pos="0"/>
        </w:tabs>
        <w:ind w:left="709" w:hanging="709"/>
      </w:pPr>
      <w:rPr>
        <w:rFonts w:hint="default"/>
      </w:rPr>
    </w:lvl>
  </w:abstractNum>
  <w:abstractNum w:abstractNumId="206" w15:restartNumberingAfterBreak="0">
    <w:nsid w:val="63C12FE0"/>
    <w:multiLevelType w:val="multilevel"/>
    <w:tmpl w:val="B68CC934"/>
    <w:lvl w:ilvl="0">
      <w:start w:val="1"/>
      <w:numFmt w:val="decimal"/>
      <w:lvlText w:val="%1)"/>
      <w:lvlJc w:val="left"/>
      <w:pPr>
        <w:tabs>
          <w:tab w:val="num" w:pos="0"/>
        </w:tabs>
        <w:ind w:left="930" w:hanging="570"/>
      </w:p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07" w15:restartNumberingAfterBreak="0">
    <w:nsid w:val="63C41B6E"/>
    <w:multiLevelType w:val="multilevel"/>
    <w:tmpl w:val="70667346"/>
    <w:lvl w:ilvl="0">
      <w:start w:val="1"/>
      <w:numFmt w:val="decimal"/>
      <w:lvlText w:val="B-%1"/>
      <w:lvlJc w:val="left"/>
      <w:pPr>
        <w:tabs>
          <w:tab w:val="num" w:pos="0"/>
        </w:tabs>
        <w:ind w:left="709" w:hanging="709"/>
      </w:pPr>
      <w:rPr>
        <w:rFonts w:hint="default"/>
      </w:rPr>
    </w:lvl>
    <w:lvl w:ilvl="1">
      <w:start w:val="1"/>
      <w:numFmt w:val="decimal"/>
      <w:lvlText w:val="B-%1.%2"/>
      <w:lvlJc w:val="left"/>
      <w:pPr>
        <w:tabs>
          <w:tab w:val="num" w:pos="1080"/>
        </w:tabs>
        <w:ind w:left="864" w:hanging="864"/>
      </w:pPr>
      <w:rPr>
        <w:rFonts w:hint="default"/>
        <w:i w:val="0"/>
      </w:rPr>
    </w:lvl>
    <w:lvl w:ilvl="2">
      <w:start w:val="1"/>
      <w:numFmt w:val="decimal"/>
      <w:lvlText w:val="B-%1.%2.%3"/>
      <w:lvlJc w:val="left"/>
      <w:pPr>
        <w:tabs>
          <w:tab w:val="num" w:pos="1296"/>
        </w:tabs>
        <w:ind w:left="1080" w:hanging="1080"/>
      </w:pPr>
      <w:rPr>
        <w:rFonts w:hint="default"/>
      </w:rPr>
    </w:lvl>
    <w:lvl w:ilvl="3">
      <w:start w:val="1"/>
      <w:numFmt w:val="decimal"/>
      <w:lvlText w:val="B-%1.%2.%3.%4"/>
      <w:lvlJc w:val="left"/>
      <w:pPr>
        <w:tabs>
          <w:tab w:val="num" w:pos="0"/>
        </w:tabs>
        <w:ind w:left="1080" w:hanging="1080"/>
      </w:pPr>
      <w:rPr>
        <w:rFonts w:hint="default"/>
      </w:rPr>
    </w:lvl>
    <w:lvl w:ilvl="4">
      <w:start w:val="1"/>
      <w:numFmt w:val="decimal"/>
      <w:lvlText w:val="B-%1.%2.%3.%4.%5"/>
      <w:lvlJc w:val="left"/>
      <w:pPr>
        <w:tabs>
          <w:tab w:val="num" w:pos="0"/>
        </w:tabs>
        <w:ind w:left="709" w:hanging="709"/>
      </w:pPr>
      <w:rPr>
        <w:rFonts w:hint="default"/>
      </w:rPr>
    </w:lvl>
    <w:lvl w:ilvl="5">
      <w:start w:val="1"/>
      <w:numFmt w:val="decimal"/>
      <w:lvlText w:val="B-%1.%2.%3.%4.%5.%6"/>
      <w:lvlJc w:val="left"/>
      <w:pPr>
        <w:tabs>
          <w:tab w:val="num" w:pos="0"/>
        </w:tabs>
        <w:ind w:left="709" w:hanging="709"/>
      </w:pPr>
      <w:rPr>
        <w:rFonts w:hint="default"/>
      </w:rPr>
    </w:lvl>
    <w:lvl w:ilvl="6">
      <w:start w:val="1"/>
      <w:numFmt w:val="decimal"/>
      <w:lvlText w:val="B-%1.%2.%3.%4.%5.%6.%7"/>
      <w:lvlJc w:val="left"/>
      <w:pPr>
        <w:tabs>
          <w:tab w:val="num" w:pos="0"/>
        </w:tabs>
        <w:ind w:left="709" w:hanging="709"/>
      </w:pPr>
      <w:rPr>
        <w:rFonts w:hint="default"/>
      </w:rPr>
    </w:lvl>
    <w:lvl w:ilvl="7">
      <w:start w:val="1"/>
      <w:numFmt w:val="decimal"/>
      <w:lvlText w:val="B-%1.%2.%3.%4.%5.%6.%7.%8"/>
      <w:lvlJc w:val="left"/>
      <w:pPr>
        <w:tabs>
          <w:tab w:val="num" w:pos="0"/>
        </w:tabs>
        <w:ind w:left="709" w:hanging="709"/>
      </w:pPr>
      <w:rPr>
        <w:rFonts w:hint="default"/>
      </w:rPr>
    </w:lvl>
    <w:lvl w:ilvl="8">
      <w:start w:val="1"/>
      <w:numFmt w:val="decimal"/>
      <w:lvlText w:val="B-%1.%2.%3.%4.%5.%6.%7.%8.%9"/>
      <w:lvlJc w:val="left"/>
      <w:pPr>
        <w:tabs>
          <w:tab w:val="num" w:pos="0"/>
        </w:tabs>
        <w:ind w:left="709" w:hanging="709"/>
      </w:pPr>
      <w:rPr>
        <w:rFonts w:hint="default"/>
      </w:rPr>
    </w:lvl>
  </w:abstractNum>
  <w:abstractNum w:abstractNumId="208" w15:restartNumberingAfterBreak="0">
    <w:nsid w:val="64042BCC"/>
    <w:multiLevelType w:val="hybridMultilevel"/>
    <w:tmpl w:val="B540CF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9" w15:restartNumberingAfterBreak="0">
    <w:nsid w:val="645E244E"/>
    <w:multiLevelType w:val="multilevel"/>
    <w:tmpl w:val="1804AE42"/>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10" w15:restartNumberingAfterBreak="0">
    <w:nsid w:val="653C7BB0"/>
    <w:multiLevelType w:val="multilevel"/>
    <w:tmpl w:val="B7584E52"/>
    <w:lvl w:ilvl="0">
      <w:start w:val="1"/>
      <w:numFmt w:val="decimal"/>
      <w:lvlText w:val="B-%1"/>
      <w:lvlJc w:val="left"/>
      <w:pPr>
        <w:tabs>
          <w:tab w:val="num" w:pos="0"/>
        </w:tabs>
        <w:ind w:left="709" w:hanging="709"/>
      </w:pPr>
      <w:rPr>
        <w:rFonts w:hint="default"/>
      </w:rPr>
    </w:lvl>
    <w:lvl w:ilvl="1">
      <w:start w:val="1"/>
      <w:numFmt w:val="decimal"/>
      <w:lvlText w:val="B-%1.%2"/>
      <w:lvlJc w:val="left"/>
      <w:pPr>
        <w:tabs>
          <w:tab w:val="num" w:pos="0"/>
        </w:tabs>
        <w:ind w:left="709" w:hanging="709"/>
      </w:pPr>
      <w:rPr>
        <w:rFonts w:hint="default"/>
        <w:i w:val="0"/>
      </w:rPr>
    </w:lvl>
    <w:lvl w:ilvl="2">
      <w:start w:val="1"/>
      <w:numFmt w:val="decimal"/>
      <w:lvlText w:val="B-%1.%2.%3"/>
      <w:lvlJc w:val="left"/>
      <w:pPr>
        <w:tabs>
          <w:tab w:val="num" w:pos="0"/>
        </w:tabs>
        <w:ind w:left="709" w:hanging="709"/>
      </w:pPr>
      <w:rPr>
        <w:rFonts w:hint="default"/>
      </w:rPr>
    </w:lvl>
    <w:lvl w:ilvl="3">
      <w:start w:val="1"/>
      <w:numFmt w:val="decimal"/>
      <w:lvlText w:val="B-%1.%2.%3.%4"/>
      <w:lvlJc w:val="left"/>
      <w:pPr>
        <w:tabs>
          <w:tab w:val="num" w:pos="0"/>
        </w:tabs>
        <w:ind w:left="709" w:hanging="709"/>
      </w:pPr>
      <w:rPr>
        <w:rFonts w:hint="default"/>
      </w:rPr>
    </w:lvl>
    <w:lvl w:ilvl="4">
      <w:start w:val="1"/>
      <w:numFmt w:val="decimal"/>
      <w:lvlText w:val="B-%1.%2.%3.%4.%5"/>
      <w:lvlJc w:val="left"/>
      <w:pPr>
        <w:tabs>
          <w:tab w:val="num" w:pos="0"/>
        </w:tabs>
        <w:ind w:left="709" w:hanging="709"/>
      </w:pPr>
      <w:rPr>
        <w:rFonts w:hint="default"/>
      </w:rPr>
    </w:lvl>
    <w:lvl w:ilvl="5">
      <w:start w:val="1"/>
      <w:numFmt w:val="decimal"/>
      <w:lvlText w:val="B-%1.%2.%3.%4.%5.%6"/>
      <w:lvlJc w:val="left"/>
      <w:pPr>
        <w:tabs>
          <w:tab w:val="num" w:pos="0"/>
        </w:tabs>
        <w:ind w:left="709" w:hanging="709"/>
      </w:pPr>
      <w:rPr>
        <w:rFonts w:hint="default"/>
      </w:rPr>
    </w:lvl>
    <w:lvl w:ilvl="6">
      <w:start w:val="1"/>
      <w:numFmt w:val="decimal"/>
      <w:lvlText w:val="B-%1.%2.%3.%4.%5.%6.%7"/>
      <w:lvlJc w:val="left"/>
      <w:pPr>
        <w:tabs>
          <w:tab w:val="num" w:pos="0"/>
        </w:tabs>
        <w:ind w:left="709" w:hanging="709"/>
      </w:pPr>
      <w:rPr>
        <w:rFonts w:hint="default"/>
      </w:rPr>
    </w:lvl>
    <w:lvl w:ilvl="7">
      <w:start w:val="1"/>
      <w:numFmt w:val="decimal"/>
      <w:lvlText w:val="B-%1.%2.%3.%4.%5.%6.%7.%8"/>
      <w:lvlJc w:val="left"/>
      <w:pPr>
        <w:tabs>
          <w:tab w:val="num" w:pos="0"/>
        </w:tabs>
        <w:ind w:left="709" w:hanging="709"/>
      </w:pPr>
      <w:rPr>
        <w:rFonts w:hint="default"/>
      </w:rPr>
    </w:lvl>
    <w:lvl w:ilvl="8">
      <w:start w:val="1"/>
      <w:numFmt w:val="decimal"/>
      <w:lvlText w:val="B-%1.%2.%3.%4.%5.%6.%7.%8.%9"/>
      <w:lvlJc w:val="left"/>
      <w:pPr>
        <w:tabs>
          <w:tab w:val="num" w:pos="0"/>
        </w:tabs>
        <w:ind w:left="709" w:hanging="709"/>
      </w:pPr>
      <w:rPr>
        <w:rFonts w:hint="default"/>
      </w:rPr>
    </w:lvl>
  </w:abstractNum>
  <w:abstractNum w:abstractNumId="211" w15:restartNumberingAfterBreak="0">
    <w:nsid w:val="65485712"/>
    <w:multiLevelType w:val="multilevel"/>
    <w:tmpl w:val="65CCCB34"/>
    <w:lvl w:ilvl="0">
      <w:start w:val="1"/>
      <w:numFmt w:val="decimal"/>
      <w:lvlText w:val="B-%1"/>
      <w:lvlJc w:val="left"/>
      <w:pPr>
        <w:tabs>
          <w:tab w:val="num" w:pos="0"/>
        </w:tabs>
        <w:ind w:left="709" w:hanging="709"/>
      </w:pPr>
    </w:lvl>
    <w:lvl w:ilvl="1">
      <w:start w:val="1"/>
      <w:numFmt w:val="decimal"/>
      <w:lvlText w:val="B-%1.%2"/>
      <w:lvlJc w:val="left"/>
      <w:pPr>
        <w:tabs>
          <w:tab w:val="num" w:pos="0"/>
        </w:tabs>
        <w:ind w:left="709" w:hanging="709"/>
      </w:pPr>
      <w:rPr>
        <w:i w:val="0"/>
      </w:rPr>
    </w:lvl>
    <w:lvl w:ilvl="2">
      <w:start w:val="1"/>
      <w:numFmt w:val="decimal"/>
      <w:lvlText w:val="B-%1.%2.%3"/>
      <w:lvlJc w:val="left"/>
      <w:pPr>
        <w:tabs>
          <w:tab w:val="num" w:pos="0"/>
        </w:tabs>
        <w:ind w:left="709" w:hanging="709"/>
      </w:pPr>
    </w:lvl>
    <w:lvl w:ilvl="3">
      <w:start w:val="1"/>
      <w:numFmt w:val="decimal"/>
      <w:lvlText w:val="B-%1.%2.%3.%4"/>
      <w:lvlJc w:val="left"/>
      <w:pPr>
        <w:tabs>
          <w:tab w:val="num" w:pos="0"/>
        </w:tabs>
        <w:ind w:left="709" w:hanging="709"/>
      </w:pPr>
    </w:lvl>
    <w:lvl w:ilvl="4">
      <w:start w:val="1"/>
      <w:numFmt w:val="decimal"/>
      <w:lvlText w:val="B-%1.%2.%3.%4.%5"/>
      <w:lvlJc w:val="left"/>
      <w:pPr>
        <w:tabs>
          <w:tab w:val="num" w:pos="0"/>
        </w:tabs>
        <w:ind w:left="709" w:hanging="709"/>
      </w:pPr>
    </w:lvl>
    <w:lvl w:ilvl="5">
      <w:start w:val="1"/>
      <w:numFmt w:val="decimal"/>
      <w:lvlText w:val="B-%1.%2.%3.%4.%5.%6"/>
      <w:lvlJc w:val="left"/>
      <w:pPr>
        <w:tabs>
          <w:tab w:val="num" w:pos="0"/>
        </w:tabs>
        <w:ind w:left="709" w:hanging="709"/>
      </w:pPr>
    </w:lvl>
    <w:lvl w:ilvl="6">
      <w:start w:val="1"/>
      <w:numFmt w:val="decimal"/>
      <w:lvlText w:val="%1.%2.%3.%4.%5.%6.%7"/>
      <w:lvlJc w:val="left"/>
      <w:pPr>
        <w:tabs>
          <w:tab w:val="num" w:pos="0"/>
        </w:tabs>
        <w:ind w:left="709" w:hanging="709"/>
      </w:pPr>
    </w:lvl>
    <w:lvl w:ilvl="7">
      <w:start w:val="1"/>
      <w:numFmt w:val="decimal"/>
      <w:lvlText w:val="%1.%2.%3.%4.%5.%6.%7.%8"/>
      <w:lvlJc w:val="left"/>
      <w:pPr>
        <w:tabs>
          <w:tab w:val="num" w:pos="0"/>
        </w:tabs>
        <w:ind w:left="709" w:hanging="709"/>
      </w:pPr>
    </w:lvl>
    <w:lvl w:ilvl="8">
      <w:start w:val="1"/>
      <w:numFmt w:val="decimal"/>
      <w:lvlText w:val="%1.%2.%3.%4.%5.%6.%7.%8.%9"/>
      <w:lvlJc w:val="left"/>
      <w:pPr>
        <w:tabs>
          <w:tab w:val="num" w:pos="0"/>
        </w:tabs>
        <w:ind w:left="709" w:hanging="709"/>
      </w:pPr>
    </w:lvl>
  </w:abstractNum>
  <w:abstractNum w:abstractNumId="212" w15:restartNumberingAfterBreak="0">
    <w:nsid w:val="65970BB4"/>
    <w:multiLevelType w:val="multilevel"/>
    <w:tmpl w:val="70667346"/>
    <w:lvl w:ilvl="0">
      <w:start w:val="1"/>
      <w:numFmt w:val="decimal"/>
      <w:lvlText w:val="B-%1"/>
      <w:lvlJc w:val="left"/>
      <w:pPr>
        <w:tabs>
          <w:tab w:val="num" w:pos="0"/>
        </w:tabs>
        <w:ind w:left="709" w:hanging="709"/>
      </w:pPr>
      <w:rPr>
        <w:rFonts w:hint="default"/>
      </w:rPr>
    </w:lvl>
    <w:lvl w:ilvl="1">
      <w:start w:val="1"/>
      <w:numFmt w:val="decimal"/>
      <w:lvlText w:val="B-%1.%2"/>
      <w:lvlJc w:val="left"/>
      <w:pPr>
        <w:tabs>
          <w:tab w:val="num" w:pos="1080"/>
        </w:tabs>
        <w:ind w:left="864" w:hanging="864"/>
      </w:pPr>
      <w:rPr>
        <w:rFonts w:hint="default"/>
        <w:i w:val="0"/>
      </w:rPr>
    </w:lvl>
    <w:lvl w:ilvl="2">
      <w:start w:val="1"/>
      <w:numFmt w:val="decimal"/>
      <w:lvlText w:val="B-%1.%2.%3"/>
      <w:lvlJc w:val="left"/>
      <w:pPr>
        <w:tabs>
          <w:tab w:val="num" w:pos="1296"/>
        </w:tabs>
        <w:ind w:left="1080" w:hanging="1080"/>
      </w:pPr>
      <w:rPr>
        <w:rFonts w:hint="default"/>
      </w:rPr>
    </w:lvl>
    <w:lvl w:ilvl="3">
      <w:start w:val="1"/>
      <w:numFmt w:val="decimal"/>
      <w:lvlText w:val="B-%1.%2.%3.%4"/>
      <w:lvlJc w:val="left"/>
      <w:pPr>
        <w:tabs>
          <w:tab w:val="num" w:pos="0"/>
        </w:tabs>
        <w:ind w:left="1080" w:hanging="1080"/>
      </w:pPr>
      <w:rPr>
        <w:rFonts w:hint="default"/>
      </w:rPr>
    </w:lvl>
    <w:lvl w:ilvl="4">
      <w:start w:val="1"/>
      <w:numFmt w:val="decimal"/>
      <w:lvlText w:val="B-%1.%2.%3.%4.%5"/>
      <w:lvlJc w:val="left"/>
      <w:pPr>
        <w:tabs>
          <w:tab w:val="num" w:pos="0"/>
        </w:tabs>
        <w:ind w:left="709" w:hanging="709"/>
      </w:pPr>
      <w:rPr>
        <w:rFonts w:hint="default"/>
      </w:rPr>
    </w:lvl>
    <w:lvl w:ilvl="5">
      <w:start w:val="1"/>
      <w:numFmt w:val="decimal"/>
      <w:lvlText w:val="B-%1.%2.%3.%4.%5.%6"/>
      <w:lvlJc w:val="left"/>
      <w:pPr>
        <w:tabs>
          <w:tab w:val="num" w:pos="0"/>
        </w:tabs>
        <w:ind w:left="709" w:hanging="709"/>
      </w:pPr>
      <w:rPr>
        <w:rFonts w:hint="default"/>
      </w:rPr>
    </w:lvl>
    <w:lvl w:ilvl="6">
      <w:start w:val="1"/>
      <w:numFmt w:val="decimal"/>
      <w:lvlText w:val="B-%1.%2.%3.%4.%5.%6.%7"/>
      <w:lvlJc w:val="left"/>
      <w:pPr>
        <w:tabs>
          <w:tab w:val="num" w:pos="0"/>
        </w:tabs>
        <w:ind w:left="709" w:hanging="709"/>
      </w:pPr>
      <w:rPr>
        <w:rFonts w:hint="default"/>
      </w:rPr>
    </w:lvl>
    <w:lvl w:ilvl="7">
      <w:start w:val="1"/>
      <w:numFmt w:val="decimal"/>
      <w:lvlText w:val="B-%1.%2.%3.%4.%5.%6.%7.%8"/>
      <w:lvlJc w:val="left"/>
      <w:pPr>
        <w:tabs>
          <w:tab w:val="num" w:pos="0"/>
        </w:tabs>
        <w:ind w:left="709" w:hanging="709"/>
      </w:pPr>
      <w:rPr>
        <w:rFonts w:hint="default"/>
      </w:rPr>
    </w:lvl>
    <w:lvl w:ilvl="8">
      <w:start w:val="1"/>
      <w:numFmt w:val="decimal"/>
      <w:lvlText w:val="B-%1.%2.%3.%4.%5.%6.%7.%8.%9"/>
      <w:lvlJc w:val="left"/>
      <w:pPr>
        <w:tabs>
          <w:tab w:val="num" w:pos="0"/>
        </w:tabs>
        <w:ind w:left="709" w:hanging="709"/>
      </w:pPr>
      <w:rPr>
        <w:rFonts w:hint="default"/>
      </w:rPr>
    </w:lvl>
  </w:abstractNum>
  <w:abstractNum w:abstractNumId="213" w15:restartNumberingAfterBreak="0">
    <w:nsid w:val="659726E2"/>
    <w:multiLevelType w:val="multilevel"/>
    <w:tmpl w:val="B7584E52"/>
    <w:lvl w:ilvl="0">
      <w:start w:val="1"/>
      <w:numFmt w:val="decimal"/>
      <w:lvlText w:val="B-%1"/>
      <w:lvlJc w:val="left"/>
      <w:pPr>
        <w:tabs>
          <w:tab w:val="num" w:pos="0"/>
        </w:tabs>
        <w:ind w:left="709" w:hanging="709"/>
      </w:pPr>
      <w:rPr>
        <w:rFonts w:hint="default"/>
      </w:rPr>
    </w:lvl>
    <w:lvl w:ilvl="1">
      <w:start w:val="1"/>
      <w:numFmt w:val="decimal"/>
      <w:lvlText w:val="B-%1.%2"/>
      <w:lvlJc w:val="left"/>
      <w:pPr>
        <w:tabs>
          <w:tab w:val="num" w:pos="0"/>
        </w:tabs>
        <w:ind w:left="709" w:hanging="709"/>
      </w:pPr>
      <w:rPr>
        <w:rFonts w:hint="default"/>
        <w:i w:val="0"/>
      </w:rPr>
    </w:lvl>
    <w:lvl w:ilvl="2">
      <w:start w:val="1"/>
      <w:numFmt w:val="decimal"/>
      <w:lvlText w:val="B-%1.%2.%3"/>
      <w:lvlJc w:val="left"/>
      <w:pPr>
        <w:tabs>
          <w:tab w:val="num" w:pos="0"/>
        </w:tabs>
        <w:ind w:left="709" w:hanging="709"/>
      </w:pPr>
      <w:rPr>
        <w:rFonts w:hint="default"/>
      </w:rPr>
    </w:lvl>
    <w:lvl w:ilvl="3">
      <w:start w:val="1"/>
      <w:numFmt w:val="decimal"/>
      <w:lvlText w:val="B-%1.%2.%3.%4"/>
      <w:lvlJc w:val="left"/>
      <w:pPr>
        <w:tabs>
          <w:tab w:val="num" w:pos="0"/>
        </w:tabs>
        <w:ind w:left="709" w:hanging="709"/>
      </w:pPr>
      <w:rPr>
        <w:rFonts w:hint="default"/>
      </w:rPr>
    </w:lvl>
    <w:lvl w:ilvl="4">
      <w:start w:val="1"/>
      <w:numFmt w:val="decimal"/>
      <w:lvlText w:val="B-%1.%2.%3.%4.%5"/>
      <w:lvlJc w:val="left"/>
      <w:pPr>
        <w:tabs>
          <w:tab w:val="num" w:pos="0"/>
        </w:tabs>
        <w:ind w:left="709" w:hanging="709"/>
      </w:pPr>
      <w:rPr>
        <w:rFonts w:hint="default"/>
      </w:rPr>
    </w:lvl>
    <w:lvl w:ilvl="5">
      <w:start w:val="1"/>
      <w:numFmt w:val="decimal"/>
      <w:lvlText w:val="B-%1.%2.%3.%4.%5.%6"/>
      <w:lvlJc w:val="left"/>
      <w:pPr>
        <w:tabs>
          <w:tab w:val="num" w:pos="0"/>
        </w:tabs>
        <w:ind w:left="709" w:hanging="709"/>
      </w:pPr>
      <w:rPr>
        <w:rFonts w:hint="default"/>
      </w:rPr>
    </w:lvl>
    <w:lvl w:ilvl="6">
      <w:start w:val="1"/>
      <w:numFmt w:val="decimal"/>
      <w:lvlText w:val="B-%1.%2.%3.%4.%5.%6.%7"/>
      <w:lvlJc w:val="left"/>
      <w:pPr>
        <w:tabs>
          <w:tab w:val="num" w:pos="0"/>
        </w:tabs>
        <w:ind w:left="709" w:hanging="709"/>
      </w:pPr>
      <w:rPr>
        <w:rFonts w:hint="default"/>
      </w:rPr>
    </w:lvl>
    <w:lvl w:ilvl="7">
      <w:start w:val="1"/>
      <w:numFmt w:val="decimal"/>
      <w:lvlText w:val="B-%1.%2.%3.%4.%5.%6.%7.%8"/>
      <w:lvlJc w:val="left"/>
      <w:pPr>
        <w:tabs>
          <w:tab w:val="num" w:pos="0"/>
        </w:tabs>
        <w:ind w:left="709" w:hanging="709"/>
      </w:pPr>
      <w:rPr>
        <w:rFonts w:hint="default"/>
      </w:rPr>
    </w:lvl>
    <w:lvl w:ilvl="8">
      <w:start w:val="1"/>
      <w:numFmt w:val="decimal"/>
      <w:lvlText w:val="B-%1.%2.%3.%4.%5.%6.%7.%8.%9"/>
      <w:lvlJc w:val="left"/>
      <w:pPr>
        <w:tabs>
          <w:tab w:val="num" w:pos="0"/>
        </w:tabs>
        <w:ind w:left="709" w:hanging="709"/>
      </w:pPr>
      <w:rPr>
        <w:rFonts w:hint="default"/>
      </w:rPr>
    </w:lvl>
  </w:abstractNum>
  <w:abstractNum w:abstractNumId="214" w15:restartNumberingAfterBreak="0">
    <w:nsid w:val="6599689B"/>
    <w:multiLevelType w:val="multilevel"/>
    <w:tmpl w:val="70667346"/>
    <w:lvl w:ilvl="0">
      <w:start w:val="1"/>
      <w:numFmt w:val="decimal"/>
      <w:lvlText w:val="B-%1"/>
      <w:lvlJc w:val="left"/>
      <w:pPr>
        <w:tabs>
          <w:tab w:val="num" w:pos="0"/>
        </w:tabs>
        <w:ind w:left="709" w:hanging="709"/>
      </w:pPr>
      <w:rPr>
        <w:rFonts w:hint="default"/>
      </w:rPr>
    </w:lvl>
    <w:lvl w:ilvl="1">
      <w:start w:val="1"/>
      <w:numFmt w:val="decimal"/>
      <w:lvlText w:val="B-%1.%2"/>
      <w:lvlJc w:val="left"/>
      <w:pPr>
        <w:tabs>
          <w:tab w:val="num" w:pos="1080"/>
        </w:tabs>
        <w:ind w:left="864" w:hanging="864"/>
      </w:pPr>
      <w:rPr>
        <w:rFonts w:hint="default"/>
        <w:i w:val="0"/>
      </w:rPr>
    </w:lvl>
    <w:lvl w:ilvl="2">
      <w:start w:val="1"/>
      <w:numFmt w:val="decimal"/>
      <w:lvlText w:val="B-%1.%2.%3"/>
      <w:lvlJc w:val="left"/>
      <w:pPr>
        <w:tabs>
          <w:tab w:val="num" w:pos="1296"/>
        </w:tabs>
        <w:ind w:left="1080" w:hanging="1080"/>
      </w:pPr>
      <w:rPr>
        <w:rFonts w:hint="default"/>
      </w:rPr>
    </w:lvl>
    <w:lvl w:ilvl="3">
      <w:start w:val="1"/>
      <w:numFmt w:val="decimal"/>
      <w:lvlText w:val="B-%1.%2.%3.%4"/>
      <w:lvlJc w:val="left"/>
      <w:pPr>
        <w:tabs>
          <w:tab w:val="num" w:pos="0"/>
        </w:tabs>
        <w:ind w:left="1080" w:hanging="1080"/>
      </w:pPr>
      <w:rPr>
        <w:rFonts w:hint="default"/>
      </w:rPr>
    </w:lvl>
    <w:lvl w:ilvl="4">
      <w:start w:val="1"/>
      <w:numFmt w:val="decimal"/>
      <w:lvlText w:val="B-%1.%2.%3.%4.%5"/>
      <w:lvlJc w:val="left"/>
      <w:pPr>
        <w:tabs>
          <w:tab w:val="num" w:pos="0"/>
        </w:tabs>
        <w:ind w:left="709" w:hanging="709"/>
      </w:pPr>
      <w:rPr>
        <w:rFonts w:hint="default"/>
      </w:rPr>
    </w:lvl>
    <w:lvl w:ilvl="5">
      <w:start w:val="1"/>
      <w:numFmt w:val="decimal"/>
      <w:lvlText w:val="B-%1.%2.%3.%4.%5.%6"/>
      <w:lvlJc w:val="left"/>
      <w:pPr>
        <w:tabs>
          <w:tab w:val="num" w:pos="0"/>
        </w:tabs>
        <w:ind w:left="709" w:hanging="709"/>
      </w:pPr>
      <w:rPr>
        <w:rFonts w:hint="default"/>
      </w:rPr>
    </w:lvl>
    <w:lvl w:ilvl="6">
      <w:start w:val="1"/>
      <w:numFmt w:val="decimal"/>
      <w:lvlText w:val="B-%1.%2.%3.%4.%5.%6.%7"/>
      <w:lvlJc w:val="left"/>
      <w:pPr>
        <w:tabs>
          <w:tab w:val="num" w:pos="0"/>
        </w:tabs>
        <w:ind w:left="709" w:hanging="709"/>
      </w:pPr>
      <w:rPr>
        <w:rFonts w:hint="default"/>
      </w:rPr>
    </w:lvl>
    <w:lvl w:ilvl="7">
      <w:start w:val="1"/>
      <w:numFmt w:val="decimal"/>
      <w:lvlText w:val="B-%1.%2.%3.%4.%5.%6.%7.%8"/>
      <w:lvlJc w:val="left"/>
      <w:pPr>
        <w:tabs>
          <w:tab w:val="num" w:pos="0"/>
        </w:tabs>
        <w:ind w:left="709" w:hanging="709"/>
      </w:pPr>
      <w:rPr>
        <w:rFonts w:hint="default"/>
      </w:rPr>
    </w:lvl>
    <w:lvl w:ilvl="8">
      <w:start w:val="1"/>
      <w:numFmt w:val="decimal"/>
      <w:lvlText w:val="B-%1.%2.%3.%4.%5.%6.%7.%8.%9"/>
      <w:lvlJc w:val="left"/>
      <w:pPr>
        <w:tabs>
          <w:tab w:val="num" w:pos="0"/>
        </w:tabs>
        <w:ind w:left="709" w:hanging="709"/>
      </w:pPr>
      <w:rPr>
        <w:rFonts w:hint="default"/>
      </w:rPr>
    </w:lvl>
  </w:abstractNum>
  <w:abstractNum w:abstractNumId="215" w15:restartNumberingAfterBreak="0">
    <w:nsid w:val="668A0D7E"/>
    <w:multiLevelType w:val="multilevel"/>
    <w:tmpl w:val="B7584E52"/>
    <w:lvl w:ilvl="0">
      <w:start w:val="1"/>
      <w:numFmt w:val="decimal"/>
      <w:lvlText w:val="B-%1"/>
      <w:lvlJc w:val="left"/>
      <w:pPr>
        <w:tabs>
          <w:tab w:val="num" w:pos="0"/>
        </w:tabs>
        <w:ind w:left="709" w:hanging="709"/>
      </w:pPr>
      <w:rPr>
        <w:rFonts w:hint="default"/>
      </w:rPr>
    </w:lvl>
    <w:lvl w:ilvl="1">
      <w:start w:val="1"/>
      <w:numFmt w:val="decimal"/>
      <w:lvlText w:val="B-%1.%2"/>
      <w:lvlJc w:val="left"/>
      <w:pPr>
        <w:tabs>
          <w:tab w:val="num" w:pos="0"/>
        </w:tabs>
        <w:ind w:left="709" w:hanging="709"/>
      </w:pPr>
      <w:rPr>
        <w:rFonts w:hint="default"/>
        <w:i w:val="0"/>
      </w:rPr>
    </w:lvl>
    <w:lvl w:ilvl="2">
      <w:start w:val="1"/>
      <w:numFmt w:val="decimal"/>
      <w:lvlText w:val="B-%1.%2.%3"/>
      <w:lvlJc w:val="left"/>
      <w:pPr>
        <w:tabs>
          <w:tab w:val="num" w:pos="0"/>
        </w:tabs>
        <w:ind w:left="709" w:hanging="709"/>
      </w:pPr>
      <w:rPr>
        <w:rFonts w:hint="default"/>
      </w:rPr>
    </w:lvl>
    <w:lvl w:ilvl="3">
      <w:start w:val="1"/>
      <w:numFmt w:val="decimal"/>
      <w:lvlText w:val="B-%1.%2.%3.%4"/>
      <w:lvlJc w:val="left"/>
      <w:pPr>
        <w:tabs>
          <w:tab w:val="num" w:pos="0"/>
        </w:tabs>
        <w:ind w:left="709" w:hanging="709"/>
      </w:pPr>
      <w:rPr>
        <w:rFonts w:hint="default"/>
      </w:rPr>
    </w:lvl>
    <w:lvl w:ilvl="4">
      <w:start w:val="1"/>
      <w:numFmt w:val="decimal"/>
      <w:lvlText w:val="B-%1.%2.%3.%4.%5"/>
      <w:lvlJc w:val="left"/>
      <w:pPr>
        <w:tabs>
          <w:tab w:val="num" w:pos="0"/>
        </w:tabs>
        <w:ind w:left="709" w:hanging="709"/>
      </w:pPr>
      <w:rPr>
        <w:rFonts w:hint="default"/>
      </w:rPr>
    </w:lvl>
    <w:lvl w:ilvl="5">
      <w:start w:val="1"/>
      <w:numFmt w:val="decimal"/>
      <w:lvlText w:val="B-%1.%2.%3.%4.%5.%6"/>
      <w:lvlJc w:val="left"/>
      <w:pPr>
        <w:tabs>
          <w:tab w:val="num" w:pos="0"/>
        </w:tabs>
        <w:ind w:left="709" w:hanging="709"/>
      </w:pPr>
      <w:rPr>
        <w:rFonts w:hint="default"/>
      </w:rPr>
    </w:lvl>
    <w:lvl w:ilvl="6">
      <w:start w:val="1"/>
      <w:numFmt w:val="decimal"/>
      <w:lvlText w:val="B-%1.%2.%3.%4.%5.%6.%7"/>
      <w:lvlJc w:val="left"/>
      <w:pPr>
        <w:tabs>
          <w:tab w:val="num" w:pos="0"/>
        </w:tabs>
        <w:ind w:left="709" w:hanging="709"/>
      </w:pPr>
      <w:rPr>
        <w:rFonts w:hint="default"/>
      </w:rPr>
    </w:lvl>
    <w:lvl w:ilvl="7">
      <w:start w:val="1"/>
      <w:numFmt w:val="decimal"/>
      <w:lvlText w:val="B-%1.%2.%3.%4.%5.%6.%7.%8"/>
      <w:lvlJc w:val="left"/>
      <w:pPr>
        <w:tabs>
          <w:tab w:val="num" w:pos="0"/>
        </w:tabs>
        <w:ind w:left="709" w:hanging="709"/>
      </w:pPr>
      <w:rPr>
        <w:rFonts w:hint="default"/>
      </w:rPr>
    </w:lvl>
    <w:lvl w:ilvl="8">
      <w:start w:val="1"/>
      <w:numFmt w:val="decimal"/>
      <w:lvlText w:val="B-%1.%2.%3.%4.%5.%6.%7.%8.%9"/>
      <w:lvlJc w:val="left"/>
      <w:pPr>
        <w:tabs>
          <w:tab w:val="num" w:pos="0"/>
        </w:tabs>
        <w:ind w:left="709" w:hanging="709"/>
      </w:pPr>
      <w:rPr>
        <w:rFonts w:hint="default"/>
      </w:rPr>
    </w:lvl>
  </w:abstractNum>
  <w:abstractNum w:abstractNumId="216" w15:restartNumberingAfterBreak="0">
    <w:nsid w:val="670A3023"/>
    <w:multiLevelType w:val="multilevel"/>
    <w:tmpl w:val="E760FF74"/>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17" w15:restartNumberingAfterBreak="0">
    <w:nsid w:val="675A4346"/>
    <w:multiLevelType w:val="multilevel"/>
    <w:tmpl w:val="485C4FD0"/>
    <w:lvl w:ilvl="0">
      <w:start w:val="1"/>
      <w:numFmt w:val="decimal"/>
      <w:lvlText w:val="%1)"/>
      <w:lvlJc w:val="left"/>
      <w:pPr>
        <w:tabs>
          <w:tab w:val="num" w:pos="0"/>
        </w:tabs>
        <w:ind w:left="360" w:hanging="360"/>
      </w:pPr>
    </w:lvl>
    <w:lvl w:ilvl="1">
      <w:start w:val="1"/>
      <w:numFmt w:val="decimal"/>
      <w:lvlText w:val="19.%2"/>
      <w:lvlJc w:val="left"/>
      <w:pPr>
        <w:tabs>
          <w:tab w:val="num" w:pos="0"/>
        </w:tabs>
        <w:ind w:left="720" w:hanging="360"/>
      </w:pPr>
      <w:rPr>
        <w:b/>
        <w:i w:val="0"/>
        <w:caps w:val="0"/>
        <w:smallCaps w:val="0"/>
        <w:strike w:val="0"/>
        <w:dstrike w:val="0"/>
        <w:vanish w:val="0"/>
        <w:position w:val="0"/>
        <w:sz w:val="22"/>
        <w:vertAlign w:val="baseline"/>
      </w:rPr>
    </w:lvl>
    <w:lvl w:ilvl="2">
      <w:start w:val="1"/>
      <w:numFmt w:val="lowerRoman"/>
      <w:lvlText w:val="%3)"/>
      <w:lvlJc w:val="left"/>
      <w:pPr>
        <w:tabs>
          <w:tab w:val="num" w:pos="0"/>
        </w:tabs>
        <w:ind w:left="1080" w:hanging="360"/>
      </w:pPr>
    </w:lvl>
    <w:lvl w:ilvl="3">
      <w:start w:val="1"/>
      <w:numFmt w:val="decimal"/>
      <w:lvlText w:val="(%4)"/>
      <w:lvlJc w:val="left"/>
      <w:pPr>
        <w:tabs>
          <w:tab w:val="num" w:pos="0"/>
        </w:tabs>
        <w:ind w:left="1440" w:hanging="360"/>
      </w:pPr>
    </w:lvl>
    <w:lvl w:ilvl="4">
      <w:start w:val="1"/>
      <w:numFmt w:val="lowerLetter"/>
      <w:lvlText w:val="(%5)"/>
      <w:lvlJc w:val="left"/>
      <w:pPr>
        <w:tabs>
          <w:tab w:val="num" w:pos="0"/>
        </w:tabs>
        <w:ind w:left="1800" w:hanging="360"/>
      </w:pPr>
    </w:lvl>
    <w:lvl w:ilvl="5">
      <w:start w:val="1"/>
      <w:numFmt w:val="lowerRoman"/>
      <w:lvlText w:val="(%6)"/>
      <w:lvlJc w:val="left"/>
      <w:pPr>
        <w:tabs>
          <w:tab w:val="num" w:pos="0"/>
        </w:tabs>
        <w:ind w:left="2160" w:hanging="360"/>
      </w:pPr>
    </w:lvl>
    <w:lvl w:ilvl="6">
      <w:start w:val="1"/>
      <w:numFmt w:val="decimal"/>
      <w:lvlText w:val="%7."/>
      <w:lvlJc w:val="left"/>
      <w:pPr>
        <w:tabs>
          <w:tab w:val="num" w:pos="0"/>
        </w:tabs>
        <w:ind w:left="2520" w:hanging="360"/>
      </w:pPr>
    </w:lvl>
    <w:lvl w:ilvl="7">
      <w:start w:val="1"/>
      <w:numFmt w:val="lowerLetter"/>
      <w:lvlText w:val="%8."/>
      <w:lvlJc w:val="left"/>
      <w:pPr>
        <w:tabs>
          <w:tab w:val="num" w:pos="0"/>
        </w:tabs>
        <w:ind w:left="2880" w:hanging="360"/>
      </w:pPr>
    </w:lvl>
    <w:lvl w:ilvl="8">
      <w:start w:val="1"/>
      <w:numFmt w:val="lowerRoman"/>
      <w:lvlText w:val="%9."/>
      <w:lvlJc w:val="left"/>
      <w:pPr>
        <w:tabs>
          <w:tab w:val="num" w:pos="0"/>
        </w:tabs>
        <w:ind w:left="3240" w:hanging="360"/>
      </w:pPr>
    </w:lvl>
  </w:abstractNum>
  <w:abstractNum w:abstractNumId="218" w15:restartNumberingAfterBreak="0">
    <w:nsid w:val="6866589C"/>
    <w:multiLevelType w:val="multilevel"/>
    <w:tmpl w:val="B7584E52"/>
    <w:lvl w:ilvl="0">
      <w:start w:val="1"/>
      <w:numFmt w:val="decimal"/>
      <w:lvlText w:val="B-%1"/>
      <w:lvlJc w:val="left"/>
      <w:pPr>
        <w:tabs>
          <w:tab w:val="num" w:pos="0"/>
        </w:tabs>
        <w:ind w:left="709" w:hanging="709"/>
      </w:pPr>
      <w:rPr>
        <w:rFonts w:hint="default"/>
      </w:rPr>
    </w:lvl>
    <w:lvl w:ilvl="1">
      <w:start w:val="1"/>
      <w:numFmt w:val="decimal"/>
      <w:lvlText w:val="B-%1.%2"/>
      <w:lvlJc w:val="left"/>
      <w:pPr>
        <w:tabs>
          <w:tab w:val="num" w:pos="0"/>
        </w:tabs>
        <w:ind w:left="709" w:hanging="709"/>
      </w:pPr>
      <w:rPr>
        <w:rFonts w:hint="default"/>
        <w:i w:val="0"/>
      </w:rPr>
    </w:lvl>
    <w:lvl w:ilvl="2">
      <w:start w:val="1"/>
      <w:numFmt w:val="decimal"/>
      <w:lvlText w:val="B-%1.%2.%3"/>
      <w:lvlJc w:val="left"/>
      <w:pPr>
        <w:tabs>
          <w:tab w:val="num" w:pos="0"/>
        </w:tabs>
        <w:ind w:left="709" w:hanging="709"/>
      </w:pPr>
      <w:rPr>
        <w:rFonts w:hint="default"/>
      </w:rPr>
    </w:lvl>
    <w:lvl w:ilvl="3">
      <w:start w:val="1"/>
      <w:numFmt w:val="decimal"/>
      <w:lvlText w:val="B-%1.%2.%3.%4"/>
      <w:lvlJc w:val="left"/>
      <w:pPr>
        <w:tabs>
          <w:tab w:val="num" w:pos="0"/>
        </w:tabs>
        <w:ind w:left="709" w:hanging="709"/>
      </w:pPr>
      <w:rPr>
        <w:rFonts w:hint="default"/>
      </w:rPr>
    </w:lvl>
    <w:lvl w:ilvl="4">
      <w:start w:val="1"/>
      <w:numFmt w:val="decimal"/>
      <w:lvlText w:val="B-%1.%2.%3.%4.%5"/>
      <w:lvlJc w:val="left"/>
      <w:pPr>
        <w:tabs>
          <w:tab w:val="num" w:pos="0"/>
        </w:tabs>
        <w:ind w:left="709" w:hanging="709"/>
      </w:pPr>
      <w:rPr>
        <w:rFonts w:hint="default"/>
      </w:rPr>
    </w:lvl>
    <w:lvl w:ilvl="5">
      <w:start w:val="1"/>
      <w:numFmt w:val="decimal"/>
      <w:lvlText w:val="B-%1.%2.%3.%4.%5.%6"/>
      <w:lvlJc w:val="left"/>
      <w:pPr>
        <w:tabs>
          <w:tab w:val="num" w:pos="0"/>
        </w:tabs>
        <w:ind w:left="709" w:hanging="709"/>
      </w:pPr>
      <w:rPr>
        <w:rFonts w:hint="default"/>
      </w:rPr>
    </w:lvl>
    <w:lvl w:ilvl="6">
      <w:start w:val="1"/>
      <w:numFmt w:val="decimal"/>
      <w:lvlText w:val="B-%1.%2.%3.%4.%5.%6.%7"/>
      <w:lvlJc w:val="left"/>
      <w:pPr>
        <w:tabs>
          <w:tab w:val="num" w:pos="0"/>
        </w:tabs>
        <w:ind w:left="709" w:hanging="709"/>
      </w:pPr>
      <w:rPr>
        <w:rFonts w:hint="default"/>
      </w:rPr>
    </w:lvl>
    <w:lvl w:ilvl="7">
      <w:start w:val="1"/>
      <w:numFmt w:val="decimal"/>
      <w:lvlText w:val="B-%1.%2.%3.%4.%5.%6.%7.%8"/>
      <w:lvlJc w:val="left"/>
      <w:pPr>
        <w:tabs>
          <w:tab w:val="num" w:pos="0"/>
        </w:tabs>
        <w:ind w:left="709" w:hanging="709"/>
      </w:pPr>
      <w:rPr>
        <w:rFonts w:hint="default"/>
      </w:rPr>
    </w:lvl>
    <w:lvl w:ilvl="8">
      <w:start w:val="1"/>
      <w:numFmt w:val="decimal"/>
      <w:lvlText w:val="B-%1.%2.%3.%4.%5.%6.%7.%8.%9"/>
      <w:lvlJc w:val="left"/>
      <w:pPr>
        <w:tabs>
          <w:tab w:val="num" w:pos="0"/>
        </w:tabs>
        <w:ind w:left="709" w:hanging="709"/>
      </w:pPr>
      <w:rPr>
        <w:rFonts w:hint="default"/>
      </w:rPr>
    </w:lvl>
  </w:abstractNum>
  <w:abstractNum w:abstractNumId="219" w15:restartNumberingAfterBreak="0">
    <w:nsid w:val="68930FB7"/>
    <w:multiLevelType w:val="multilevel"/>
    <w:tmpl w:val="70667346"/>
    <w:lvl w:ilvl="0">
      <w:start w:val="1"/>
      <w:numFmt w:val="decimal"/>
      <w:lvlText w:val="B-%1"/>
      <w:lvlJc w:val="left"/>
      <w:pPr>
        <w:tabs>
          <w:tab w:val="num" w:pos="0"/>
        </w:tabs>
        <w:ind w:left="709" w:hanging="709"/>
      </w:pPr>
      <w:rPr>
        <w:rFonts w:hint="default"/>
      </w:rPr>
    </w:lvl>
    <w:lvl w:ilvl="1">
      <w:start w:val="1"/>
      <w:numFmt w:val="decimal"/>
      <w:lvlText w:val="B-%1.%2"/>
      <w:lvlJc w:val="left"/>
      <w:pPr>
        <w:tabs>
          <w:tab w:val="num" w:pos="1080"/>
        </w:tabs>
        <w:ind w:left="864" w:hanging="864"/>
      </w:pPr>
      <w:rPr>
        <w:rFonts w:hint="default"/>
        <w:i w:val="0"/>
      </w:rPr>
    </w:lvl>
    <w:lvl w:ilvl="2">
      <w:start w:val="1"/>
      <w:numFmt w:val="decimal"/>
      <w:lvlText w:val="B-%1.%2.%3"/>
      <w:lvlJc w:val="left"/>
      <w:pPr>
        <w:tabs>
          <w:tab w:val="num" w:pos="1296"/>
        </w:tabs>
        <w:ind w:left="1080" w:hanging="1080"/>
      </w:pPr>
      <w:rPr>
        <w:rFonts w:hint="default"/>
      </w:rPr>
    </w:lvl>
    <w:lvl w:ilvl="3">
      <w:start w:val="1"/>
      <w:numFmt w:val="decimal"/>
      <w:lvlText w:val="B-%1.%2.%3.%4"/>
      <w:lvlJc w:val="left"/>
      <w:pPr>
        <w:tabs>
          <w:tab w:val="num" w:pos="0"/>
        </w:tabs>
        <w:ind w:left="1080" w:hanging="1080"/>
      </w:pPr>
      <w:rPr>
        <w:rFonts w:hint="default"/>
      </w:rPr>
    </w:lvl>
    <w:lvl w:ilvl="4">
      <w:start w:val="1"/>
      <w:numFmt w:val="decimal"/>
      <w:lvlText w:val="B-%1.%2.%3.%4.%5"/>
      <w:lvlJc w:val="left"/>
      <w:pPr>
        <w:tabs>
          <w:tab w:val="num" w:pos="0"/>
        </w:tabs>
        <w:ind w:left="709" w:hanging="709"/>
      </w:pPr>
      <w:rPr>
        <w:rFonts w:hint="default"/>
      </w:rPr>
    </w:lvl>
    <w:lvl w:ilvl="5">
      <w:start w:val="1"/>
      <w:numFmt w:val="decimal"/>
      <w:lvlText w:val="B-%1.%2.%3.%4.%5.%6"/>
      <w:lvlJc w:val="left"/>
      <w:pPr>
        <w:tabs>
          <w:tab w:val="num" w:pos="0"/>
        </w:tabs>
        <w:ind w:left="709" w:hanging="709"/>
      </w:pPr>
      <w:rPr>
        <w:rFonts w:hint="default"/>
      </w:rPr>
    </w:lvl>
    <w:lvl w:ilvl="6">
      <w:start w:val="1"/>
      <w:numFmt w:val="decimal"/>
      <w:lvlText w:val="B-%1.%2.%3.%4.%5.%6.%7"/>
      <w:lvlJc w:val="left"/>
      <w:pPr>
        <w:tabs>
          <w:tab w:val="num" w:pos="0"/>
        </w:tabs>
        <w:ind w:left="709" w:hanging="709"/>
      </w:pPr>
      <w:rPr>
        <w:rFonts w:hint="default"/>
      </w:rPr>
    </w:lvl>
    <w:lvl w:ilvl="7">
      <w:start w:val="1"/>
      <w:numFmt w:val="decimal"/>
      <w:lvlText w:val="B-%1.%2.%3.%4.%5.%6.%7.%8"/>
      <w:lvlJc w:val="left"/>
      <w:pPr>
        <w:tabs>
          <w:tab w:val="num" w:pos="0"/>
        </w:tabs>
        <w:ind w:left="709" w:hanging="709"/>
      </w:pPr>
      <w:rPr>
        <w:rFonts w:hint="default"/>
      </w:rPr>
    </w:lvl>
    <w:lvl w:ilvl="8">
      <w:start w:val="1"/>
      <w:numFmt w:val="decimal"/>
      <w:lvlText w:val="B-%1.%2.%3.%4.%5.%6.%7.%8.%9"/>
      <w:lvlJc w:val="left"/>
      <w:pPr>
        <w:tabs>
          <w:tab w:val="num" w:pos="0"/>
        </w:tabs>
        <w:ind w:left="709" w:hanging="709"/>
      </w:pPr>
      <w:rPr>
        <w:rFonts w:hint="default"/>
      </w:rPr>
    </w:lvl>
  </w:abstractNum>
  <w:abstractNum w:abstractNumId="220" w15:restartNumberingAfterBreak="0">
    <w:nsid w:val="68B076A2"/>
    <w:multiLevelType w:val="multilevel"/>
    <w:tmpl w:val="DFF2CECA"/>
    <w:lvl w:ilvl="0">
      <w:numFmt w:val="bullet"/>
      <w:lvlText w:val="-"/>
      <w:lvlJc w:val="left"/>
      <w:pPr>
        <w:tabs>
          <w:tab w:val="num" w:pos="0"/>
        </w:tabs>
        <w:ind w:left="720" w:hanging="360"/>
      </w:pPr>
      <w:rPr>
        <w:rFonts w:ascii="Calibri" w:eastAsiaTheme="minorHAnsi" w:hAnsi="Calibri" w:cs="Calibri"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21" w15:restartNumberingAfterBreak="0">
    <w:nsid w:val="68B3612E"/>
    <w:multiLevelType w:val="multilevel"/>
    <w:tmpl w:val="68A4DF96"/>
    <w:lvl w:ilvl="0">
      <w:start w:val="1"/>
      <w:numFmt w:val="decimal"/>
      <w:lvlText w:val="C-%1"/>
      <w:lvlJc w:val="left"/>
      <w:pPr>
        <w:tabs>
          <w:tab w:val="num" w:pos="0"/>
        </w:tabs>
        <w:ind w:left="709" w:hanging="709"/>
      </w:pPr>
    </w:lvl>
    <w:lvl w:ilvl="1">
      <w:start w:val="1"/>
      <w:numFmt w:val="decimal"/>
      <w:lvlText w:val="C-%1.%2"/>
      <w:lvlJc w:val="left"/>
      <w:pPr>
        <w:tabs>
          <w:tab w:val="num" w:pos="0"/>
        </w:tabs>
        <w:ind w:left="709" w:hanging="709"/>
      </w:pPr>
      <w:rPr>
        <w:i w:val="0"/>
      </w:rPr>
    </w:lvl>
    <w:lvl w:ilvl="2">
      <w:start w:val="1"/>
      <w:numFmt w:val="decimal"/>
      <w:lvlText w:val="C-%1.%2.%3"/>
      <w:lvlJc w:val="left"/>
      <w:pPr>
        <w:tabs>
          <w:tab w:val="num" w:pos="0"/>
        </w:tabs>
        <w:ind w:left="709" w:hanging="709"/>
      </w:pPr>
    </w:lvl>
    <w:lvl w:ilvl="3">
      <w:start w:val="1"/>
      <w:numFmt w:val="decimal"/>
      <w:lvlText w:val="C-%1.%2.%3.%4"/>
      <w:lvlJc w:val="left"/>
      <w:pPr>
        <w:tabs>
          <w:tab w:val="num" w:pos="0"/>
        </w:tabs>
        <w:ind w:left="709" w:hanging="709"/>
      </w:pPr>
    </w:lvl>
    <w:lvl w:ilvl="4">
      <w:start w:val="1"/>
      <w:numFmt w:val="decimal"/>
      <w:lvlText w:val="C-%1.%2.%3.%4.%5"/>
      <w:lvlJc w:val="left"/>
      <w:pPr>
        <w:tabs>
          <w:tab w:val="num" w:pos="0"/>
        </w:tabs>
        <w:ind w:left="709" w:hanging="709"/>
      </w:pPr>
    </w:lvl>
    <w:lvl w:ilvl="5">
      <w:start w:val="1"/>
      <w:numFmt w:val="decimal"/>
      <w:lvlText w:val="C-%1.%2.%3.%4.%5.%6"/>
      <w:lvlJc w:val="left"/>
      <w:pPr>
        <w:tabs>
          <w:tab w:val="num" w:pos="0"/>
        </w:tabs>
        <w:ind w:left="709" w:hanging="709"/>
      </w:pPr>
    </w:lvl>
    <w:lvl w:ilvl="6">
      <w:start w:val="1"/>
      <w:numFmt w:val="decimal"/>
      <w:lvlText w:val="%1.%2.%3.%4.%5.%6.%7"/>
      <w:lvlJc w:val="left"/>
      <w:pPr>
        <w:tabs>
          <w:tab w:val="num" w:pos="0"/>
        </w:tabs>
        <w:ind w:left="709" w:hanging="709"/>
      </w:pPr>
    </w:lvl>
    <w:lvl w:ilvl="7">
      <w:start w:val="1"/>
      <w:numFmt w:val="decimal"/>
      <w:lvlText w:val="%1.%2.%3.%4.%5.%6.%7.%8"/>
      <w:lvlJc w:val="left"/>
      <w:pPr>
        <w:tabs>
          <w:tab w:val="num" w:pos="0"/>
        </w:tabs>
        <w:ind w:left="709" w:hanging="709"/>
      </w:pPr>
    </w:lvl>
    <w:lvl w:ilvl="8">
      <w:start w:val="1"/>
      <w:numFmt w:val="decimal"/>
      <w:lvlText w:val="%1.%2.%3.%4.%5.%6.%7.%8.%9"/>
      <w:lvlJc w:val="left"/>
      <w:pPr>
        <w:tabs>
          <w:tab w:val="num" w:pos="0"/>
        </w:tabs>
        <w:ind w:left="709" w:hanging="709"/>
      </w:pPr>
    </w:lvl>
  </w:abstractNum>
  <w:abstractNum w:abstractNumId="222" w15:restartNumberingAfterBreak="0">
    <w:nsid w:val="696401E0"/>
    <w:multiLevelType w:val="hybridMultilevel"/>
    <w:tmpl w:val="2A2E72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3" w15:restartNumberingAfterBreak="0">
    <w:nsid w:val="69900507"/>
    <w:multiLevelType w:val="multilevel"/>
    <w:tmpl w:val="B7584E52"/>
    <w:lvl w:ilvl="0">
      <w:start w:val="1"/>
      <w:numFmt w:val="decimal"/>
      <w:lvlText w:val="B-%1"/>
      <w:lvlJc w:val="left"/>
      <w:pPr>
        <w:tabs>
          <w:tab w:val="num" w:pos="0"/>
        </w:tabs>
        <w:ind w:left="709" w:hanging="709"/>
      </w:pPr>
      <w:rPr>
        <w:rFonts w:hint="default"/>
      </w:rPr>
    </w:lvl>
    <w:lvl w:ilvl="1">
      <w:start w:val="1"/>
      <w:numFmt w:val="decimal"/>
      <w:lvlText w:val="B-%1.%2"/>
      <w:lvlJc w:val="left"/>
      <w:pPr>
        <w:tabs>
          <w:tab w:val="num" w:pos="0"/>
        </w:tabs>
        <w:ind w:left="709" w:hanging="709"/>
      </w:pPr>
      <w:rPr>
        <w:rFonts w:hint="default"/>
        <w:i w:val="0"/>
      </w:rPr>
    </w:lvl>
    <w:lvl w:ilvl="2">
      <w:start w:val="1"/>
      <w:numFmt w:val="decimal"/>
      <w:lvlText w:val="B-%1.%2.%3"/>
      <w:lvlJc w:val="left"/>
      <w:pPr>
        <w:tabs>
          <w:tab w:val="num" w:pos="0"/>
        </w:tabs>
        <w:ind w:left="709" w:hanging="709"/>
      </w:pPr>
      <w:rPr>
        <w:rFonts w:hint="default"/>
      </w:rPr>
    </w:lvl>
    <w:lvl w:ilvl="3">
      <w:start w:val="1"/>
      <w:numFmt w:val="decimal"/>
      <w:lvlText w:val="B-%1.%2.%3.%4"/>
      <w:lvlJc w:val="left"/>
      <w:pPr>
        <w:tabs>
          <w:tab w:val="num" w:pos="0"/>
        </w:tabs>
        <w:ind w:left="709" w:hanging="709"/>
      </w:pPr>
      <w:rPr>
        <w:rFonts w:hint="default"/>
      </w:rPr>
    </w:lvl>
    <w:lvl w:ilvl="4">
      <w:start w:val="1"/>
      <w:numFmt w:val="decimal"/>
      <w:lvlText w:val="B-%1.%2.%3.%4.%5"/>
      <w:lvlJc w:val="left"/>
      <w:pPr>
        <w:tabs>
          <w:tab w:val="num" w:pos="0"/>
        </w:tabs>
        <w:ind w:left="709" w:hanging="709"/>
      </w:pPr>
      <w:rPr>
        <w:rFonts w:hint="default"/>
      </w:rPr>
    </w:lvl>
    <w:lvl w:ilvl="5">
      <w:start w:val="1"/>
      <w:numFmt w:val="decimal"/>
      <w:lvlText w:val="B-%1.%2.%3.%4.%5.%6"/>
      <w:lvlJc w:val="left"/>
      <w:pPr>
        <w:tabs>
          <w:tab w:val="num" w:pos="0"/>
        </w:tabs>
        <w:ind w:left="709" w:hanging="709"/>
      </w:pPr>
      <w:rPr>
        <w:rFonts w:hint="default"/>
      </w:rPr>
    </w:lvl>
    <w:lvl w:ilvl="6">
      <w:start w:val="1"/>
      <w:numFmt w:val="decimal"/>
      <w:lvlText w:val="B-%1.%2.%3.%4.%5.%6.%7"/>
      <w:lvlJc w:val="left"/>
      <w:pPr>
        <w:tabs>
          <w:tab w:val="num" w:pos="0"/>
        </w:tabs>
        <w:ind w:left="709" w:hanging="709"/>
      </w:pPr>
      <w:rPr>
        <w:rFonts w:hint="default"/>
      </w:rPr>
    </w:lvl>
    <w:lvl w:ilvl="7">
      <w:start w:val="1"/>
      <w:numFmt w:val="decimal"/>
      <w:lvlText w:val="B-%1.%2.%3.%4.%5.%6.%7.%8"/>
      <w:lvlJc w:val="left"/>
      <w:pPr>
        <w:tabs>
          <w:tab w:val="num" w:pos="0"/>
        </w:tabs>
        <w:ind w:left="709" w:hanging="709"/>
      </w:pPr>
      <w:rPr>
        <w:rFonts w:hint="default"/>
      </w:rPr>
    </w:lvl>
    <w:lvl w:ilvl="8">
      <w:start w:val="1"/>
      <w:numFmt w:val="decimal"/>
      <w:lvlText w:val="B-%1.%2.%3.%4.%5.%6.%7.%8.%9"/>
      <w:lvlJc w:val="left"/>
      <w:pPr>
        <w:tabs>
          <w:tab w:val="num" w:pos="0"/>
        </w:tabs>
        <w:ind w:left="709" w:hanging="709"/>
      </w:pPr>
      <w:rPr>
        <w:rFonts w:hint="default"/>
      </w:rPr>
    </w:lvl>
  </w:abstractNum>
  <w:abstractNum w:abstractNumId="224" w15:restartNumberingAfterBreak="0">
    <w:nsid w:val="69D726DF"/>
    <w:multiLevelType w:val="multilevel"/>
    <w:tmpl w:val="B7584E52"/>
    <w:lvl w:ilvl="0">
      <w:start w:val="1"/>
      <w:numFmt w:val="decimal"/>
      <w:lvlText w:val="B-%1"/>
      <w:lvlJc w:val="left"/>
      <w:pPr>
        <w:tabs>
          <w:tab w:val="num" w:pos="0"/>
        </w:tabs>
        <w:ind w:left="709" w:hanging="709"/>
      </w:pPr>
      <w:rPr>
        <w:rFonts w:hint="default"/>
      </w:rPr>
    </w:lvl>
    <w:lvl w:ilvl="1">
      <w:start w:val="1"/>
      <w:numFmt w:val="decimal"/>
      <w:lvlText w:val="B-%1.%2"/>
      <w:lvlJc w:val="left"/>
      <w:pPr>
        <w:tabs>
          <w:tab w:val="num" w:pos="0"/>
        </w:tabs>
        <w:ind w:left="709" w:hanging="709"/>
      </w:pPr>
      <w:rPr>
        <w:rFonts w:hint="default"/>
        <w:i w:val="0"/>
      </w:rPr>
    </w:lvl>
    <w:lvl w:ilvl="2">
      <w:start w:val="1"/>
      <w:numFmt w:val="decimal"/>
      <w:lvlText w:val="B-%1.%2.%3"/>
      <w:lvlJc w:val="left"/>
      <w:pPr>
        <w:tabs>
          <w:tab w:val="num" w:pos="0"/>
        </w:tabs>
        <w:ind w:left="709" w:hanging="709"/>
      </w:pPr>
      <w:rPr>
        <w:rFonts w:hint="default"/>
      </w:rPr>
    </w:lvl>
    <w:lvl w:ilvl="3">
      <w:start w:val="1"/>
      <w:numFmt w:val="decimal"/>
      <w:lvlText w:val="B-%1.%2.%3.%4"/>
      <w:lvlJc w:val="left"/>
      <w:pPr>
        <w:tabs>
          <w:tab w:val="num" w:pos="0"/>
        </w:tabs>
        <w:ind w:left="709" w:hanging="709"/>
      </w:pPr>
      <w:rPr>
        <w:rFonts w:hint="default"/>
      </w:rPr>
    </w:lvl>
    <w:lvl w:ilvl="4">
      <w:start w:val="1"/>
      <w:numFmt w:val="decimal"/>
      <w:lvlText w:val="B-%1.%2.%3.%4.%5"/>
      <w:lvlJc w:val="left"/>
      <w:pPr>
        <w:tabs>
          <w:tab w:val="num" w:pos="0"/>
        </w:tabs>
        <w:ind w:left="709" w:hanging="709"/>
      </w:pPr>
      <w:rPr>
        <w:rFonts w:hint="default"/>
      </w:rPr>
    </w:lvl>
    <w:lvl w:ilvl="5">
      <w:start w:val="1"/>
      <w:numFmt w:val="decimal"/>
      <w:lvlText w:val="B-%1.%2.%3.%4.%5.%6"/>
      <w:lvlJc w:val="left"/>
      <w:pPr>
        <w:tabs>
          <w:tab w:val="num" w:pos="0"/>
        </w:tabs>
        <w:ind w:left="709" w:hanging="709"/>
      </w:pPr>
      <w:rPr>
        <w:rFonts w:hint="default"/>
      </w:rPr>
    </w:lvl>
    <w:lvl w:ilvl="6">
      <w:start w:val="1"/>
      <w:numFmt w:val="decimal"/>
      <w:lvlText w:val="B-%1.%2.%3.%4.%5.%6.%7"/>
      <w:lvlJc w:val="left"/>
      <w:pPr>
        <w:tabs>
          <w:tab w:val="num" w:pos="0"/>
        </w:tabs>
        <w:ind w:left="709" w:hanging="709"/>
      </w:pPr>
      <w:rPr>
        <w:rFonts w:hint="default"/>
      </w:rPr>
    </w:lvl>
    <w:lvl w:ilvl="7">
      <w:start w:val="1"/>
      <w:numFmt w:val="decimal"/>
      <w:lvlText w:val="B-%1.%2.%3.%4.%5.%6.%7.%8"/>
      <w:lvlJc w:val="left"/>
      <w:pPr>
        <w:tabs>
          <w:tab w:val="num" w:pos="0"/>
        </w:tabs>
        <w:ind w:left="709" w:hanging="709"/>
      </w:pPr>
      <w:rPr>
        <w:rFonts w:hint="default"/>
      </w:rPr>
    </w:lvl>
    <w:lvl w:ilvl="8">
      <w:start w:val="1"/>
      <w:numFmt w:val="decimal"/>
      <w:lvlText w:val="B-%1.%2.%3.%4.%5.%6.%7.%8.%9"/>
      <w:lvlJc w:val="left"/>
      <w:pPr>
        <w:tabs>
          <w:tab w:val="num" w:pos="0"/>
        </w:tabs>
        <w:ind w:left="709" w:hanging="709"/>
      </w:pPr>
      <w:rPr>
        <w:rFonts w:hint="default"/>
      </w:rPr>
    </w:lvl>
  </w:abstractNum>
  <w:abstractNum w:abstractNumId="225" w15:restartNumberingAfterBreak="0">
    <w:nsid w:val="6A0C20EC"/>
    <w:multiLevelType w:val="multilevel"/>
    <w:tmpl w:val="4FAE4E18"/>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26" w15:restartNumberingAfterBreak="0">
    <w:nsid w:val="6A5A58C2"/>
    <w:multiLevelType w:val="multilevel"/>
    <w:tmpl w:val="68A4DF96"/>
    <w:lvl w:ilvl="0">
      <w:start w:val="1"/>
      <w:numFmt w:val="decimal"/>
      <w:lvlText w:val="C-%1"/>
      <w:lvlJc w:val="left"/>
      <w:pPr>
        <w:tabs>
          <w:tab w:val="num" w:pos="0"/>
        </w:tabs>
        <w:ind w:left="709" w:hanging="709"/>
      </w:pPr>
    </w:lvl>
    <w:lvl w:ilvl="1">
      <w:start w:val="1"/>
      <w:numFmt w:val="decimal"/>
      <w:lvlText w:val="C-%1.%2"/>
      <w:lvlJc w:val="left"/>
      <w:pPr>
        <w:tabs>
          <w:tab w:val="num" w:pos="0"/>
        </w:tabs>
        <w:ind w:left="709" w:hanging="709"/>
      </w:pPr>
      <w:rPr>
        <w:i w:val="0"/>
      </w:rPr>
    </w:lvl>
    <w:lvl w:ilvl="2">
      <w:start w:val="1"/>
      <w:numFmt w:val="decimal"/>
      <w:lvlText w:val="C-%1.%2.%3"/>
      <w:lvlJc w:val="left"/>
      <w:pPr>
        <w:tabs>
          <w:tab w:val="num" w:pos="0"/>
        </w:tabs>
        <w:ind w:left="709" w:hanging="709"/>
      </w:pPr>
    </w:lvl>
    <w:lvl w:ilvl="3">
      <w:start w:val="1"/>
      <w:numFmt w:val="decimal"/>
      <w:lvlText w:val="C-%1.%2.%3.%4"/>
      <w:lvlJc w:val="left"/>
      <w:pPr>
        <w:tabs>
          <w:tab w:val="num" w:pos="0"/>
        </w:tabs>
        <w:ind w:left="709" w:hanging="709"/>
      </w:pPr>
    </w:lvl>
    <w:lvl w:ilvl="4">
      <w:start w:val="1"/>
      <w:numFmt w:val="decimal"/>
      <w:lvlText w:val="C-%1.%2.%3.%4.%5"/>
      <w:lvlJc w:val="left"/>
      <w:pPr>
        <w:tabs>
          <w:tab w:val="num" w:pos="0"/>
        </w:tabs>
        <w:ind w:left="709" w:hanging="709"/>
      </w:pPr>
    </w:lvl>
    <w:lvl w:ilvl="5">
      <w:start w:val="1"/>
      <w:numFmt w:val="decimal"/>
      <w:lvlText w:val="C-%1.%2.%3.%4.%5.%6"/>
      <w:lvlJc w:val="left"/>
      <w:pPr>
        <w:tabs>
          <w:tab w:val="num" w:pos="0"/>
        </w:tabs>
        <w:ind w:left="709" w:hanging="709"/>
      </w:pPr>
    </w:lvl>
    <w:lvl w:ilvl="6">
      <w:start w:val="1"/>
      <w:numFmt w:val="decimal"/>
      <w:lvlText w:val="%1.%2.%3.%4.%5.%6.%7"/>
      <w:lvlJc w:val="left"/>
      <w:pPr>
        <w:tabs>
          <w:tab w:val="num" w:pos="0"/>
        </w:tabs>
        <w:ind w:left="709" w:hanging="709"/>
      </w:pPr>
    </w:lvl>
    <w:lvl w:ilvl="7">
      <w:start w:val="1"/>
      <w:numFmt w:val="decimal"/>
      <w:lvlText w:val="%1.%2.%3.%4.%5.%6.%7.%8"/>
      <w:lvlJc w:val="left"/>
      <w:pPr>
        <w:tabs>
          <w:tab w:val="num" w:pos="0"/>
        </w:tabs>
        <w:ind w:left="709" w:hanging="709"/>
      </w:pPr>
    </w:lvl>
    <w:lvl w:ilvl="8">
      <w:start w:val="1"/>
      <w:numFmt w:val="decimal"/>
      <w:lvlText w:val="%1.%2.%3.%4.%5.%6.%7.%8.%9"/>
      <w:lvlJc w:val="left"/>
      <w:pPr>
        <w:tabs>
          <w:tab w:val="num" w:pos="0"/>
        </w:tabs>
        <w:ind w:left="709" w:hanging="709"/>
      </w:pPr>
    </w:lvl>
  </w:abstractNum>
  <w:abstractNum w:abstractNumId="227" w15:restartNumberingAfterBreak="0">
    <w:nsid w:val="6AF86E43"/>
    <w:multiLevelType w:val="multilevel"/>
    <w:tmpl w:val="B7584E52"/>
    <w:lvl w:ilvl="0">
      <w:start w:val="1"/>
      <w:numFmt w:val="decimal"/>
      <w:lvlText w:val="B-%1"/>
      <w:lvlJc w:val="left"/>
      <w:pPr>
        <w:tabs>
          <w:tab w:val="num" w:pos="0"/>
        </w:tabs>
        <w:ind w:left="709" w:hanging="709"/>
      </w:pPr>
      <w:rPr>
        <w:rFonts w:hint="default"/>
      </w:rPr>
    </w:lvl>
    <w:lvl w:ilvl="1">
      <w:start w:val="1"/>
      <w:numFmt w:val="decimal"/>
      <w:lvlText w:val="B-%1.%2"/>
      <w:lvlJc w:val="left"/>
      <w:pPr>
        <w:tabs>
          <w:tab w:val="num" w:pos="0"/>
        </w:tabs>
        <w:ind w:left="709" w:hanging="709"/>
      </w:pPr>
      <w:rPr>
        <w:rFonts w:hint="default"/>
        <w:i w:val="0"/>
      </w:rPr>
    </w:lvl>
    <w:lvl w:ilvl="2">
      <w:start w:val="1"/>
      <w:numFmt w:val="decimal"/>
      <w:lvlText w:val="B-%1.%2.%3"/>
      <w:lvlJc w:val="left"/>
      <w:pPr>
        <w:tabs>
          <w:tab w:val="num" w:pos="0"/>
        </w:tabs>
        <w:ind w:left="709" w:hanging="709"/>
      </w:pPr>
      <w:rPr>
        <w:rFonts w:hint="default"/>
      </w:rPr>
    </w:lvl>
    <w:lvl w:ilvl="3">
      <w:start w:val="1"/>
      <w:numFmt w:val="decimal"/>
      <w:lvlText w:val="B-%1.%2.%3.%4"/>
      <w:lvlJc w:val="left"/>
      <w:pPr>
        <w:tabs>
          <w:tab w:val="num" w:pos="0"/>
        </w:tabs>
        <w:ind w:left="709" w:hanging="709"/>
      </w:pPr>
      <w:rPr>
        <w:rFonts w:hint="default"/>
      </w:rPr>
    </w:lvl>
    <w:lvl w:ilvl="4">
      <w:start w:val="1"/>
      <w:numFmt w:val="decimal"/>
      <w:lvlText w:val="B-%1.%2.%3.%4.%5"/>
      <w:lvlJc w:val="left"/>
      <w:pPr>
        <w:tabs>
          <w:tab w:val="num" w:pos="0"/>
        </w:tabs>
        <w:ind w:left="709" w:hanging="709"/>
      </w:pPr>
      <w:rPr>
        <w:rFonts w:hint="default"/>
      </w:rPr>
    </w:lvl>
    <w:lvl w:ilvl="5">
      <w:start w:val="1"/>
      <w:numFmt w:val="decimal"/>
      <w:lvlText w:val="B-%1.%2.%3.%4.%5.%6"/>
      <w:lvlJc w:val="left"/>
      <w:pPr>
        <w:tabs>
          <w:tab w:val="num" w:pos="0"/>
        </w:tabs>
        <w:ind w:left="709" w:hanging="709"/>
      </w:pPr>
      <w:rPr>
        <w:rFonts w:hint="default"/>
      </w:rPr>
    </w:lvl>
    <w:lvl w:ilvl="6">
      <w:start w:val="1"/>
      <w:numFmt w:val="decimal"/>
      <w:lvlText w:val="B-%1.%2.%3.%4.%5.%6.%7"/>
      <w:lvlJc w:val="left"/>
      <w:pPr>
        <w:tabs>
          <w:tab w:val="num" w:pos="0"/>
        </w:tabs>
        <w:ind w:left="709" w:hanging="709"/>
      </w:pPr>
      <w:rPr>
        <w:rFonts w:hint="default"/>
      </w:rPr>
    </w:lvl>
    <w:lvl w:ilvl="7">
      <w:start w:val="1"/>
      <w:numFmt w:val="decimal"/>
      <w:lvlText w:val="B-%1.%2.%3.%4.%5.%6.%7.%8"/>
      <w:lvlJc w:val="left"/>
      <w:pPr>
        <w:tabs>
          <w:tab w:val="num" w:pos="0"/>
        </w:tabs>
        <w:ind w:left="709" w:hanging="709"/>
      </w:pPr>
      <w:rPr>
        <w:rFonts w:hint="default"/>
      </w:rPr>
    </w:lvl>
    <w:lvl w:ilvl="8">
      <w:start w:val="1"/>
      <w:numFmt w:val="decimal"/>
      <w:lvlText w:val="B-%1.%2.%3.%4.%5.%6.%7.%8.%9"/>
      <w:lvlJc w:val="left"/>
      <w:pPr>
        <w:tabs>
          <w:tab w:val="num" w:pos="0"/>
        </w:tabs>
        <w:ind w:left="709" w:hanging="709"/>
      </w:pPr>
      <w:rPr>
        <w:rFonts w:hint="default"/>
      </w:rPr>
    </w:lvl>
  </w:abstractNum>
  <w:abstractNum w:abstractNumId="228" w15:restartNumberingAfterBreak="0">
    <w:nsid w:val="6C037AE7"/>
    <w:multiLevelType w:val="multilevel"/>
    <w:tmpl w:val="8E2EDBAA"/>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29" w15:restartNumberingAfterBreak="0">
    <w:nsid w:val="6C206487"/>
    <w:multiLevelType w:val="hybridMultilevel"/>
    <w:tmpl w:val="5E24EDDA"/>
    <w:lvl w:ilvl="0" w:tplc="FFFFFFFF">
      <w:start w:val="1"/>
      <w:numFmt w:val="bullet"/>
      <w:lvlText w:val=""/>
      <w:lvlJc w:val="left"/>
      <w:pPr>
        <w:ind w:left="720" w:hanging="360"/>
      </w:pPr>
      <w:rPr>
        <w:rFonts w:ascii="Symbol" w:hAnsi="Symbol" w:hint="default"/>
      </w:rPr>
    </w:lvl>
    <w:lvl w:ilvl="1" w:tplc="DC5A1C40">
      <w:start w:val="1"/>
      <w:numFmt w:val="bullet"/>
      <w:lvlText w:val="–"/>
      <w:lvlJc w:val="left"/>
      <w:pPr>
        <w:ind w:left="1440" w:hanging="360"/>
      </w:pPr>
      <w:rPr>
        <w:rFonts w:ascii="Arial" w:hAnsi="Arial" w:hint="default"/>
        <w:b w:val="0"/>
        <w:i w:val="0"/>
        <w:sz w:val="20"/>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30" w15:restartNumberingAfterBreak="0">
    <w:nsid w:val="6C665B6D"/>
    <w:multiLevelType w:val="multilevel"/>
    <w:tmpl w:val="B7584E52"/>
    <w:lvl w:ilvl="0">
      <w:start w:val="1"/>
      <w:numFmt w:val="decimal"/>
      <w:lvlText w:val="B-%1"/>
      <w:lvlJc w:val="left"/>
      <w:pPr>
        <w:tabs>
          <w:tab w:val="num" w:pos="0"/>
        </w:tabs>
        <w:ind w:left="709" w:hanging="709"/>
      </w:pPr>
      <w:rPr>
        <w:rFonts w:hint="default"/>
      </w:rPr>
    </w:lvl>
    <w:lvl w:ilvl="1">
      <w:start w:val="1"/>
      <w:numFmt w:val="decimal"/>
      <w:lvlText w:val="B-%1.%2"/>
      <w:lvlJc w:val="left"/>
      <w:pPr>
        <w:tabs>
          <w:tab w:val="num" w:pos="0"/>
        </w:tabs>
        <w:ind w:left="709" w:hanging="709"/>
      </w:pPr>
      <w:rPr>
        <w:rFonts w:hint="default"/>
        <w:i w:val="0"/>
      </w:rPr>
    </w:lvl>
    <w:lvl w:ilvl="2">
      <w:start w:val="1"/>
      <w:numFmt w:val="decimal"/>
      <w:lvlText w:val="B-%1.%2.%3"/>
      <w:lvlJc w:val="left"/>
      <w:pPr>
        <w:tabs>
          <w:tab w:val="num" w:pos="0"/>
        </w:tabs>
        <w:ind w:left="709" w:hanging="709"/>
      </w:pPr>
      <w:rPr>
        <w:rFonts w:hint="default"/>
      </w:rPr>
    </w:lvl>
    <w:lvl w:ilvl="3">
      <w:start w:val="1"/>
      <w:numFmt w:val="decimal"/>
      <w:lvlText w:val="B-%1.%2.%3.%4"/>
      <w:lvlJc w:val="left"/>
      <w:pPr>
        <w:tabs>
          <w:tab w:val="num" w:pos="0"/>
        </w:tabs>
        <w:ind w:left="709" w:hanging="709"/>
      </w:pPr>
      <w:rPr>
        <w:rFonts w:hint="default"/>
      </w:rPr>
    </w:lvl>
    <w:lvl w:ilvl="4">
      <w:start w:val="1"/>
      <w:numFmt w:val="decimal"/>
      <w:lvlText w:val="B-%1.%2.%3.%4.%5"/>
      <w:lvlJc w:val="left"/>
      <w:pPr>
        <w:tabs>
          <w:tab w:val="num" w:pos="0"/>
        </w:tabs>
        <w:ind w:left="709" w:hanging="709"/>
      </w:pPr>
      <w:rPr>
        <w:rFonts w:hint="default"/>
      </w:rPr>
    </w:lvl>
    <w:lvl w:ilvl="5">
      <w:start w:val="1"/>
      <w:numFmt w:val="decimal"/>
      <w:lvlText w:val="B-%1.%2.%3.%4.%5.%6"/>
      <w:lvlJc w:val="left"/>
      <w:pPr>
        <w:tabs>
          <w:tab w:val="num" w:pos="0"/>
        </w:tabs>
        <w:ind w:left="709" w:hanging="709"/>
      </w:pPr>
      <w:rPr>
        <w:rFonts w:hint="default"/>
      </w:rPr>
    </w:lvl>
    <w:lvl w:ilvl="6">
      <w:start w:val="1"/>
      <w:numFmt w:val="decimal"/>
      <w:lvlText w:val="B-%1.%2.%3.%4.%5.%6.%7"/>
      <w:lvlJc w:val="left"/>
      <w:pPr>
        <w:tabs>
          <w:tab w:val="num" w:pos="0"/>
        </w:tabs>
        <w:ind w:left="709" w:hanging="709"/>
      </w:pPr>
      <w:rPr>
        <w:rFonts w:hint="default"/>
      </w:rPr>
    </w:lvl>
    <w:lvl w:ilvl="7">
      <w:start w:val="1"/>
      <w:numFmt w:val="decimal"/>
      <w:lvlText w:val="B-%1.%2.%3.%4.%5.%6.%7.%8"/>
      <w:lvlJc w:val="left"/>
      <w:pPr>
        <w:tabs>
          <w:tab w:val="num" w:pos="0"/>
        </w:tabs>
        <w:ind w:left="709" w:hanging="709"/>
      </w:pPr>
      <w:rPr>
        <w:rFonts w:hint="default"/>
      </w:rPr>
    </w:lvl>
    <w:lvl w:ilvl="8">
      <w:start w:val="1"/>
      <w:numFmt w:val="decimal"/>
      <w:lvlText w:val="B-%1.%2.%3.%4.%5.%6.%7.%8.%9"/>
      <w:lvlJc w:val="left"/>
      <w:pPr>
        <w:tabs>
          <w:tab w:val="num" w:pos="0"/>
        </w:tabs>
        <w:ind w:left="709" w:hanging="709"/>
      </w:pPr>
      <w:rPr>
        <w:rFonts w:hint="default"/>
      </w:rPr>
    </w:lvl>
  </w:abstractNum>
  <w:abstractNum w:abstractNumId="231" w15:restartNumberingAfterBreak="0">
    <w:nsid w:val="6C86115E"/>
    <w:multiLevelType w:val="multilevel"/>
    <w:tmpl w:val="B7584E52"/>
    <w:lvl w:ilvl="0">
      <w:start w:val="1"/>
      <w:numFmt w:val="decimal"/>
      <w:lvlText w:val="B-%1"/>
      <w:lvlJc w:val="left"/>
      <w:pPr>
        <w:tabs>
          <w:tab w:val="num" w:pos="0"/>
        </w:tabs>
        <w:ind w:left="709" w:hanging="709"/>
      </w:pPr>
      <w:rPr>
        <w:rFonts w:hint="default"/>
      </w:rPr>
    </w:lvl>
    <w:lvl w:ilvl="1">
      <w:start w:val="1"/>
      <w:numFmt w:val="decimal"/>
      <w:lvlText w:val="B-%1.%2"/>
      <w:lvlJc w:val="left"/>
      <w:pPr>
        <w:tabs>
          <w:tab w:val="num" w:pos="0"/>
        </w:tabs>
        <w:ind w:left="709" w:hanging="709"/>
      </w:pPr>
      <w:rPr>
        <w:rFonts w:hint="default"/>
        <w:i w:val="0"/>
      </w:rPr>
    </w:lvl>
    <w:lvl w:ilvl="2">
      <w:start w:val="1"/>
      <w:numFmt w:val="decimal"/>
      <w:lvlText w:val="B-%1.%2.%3"/>
      <w:lvlJc w:val="left"/>
      <w:pPr>
        <w:tabs>
          <w:tab w:val="num" w:pos="0"/>
        </w:tabs>
        <w:ind w:left="709" w:hanging="709"/>
      </w:pPr>
      <w:rPr>
        <w:rFonts w:hint="default"/>
      </w:rPr>
    </w:lvl>
    <w:lvl w:ilvl="3">
      <w:start w:val="1"/>
      <w:numFmt w:val="decimal"/>
      <w:lvlText w:val="B-%1.%2.%3.%4"/>
      <w:lvlJc w:val="left"/>
      <w:pPr>
        <w:tabs>
          <w:tab w:val="num" w:pos="0"/>
        </w:tabs>
        <w:ind w:left="709" w:hanging="709"/>
      </w:pPr>
      <w:rPr>
        <w:rFonts w:hint="default"/>
      </w:rPr>
    </w:lvl>
    <w:lvl w:ilvl="4">
      <w:start w:val="1"/>
      <w:numFmt w:val="decimal"/>
      <w:lvlText w:val="B-%1.%2.%3.%4.%5"/>
      <w:lvlJc w:val="left"/>
      <w:pPr>
        <w:tabs>
          <w:tab w:val="num" w:pos="0"/>
        </w:tabs>
        <w:ind w:left="709" w:hanging="709"/>
      </w:pPr>
      <w:rPr>
        <w:rFonts w:hint="default"/>
      </w:rPr>
    </w:lvl>
    <w:lvl w:ilvl="5">
      <w:start w:val="1"/>
      <w:numFmt w:val="decimal"/>
      <w:lvlText w:val="B-%1.%2.%3.%4.%5.%6"/>
      <w:lvlJc w:val="left"/>
      <w:pPr>
        <w:tabs>
          <w:tab w:val="num" w:pos="0"/>
        </w:tabs>
        <w:ind w:left="709" w:hanging="709"/>
      </w:pPr>
      <w:rPr>
        <w:rFonts w:hint="default"/>
      </w:rPr>
    </w:lvl>
    <w:lvl w:ilvl="6">
      <w:start w:val="1"/>
      <w:numFmt w:val="decimal"/>
      <w:lvlText w:val="B-%1.%2.%3.%4.%5.%6.%7"/>
      <w:lvlJc w:val="left"/>
      <w:pPr>
        <w:tabs>
          <w:tab w:val="num" w:pos="0"/>
        </w:tabs>
        <w:ind w:left="709" w:hanging="709"/>
      </w:pPr>
      <w:rPr>
        <w:rFonts w:hint="default"/>
      </w:rPr>
    </w:lvl>
    <w:lvl w:ilvl="7">
      <w:start w:val="1"/>
      <w:numFmt w:val="decimal"/>
      <w:lvlText w:val="B-%1.%2.%3.%4.%5.%6.%7.%8"/>
      <w:lvlJc w:val="left"/>
      <w:pPr>
        <w:tabs>
          <w:tab w:val="num" w:pos="0"/>
        </w:tabs>
        <w:ind w:left="709" w:hanging="709"/>
      </w:pPr>
      <w:rPr>
        <w:rFonts w:hint="default"/>
      </w:rPr>
    </w:lvl>
    <w:lvl w:ilvl="8">
      <w:start w:val="1"/>
      <w:numFmt w:val="decimal"/>
      <w:lvlText w:val="B-%1.%2.%3.%4.%5.%6.%7.%8.%9"/>
      <w:lvlJc w:val="left"/>
      <w:pPr>
        <w:tabs>
          <w:tab w:val="num" w:pos="0"/>
        </w:tabs>
        <w:ind w:left="709" w:hanging="709"/>
      </w:pPr>
      <w:rPr>
        <w:rFonts w:hint="default"/>
      </w:rPr>
    </w:lvl>
  </w:abstractNum>
  <w:abstractNum w:abstractNumId="232" w15:restartNumberingAfterBreak="0">
    <w:nsid w:val="6D4B2BEA"/>
    <w:multiLevelType w:val="multilevel"/>
    <w:tmpl w:val="BB6EF3BA"/>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33" w15:restartNumberingAfterBreak="0">
    <w:nsid w:val="6D952FB2"/>
    <w:multiLevelType w:val="multilevel"/>
    <w:tmpl w:val="70667346"/>
    <w:lvl w:ilvl="0">
      <w:start w:val="1"/>
      <w:numFmt w:val="decimal"/>
      <w:lvlText w:val="B-%1"/>
      <w:lvlJc w:val="left"/>
      <w:pPr>
        <w:tabs>
          <w:tab w:val="num" w:pos="0"/>
        </w:tabs>
        <w:ind w:left="709" w:hanging="709"/>
      </w:pPr>
      <w:rPr>
        <w:rFonts w:hint="default"/>
      </w:rPr>
    </w:lvl>
    <w:lvl w:ilvl="1">
      <w:start w:val="1"/>
      <w:numFmt w:val="decimal"/>
      <w:lvlText w:val="B-%1.%2"/>
      <w:lvlJc w:val="left"/>
      <w:pPr>
        <w:tabs>
          <w:tab w:val="num" w:pos="1080"/>
        </w:tabs>
        <w:ind w:left="864" w:hanging="864"/>
      </w:pPr>
      <w:rPr>
        <w:rFonts w:hint="default"/>
        <w:i w:val="0"/>
      </w:rPr>
    </w:lvl>
    <w:lvl w:ilvl="2">
      <w:start w:val="1"/>
      <w:numFmt w:val="decimal"/>
      <w:lvlText w:val="B-%1.%2.%3"/>
      <w:lvlJc w:val="left"/>
      <w:pPr>
        <w:tabs>
          <w:tab w:val="num" w:pos="1296"/>
        </w:tabs>
        <w:ind w:left="1080" w:hanging="1080"/>
      </w:pPr>
      <w:rPr>
        <w:rFonts w:hint="default"/>
      </w:rPr>
    </w:lvl>
    <w:lvl w:ilvl="3">
      <w:start w:val="1"/>
      <w:numFmt w:val="decimal"/>
      <w:lvlText w:val="B-%1.%2.%3.%4"/>
      <w:lvlJc w:val="left"/>
      <w:pPr>
        <w:tabs>
          <w:tab w:val="num" w:pos="0"/>
        </w:tabs>
        <w:ind w:left="1080" w:hanging="1080"/>
      </w:pPr>
      <w:rPr>
        <w:rFonts w:hint="default"/>
      </w:rPr>
    </w:lvl>
    <w:lvl w:ilvl="4">
      <w:start w:val="1"/>
      <w:numFmt w:val="decimal"/>
      <w:lvlText w:val="B-%1.%2.%3.%4.%5"/>
      <w:lvlJc w:val="left"/>
      <w:pPr>
        <w:tabs>
          <w:tab w:val="num" w:pos="0"/>
        </w:tabs>
        <w:ind w:left="709" w:hanging="709"/>
      </w:pPr>
      <w:rPr>
        <w:rFonts w:hint="default"/>
      </w:rPr>
    </w:lvl>
    <w:lvl w:ilvl="5">
      <w:start w:val="1"/>
      <w:numFmt w:val="decimal"/>
      <w:lvlText w:val="B-%1.%2.%3.%4.%5.%6"/>
      <w:lvlJc w:val="left"/>
      <w:pPr>
        <w:tabs>
          <w:tab w:val="num" w:pos="0"/>
        </w:tabs>
        <w:ind w:left="709" w:hanging="709"/>
      </w:pPr>
      <w:rPr>
        <w:rFonts w:hint="default"/>
      </w:rPr>
    </w:lvl>
    <w:lvl w:ilvl="6">
      <w:start w:val="1"/>
      <w:numFmt w:val="decimal"/>
      <w:lvlText w:val="B-%1.%2.%3.%4.%5.%6.%7"/>
      <w:lvlJc w:val="left"/>
      <w:pPr>
        <w:tabs>
          <w:tab w:val="num" w:pos="0"/>
        </w:tabs>
        <w:ind w:left="709" w:hanging="709"/>
      </w:pPr>
      <w:rPr>
        <w:rFonts w:hint="default"/>
      </w:rPr>
    </w:lvl>
    <w:lvl w:ilvl="7">
      <w:start w:val="1"/>
      <w:numFmt w:val="decimal"/>
      <w:lvlText w:val="B-%1.%2.%3.%4.%5.%6.%7.%8"/>
      <w:lvlJc w:val="left"/>
      <w:pPr>
        <w:tabs>
          <w:tab w:val="num" w:pos="0"/>
        </w:tabs>
        <w:ind w:left="709" w:hanging="709"/>
      </w:pPr>
      <w:rPr>
        <w:rFonts w:hint="default"/>
      </w:rPr>
    </w:lvl>
    <w:lvl w:ilvl="8">
      <w:start w:val="1"/>
      <w:numFmt w:val="decimal"/>
      <w:lvlText w:val="B-%1.%2.%3.%4.%5.%6.%7.%8.%9"/>
      <w:lvlJc w:val="left"/>
      <w:pPr>
        <w:tabs>
          <w:tab w:val="num" w:pos="0"/>
        </w:tabs>
        <w:ind w:left="709" w:hanging="709"/>
      </w:pPr>
      <w:rPr>
        <w:rFonts w:hint="default"/>
      </w:rPr>
    </w:lvl>
  </w:abstractNum>
  <w:abstractNum w:abstractNumId="234" w15:restartNumberingAfterBreak="0">
    <w:nsid w:val="6EBF5248"/>
    <w:multiLevelType w:val="hybridMultilevel"/>
    <w:tmpl w:val="A6DCBC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5" w15:restartNumberingAfterBreak="0">
    <w:nsid w:val="6F0B546D"/>
    <w:multiLevelType w:val="multilevel"/>
    <w:tmpl w:val="68A4DF96"/>
    <w:lvl w:ilvl="0">
      <w:start w:val="1"/>
      <w:numFmt w:val="decimal"/>
      <w:lvlText w:val="C-%1"/>
      <w:lvlJc w:val="left"/>
      <w:pPr>
        <w:tabs>
          <w:tab w:val="num" w:pos="0"/>
        </w:tabs>
        <w:ind w:left="709" w:hanging="709"/>
      </w:pPr>
    </w:lvl>
    <w:lvl w:ilvl="1">
      <w:start w:val="1"/>
      <w:numFmt w:val="decimal"/>
      <w:lvlText w:val="C-%1.%2"/>
      <w:lvlJc w:val="left"/>
      <w:pPr>
        <w:tabs>
          <w:tab w:val="num" w:pos="0"/>
        </w:tabs>
        <w:ind w:left="709" w:hanging="709"/>
      </w:pPr>
      <w:rPr>
        <w:i w:val="0"/>
      </w:rPr>
    </w:lvl>
    <w:lvl w:ilvl="2">
      <w:start w:val="1"/>
      <w:numFmt w:val="decimal"/>
      <w:lvlText w:val="C-%1.%2.%3"/>
      <w:lvlJc w:val="left"/>
      <w:pPr>
        <w:tabs>
          <w:tab w:val="num" w:pos="0"/>
        </w:tabs>
        <w:ind w:left="709" w:hanging="709"/>
      </w:pPr>
    </w:lvl>
    <w:lvl w:ilvl="3">
      <w:start w:val="1"/>
      <w:numFmt w:val="decimal"/>
      <w:lvlText w:val="C-%1.%2.%3.%4"/>
      <w:lvlJc w:val="left"/>
      <w:pPr>
        <w:tabs>
          <w:tab w:val="num" w:pos="0"/>
        </w:tabs>
        <w:ind w:left="709" w:hanging="709"/>
      </w:pPr>
    </w:lvl>
    <w:lvl w:ilvl="4">
      <w:start w:val="1"/>
      <w:numFmt w:val="decimal"/>
      <w:lvlText w:val="C-%1.%2.%3.%4.%5"/>
      <w:lvlJc w:val="left"/>
      <w:pPr>
        <w:tabs>
          <w:tab w:val="num" w:pos="0"/>
        </w:tabs>
        <w:ind w:left="709" w:hanging="709"/>
      </w:pPr>
    </w:lvl>
    <w:lvl w:ilvl="5">
      <w:start w:val="1"/>
      <w:numFmt w:val="decimal"/>
      <w:lvlText w:val="C-%1.%2.%3.%4.%5.%6"/>
      <w:lvlJc w:val="left"/>
      <w:pPr>
        <w:tabs>
          <w:tab w:val="num" w:pos="0"/>
        </w:tabs>
        <w:ind w:left="709" w:hanging="709"/>
      </w:pPr>
    </w:lvl>
    <w:lvl w:ilvl="6">
      <w:start w:val="1"/>
      <w:numFmt w:val="decimal"/>
      <w:lvlText w:val="%1.%2.%3.%4.%5.%6.%7"/>
      <w:lvlJc w:val="left"/>
      <w:pPr>
        <w:tabs>
          <w:tab w:val="num" w:pos="0"/>
        </w:tabs>
        <w:ind w:left="709" w:hanging="709"/>
      </w:pPr>
    </w:lvl>
    <w:lvl w:ilvl="7">
      <w:start w:val="1"/>
      <w:numFmt w:val="decimal"/>
      <w:lvlText w:val="%1.%2.%3.%4.%5.%6.%7.%8"/>
      <w:lvlJc w:val="left"/>
      <w:pPr>
        <w:tabs>
          <w:tab w:val="num" w:pos="0"/>
        </w:tabs>
        <w:ind w:left="709" w:hanging="709"/>
      </w:pPr>
    </w:lvl>
    <w:lvl w:ilvl="8">
      <w:start w:val="1"/>
      <w:numFmt w:val="decimal"/>
      <w:lvlText w:val="%1.%2.%3.%4.%5.%6.%7.%8.%9"/>
      <w:lvlJc w:val="left"/>
      <w:pPr>
        <w:tabs>
          <w:tab w:val="num" w:pos="0"/>
        </w:tabs>
        <w:ind w:left="709" w:hanging="709"/>
      </w:pPr>
    </w:lvl>
  </w:abstractNum>
  <w:abstractNum w:abstractNumId="236" w15:restartNumberingAfterBreak="0">
    <w:nsid w:val="6F270D4A"/>
    <w:multiLevelType w:val="multilevel"/>
    <w:tmpl w:val="B7584E52"/>
    <w:lvl w:ilvl="0">
      <w:start w:val="1"/>
      <w:numFmt w:val="decimal"/>
      <w:lvlText w:val="B-%1"/>
      <w:lvlJc w:val="left"/>
      <w:pPr>
        <w:tabs>
          <w:tab w:val="num" w:pos="0"/>
        </w:tabs>
        <w:ind w:left="709" w:hanging="709"/>
      </w:pPr>
      <w:rPr>
        <w:rFonts w:hint="default"/>
      </w:rPr>
    </w:lvl>
    <w:lvl w:ilvl="1">
      <w:start w:val="1"/>
      <w:numFmt w:val="decimal"/>
      <w:lvlText w:val="B-%1.%2"/>
      <w:lvlJc w:val="left"/>
      <w:pPr>
        <w:tabs>
          <w:tab w:val="num" w:pos="0"/>
        </w:tabs>
        <w:ind w:left="709" w:hanging="709"/>
      </w:pPr>
      <w:rPr>
        <w:rFonts w:hint="default"/>
        <w:i w:val="0"/>
      </w:rPr>
    </w:lvl>
    <w:lvl w:ilvl="2">
      <w:start w:val="1"/>
      <w:numFmt w:val="decimal"/>
      <w:lvlText w:val="B-%1.%2.%3"/>
      <w:lvlJc w:val="left"/>
      <w:pPr>
        <w:tabs>
          <w:tab w:val="num" w:pos="0"/>
        </w:tabs>
        <w:ind w:left="709" w:hanging="709"/>
      </w:pPr>
      <w:rPr>
        <w:rFonts w:hint="default"/>
      </w:rPr>
    </w:lvl>
    <w:lvl w:ilvl="3">
      <w:start w:val="1"/>
      <w:numFmt w:val="decimal"/>
      <w:lvlText w:val="B-%1.%2.%3.%4"/>
      <w:lvlJc w:val="left"/>
      <w:pPr>
        <w:tabs>
          <w:tab w:val="num" w:pos="0"/>
        </w:tabs>
        <w:ind w:left="709" w:hanging="709"/>
      </w:pPr>
      <w:rPr>
        <w:rFonts w:hint="default"/>
      </w:rPr>
    </w:lvl>
    <w:lvl w:ilvl="4">
      <w:start w:val="1"/>
      <w:numFmt w:val="decimal"/>
      <w:lvlText w:val="B-%1.%2.%3.%4.%5"/>
      <w:lvlJc w:val="left"/>
      <w:pPr>
        <w:tabs>
          <w:tab w:val="num" w:pos="0"/>
        </w:tabs>
        <w:ind w:left="709" w:hanging="709"/>
      </w:pPr>
      <w:rPr>
        <w:rFonts w:hint="default"/>
      </w:rPr>
    </w:lvl>
    <w:lvl w:ilvl="5">
      <w:start w:val="1"/>
      <w:numFmt w:val="decimal"/>
      <w:lvlText w:val="B-%1.%2.%3.%4.%5.%6"/>
      <w:lvlJc w:val="left"/>
      <w:pPr>
        <w:tabs>
          <w:tab w:val="num" w:pos="0"/>
        </w:tabs>
        <w:ind w:left="709" w:hanging="709"/>
      </w:pPr>
      <w:rPr>
        <w:rFonts w:hint="default"/>
      </w:rPr>
    </w:lvl>
    <w:lvl w:ilvl="6">
      <w:start w:val="1"/>
      <w:numFmt w:val="decimal"/>
      <w:lvlText w:val="B-%1.%2.%3.%4.%5.%6.%7"/>
      <w:lvlJc w:val="left"/>
      <w:pPr>
        <w:tabs>
          <w:tab w:val="num" w:pos="0"/>
        </w:tabs>
        <w:ind w:left="709" w:hanging="709"/>
      </w:pPr>
      <w:rPr>
        <w:rFonts w:hint="default"/>
      </w:rPr>
    </w:lvl>
    <w:lvl w:ilvl="7">
      <w:start w:val="1"/>
      <w:numFmt w:val="decimal"/>
      <w:lvlText w:val="B-%1.%2.%3.%4.%5.%6.%7.%8"/>
      <w:lvlJc w:val="left"/>
      <w:pPr>
        <w:tabs>
          <w:tab w:val="num" w:pos="0"/>
        </w:tabs>
        <w:ind w:left="709" w:hanging="709"/>
      </w:pPr>
      <w:rPr>
        <w:rFonts w:hint="default"/>
      </w:rPr>
    </w:lvl>
    <w:lvl w:ilvl="8">
      <w:start w:val="1"/>
      <w:numFmt w:val="decimal"/>
      <w:lvlText w:val="B-%1.%2.%3.%4.%5.%6.%7.%8.%9"/>
      <w:lvlJc w:val="left"/>
      <w:pPr>
        <w:tabs>
          <w:tab w:val="num" w:pos="0"/>
        </w:tabs>
        <w:ind w:left="709" w:hanging="709"/>
      </w:pPr>
      <w:rPr>
        <w:rFonts w:hint="default"/>
      </w:rPr>
    </w:lvl>
  </w:abstractNum>
  <w:abstractNum w:abstractNumId="237" w15:restartNumberingAfterBreak="0">
    <w:nsid w:val="6F752ABF"/>
    <w:multiLevelType w:val="multilevel"/>
    <w:tmpl w:val="68A4DF96"/>
    <w:lvl w:ilvl="0">
      <w:start w:val="1"/>
      <w:numFmt w:val="decimal"/>
      <w:lvlText w:val="C-%1"/>
      <w:lvlJc w:val="left"/>
      <w:pPr>
        <w:tabs>
          <w:tab w:val="num" w:pos="0"/>
        </w:tabs>
        <w:ind w:left="709" w:hanging="709"/>
      </w:pPr>
    </w:lvl>
    <w:lvl w:ilvl="1">
      <w:start w:val="1"/>
      <w:numFmt w:val="decimal"/>
      <w:lvlText w:val="C-%1.%2"/>
      <w:lvlJc w:val="left"/>
      <w:pPr>
        <w:tabs>
          <w:tab w:val="num" w:pos="0"/>
        </w:tabs>
        <w:ind w:left="709" w:hanging="709"/>
      </w:pPr>
      <w:rPr>
        <w:i w:val="0"/>
      </w:rPr>
    </w:lvl>
    <w:lvl w:ilvl="2">
      <w:start w:val="1"/>
      <w:numFmt w:val="decimal"/>
      <w:lvlText w:val="C-%1.%2.%3"/>
      <w:lvlJc w:val="left"/>
      <w:pPr>
        <w:tabs>
          <w:tab w:val="num" w:pos="0"/>
        </w:tabs>
        <w:ind w:left="709" w:hanging="709"/>
      </w:pPr>
    </w:lvl>
    <w:lvl w:ilvl="3">
      <w:start w:val="1"/>
      <w:numFmt w:val="decimal"/>
      <w:lvlText w:val="C-%1.%2.%3.%4"/>
      <w:lvlJc w:val="left"/>
      <w:pPr>
        <w:tabs>
          <w:tab w:val="num" w:pos="0"/>
        </w:tabs>
        <w:ind w:left="709" w:hanging="709"/>
      </w:pPr>
    </w:lvl>
    <w:lvl w:ilvl="4">
      <w:start w:val="1"/>
      <w:numFmt w:val="decimal"/>
      <w:lvlText w:val="C-%1.%2.%3.%4.%5"/>
      <w:lvlJc w:val="left"/>
      <w:pPr>
        <w:tabs>
          <w:tab w:val="num" w:pos="0"/>
        </w:tabs>
        <w:ind w:left="709" w:hanging="709"/>
      </w:pPr>
    </w:lvl>
    <w:lvl w:ilvl="5">
      <w:start w:val="1"/>
      <w:numFmt w:val="decimal"/>
      <w:lvlText w:val="C-%1.%2.%3.%4.%5.%6"/>
      <w:lvlJc w:val="left"/>
      <w:pPr>
        <w:tabs>
          <w:tab w:val="num" w:pos="0"/>
        </w:tabs>
        <w:ind w:left="709" w:hanging="709"/>
      </w:pPr>
    </w:lvl>
    <w:lvl w:ilvl="6">
      <w:start w:val="1"/>
      <w:numFmt w:val="decimal"/>
      <w:lvlText w:val="%1.%2.%3.%4.%5.%6.%7"/>
      <w:lvlJc w:val="left"/>
      <w:pPr>
        <w:tabs>
          <w:tab w:val="num" w:pos="0"/>
        </w:tabs>
        <w:ind w:left="709" w:hanging="709"/>
      </w:pPr>
    </w:lvl>
    <w:lvl w:ilvl="7">
      <w:start w:val="1"/>
      <w:numFmt w:val="decimal"/>
      <w:lvlText w:val="%1.%2.%3.%4.%5.%6.%7.%8"/>
      <w:lvlJc w:val="left"/>
      <w:pPr>
        <w:tabs>
          <w:tab w:val="num" w:pos="0"/>
        </w:tabs>
        <w:ind w:left="709" w:hanging="709"/>
      </w:pPr>
    </w:lvl>
    <w:lvl w:ilvl="8">
      <w:start w:val="1"/>
      <w:numFmt w:val="decimal"/>
      <w:lvlText w:val="%1.%2.%3.%4.%5.%6.%7.%8.%9"/>
      <w:lvlJc w:val="left"/>
      <w:pPr>
        <w:tabs>
          <w:tab w:val="num" w:pos="0"/>
        </w:tabs>
        <w:ind w:left="709" w:hanging="709"/>
      </w:pPr>
    </w:lvl>
  </w:abstractNum>
  <w:abstractNum w:abstractNumId="238" w15:restartNumberingAfterBreak="0">
    <w:nsid w:val="6FE1570B"/>
    <w:multiLevelType w:val="multilevel"/>
    <w:tmpl w:val="B7584E52"/>
    <w:lvl w:ilvl="0">
      <w:start w:val="1"/>
      <w:numFmt w:val="decimal"/>
      <w:lvlText w:val="B-%1"/>
      <w:lvlJc w:val="left"/>
      <w:pPr>
        <w:tabs>
          <w:tab w:val="num" w:pos="0"/>
        </w:tabs>
        <w:ind w:left="709" w:hanging="709"/>
      </w:pPr>
      <w:rPr>
        <w:rFonts w:hint="default"/>
      </w:rPr>
    </w:lvl>
    <w:lvl w:ilvl="1">
      <w:start w:val="1"/>
      <w:numFmt w:val="decimal"/>
      <w:lvlText w:val="B-%1.%2"/>
      <w:lvlJc w:val="left"/>
      <w:pPr>
        <w:tabs>
          <w:tab w:val="num" w:pos="0"/>
        </w:tabs>
        <w:ind w:left="709" w:hanging="709"/>
      </w:pPr>
      <w:rPr>
        <w:rFonts w:hint="default"/>
        <w:i w:val="0"/>
      </w:rPr>
    </w:lvl>
    <w:lvl w:ilvl="2">
      <w:start w:val="1"/>
      <w:numFmt w:val="decimal"/>
      <w:lvlText w:val="B-%1.%2.%3"/>
      <w:lvlJc w:val="left"/>
      <w:pPr>
        <w:tabs>
          <w:tab w:val="num" w:pos="0"/>
        </w:tabs>
        <w:ind w:left="709" w:hanging="709"/>
      </w:pPr>
      <w:rPr>
        <w:rFonts w:hint="default"/>
      </w:rPr>
    </w:lvl>
    <w:lvl w:ilvl="3">
      <w:start w:val="1"/>
      <w:numFmt w:val="decimal"/>
      <w:lvlText w:val="B-%1.%2.%3.%4"/>
      <w:lvlJc w:val="left"/>
      <w:pPr>
        <w:tabs>
          <w:tab w:val="num" w:pos="0"/>
        </w:tabs>
        <w:ind w:left="709" w:hanging="709"/>
      </w:pPr>
      <w:rPr>
        <w:rFonts w:hint="default"/>
      </w:rPr>
    </w:lvl>
    <w:lvl w:ilvl="4">
      <w:start w:val="1"/>
      <w:numFmt w:val="decimal"/>
      <w:lvlText w:val="B-%1.%2.%3.%4.%5"/>
      <w:lvlJc w:val="left"/>
      <w:pPr>
        <w:tabs>
          <w:tab w:val="num" w:pos="0"/>
        </w:tabs>
        <w:ind w:left="709" w:hanging="709"/>
      </w:pPr>
      <w:rPr>
        <w:rFonts w:hint="default"/>
      </w:rPr>
    </w:lvl>
    <w:lvl w:ilvl="5">
      <w:start w:val="1"/>
      <w:numFmt w:val="decimal"/>
      <w:lvlText w:val="B-%1.%2.%3.%4.%5.%6"/>
      <w:lvlJc w:val="left"/>
      <w:pPr>
        <w:tabs>
          <w:tab w:val="num" w:pos="0"/>
        </w:tabs>
        <w:ind w:left="709" w:hanging="709"/>
      </w:pPr>
      <w:rPr>
        <w:rFonts w:hint="default"/>
      </w:rPr>
    </w:lvl>
    <w:lvl w:ilvl="6">
      <w:start w:val="1"/>
      <w:numFmt w:val="decimal"/>
      <w:lvlText w:val="B-%1.%2.%3.%4.%5.%6.%7"/>
      <w:lvlJc w:val="left"/>
      <w:pPr>
        <w:tabs>
          <w:tab w:val="num" w:pos="0"/>
        </w:tabs>
        <w:ind w:left="709" w:hanging="709"/>
      </w:pPr>
      <w:rPr>
        <w:rFonts w:hint="default"/>
      </w:rPr>
    </w:lvl>
    <w:lvl w:ilvl="7">
      <w:start w:val="1"/>
      <w:numFmt w:val="decimal"/>
      <w:lvlText w:val="B-%1.%2.%3.%4.%5.%6.%7.%8"/>
      <w:lvlJc w:val="left"/>
      <w:pPr>
        <w:tabs>
          <w:tab w:val="num" w:pos="0"/>
        </w:tabs>
        <w:ind w:left="709" w:hanging="709"/>
      </w:pPr>
      <w:rPr>
        <w:rFonts w:hint="default"/>
      </w:rPr>
    </w:lvl>
    <w:lvl w:ilvl="8">
      <w:start w:val="1"/>
      <w:numFmt w:val="decimal"/>
      <w:lvlText w:val="B-%1.%2.%3.%4.%5.%6.%7.%8.%9"/>
      <w:lvlJc w:val="left"/>
      <w:pPr>
        <w:tabs>
          <w:tab w:val="num" w:pos="0"/>
        </w:tabs>
        <w:ind w:left="709" w:hanging="709"/>
      </w:pPr>
      <w:rPr>
        <w:rFonts w:hint="default"/>
      </w:rPr>
    </w:lvl>
  </w:abstractNum>
  <w:abstractNum w:abstractNumId="239" w15:restartNumberingAfterBreak="0">
    <w:nsid w:val="70036414"/>
    <w:multiLevelType w:val="multilevel"/>
    <w:tmpl w:val="68A4DF96"/>
    <w:lvl w:ilvl="0">
      <w:start w:val="1"/>
      <w:numFmt w:val="decimal"/>
      <w:lvlText w:val="C-%1"/>
      <w:lvlJc w:val="left"/>
      <w:pPr>
        <w:tabs>
          <w:tab w:val="num" w:pos="0"/>
        </w:tabs>
        <w:ind w:left="709" w:hanging="709"/>
      </w:pPr>
    </w:lvl>
    <w:lvl w:ilvl="1">
      <w:start w:val="1"/>
      <w:numFmt w:val="decimal"/>
      <w:lvlText w:val="C-%1.%2"/>
      <w:lvlJc w:val="left"/>
      <w:pPr>
        <w:tabs>
          <w:tab w:val="num" w:pos="0"/>
        </w:tabs>
        <w:ind w:left="709" w:hanging="709"/>
      </w:pPr>
      <w:rPr>
        <w:i w:val="0"/>
      </w:rPr>
    </w:lvl>
    <w:lvl w:ilvl="2">
      <w:start w:val="1"/>
      <w:numFmt w:val="decimal"/>
      <w:lvlText w:val="C-%1.%2.%3"/>
      <w:lvlJc w:val="left"/>
      <w:pPr>
        <w:tabs>
          <w:tab w:val="num" w:pos="0"/>
        </w:tabs>
        <w:ind w:left="709" w:hanging="709"/>
      </w:pPr>
    </w:lvl>
    <w:lvl w:ilvl="3">
      <w:start w:val="1"/>
      <w:numFmt w:val="decimal"/>
      <w:lvlText w:val="C-%1.%2.%3.%4"/>
      <w:lvlJc w:val="left"/>
      <w:pPr>
        <w:tabs>
          <w:tab w:val="num" w:pos="0"/>
        </w:tabs>
        <w:ind w:left="709" w:hanging="709"/>
      </w:pPr>
    </w:lvl>
    <w:lvl w:ilvl="4">
      <w:start w:val="1"/>
      <w:numFmt w:val="decimal"/>
      <w:lvlText w:val="C-%1.%2.%3.%4.%5"/>
      <w:lvlJc w:val="left"/>
      <w:pPr>
        <w:tabs>
          <w:tab w:val="num" w:pos="0"/>
        </w:tabs>
        <w:ind w:left="709" w:hanging="709"/>
      </w:pPr>
    </w:lvl>
    <w:lvl w:ilvl="5">
      <w:start w:val="1"/>
      <w:numFmt w:val="decimal"/>
      <w:lvlText w:val="C-%1.%2.%3.%4.%5.%6"/>
      <w:lvlJc w:val="left"/>
      <w:pPr>
        <w:tabs>
          <w:tab w:val="num" w:pos="0"/>
        </w:tabs>
        <w:ind w:left="709" w:hanging="709"/>
      </w:pPr>
    </w:lvl>
    <w:lvl w:ilvl="6">
      <w:start w:val="1"/>
      <w:numFmt w:val="decimal"/>
      <w:lvlText w:val="%1.%2.%3.%4.%5.%6.%7"/>
      <w:lvlJc w:val="left"/>
      <w:pPr>
        <w:tabs>
          <w:tab w:val="num" w:pos="0"/>
        </w:tabs>
        <w:ind w:left="709" w:hanging="709"/>
      </w:pPr>
    </w:lvl>
    <w:lvl w:ilvl="7">
      <w:start w:val="1"/>
      <w:numFmt w:val="decimal"/>
      <w:lvlText w:val="%1.%2.%3.%4.%5.%6.%7.%8"/>
      <w:lvlJc w:val="left"/>
      <w:pPr>
        <w:tabs>
          <w:tab w:val="num" w:pos="0"/>
        </w:tabs>
        <w:ind w:left="709" w:hanging="709"/>
      </w:pPr>
    </w:lvl>
    <w:lvl w:ilvl="8">
      <w:start w:val="1"/>
      <w:numFmt w:val="decimal"/>
      <w:lvlText w:val="%1.%2.%3.%4.%5.%6.%7.%8.%9"/>
      <w:lvlJc w:val="left"/>
      <w:pPr>
        <w:tabs>
          <w:tab w:val="num" w:pos="0"/>
        </w:tabs>
        <w:ind w:left="709" w:hanging="709"/>
      </w:pPr>
    </w:lvl>
  </w:abstractNum>
  <w:abstractNum w:abstractNumId="240" w15:restartNumberingAfterBreak="0">
    <w:nsid w:val="70582B3B"/>
    <w:multiLevelType w:val="multilevel"/>
    <w:tmpl w:val="697633A4"/>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41" w15:restartNumberingAfterBreak="0">
    <w:nsid w:val="70B510AE"/>
    <w:multiLevelType w:val="multilevel"/>
    <w:tmpl w:val="B7584E52"/>
    <w:lvl w:ilvl="0">
      <w:start w:val="1"/>
      <w:numFmt w:val="decimal"/>
      <w:lvlText w:val="B-%1"/>
      <w:lvlJc w:val="left"/>
      <w:pPr>
        <w:tabs>
          <w:tab w:val="num" w:pos="0"/>
        </w:tabs>
        <w:ind w:left="709" w:hanging="709"/>
      </w:pPr>
      <w:rPr>
        <w:rFonts w:hint="default"/>
      </w:rPr>
    </w:lvl>
    <w:lvl w:ilvl="1">
      <w:start w:val="1"/>
      <w:numFmt w:val="decimal"/>
      <w:lvlText w:val="B-%1.%2"/>
      <w:lvlJc w:val="left"/>
      <w:pPr>
        <w:tabs>
          <w:tab w:val="num" w:pos="0"/>
        </w:tabs>
        <w:ind w:left="709" w:hanging="709"/>
      </w:pPr>
      <w:rPr>
        <w:rFonts w:hint="default"/>
        <w:i w:val="0"/>
      </w:rPr>
    </w:lvl>
    <w:lvl w:ilvl="2">
      <w:start w:val="1"/>
      <w:numFmt w:val="decimal"/>
      <w:lvlText w:val="B-%1.%2.%3"/>
      <w:lvlJc w:val="left"/>
      <w:pPr>
        <w:tabs>
          <w:tab w:val="num" w:pos="0"/>
        </w:tabs>
        <w:ind w:left="709" w:hanging="709"/>
      </w:pPr>
      <w:rPr>
        <w:rFonts w:hint="default"/>
      </w:rPr>
    </w:lvl>
    <w:lvl w:ilvl="3">
      <w:start w:val="1"/>
      <w:numFmt w:val="decimal"/>
      <w:lvlText w:val="B-%1.%2.%3.%4"/>
      <w:lvlJc w:val="left"/>
      <w:pPr>
        <w:tabs>
          <w:tab w:val="num" w:pos="0"/>
        </w:tabs>
        <w:ind w:left="709" w:hanging="709"/>
      </w:pPr>
      <w:rPr>
        <w:rFonts w:hint="default"/>
      </w:rPr>
    </w:lvl>
    <w:lvl w:ilvl="4">
      <w:start w:val="1"/>
      <w:numFmt w:val="decimal"/>
      <w:lvlText w:val="B-%1.%2.%3.%4.%5"/>
      <w:lvlJc w:val="left"/>
      <w:pPr>
        <w:tabs>
          <w:tab w:val="num" w:pos="0"/>
        </w:tabs>
        <w:ind w:left="709" w:hanging="709"/>
      </w:pPr>
      <w:rPr>
        <w:rFonts w:hint="default"/>
      </w:rPr>
    </w:lvl>
    <w:lvl w:ilvl="5">
      <w:start w:val="1"/>
      <w:numFmt w:val="decimal"/>
      <w:lvlText w:val="B-%1.%2.%3.%4.%5.%6"/>
      <w:lvlJc w:val="left"/>
      <w:pPr>
        <w:tabs>
          <w:tab w:val="num" w:pos="0"/>
        </w:tabs>
        <w:ind w:left="709" w:hanging="709"/>
      </w:pPr>
      <w:rPr>
        <w:rFonts w:hint="default"/>
      </w:rPr>
    </w:lvl>
    <w:lvl w:ilvl="6">
      <w:start w:val="1"/>
      <w:numFmt w:val="decimal"/>
      <w:lvlText w:val="B-%1.%2.%3.%4.%5.%6.%7"/>
      <w:lvlJc w:val="left"/>
      <w:pPr>
        <w:tabs>
          <w:tab w:val="num" w:pos="0"/>
        </w:tabs>
        <w:ind w:left="709" w:hanging="709"/>
      </w:pPr>
      <w:rPr>
        <w:rFonts w:hint="default"/>
      </w:rPr>
    </w:lvl>
    <w:lvl w:ilvl="7">
      <w:start w:val="1"/>
      <w:numFmt w:val="decimal"/>
      <w:lvlText w:val="B-%1.%2.%3.%4.%5.%6.%7.%8"/>
      <w:lvlJc w:val="left"/>
      <w:pPr>
        <w:tabs>
          <w:tab w:val="num" w:pos="0"/>
        </w:tabs>
        <w:ind w:left="709" w:hanging="709"/>
      </w:pPr>
      <w:rPr>
        <w:rFonts w:hint="default"/>
      </w:rPr>
    </w:lvl>
    <w:lvl w:ilvl="8">
      <w:start w:val="1"/>
      <w:numFmt w:val="decimal"/>
      <w:lvlText w:val="B-%1.%2.%3.%4.%5.%6.%7.%8.%9"/>
      <w:lvlJc w:val="left"/>
      <w:pPr>
        <w:tabs>
          <w:tab w:val="num" w:pos="0"/>
        </w:tabs>
        <w:ind w:left="709" w:hanging="709"/>
      </w:pPr>
      <w:rPr>
        <w:rFonts w:hint="default"/>
      </w:rPr>
    </w:lvl>
  </w:abstractNum>
  <w:abstractNum w:abstractNumId="242" w15:restartNumberingAfterBreak="0">
    <w:nsid w:val="711617D8"/>
    <w:multiLevelType w:val="multilevel"/>
    <w:tmpl w:val="B7584E52"/>
    <w:lvl w:ilvl="0">
      <w:start w:val="1"/>
      <w:numFmt w:val="decimal"/>
      <w:lvlText w:val="B-%1"/>
      <w:lvlJc w:val="left"/>
      <w:pPr>
        <w:tabs>
          <w:tab w:val="num" w:pos="0"/>
        </w:tabs>
        <w:ind w:left="709" w:hanging="709"/>
      </w:pPr>
      <w:rPr>
        <w:rFonts w:hint="default"/>
      </w:rPr>
    </w:lvl>
    <w:lvl w:ilvl="1">
      <w:start w:val="1"/>
      <w:numFmt w:val="decimal"/>
      <w:lvlText w:val="B-%1.%2"/>
      <w:lvlJc w:val="left"/>
      <w:pPr>
        <w:tabs>
          <w:tab w:val="num" w:pos="0"/>
        </w:tabs>
        <w:ind w:left="709" w:hanging="709"/>
      </w:pPr>
      <w:rPr>
        <w:rFonts w:hint="default"/>
        <w:i w:val="0"/>
      </w:rPr>
    </w:lvl>
    <w:lvl w:ilvl="2">
      <w:start w:val="1"/>
      <w:numFmt w:val="decimal"/>
      <w:lvlText w:val="B-%1.%2.%3"/>
      <w:lvlJc w:val="left"/>
      <w:pPr>
        <w:tabs>
          <w:tab w:val="num" w:pos="0"/>
        </w:tabs>
        <w:ind w:left="709" w:hanging="709"/>
      </w:pPr>
      <w:rPr>
        <w:rFonts w:hint="default"/>
      </w:rPr>
    </w:lvl>
    <w:lvl w:ilvl="3">
      <w:start w:val="1"/>
      <w:numFmt w:val="decimal"/>
      <w:lvlText w:val="B-%1.%2.%3.%4"/>
      <w:lvlJc w:val="left"/>
      <w:pPr>
        <w:tabs>
          <w:tab w:val="num" w:pos="0"/>
        </w:tabs>
        <w:ind w:left="709" w:hanging="709"/>
      </w:pPr>
      <w:rPr>
        <w:rFonts w:hint="default"/>
      </w:rPr>
    </w:lvl>
    <w:lvl w:ilvl="4">
      <w:start w:val="1"/>
      <w:numFmt w:val="decimal"/>
      <w:lvlText w:val="B-%1.%2.%3.%4.%5"/>
      <w:lvlJc w:val="left"/>
      <w:pPr>
        <w:tabs>
          <w:tab w:val="num" w:pos="0"/>
        </w:tabs>
        <w:ind w:left="709" w:hanging="709"/>
      </w:pPr>
      <w:rPr>
        <w:rFonts w:hint="default"/>
      </w:rPr>
    </w:lvl>
    <w:lvl w:ilvl="5">
      <w:start w:val="1"/>
      <w:numFmt w:val="decimal"/>
      <w:lvlText w:val="B-%1.%2.%3.%4.%5.%6"/>
      <w:lvlJc w:val="left"/>
      <w:pPr>
        <w:tabs>
          <w:tab w:val="num" w:pos="0"/>
        </w:tabs>
        <w:ind w:left="709" w:hanging="709"/>
      </w:pPr>
      <w:rPr>
        <w:rFonts w:hint="default"/>
      </w:rPr>
    </w:lvl>
    <w:lvl w:ilvl="6">
      <w:start w:val="1"/>
      <w:numFmt w:val="decimal"/>
      <w:lvlText w:val="B-%1.%2.%3.%4.%5.%6.%7"/>
      <w:lvlJc w:val="left"/>
      <w:pPr>
        <w:tabs>
          <w:tab w:val="num" w:pos="0"/>
        </w:tabs>
        <w:ind w:left="709" w:hanging="709"/>
      </w:pPr>
      <w:rPr>
        <w:rFonts w:hint="default"/>
      </w:rPr>
    </w:lvl>
    <w:lvl w:ilvl="7">
      <w:start w:val="1"/>
      <w:numFmt w:val="decimal"/>
      <w:lvlText w:val="B-%1.%2.%3.%4.%5.%6.%7.%8"/>
      <w:lvlJc w:val="left"/>
      <w:pPr>
        <w:tabs>
          <w:tab w:val="num" w:pos="0"/>
        </w:tabs>
        <w:ind w:left="709" w:hanging="709"/>
      </w:pPr>
      <w:rPr>
        <w:rFonts w:hint="default"/>
      </w:rPr>
    </w:lvl>
    <w:lvl w:ilvl="8">
      <w:start w:val="1"/>
      <w:numFmt w:val="decimal"/>
      <w:lvlText w:val="B-%1.%2.%3.%4.%5.%6.%7.%8.%9"/>
      <w:lvlJc w:val="left"/>
      <w:pPr>
        <w:tabs>
          <w:tab w:val="num" w:pos="0"/>
        </w:tabs>
        <w:ind w:left="709" w:hanging="709"/>
      </w:pPr>
      <w:rPr>
        <w:rFonts w:hint="default"/>
      </w:rPr>
    </w:lvl>
  </w:abstractNum>
  <w:abstractNum w:abstractNumId="243" w15:restartNumberingAfterBreak="0">
    <w:nsid w:val="719F2864"/>
    <w:multiLevelType w:val="hybridMultilevel"/>
    <w:tmpl w:val="70086B3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4" w15:restartNumberingAfterBreak="0">
    <w:nsid w:val="72270CAA"/>
    <w:multiLevelType w:val="multilevel"/>
    <w:tmpl w:val="192AE6E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45" w15:restartNumberingAfterBreak="0">
    <w:nsid w:val="72D94335"/>
    <w:multiLevelType w:val="multilevel"/>
    <w:tmpl w:val="B7584E52"/>
    <w:lvl w:ilvl="0">
      <w:start w:val="1"/>
      <w:numFmt w:val="decimal"/>
      <w:lvlText w:val="B-%1"/>
      <w:lvlJc w:val="left"/>
      <w:pPr>
        <w:tabs>
          <w:tab w:val="num" w:pos="0"/>
        </w:tabs>
        <w:ind w:left="709" w:hanging="709"/>
      </w:pPr>
      <w:rPr>
        <w:rFonts w:hint="default"/>
      </w:rPr>
    </w:lvl>
    <w:lvl w:ilvl="1">
      <w:start w:val="1"/>
      <w:numFmt w:val="decimal"/>
      <w:lvlText w:val="B-%1.%2"/>
      <w:lvlJc w:val="left"/>
      <w:pPr>
        <w:tabs>
          <w:tab w:val="num" w:pos="0"/>
        </w:tabs>
        <w:ind w:left="709" w:hanging="709"/>
      </w:pPr>
      <w:rPr>
        <w:rFonts w:hint="default"/>
        <w:i w:val="0"/>
      </w:rPr>
    </w:lvl>
    <w:lvl w:ilvl="2">
      <w:start w:val="1"/>
      <w:numFmt w:val="decimal"/>
      <w:lvlText w:val="B-%1.%2.%3"/>
      <w:lvlJc w:val="left"/>
      <w:pPr>
        <w:tabs>
          <w:tab w:val="num" w:pos="0"/>
        </w:tabs>
        <w:ind w:left="709" w:hanging="709"/>
      </w:pPr>
      <w:rPr>
        <w:rFonts w:hint="default"/>
      </w:rPr>
    </w:lvl>
    <w:lvl w:ilvl="3">
      <w:start w:val="1"/>
      <w:numFmt w:val="decimal"/>
      <w:lvlText w:val="B-%1.%2.%3.%4"/>
      <w:lvlJc w:val="left"/>
      <w:pPr>
        <w:tabs>
          <w:tab w:val="num" w:pos="0"/>
        </w:tabs>
        <w:ind w:left="709" w:hanging="709"/>
      </w:pPr>
      <w:rPr>
        <w:rFonts w:hint="default"/>
      </w:rPr>
    </w:lvl>
    <w:lvl w:ilvl="4">
      <w:start w:val="1"/>
      <w:numFmt w:val="decimal"/>
      <w:lvlText w:val="B-%1.%2.%3.%4.%5"/>
      <w:lvlJc w:val="left"/>
      <w:pPr>
        <w:tabs>
          <w:tab w:val="num" w:pos="0"/>
        </w:tabs>
        <w:ind w:left="709" w:hanging="709"/>
      </w:pPr>
      <w:rPr>
        <w:rFonts w:hint="default"/>
      </w:rPr>
    </w:lvl>
    <w:lvl w:ilvl="5">
      <w:start w:val="1"/>
      <w:numFmt w:val="decimal"/>
      <w:lvlText w:val="B-%1.%2.%3.%4.%5.%6"/>
      <w:lvlJc w:val="left"/>
      <w:pPr>
        <w:tabs>
          <w:tab w:val="num" w:pos="0"/>
        </w:tabs>
        <w:ind w:left="709" w:hanging="709"/>
      </w:pPr>
      <w:rPr>
        <w:rFonts w:hint="default"/>
      </w:rPr>
    </w:lvl>
    <w:lvl w:ilvl="6">
      <w:start w:val="1"/>
      <w:numFmt w:val="decimal"/>
      <w:lvlText w:val="B-%1.%2.%3.%4.%5.%6.%7"/>
      <w:lvlJc w:val="left"/>
      <w:pPr>
        <w:tabs>
          <w:tab w:val="num" w:pos="0"/>
        </w:tabs>
        <w:ind w:left="709" w:hanging="709"/>
      </w:pPr>
      <w:rPr>
        <w:rFonts w:hint="default"/>
      </w:rPr>
    </w:lvl>
    <w:lvl w:ilvl="7">
      <w:start w:val="1"/>
      <w:numFmt w:val="decimal"/>
      <w:lvlText w:val="B-%1.%2.%3.%4.%5.%6.%7.%8"/>
      <w:lvlJc w:val="left"/>
      <w:pPr>
        <w:tabs>
          <w:tab w:val="num" w:pos="0"/>
        </w:tabs>
        <w:ind w:left="709" w:hanging="709"/>
      </w:pPr>
      <w:rPr>
        <w:rFonts w:hint="default"/>
      </w:rPr>
    </w:lvl>
    <w:lvl w:ilvl="8">
      <w:start w:val="1"/>
      <w:numFmt w:val="decimal"/>
      <w:lvlText w:val="B-%1.%2.%3.%4.%5.%6.%7.%8.%9"/>
      <w:lvlJc w:val="left"/>
      <w:pPr>
        <w:tabs>
          <w:tab w:val="num" w:pos="0"/>
        </w:tabs>
        <w:ind w:left="709" w:hanging="709"/>
      </w:pPr>
      <w:rPr>
        <w:rFonts w:hint="default"/>
      </w:rPr>
    </w:lvl>
  </w:abstractNum>
  <w:abstractNum w:abstractNumId="246" w15:restartNumberingAfterBreak="0">
    <w:nsid w:val="737A7193"/>
    <w:multiLevelType w:val="multilevel"/>
    <w:tmpl w:val="B7584E52"/>
    <w:lvl w:ilvl="0">
      <w:start w:val="1"/>
      <w:numFmt w:val="decimal"/>
      <w:lvlText w:val="B-%1"/>
      <w:lvlJc w:val="left"/>
      <w:pPr>
        <w:tabs>
          <w:tab w:val="num" w:pos="0"/>
        </w:tabs>
        <w:ind w:left="709" w:hanging="709"/>
      </w:pPr>
      <w:rPr>
        <w:rFonts w:hint="default"/>
      </w:rPr>
    </w:lvl>
    <w:lvl w:ilvl="1">
      <w:start w:val="1"/>
      <w:numFmt w:val="decimal"/>
      <w:lvlText w:val="B-%1.%2"/>
      <w:lvlJc w:val="left"/>
      <w:pPr>
        <w:tabs>
          <w:tab w:val="num" w:pos="0"/>
        </w:tabs>
        <w:ind w:left="709" w:hanging="709"/>
      </w:pPr>
      <w:rPr>
        <w:rFonts w:hint="default"/>
        <w:i w:val="0"/>
      </w:rPr>
    </w:lvl>
    <w:lvl w:ilvl="2">
      <w:start w:val="1"/>
      <w:numFmt w:val="decimal"/>
      <w:lvlText w:val="B-%1.%2.%3"/>
      <w:lvlJc w:val="left"/>
      <w:pPr>
        <w:tabs>
          <w:tab w:val="num" w:pos="0"/>
        </w:tabs>
        <w:ind w:left="709" w:hanging="709"/>
      </w:pPr>
      <w:rPr>
        <w:rFonts w:hint="default"/>
      </w:rPr>
    </w:lvl>
    <w:lvl w:ilvl="3">
      <w:start w:val="1"/>
      <w:numFmt w:val="decimal"/>
      <w:lvlText w:val="B-%1.%2.%3.%4"/>
      <w:lvlJc w:val="left"/>
      <w:pPr>
        <w:tabs>
          <w:tab w:val="num" w:pos="0"/>
        </w:tabs>
        <w:ind w:left="709" w:hanging="709"/>
      </w:pPr>
      <w:rPr>
        <w:rFonts w:hint="default"/>
      </w:rPr>
    </w:lvl>
    <w:lvl w:ilvl="4">
      <w:start w:val="1"/>
      <w:numFmt w:val="decimal"/>
      <w:lvlText w:val="B-%1.%2.%3.%4.%5"/>
      <w:lvlJc w:val="left"/>
      <w:pPr>
        <w:tabs>
          <w:tab w:val="num" w:pos="0"/>
        </w:tabs>
        <w:ind w:left="709" w:hanging="709"/>
      </w:pPr>
      <w:rPr>
        <w:rFonts w:hint="default"/>
      </w:rPr>
    </w:lvl>
    <w:lvl w:ilvl="5">
      <w:start w:val="1"/>
      <w:numFmt w:val="decimal"/>
      <w:lvlText w:val="B-%1.%2.%3.%4.%5.%6"/>
      <w:lvlJc w:val="left"/>
      <w:pPr>
        <w:tabs>
          <w:tab w:val="num" w:pos="0"/>
        </w:tabs>
        <w:ind w:left="709" w:hanging="709"/>
      </w:pPr>
      <w:rPr>
        <w:rFonts w:hint="default"/>
      </w:rPr>
    </w:lvl>
    <w:lvl w:ilvl="6">
      <w:start w:val="1"/>
      <w:numFmt w:val="decimal"/>
      <w:lvlText w:val="B-%1.%2.%3.%4.%5.%6.%7"/>
      <w:lvlJc w:val="left"/>
      <w:pPr>
        <w:tabs>
          <w:tab w:val="num" w:pos="0"/>
        </w:tabs>
        <w:ind w:left="709" w:hanging="709"/>
      </w:pPr>
      <w:rPr>
        <w:rFonts w:hint="default"/>
      </w:rPr>
    </w:lvl>
    <w:lvl w:ilvl="7">
      <w:start w:val="1"/>
      <w:numFmt w:val="decimal"/>
      <w:lvlText w:val="B-%1.%2.%3.%4.%5.%6.%7.%8"/>
      <w:lvlJc w:val="left"/>
      <w:pPr>
        <w:tabs>
          <w:tab w:val="num" w:pos="0"/>
        </w:tabs>
        <w:ind w:left="709" w:hanging="709"/>
      </w:pPr>
      <w:rPr>
        <w:rFonts w:hint="default"/>
      </w:rPr>
    </w:lvl>
    <w:lvl w:ilvl="8">
      <w:start w:val="1"/>
      <w:numFmt w:val="decimal"/>
      <w:lvlText w:val="B-%1.%2.%3.%4.%5.%6.%7.%8.%9"/>
      <w:lvlJc w:val="left"/>
      <w:pPr>
        <w:tabs>
          <w:tab w:val="num" w:pos="0"/>
        </w:tabs>
        <w:ind w:left="709" w:hanging="709"/>
      </w:pPr>
      <w:rPr>
        <w:rFonts w:hint="default"/>
      </w:rPr>
    </w:lvl>
  </w:abstractNum>
  <w:abstractNum w:abstractNumId="247" w15:restartNumberingAfterBreak="0">
    <w:nsid w:val="73D21800"/>
    <w:multiLevelType w:val="hybridMultilevel"/>
    <w:tmpl w:val="E794C6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8" w15:restartNumberingAfterBreak="0">
    <w:nsid w:val="74D14D58"/>
    <w:multiLevelType w:val="multilevel"/>
    <w:tmpl w:val="B1ACC39E"/>
    <w:lvl w:ilvl="0">
      <w:start w:val="1"/>
      <w:numFmt w:val="decimal"/>
      <w:pStyle w:val="HeadingA1"/>
      <w:lvlText w:val="A-%1"/>
      <w:lvlJc w:val="left"/>
      <w:pPr>
        <w:tabs>
          <w:tab w:val="num" w:pos="0"/>
        </w:tabs>
        <w:ind w:left="709" w:hanging="709"/>
      </w:pPr>
      <w:rPr>
        <w:rFonts w:hint="default"/>
        <w:b/>
      </w:rPr>
    </w:lvl>
    <w:lvl w:ilvl="1">
      <w:start w:val="1"/>
      <w:numFmt w:val="decimal"/>
      <w:pStyle w:val="HeadingA2"/>
      <w:lvlText w:val="A-%1.%2"/>
      <w:lvlJc w:val="left"/>
      <w:pPr>
        <w:tabs>
          <w:tab w:val="num" w:pos="0"/>
        </w:tabs>
        <w:ind w:left="709" w:hanging="709"/>
      </w:pPr>
      <w:rPr>
        <w:rFonts w:hint="default"/>
        <w:b/>
        <w:i w:val="0"/>
        <w:color w:val="auto"/>
        <w:sz w:val="22"/>
        <w:szCs w:val="22"/>
      </w:rPr>
    </w:lvl>
    <w:lvl w:ilvl="2">
      <w:start w:val="1"/>
      <w:numFmt w:val="decimal"/>
      <w:pStyle w:val="HeadingA3"/>
      <w:lvlText w:val="A-%1.%2.%3"/>
      <w:lvlJc w:val="left"/>
      <w:pPr>
        <w:tabs>
          <w:tab w:val="num" w:pos="0"/>
        </w:tabs>
        <w:ind w:left="709" w:hanging="709"/>
      </w:pPr>
      <w:rPr>
        <w:rFonts w:hint="default"/>
        <w:b/>
        <w:color w:val="auto"/>
        <w:sz w:val="20"/>
        <w:szCs w:val="20"/>
      </w:rPr>
    </w:lvl>
    <w:lvl w:ilvl="3">
      <w:start w:val="1"/>
      <w:numFmt w:val="decimal"/>
      <w:pStyle w:val="HeadingA4"/>
      <w:lvlText w:val="A-%1.%2.%3.%4"/>
      <w:lvlJc w:val="left"/>
      <w:pPr>
        <w:tabs>
          <w:tab w:val="num" w:pos="1080"/>
        </w:tabs>
        <w:ind w:left="709" w:hanging="709"/>
      </w:pPr>
      <w:rPr>
        <w:rFonts w:hint="default"/>
        <w:b/>
        <w:sz w:val="20"/>
        <w:szCs w:val="20"/>
      </w:rPr>
    </w:lvl>
    <w:lvl w:ilvl="4">
      <w:start w:val="1"/>
      <w:numFmt w:val="decimal"/>
      <w:pStyle w:val="HeadingA5"/>
      <w:lvlText w:val="A-%1.%2.%3.%4.%5"/>
      <w:lvlJc w:val="left"/>
      <w:pPr>
        <w:tabs>
          <w:tab w:val="num" w:pos="1080"/>
        </w:tabs>
        <w:ind w:left="709" w:hanging="709"/>
      </w:pPr>
      <w:rPr>
        <w:rFonts w:hint="default"/>
        <w:b/>
        <w:sz w:val="20"/>
        <w:szCs w:val="20"/>
      </w:rPr>
    </w:lvl>
    <w:lvl w:ilvl="5">
      <w:start w:val="1"/>
      <w:numFmt w:val="decimal"/>
      <w:lvlText w:val="A-%1.%2.%3.%4.%5.%6"/>
      <w:lvlJc w:val="left"/>
      <w:pPr>
        <w:tabs>
          <w:tab w:val="num" w:pos="0"/>
        </w:tabs>
        <w:ind w:left="709" w:hanging="709"/>
      </w:pPr>
      <w:rPr>
        <w:rFonts w:hint="default"/>
      </w:rPr>
    </w:lvl>
    <w:lvl w:ilvl="6">
      <w:start w:val="1"/>
      <w:numFmt w:val="decimal"/>
      <w:lvlText w:val="A-%1.%2.%3.%4.%5.%6.%7"/>
      <w:lvlJc w:val="left"/>
      <w:pPr>
        <w:tabs>
          <w:tab w:val="num" w:pos="0"/>
        </w:tabs>
        <w:ind w:left="709" w:hanging="709"/>
      </w:pPr>
      <w:rPr>
        <w:rFonts w:hint="default"/>
      </w:rPr>
    </w:lvl>
    <w:lvl w:ilvl="7">
      <w:start w:val="1"/>
      <w:numFmt w:val="decimal"/>
      <w:lvlText w:val="A-%1.%2.%3.%4.%5.%6.%7.%8"/>
      <w:lvlJc w:val="left"/>
      <w:pPr>
        <w:tabs>
          <w:tab w:val="num" w:pos="0"/>
        </w:tabs>
        <w:ind w:left="709" w:hanging="709"/>
      </w:pPr>
      <w:rPr>
        <w:rFonts w:hint="default"/>
      </w:rPr>
    </w:lvl>
    <w:lvl w:ilvl="8">
      <w:start w:val="1"/>
      <w:numFmt w:val="decimal"/>
      <w:lvlText w:val="A-%1.%2.%3.%4.%5.%6.%7.%8.%9"/>
      <w:lvlJc w:val="left"/>
      <w:pPr>
        <w:tabs>
          <w:tab w:val="num" w:pos="0"/>
        </w:tabs>
        <w:ind w:left="709" w:hanging="709"/>
      </w:pPr>
      <w:rPr>
        <w:rFonts w:hint="default"/>
      </w:rPr>
    </w:lvl>
  </w:abstractNum>
  <w:abstractNum w:abstractNumId="249" w15:restartNumberingAfterBreak="0">
    <w:nsid w:val="75AD4D8B"/>
    <w:multiLevelType w:val="hybridMultilevel"/>
    <w:tmpl w:val="185C01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0" w15:restartNumberingAfterBreak="0">
    <w:nsid w:val="762D7F15"/>
    <w:multiLevelType w:val="multilevel"/>
    <w:tmpl w:val="3D901704"/>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51" w15:restartNumberingAfterBreak="0">
    <w:nsid w:val="76697D32"/>
    <w:multiLevelType w:val="multilevel"/>
    <w:tmpl w:val="70667346"/>
    <w:lvl w:ilvl="0">
      <w:start w:val="1"/>
      <w:numFmt w:val="decimal"/>
      <w:lvlText w:val="B-%1"/>
      <w:lvlJc w:val="left"/>
      <w:pPr>
        <w:tabs>
          <w:tab w:val="num" w:pos="0"/>
        </w:tabs>
        <w:ind w:left="709" w:hanging="709"/>
      </w:pPr>
      <w:rPr>
        <w:rFonts w:hint="default"/>
      </w:rPr>
    </w:lvl>
    <w:lvl w:ilvl="1">
      <w:start w:val="1"/>
      <w:numFmt w:val="decimal"/>
      <w:lvlText w:val="B-%1.%2"/>
      <w:lvlJc w:val="left"/>
      <w:pPr>
        <w:tabs>
          <w:tab w:val="num" w:pos="1080"/>
        </w:tabs>
        <w:ind w:left="864" w:hanging="864"/>
      </w:pPr>
      <w:rPr>
        <w:rFonts w:hint="default"/>
        <w:i w:val="0"/>
      </w:rPr>
    </w:lvl>
    <w:lvl w:ilvl="2">
      <w:start w:val="1"/>
      <w:numFmt w:val="decimal"/>
      <w:lvlText w:val="B-%1.%2.%3"/>
      <w:lvlJc w:val="left"/>
      <w:pPr>
        <w:tabs>
          <w:tab w:val="num" w:pos="1296"/>
        </w:tabs>
        <w:ind w:left="1080" w:hanging="1080"/>
      </w:pPr>
      <w:rPr>
        <w:rFonts w:hint="default"/>
      </w:rPr>
    </w:lvl>
    <w:lvl w:ilvl="3">
      <w:start w:val="1"/>
      <w:numFmt w:val="decimal"/>
      <w:lvlText w:val="B-%1.%2.%3.%4"/>
      <w:lvlJc w:val="left"/>
      <w:pPr>
        <w:tabs>
          <w:tab w:val="num" w:pos="0"/>
        </w:tabs>
        <w:ind w:left="1080" w:hanging="1080"/>
      </w:pPr>
      <w:rPr>
        <w:rFonts w:hint="default"/>
      </w:rPr>
    </w:lvl>
    <w:lvl w:ilvl="4">
      <w:start w:val="1"/>
      <w:numFmt w:val="decimal"/>
      <w:lvlText w:val="B-%1.%2.%3.%4.%5"/>
      <w:lvlJc w:val="left"/>
      <w:pPr>
        <w:tabs>
          <w:tab w:val="num" w:pos="0"/>
        </w:tabs>
        <w:ind w:left="709" w:hanging="709"/>
      </w:pPr>
      <w:rPr>
        <w:rFonts w:hint="default"/>
      </w:rPr>
    </w:lvl>
    <w:lvl w:ilvl="5">
      <w:start w:val="1"/>
      <w:numFmt w:val="decimal"/>
      <w:lvlText w:val="B-%1.%2.%3.%4.%5.%6"/>
      <w:lvlJc w:val="left"/>
      <w:pPr>
        <w:tabs>
          <w:tab w:val="num" w:pos="0"/>
        </w:tabs>
        <w:ind w:left="709" w:hanging="709"/>
      </w:pPr>
      <w:rPr>
        <w:rFonts w:hint="default"/>
      </w:rPr>
    </w:lvl>
    <w:lvl w:ilvl="6">
      <w:start w:val="1"/>
      <w:numFmt w:val="decimal"/>
      <w:lvlText w:val="B-%1.%2.%3.%4.%5.%6.%7"/>
      <w:lvlJc w:val="left"/>
      <w:pPr>
        <w:tabs>
          <w:tab w:val="num" w:pos="0"/>
        </w:tabs>
        <w:ind w:left="709" w:hanging="709"/>
      </w:pPr>
      <w:rPr>
        <w:rFonts w:hint="default"/>
      </w:rPr>
    </w:lvl>
    <w:lvl w:ilvl="7">
      <w:start w:val="1"/>
      <w:numFmt w:val="decimal"/>
      <w:lvlText w:val="B-%1.%2.%3.%4.%5.%6.%7.%8"/>
      <w:lvlJc w:val="left"/>
      <w:pPr>
        <w:tabs>
          <w:tab w:val="num" w:pos="0"/>
        </w:tabs>
        <w:ind w:left="709" w:hanging="709"/>
      </w:pPr>
      <w:rPr>
        <w:rFonts w:hint="default"/>
      </w:rPr>
    </w:lvl>
    <w:lvl w:ilvl="8">
      <w:start w:val="1"/>
      <w:numFmt w:val="decimal"/>
      <w:lvlText w:val="B-%1.%2.%3.%4.%5.%6.%7.%8.%9"/>
      <w:lvlJc w:val="left"/>
      <w:pPr>
        <w:tabs>
          <w:tab w:val="num" w:pos="0"/>
        </w:tabs>
        <w:ind w:left="709" w:hanging="709"/>
      </w:pPr>
      <w:rPr>
        <w:rFonts w:hint="default"/>
      </w:rPr>
    </w:lvl>
  </w:abstractNum>
  <w:abstractNum w:abstractNumId="252" w15:restartNumberingAfterBreak="0">
    <w:nsid w:val="767F2F32"/>
    <w:multiLevelType w:val="multilevel"/>
    <w:tmpl w:val="B7584E52"/>
    <w:lvl w:ilvl="0">
      <w:start w:val="1"/>
      <w:numFmt w:val="decimal"/>
      <w:lvlText w:val="B-%1"/>
      <w:lvlJc w:val="left"/>
      <w:pPr>
        <w:tabs>
          <w:tab w:val="num" w:pos="0"/>
        </w:tabs>
        <w:ind w:left="709" w:hanging="709"/>
      </w:pPr>
      <w:rPr>
        <w:rFonts w:hint="default"/>
      </w:rPr>
    </w:lvl>
    <w:lvl w:ilvl="1">
      <w:start w:val="1"/>
      <w:numFmt w:val="decimal"/>
      <w:lvlText w:val="B-%1.%2"/>
      <w:lvlJc w:val="left"/>
      <w:pPr>
        <w:tabs>
          <w:tab w:val="num" w:pos="0"/>
        </w:tabs>
        <w:ind w:left="709" w:hanging="709"/>
      </w:pPr>
      <w:rPr>
        <w:rFonts w:hint="default"/>
        <w:i w:val="0"/>
      </w:rPr>
    </w:lvl>
    <w:lvl w:ilvl="2">
      <w:start w:val="1"/>
      <w:numFmt w:val="decimal"/>
      <w:lvlText w:val="B-%1.%2.%3"/>
      <w:lvlJc w:val="left"/>
      <w:pPr>
        <w:tabs>
          <w:tab w:val="num" w:pos="0"/>
        </w:tabs>
        <w:ind w:left="709" w:hanging="709"/>
      </w:pPr>
      <w:rPr>
        <w:rFonts w:hint="default"/>
      </w:rPr>
    </w:lvl>
    <w:lvl w:ilvl="3">
      <w:start w:val="1"/>
      <w:numFmt w:val="decimal"/>
      <w:lvlText w:val="B-%1.%2.%3.%4"/>
      <w:lvlJc w:val="left"/>
      <w:pPr>
        <w:tabs>
          <w:tab w:val="num" w:pos="0"/>
        </w:tabs>
        <w:ind w:left="709" w:hanging="709"/>
      </w:pPr>
      <w:rPr>
        <w:rFonts w:hint="default"/>
      </w:rPr>
    </w:lvl>
    <w:lvl w:ilvl="4">
      <w:start w:val="1"/>
      <w:numFmt w:val="decimal"/>
      <w:lvlText w:val="B-%1.%2.%3.%4.%5"/>
      <w:lvlJc w:val="left"/>
      <w:pPr>
        <w:tabs>
          <w:tab w:val="num" w:pos="0"/>
        </w:tabs>
        <w:ind w:left="709" w:hanging="709"/>
      </w:pPr>
      <w:rPr>
        <w:rFonts w:hint="default"/>
      </w:rPr>
    </w:lvl>
    <w:lvl w:ilvl="5">
      <w:start w:val="1"/>
      <w:numFmt w:val="decimal"/>
      <w:lvlText w:val="B-%1.%2.%3.%4.%5.%6"/>
      <w:lvlJc w:val="left"/>
      <w:pPr>
        <w:tabs>
          <w:tab w:val="num" w:pos="0"/>
        </w:tabs>
        <w:ind w:left="709" w:hanging="709"/>
      </w:pPr>
      <w:rPr>
        <w:rFonts w:hint="default"/>
      </w:rPr>
    </w:lvl>
    <w:lvl w:ilvl="6">
      <w:start w:val="1"/>
      <w:numFmt w:val="decimal"/>
      <w:lvlText w:val="B-%1.%2.%3.%4.%5.%6.%7"/>
      <w:lvlJc w:val="left"/>
      <w:pPr>
        <w:tabs>
          <w:tab w:val="num" w:pos="0"/>
        </w:tabs>
        <w:ind w:left="709" w:hanging="709"/>
      </w:pPr>
      <w:rPr>
        <w:rFonts w:hint="default"/>
      </w:rPr>
    </w:lvl>
    <w:lvl w:ilvl="7">
      <w:start w:val="1"/>
      <w:numFmt w:val="decimal"/>
      <w:lvlText w:val="B-%1.%2.%3.%4.%5.%6.%7.%8"/>
      <w:lvlJc w:val="left"/>
      <w:pPr>
        <w:tabs>
          <w:tab w:val="num" w:pos="0"/>
        </w:tabs>
        <w:ind w:left="709" w:hanging="709"/>
      </w:pPr>
      <w:rPr>
        <w:rFonts w:hint="default"/>
      </w:rPr>
    </w:lvl>
    <w:lvl w:ilvl="8">
      <w:start w:val="1"/>
      <w:numFmt w:val="decimal"/>
      <w:lvlText w:val="B-%1.%2.%3.%4.%5.%6.%7.%8.%9"/>
      <w:lvlJc w:val="left"/>
      <w:pPr>
        <w:tabs>
          <w:tab w:val="num" w:pos="0"/>
        </w:tabs>
        <w:ind w:left="709" w:hanging="709"/>
      </w:pPr>
      <w:rPr>
        <w:rFonts w:hint="default"/>
      </w:rPr>
    </w:lvl>
  </w:abstractNum>
  <w:abstractNum w:abstractNumId="253" w15:restartNumberingAfterBreak="0">
    <w:nsid w:val="76C81FFF"/>
    <w:multiLevelType w:val="multilevel"/>
    <w:tmpl w:val="CAF6C482"/>
    <w:lvl w:ilvl="0">
      <w:start w:val="1"/>
      <w:numFmt w:val="decimal"/>
      <w:lvlText w:val="A-%1"/>
      <w:lvlJc w:val="left"/>
      <w:pPr>
        <w:tabs>
          <w:tab w:val="num" w:pos="0"/>
        </w:tabs>
        <w:ind w:left="357" w:hanging="357"/>
      </w:pPr>
      <w:rPr>
        <w:b/>
      </w:rPr>
    </w:lvl>
    <w:lvl w:ilvl="1">
      <w:start w:val="1"/>
      <w:numFmt w:val="decimal"/>
      <w:lvlText w:val="A-%1.%2"/>
      <w:lvlJc w:val="left"/>
      <w:pPr>
        <w:tabs>
          <w:tab w:val="num" w:pos="0"/>
        </w:tabs>
        <w:ind w:left="357" w:hanging="357"/>
      </w:pPr>
      <w:rPr>
        <w:b/>
        <w:i w:val="0"/>
        <w:color w:val="auto"/>
        <w:sz w:val="22"/>
        <w:szCs w:val="22"/>
      </w:rPr>
    </w:lvl>
    <w:lvl w:ilvl="2">
      <w:start w:val="1"/>
      <w:numFmt w:val="decimal"/>
      <w:lvlText w:val="A-%1.%2.%3"/>
      <w:lvlJc w:val="left"/>
      <w:pPr>
        <w:tabs>
          <w:tab w:val="num" w:pos="0"/>
        </w:tabs>
        <w:ind w:left="357" w:hanging="357"/>
      </w:pPr>
      <w:rPr>
        <w:rFonts w:ascii="Arial" w:hAnsi="Arial" w:cs="Arial"/>
        <w:b/>
        <w:color w:val="auto"/>
        <w:sz w:val="20"/>
        <w:szCs w:val="20"/>
      </w:rPr>
    </w:lvl>
    <w:lvl w:ilvl="3">
      <w:start w:val="1"/>
      <w:numFmt w:val="decimal"/>
      <w:lvlText w:val="A-%1.%2.%3.%4"/>
      <w:lvlJc w:val="left"/>
      <w:pPr>
        <w:tabs>
          <w:tab w:val="num" w:pos="0"/>
        </w:tabs>
        <w:ind w:left="357" w:hanging="357"/>
      </w:pPr>
      <w:rPr>
        <w:b/>
        <w:sz w:val="20"/>
        <w:szCs w:val="20"/>
      </w:rPr>
    </w:lvl>
    <w:lvl w:ilvl="4">
      <w:start w:val="1"/>
      <w:numFmt w:val="decimal"/>
      <w:lvlText w:val="A-%1.%2.%3.%4.%5"/>
      <w:lvlJc w:val="left"/>
      <w:pPr>
        <w:tabs>
          <w:tab w:val="num" w:pos="0"/>
        </w:tabs>
        <w:ind w:left="357" w:hanging="357"/>
      </w:pPr>
      <w:rPr>
        <w:b/>
        <w:sz w:val="20"/>
        <w:szCs w:val="20"/>
      </w:rPr>
    </w:lvl>
    <w:lvl w:ilvl="5">
      <w:start w:val="1"/>
      <w:numFmt w:val="decimal"/>
      <w:lvlText w:val="%1.%2.%3.%4.%5.%6."/>
      <w:lvlJc w:val="left"/>
      <w:pPr>
        <w:tabs>
          <w:tab w:val="num" w:pos="0"/>
        </w:tabs>
        <w:ind w:left="357" w:hanging="357"/>
      </w:pPr>
    </w:lvl>
    <w:lvl w:ilvl="6">
      <w:start w:val="1"/>
      <w:numFmt w:val="decimal"/>
      <w:lvlText w:val="%1.%2.%3.%4.%5.%6.%7."/>
      <w:lvlJc w:val="left"/>
      <w:pPr>
        <w:tabs>
          <w:tab w:val="num" w:pos="0"/>
        </w:tabs>
        <w:ind w:left="357" w:hanging="357"/>
      </w:pPr>
    </w:lvl>
    <w:lvl w:ilvl="7">
      <w:start w:val="1"/>
      <w:numFmt w:val="decimal"/>
      <w:lvlText w:val="%1.%2.%3.%4.%5.%6.%7.%8."/>
      <w:lvlJc w:val="left"/>
      <w:pPr>
        <w:tabs>
          <w:tab w:val="num" w:pos="0"/>
        </w:tabs>
        <w:ind w:left="357" w:hanging="357"/>
      </w:pPr>
    </w:lvl>
    <w:lvl w:ilvl="8">
      <w:start w:val="1"/>
      <w:numFmt w:val="decimal"/>
      <w:lvlText w:val="%1.%2.%3.%4.%5.%6.%7.%8.%9."/>
      <w:lvlJc w:val="left"/>
      <w:pPr>
        <w:tabs>
          <w:tab w:val="num" w:pos="0"/>
        </w:tabs>
        <w:ind w:left="357" w:hanging="357"/>
      </w:pPr>
    </w:lvl>
  </w:abstractNum>
  <w:abstractNum w:abstractNumId="254" w15:restartNumberingAfterBreak="0">
    <w:nsid w:val="7702693F"/>
    <w:multiLevelType w:val="multilevel"/>
    <w:tmpl w:val="B7584E52"/>
    <w:lvl w:ilvl="0">
      <w:start w:val="1"/>
      <w:numFmt w:val="decimal"/>
      <w:lvlText w:val="B-%1"/>
      <w:lvlJc w:val="left"/>
      <w:pPr>
        <w:tabs>
          <w:tab w:val="num" w:pos="0"/>
        </w:tabs>
        <w:ind w:left="709" w:hanging="709"/>
      </w:pPr>
      <w:rPr>
        <w:rFonts w:hint="default"/>
      </w:rPr>
    </w:lvl>
    <w:lvl w:ilvl="1">
      <w:start w:val="1"/>
      <w:numFmt w:val="decimal"/>
      <w:lvlText w:val="B-%1.%2"/>
      <w:lvlJc w:val="left"/>
      <w:pPr>
        <w:tabs>
          <w:tab w:val="num" w:pos="0"/>
        </w:tabs>
        <w:ind w:left="709" w:hanging="709"/>
      </w:pPr>
      <w:rPr>
        <w:rFonts w:hint="default"/>
        <w:i w:val="0"/>
      </w:rPr>
    </w:lvl>
    <w:lvl w:ilvl="2">
      <w:start w:val="1"/>
      <w:numFmt w:val="decimal"/>
      <w:lvlText w:val="B-%1.%2.%3"/>
      <w:lvlJc w:val="left"/>
      <w:pPr>
        <w:tabs>
          <w:tab w:val="num" w:pos="0"/>
        </w:tabs>
        <w:ind w:left="709" w:hanging="709"/>
      </w:pPr>
      <w:rPr>
        <w:rFonts w:hint="default"/>
      </w:rPr>
    </w:lvl>
    <w:lvl w:ilvl="3">
      <w:start w:val="1"/>
      <w:numFmt w:val="decimal"/>
      <w:lvlText w:val="B-%1.%2.%3.%4"/>
      <w:lvlJc w:val="left"/>
      <w:pPr>
        <w:tabs>
          <w:tab w:val="num" w:pos="0"/>
        </w:tabs>
        <w:ind w:left="709" w:hanging="709"/>
      </w:pPr>
      <w:rPr>
        <w:rFonts w:hint="default"/>
      </w:rPr>
    </w:lvl>
    <w:lvl w:ilvl="4">
      <w:start w:val="1"/>
      <w:numFmt w:val="decimal"/>
      <w:lvlText w:val="B-%1.%2.%3.%4.%5"/>
      <w:lvlJc w:val="left"/>
      <w:pPr>
        <w:tabs>
          <w:tab w:val="num" w:pos="0"/>
        </w:tabs>
        <w:ind w:left="709" w:hanging="709"/>
      </w:pPr>
      <w:rPr>
        <w:rFonts w:hint="default"/>
      </w:rPr>
    </w:lvl>
    <w:lvl w:ilvl="5">
      <w:start w:val="1"/>
      <w:numFmt w:val="decimal"/>
      <w:lvlText w:val="B-%1.%2.%3.%4.%5.%6"/>
      <w:lvlJc w:val="left"/>
      <w:pPr>
        <w:tabs>
          <w:tab w:val="num" w:pos="0"/>
        </w:tabs>
        <w:ind w:left="709" w:hanging="709"/>
      </w:pPr>
      <w:rPr>
        <w:rFonts w:hint="default"/>
      </w:rPr>
    </w:lvl>
    <w:lvl w:ilvl="6">
      <w:start w:val="1"/>
      <w:numFmt w:val="decimal"/>
      <w:lvlText w:val="B-%1.%2.%3.%4.%5.%6.%7"/>
      <w:lvlJc w:val="left"/>
      <w:pPr>
        <w:tabs>
          <w:tab w:val="num" w:pos="0"/>
        </w:tabs>
        <w:ind w:left="709" w:hanging="709"/>
      </w:pPr>
      <w:rPr>
        <w:rFonts w:hint="default"/>
      </w:rPr>
    </w:lvl>
    <w:lvl w:ilvl="7">
      <w:start w:val="1"/>
      <w:numFmt w:val="decimal"/>
      <w:lvlText w:val="B-%1.%2.%3.%4.%5.%6.%7.%8"/>
      <w:lvlJc w:val="left"/>
      <w:pPr>
        <w:tabs>
          <w:tab w:val="num" w:pos="0"/>
        </w:tabs>
        <w:ind w:left="709" w:hanging="709"/>
      </w:pPr>
      <w:rPr>
        <w:rFonts w:hint="default"/>
      </w:rPr>
    </w:lvl>
    <w:lvl w:ilvl="8">
      <w:start w:val="1"/>
      <w:numFmt w:val="decimal"/>
      <w:lvlText w:val="B-%1.%2.%3.%4.%5.%6.%7.%8.%9"/>
      <w:lvlJc w:val="left"/>
      <w:pPr>
        <w:tabs>
          <w:tab w:val="num" w:pos="0"/>
        </w:tabs>
        <w:ind w:left="709" w:hanging="709"/>
      </w:pPr>
      <w:rPr>
        <w:rFonts w:hint="default"/>
      </w:rPr>
    </w:lvl>
  </w:abstractNum>
  <w:abstractNum w:abstractNumId="255" w15:restartNumberingAfterBreak="0">
    <w:nsid w:val="77971C24"/>
    <w:multiLevelType w:val="multilevel"/>
    <w:tmpl w:val="B7584E52"/>
    <w:lvl w:ilvl="0">
      <w:start w:val="1"/>
      <w:numFmt w:val="decimal"/>
      <w:lvlText w:val="B-%1"/>
      <w:lvlJc w:val="left"/>
      <w:pPr>
        <w:tabs>
          <w:tab w:val="num" w:pos="0"/>
        </w:tabs>
        <w:ind w:left="709" w:hanging="709"/>
      </w:pPr>
      <w:rPr>
        <w:rFonts w:hint="default"/>
      </w:rPr>
    </w:lvl>
    <w:lvl w:ilvl="1">
      <w:start w:val="1"/>
      <w:numFmt w:val="decimal"/>
      <w:lvlText w:val="B-%1.%2"/>
      <w:lvlJc w:val="left"/>
      <w:pPr>
        <w:tabs>
          <w:tab w:val="num" w:pos="0"/>
        </w:tabs>
        <w:ind w:left="709" w:hanging="709"/>
      </w:pPr>
      <w:rPr>
        <w:rFonts w:hint="default"/>
        <w:i w:val="0"/>
      </w:rPr>
    </w:lvl>
    <w:lvl w:ilvl="2">
      <w:start w:val="1"/>
      <w:numFmt w:val="decimal"/>
      <w:lvlText w:val="B-%1.%2.%3"/>
      <w:lvlJc w:val="left"/>
      <w:pPr>
        <w:tabs>
          <w:tab w:val="num" w:pos="0"/>
        </w:tabs>
        <w:ind w:left="709" w:hanging="709"/>
      </w:pPr>
      <w:rPr>
        <w:rFonts w:hint="default"/>
      </w:rPr>
    </w:lvl>
    <w:lvl w:ilvl="3">
      <w:start w:val="1"/>
      <w:numFmt w:val="decimal"/>
      <w:lvlText w:val="B-%1.%2.%3.%4"/>
      <w:lvlJc w:val="left"/>
      <w:pPr>
        <w:tabs>
          <w:tab w:val="num" w:pos="0"/>
        </w:tabs>
        <w:ind w:left="709" w:hanging="709"/>
      </w:pPr>
      <w:rPr>
        <w:rFonts w:hint="default"/>
      </w:rPr>
    </w:lvl>
    <w:lvl w:ilvl="4">
      <w:start w:val="1"/>
      <w:numFmt w:val="decimal"/>
      <w:lvlText w:val="B-%1.%2.%3.%4.%5"/>
      <w:lvlJc w:val="left"/>
      <w:pPr>
        <w:tabs>
          <w:tab w:val="num" w:pos="0"/>
        </w:tabs>
        <w:ind w:left="709" w:hanging="709"/>
      </w:pPr>
      <w:rPr>
        <w:rFonts w:hint="default"/>
      </w:rPr>
    </w:lvl>
    <w:lvl w:ilvl="5">
      <w:start w:val="1"/>
      <w:numFmt w:val="decimal"/>
      <w:lvlText w:val="B-%1.%2.%3.%4.%5.%6"/>
      <w:lvlJc w:val="left"/>
      <w:pPr>
        <w:tabs>
          <w:tab w:val="num" w:pos="0"/>
        </w:tabs>
        <w:ind w:left="709" w:hanging="709"/>
      </w:pPr>
      <w:rPr>
        <w:rFonts w:hint="default"/>
      </w:rPr>
    </w:lvl>
    <w:lvl w:ilvl="6">
      <w:start w:val="1"/>
      <w:numFmt w:val="decimal"/>
      <w:lvlText w:val="B-%1.%2.%3.%4.%5.%6.%7"/>
      <w:lvlJc w:val="left"/>
      <w:pPr>
        <w:tabs>
          <w:tab w:val="num" w:pos="0"/>
        </w:tabs>
        <w:ind w:left="709" w:hanging="709"/>
      </w:pPr>
      <w:rPr>
        <w:rFonts w:hint="default"/>
      </w:rPr>
    </w:lvl>
    <w:lvl w:ilvl="7">
      <w:start w:val="1"/>
      <w:numFmt w:val="decimal"/>
      <w:lvlText w:val="B-%1.%2.%3.%4.%5.%6.%7.%8"/>
      <w:lvlJc w:val="left"/>
      <w:pPr>
        <w:tabs>
          <w:tab w:val="num" w:pos="0"/>
        </w:tabs>
        <w:ind w:left="709" w:hanging="709"/>
      </w:pPr>
      <w:rPr>
        <w:rFonts w:hint="default"/>
      </w:rPr>
    </w:lvl>
    <w:lvl w:ilvl="8">
      <w:start w:val="1"/>
      <w:numFmt w:val="decimal"/>
      <w:lvlText w:val="B-%1.%2.%3.%4.%5.%6.%7.%8.%9"/>
      <w:lvlJc w:val="left"/>
      <w:pPr>
        <w:tabs>
          <w:tab w:val="num" w:pos="0"/>
        </w:tabs>
        <w:ind w:left="709" w:hanging="709"/>
      </w:pPr>
      <w:rPr>
        <w:rFonts w:hint="default"/>
      </w:rPr>
    </w:lvl>
  </w:abstractNum>
  <w:abstractNum w:abstractNumId="256" w15:restartNumberingAfterBreak="0">
    <w:nsid w:val="77DB6D6D"/>
    <w:multiLevelType w:val="hybridMultilevel"/>
    <w:tmpl w:val="889EAC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7" w15:restartNumberingAfterBreak="0">
    <w:nsid w:val="78193BDE"/>
    <w:multiLevelType w:val="multilevel"/>
    <w:tmpl w:val="68A4DF96"/>
    <w:lvl w:ilvl="0">
      <w:start w:val="1"/>
      <w:numFmt w:val="decimal"/>
      <w:lvlText w:val="C-%1"/>
      <w:lvlJc w:val="left"/>
      <w:pPr>
        <w:tabs>
          <w:tab w:val="num" w:pos="0"/>
        </w:tabs>
        <w:ind w:left="709" w:hanging="709"/>
      </w:pPr>
    </w:lvl>
    <w:lvl w:ilvl="1">
      <w:start w:val="1"/>
      <w:numFmt w:val="decimal"/>
      <w:lvlText w:val="C-%1.%2"/>
      <w:lvlJc w:val="left"/>
      <w:pPr>
        <w:tabs>
          <w:tab w:val="num" w:pos="0"/>
        </w:tabs>
        <w:ind w:left="709" w:hanging="709"/>
      </w:pPr>
      <w:rPr>
        <w:i w:val="0"/>
      </w:rPr>
    </w:lvl>
    <w:lvl w:ilvl="2">
      <w:start w:val="1"/>
      <w:numFmt w:val="decimal"/>
      <w:lvlText w:val="C-%1.%2.%3"/>
      <w:lvlJc w:val="left"/>
      <w:pPr>
        <w:tabs>
          <w:tab w:val="num" w:pos="0"/>
        </w:tabs>
        <w:ind w:left="709" w:hanging="709"/>
      </w:pPr>
    </w:lvl>
    <w:lvl w:ilvl="3">
      <w:start w:val="1"/>
      <w:numFmt w:val="decimal"/>
      <w:lvlText w:val="C-%1.%2.%3.%4"/>
      <w:lvlJc w:val="left"/>
      <w:pPr>
        <w:tabs>
          <w:tab w:val="num" w:pos="0"/>
        </w:tabs>
        <w:ind w:left="709" w:hanging="709"/>
      </w:pPr>
    </w:lvl>
    <w:lvl w:ilvl="4">
      <w:start w:val="1"/>
      <w:numFmt w:val="decimal"/>
      <w:lvlText w:val="C-%1.%2.%3.%4.%5"/>
      <w:lvlJc w:val="left"/>
      <w:pPr>
        <w:tabs>
          <w:tab w:val="num" w:pos="0"/>
        </w:tabs>
        <w:ind w:left="709" w:hanging="709"/>
      </w:pPr>
    </w:lvl>
    <w:lvl w:ilvl="5">
      <w:start w:val="1"/>
      <w:numFmt w:val="decimal"/>
      <w:lvlText w:val="C-%1.%2.%3.%4.%5.%6"/>
      <w:lvlJc w:val="left"/>
      <w:pPr>
        <w:tabs>
          <w:tab w:val="num" w:pos="0"/>
        </w:tabs>
        <w:ind w:left="709" w:hanging="709"/>
      </w:pPr>
    </w:lvl>
    <w:lvl w:ilvl="6">
      <w:start w:val="1"/>
      <w:numFmt w:val="decimal"/>
      <w:lvlText w:val="%1.%2.%3.%4.%5.%6.%7"/>
      <w:lvlJc w:val="left"/>
      <w:pPr>
        <w:tabs>
          <w:tab w:val="num" w:pos="0"/>
        </w:tabs>
        <w:ind w:left="709" w:hanging="709"/>
      </w:pPr>
    </w:lvl>
    <w:lvl w:ilvl="7">
      <w:start w:val="1"/>
      <w:numFmt w:val="decimal"/>
      <w:lvlText w:val="%1.%2.%3.%4.%5.%6.%7.%8"/>
      <w:lvlJc w:val="left"/>
      <w:pPr>
        <w:tabs>
          <w:tab w:val="num" w:pos="0"/>
        </w:tabs>
        <w:ind w:left="709" w:hanging="709"/>
      </w:pPr>
    </w:lvl>
    <w:lvl w:ilvl="8">
      <w:start w:val="1"/>
      <w:numFmt w:val="decimal"/>
      <w:lvlText w:val="%1.%2.%3.%4.%5.%6.%7.%8.%9"/>
      <w:lvlJc w:val="left"/>
      <w:pPr>
        <w:tabs>
          <w:tab w:val="num" w:pos="0"/>
        </w:tabs>
        <w:ind w:left="709" w:hanging="709"/>
      </w:pPr>
    </w:lvl>
  </w:abstractNum>
  <w:abstractNum w:abstractNumId="258" w15:restartNumberingAfterBreak="0">
    <w:nsid w:val="7972580D"/>
    <w:multiLevelType w:val="multilevel"/>
    <w:tmpl w:val="65CCCB34"/>
    <w:lvl w:ilvl="0">
      <w:start w:val="1"/>
      <w:numFmt w:val="decimal"/>
      <w:lvlText w:val="B-%1"/>
      <w:lvlJc w:val="left"/>
      <w:pPr>
        <w:tabs>
          <w:tab w:val="num" w:pos="0"/>
        </w:tabs>
        <w:ind w:left="709" w:hanging="709"/>
      </w:pPr>
    </w:lvl>
    <w:lvl w:ilvl="1">
      <w:start w:val="1"/>
      <w:numFmt w:val="decimal"/>
      <w:lvlText w:val="B-%1.%2"/>
      <w:lvlJc w:val="left"/>
      <w:pPr>
        <w:tabs>
          <w:tab w:val="num" w:pos="0"/>
        </w:tabs>
        <w:ind w:left="709" w:hanging="709"/>
      </w:pPr>
      <w:rPr>
        <w:i w:val="0"/>
      </w:rPr>
    </w:lvl>
    <w:lvl w:ilvl="2">
      <w:start w:val="1"/>
      <w:numFmt w:val="decimal"/>
      <w:lvlText w:val="B-%1.%2.%3"/>
      <w:lvlJc w:val="left"/>
      <w:pPr>
        <w:tabs>
          <w:tab w:val="num" w:pos="0"/>
        </w:tabs>
        <w:ind w:left="709" w:hanging="709"/>
      </w:pPr>
    </w:lvl>
    <w:lvl w:ilvl="3">
      <w:start w:val="1"/>
      <w:numFmt w:val="decimal"/>
      <w:lvlText w:val="B-%1.%2.%3.%4"/>
      <w:lvlJc w:val="left"/>
      <w:pPr>
        <w:tabs>
          <w:tab w:val="num" w:pos="0"/>
        </w:tabs>
        <w:ind w:left="709" w:hanging="709"/>
      </w:pPr>
    </w:lvl>
    <w:lvl w:ilvl="4">
      <w:start w:val="1"/>
      <w:numFmt w:val="decimal"/>
      <w:lvlText w:val="B-%1.%2.%3.%4.%5"/>
      <w:lvlJc w:val="left"/>
      <w:pPr>
        <w:tabs>
          <w:tab w:val="num" w:pos="0"/>
        </w:tabs>
        <w:ind w:left="709" w:hanging="709"/>
      </w:pPr>
    </w:lvl>
    <w:lvl w:ilvl="5">
      <w:start w:val="1"/>
      <w:numFmt w:val="decimal"/>
      <w:lvlText w:val="B-%1.%2.%3.%4.%5.%6"/>
      <w:lvlJc w:val="left"/>
      <w:pPr>
        <w:tabs>
          <w:tab w:val="num" w:pos="0"/>
        </w:tabs>
        <w:ind w:left="709" w:hanging="709"/>
      </w:pPr>
    </w:lvl>
    <w:lvl w:ilvl="6">
      <w:start w:val="1"/>
      <w:numFmt w:val="decimal"/>
      <w:lvlText w:val="%1.%2.%3.%4.%5.%6.%7"/>
      <w:lvlJc w:val="left"/>
      <w:pPr>
        <w:tabs>
          <w:tab w:val="num" w:pos="0"/>
        </w:tabs>
        <w:ind w:left="709" w:hanging="709"/>
      </w:pPr>
    </w:lvl>
    <w:lvl w:ilvl="7">
      <w:start w:val="1"/>
      <w:numFmt w:val="decimal"/>
      <w:lvlText w:val="%1.%2.%3.%4.%5.%6.%7.%8"/>
      <w:lvlJc w:val="left"/>
      <w:pPr>
        <w:tabs>
          <w:tab w:val="num" w:pos="0"/>
        </w:tabs>
        <w:ind w:left="709" w:hanging="709"/>
      </w:pPr>
    </w:lvl>
    <w:lvl w:ilvl="8">
      <w:start w:val="1"/>
      <w:numFmt w:val="decimal"/>
      <w:lvlText w:val="%1.%2.%3.%4.%5.%6.%7.%8.%9"/>
      <w:lvlJc w:val="left"/>
      <w:pPr>
        <w:tabs>
          <w:tab w:val="num" w:pos="0"/>
        </w:tabs>
        <w:ind w:left="709" w:hanging="709"/>
      </w:pPr>
    </w:lvl>
  </w:abstractNum>
  <w:abstractNum w:abstractNumId="259" w15:restartNumberingAfterBreak="0">
    <w:nsid w:val="798371F8"/>
    <w:multiLevelType w:val="multilevel"/>
    <w:tmpl w:val="B7584E52"/>
    <w:lvl w:ilvl="0">
      <w:start w:val="1"/>
      <w:numFmt w:val="decimal"/>
      <w:lvlText w:val="B-%1"/>
      <w:lvlJc w:val="left"/>
      <w:pPr>
        <w:tabs>
          <w:tab w:val="num" w:pos="0"/>
        </w:tabs>
        <w:ind w:left="709" w:hanging="709"/>
      </w:pPr>
      <w:rPr>
        <w:rFonts w:hint="default"/>
      </w:rPr>
    </w:lvl>
    <w:lvl w:ilvl="1">
      <w:start w:val="1"/>
      <w:numFmt w:val="decimal"/>
      <w:lvlText w:val="B-%1.%2"/>
      <w:lvlJc w:val="left"/>
      <w:pPr>
        <w:tabs>
          <w:tab w:val="num" w:pos="0"/>
        </w:tabs>
        <w:ind w:left="709" w:hanging="709"/>
      </w:pPr>
      <w:rPr>
        <w:rFonts w:hint="default"/>
        <w:i w:val="0"/>
      </w:rPr>
    </w:lvl>
    <w:lvl w:ilvl="2">
      <w:start w:val="1"/>
      <w:numFmt w:val="decimal"/>
      <w:lvlText w:val="B-%1.%2.%3"/>
      <w:lvlJc w:val="left"/>
      <w:pPr>
        <w:tabs>
          <w:tab w:val="num" w:pos="0"/>
        </w:tabs>
        <w:ind w:left="709" w:hanging="709"/>
      </w:pPr>
      <w:rPr>
        <w:rFonts w:hint="default"/>
      </w:rPr>
    </w:lvl>
    <w:lvl w:ilvl="3">
      <w:start w:val="1"/>
      <w:numFmt w:val="decimal"/>
      <w:lvlText w:val="B-%1.%2.%3.%4"/>
      <w:lvlJc w:val="left"/>
      <w:pPr>
        <w:tabs>
          <w:tab w:val="num" w:pos="0"/>
        </w:tabs>
        <w:ind w:left="709" w:hanging="709"/>
      </w:pPr>
      <w:rPr>
        <w:rFonts w:hint="default"/>
      </w:rPr>
    </w:lvl>
    <w:lvl w:ilvl="4">
      <w:start w:val="1"/>
      <w:numFmt w:val="decimal"/>
      <w:lvlText w:val="B-%1.%2.%3.%4.%5"/>
      <w:lvlJc w:val="left"/>
      <w:pPr>
        <w:tabs>
          <w:tab w:val="num" w:pos="0"/>
        </w:tabs>
        <w:ind w:left="709" w:hanging="709"/>
      </w:pPr>
      <w:rPr>
        <w:rFonts w:hint="default"/>
      </w:rPr>
    </w:lvl>
    <w:lvl w:ilvl="5">
      <w:start w:val="1"/>
      <w:numFmt w:val="decimal"/>
      <w:lvlText w:val="B-%1.%2.%3.%4.%5.%6"/>
      <w:lvlJc w:val="left"/>
      <w:pPr>
        <w:tabs>
          <w:tab w:val="num" w:pos="0"/>
        </w:tabs>
        <w:ind w:left="709" w:hanging="709"/>
      </w:pPr>
      <w:rPr>
        <w:rFonts w:hint="default"/>
      </w:rPr>
    </w:lvl>
    <w:lvl w:ilvl="6">
      <w:start w:val="1"/>
      <w:numFmt w:val="decimal"/>
      <w:lvlText w:val="B-%1.%2.%3.%4.%5.%6.%7"/>
      <w:lvlJc w:val="left"/>
      <w:pPr>
        <w:tabs>
          <w:tab w:val="num" w:pos="0"/>
        </w:tabs>
        <w:ind w:left="709" w:hanging="709"/>
      </w:pPr>
      <w:rPr>
        <w:rFonts w:hint="default"/>
      </w:rPr>
    </w:lvl>
    <w:lvl w:ilvl="7">
      <w:start w:val="1"/>
      <w:numFmt w:val="decimal"/>
      <w:lvlText w:val="B-%1.%2.%3.%4.%5.%6.%7.%8"/>
      <w:lvlJc w:val="left"/>
      <w:pPr>
        <w:tabs>
          <w:tab w:val="num" w:pos="0"/>
        </w:tabs>
        <w:ind w:left="709" w:hanging="709"/>
      </w:pPr>
      <w:rPr>
        <w:rFonts w:hint="default"/>
      </w:rPr>
    </w:lvl>
    <w:lvl w:ilvl="8">
      <w:start w:val="1"/>
      <w:numFmt w:val="decimal"/>
      <w:lvlText w:val="B-%1.%2.%3.%4.%5.%6.%7.%8.%9"/>
      <w:lvlJc w:val="left"/>
      <w:pPr>
        <w:tabs>
          <w:tab w:val="num" w:pos="0"/>
        </w:tabs>
        <w:ind w:left="709" w:hanging="709"/>
      </w:pPr>
      <w:rPr>
        <w:rFonts w:hint="default"/>
      </w:rPr>
    </w:lvl>
  </w:abstractNum>
  <w:abstractNum w:abstractNumId="260" w15:restartNumberingAfterBreak="0">
    <w:nsid w:val="7A323475"/>
    <w:multiLevelType w:val="multilevel"/>
    <w:tmpl w:val="70667346"/>
    <w:lvl w:ilvl="0">
      <w:start w:val="1"/>
      <w:numFmt w:val="decimal"/>
      <w:lvlText w:val="B-%1"/>
      <w:lvlJc w:val="left"/>
      <w:pPr>
        <w:tabs>
          <w:tab w:val="num" w:pos="0"/>
        </w:tabs>
        <w:ind w:left="709" w:hanging="709"/>
      </w:pPr>
      <w:rPr>
        <w:rFonts w:hint="default"/>
      </w:rPr>
    </w:lvl>
    <w:lvl w:ilvl="1">
      <w:start w:val="1"/>
      <w:numFmt w:val="decimal"/>
      <w:lvlText w:val="B-%1.%2"/>
      <w:lvlJc w:val="left"/>
      <w:pPr>
        <w:tabs>
          <w:tab w:val="num" w:pos="1080"/>
        </w:tabs>
        <w:ind w:left="864" w:hanging="864"/>
      </w:pPr>
      <w:rPr>
        <w:rFonts w:hint="default"/>
        <w:i w:val="0"/>
      </w:rPr>
    </w:lvl>
    <w:lvl w:ilvl="2">
      <w:start w:val="1"/>
      <w:numFmt w:val="decimal"/>
      <w:lvlText w:val="B-%1.%2.%3"/>
      <w:lvlJc w:val="left"/>
      <w:pPr>
        <w:tabs>
          <w:tab w:val="num" w:pos="1296"/>
        </w:tabs>
        <w:ind w:left="1080" w:hanging="1080"/>
      </w:pPr>
      <w:rPr>
        <w:rFonts w:hint="default"/>
      </w:rPr>
    </w:lvl>
    <w:lvl w:ilvl="3">
      <w:start w:val="1"/>
      <w:numFmt w:val="decimal"/>
      <w:lvlText w:val="B-%1.%2.%3.%4"/>
      <w:lvlJc w:val="left"/>
      <w:pPr>
        <w:tabs>
          <w:tab w:val="num" w:pos="0"/>
        </w:tabs>
        <w:ind w:left="1080" w:hanging="1080"/>
      </w:pPr>
      <w:rPr>
        <w:rFonts w:hint="default"/>
      </w:rPr>
    </w:lvl>
    <w:lvl w:ilvl="4">
      <w:start w:val="1"/>
      <w:numFmt w:val="decimal"/>
      <w:lvlText w:val="B-%1.%2.%3.%4.%5"/>
      <w:lvlJc w:val="left"/>
      <w:pPr>
        <w:tabs>
          <w:tab w:val="num" w:pos="0"/>
        </w:tabs>
        <w:ind w:left="709" w:hanging="709"/>
      </w:pPr>
      <w:rPr>
        <w:rFonts w:hint="default"/>
      </w:rPr>
    </w:lvl>
    <w:lvl w:ilvl="5">
      <w:start w:val="1"/>
      <w:numFmt w:val="decimal"/>
      <w:lvlText w:val="B-%1.%2.%3.%4.%5.%6"/>
      <w:lvlJc w:val="left"/>
      <w:pPr>
        <w:tabs>
          <w:tab w:val="num" w:pos="0"/>
        </w:tabs>
        <w:ind w:left="709" w:hanging="709"/>
      </w:pPr>
      <w:rPr>
        <w:rFonts w:hint="default"/>
      </w:rPr>
    </w:lvl>
    <w:lvl w:ilvl="6">
      <w:start w:val="1"/>
      <w:numFmt w:val="decimal"/>
      <w:lvlText w:val="B-%1.%2.%3.%4.%5.%6.%7"/>
      <w:lvlJc w:val="left"/>
      <w:pPr>
        <w:tabs>
          <w:tab w:val="num" w:pos="0"/>
        </w:tabs>
        <w:ind w:left="709" w:hanging="709"/>
      </w:pPr>
      <w:rPr>
        <w:rFonts w:hint="default"/>
      </w:rPr>
    </w:lvl>
    <w:lvl w:ilvl="7">
      <w:start w:val="1"/>
      <w:numFmt w:val="decimal"/>
      <w:lvlText w:val="B-%1.%2.%3.%4.%5.%6.%7.%8"/>
      <w:lvlJc w:val="left"/>
      <w:pPr>
        <w:tabs>
          <w:tab w:val="num" w:pos="0"/>
        </w:tabs>
        <w:ind w:left="709" w:hanging="709"/>
      </w:pPr>
      <w:rPr>
        <w:rFonts w:hint="default"/>
      </w:rPr>
    </w:lvl>
    <w:lvl w:ilvl="8">
      <w:start w:val="1"/>
      <w:numFmt w:val="decimal"/>
      <w:lvlText w:val="B-%1.%2.%3.%4.%5.%6.%7.%8.%9"/>
      <w:lvlJc w:val="left"/>
      <w:pPr>
        <w:tabs>
          <w:tab w:val="num" w:pos="0"/>
        </w:tabs>
        <w:ind w:left="709" w:hanging="709"/>
      </w:pPr>
      <w:rPr>
        <w:rFonts w:hint="default"/>
      </w:rPr>
    </w:lvl>
  </w:abstractNum>
  <w:abstractNum w:abstractNumId="261" w15:restartNumberingAfterBreak="0">
    <w:nsid w:val="7A544B8B"/>
    <w:multiLevelType w:val="multilevel"/>
    <w:tmpl w:val="B7584E52"/>
    <w:lvl w:ilvl="0">
      <w:start w:val="1"/>
      <w:numFmt w:val="decimal"/>
      <w:lvlText w:val="B-%1"/>
      <w:lvlJc w:val="left"/>
      <w:pPr>
        <w:tabs>
          <w:tab w:val="num" w:pos="0"/>
        </w:tabs>
        <w:ind w:left="709" w:hanging="709"/>
      </w:pPr>
      <w:rPr>
        <w:rFonts w:hint="default"/>
      </w:rPr>
    </w:lvl>
    <w:lvl w:ilvl="1">
      <w:start w:val="1"/>
      <w:numFmt w:val="decimal"/>
      <w:lvlText w:val="B-%1.%2"/>
      <w:lvlJc w:val="left"/>
      <w:pPr>
        <w:tabs>
          <w:tab w:val="num" w:pos="0"/>
        </w:tabs>
        <w:ind w:left="709" w:hanging="709"/>
      </w:pPr>
      <w:rPr>
        <w:rFonts w:hint="default"/>
        <w:i w:val="0"/>
      </w:rPr>
    </w:lvl>
    <w:lvl w:ilvl="2">
      <w:start w:val="1"/>
      <w:numFmt w:val="decimal"/>
      <w:lvlText w:val="B-%1.%2.%3"/>
      <w:lvlJc w:val="left"/>
      <w:pPr>
        <w:tabs>
          <w:tab w:val="num" w:pos="0"/>
        </w:tabs>
        <w:ind w:left="709" w:hanging="709"/>
      </w:pPr>
      <w:rPr>
        <w:rFonts w:hint="default"/>
      </w:rPr>
    </w:lvl>
    <w:lvl w:ilvl="3">
      <w:start w:val="1"/>
      <w:numFmt w:val="decimal"/>
      <w:lvlText w:val="B-%1.%2.%3.%4"/>
      <w:lvlJc w:val="left"/>
      <w:pPr>
        <w:tabs>
          <w:tab w:val="num" w:pos="0"/>
        </w:tabs>
        <w:ind w:left="709" w:hanging="709"/>
      </w:pPr>
      <w:rPr>
        <w:rFonts w:hint="default"/>
      </w:rPr>
    </w:lvl>
    <w:lvl w:ilvl="4">
      <w:start w:val="1"/>
      <w:numFmt w:val="decimal"/>
      <w:lvlText w:val="B-%1.%2.%3.%4.%5"/>
      <w:lvlJc w:val="left"/>
      <w:pPr>
        <w:tabs>
          <w:tab w:val="num" w:pos="0"/>
        </w:tabs>
        <w:ind w:left="709" w:hanging="709"/>
      </w:pPr>
      <w:rPr>
        <w:rFonts w:hint="default"/>
      </w:rPr>
    </w:lvl>
    <w:lvl w:ilvl="5">
      <w:start w:val="1"/>
      <w:numFmt w:val="decimal"/>
      <w:lvlText w:val="B-%1.%2.%3.%4.%5.%6"/>
      <w:lvlJc w:val="left"/>
      <w:pPr>
        <w:tabs>
          <w:tab w:val="num" w:pos="0"/>
        </w:tabs>
        <w:ind w:left="709" w:hanging="709"/>
      </w:pPr>
      <w:rPr>
        <w:rFonts w:hint="default"/>
      </w:rPr>
    </w:lvl>
    <w:lvl w:ilvl="6">
      <w:start w:val="1"/>
      <w:numFmt w:val="decimal"/>
      <w:lvlText w:val="B-%1.%2.%3.%4.%5.%6.%7"/>
      <w:lvlJc w:val="left"/>
      <w:pPr>
        <w:tabs>
          <w:tab w:val="num" w:pos="0"/>
        </w:tabs>
        <w:ind w:left="709" w:hanging="709"/>
      </w:pPr>
      <w:rPr>
        <w:rFonts w:hint="default"/>
      </w:rPr>
    </w:lvl>
    <w:lvl w:ilvl="7">
      <w:start w:val="1"/>
      <w:numFmt w:val="decimal"/>
      <w:lvlText w:val="B-%1.%2.%3.%4.%5.%6.%7.%8"/>
      <w:lvlJc w:val="left"/>
      <w:pPr>
        <w:tabs>
          <w:tab w:val="num" w:pos="0"/>
        </w:tabs>
        <w:ind w:left="709" w:hanging="709"/>
      </w:pPr>
      <w:rPr>
        <w:rFonts w:hint="default"/>
      </w:rPr>
    </w:lvl>
    <w:lvl w:ilvl="8">
      <w:start w:val="1"/>
      <w:numFmt w:val="decimal"/>
      <w:lvlText w:val="B-%1.%2.%3.%4.%5.%6.%7.%8.%9"/>
      <w:lvlJc w:val="left"/>
      <w:pPr>
        <w:tabs>
          <w:tab w:val="num" w:pos="0"/>
        </w:tabs>
        <w:ind w:left="709" w:hanging="709"/>
      </w:pPr>
      <w:rPr>
        <w:rFonts w:hint="default"/>
      </w:rPr>
    </w:lvl>
  </w:abstractNum>
  <w:abstractNum w:abstractNumId="262" w15:restartNumberingAfterBreak="0">
    <w:nsid w:val="7A5735A8"/>
    <w:multiLevelType w:val="multilevel"/>
    <w:tmpl w:val="45DC800E"/>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63" w15:restartNumberingAfterBreak="0">
    <w:nsid w:val="7A694FE6"/>
    <w:multiLevelType w:val="multilevel"/>
    <w:tmpl w:val="70667346"/>
    <w:lvl w:ilvl="0">
      <w:start w:val="1"/>
      <w:numFmt w:val="decimal"/>
      <w:lvlText w:val="B-%1"/>
      <w:lvlJc w:val="left"/>
      <w:pPr>
        <w:tabs>
          <w:tab w:val="num" w:pos="0"/>
        </w:tabs>
        <w:ind w:left="709" w:hanging="709"/>
      </w:pPr>
      <w:rPr>
        <w:rFonts w:hint="default"/>
      </w:rPr>
    </w:lvl>
    <w:lvl w:ilvl="1">
      <w:start w:val="1"/>
      <w:numFmt w:val="decimal"/>
      <w:lvlText w:val="B-%1.%2"/>
      <w:lvlJc w:val="left"/>
      <w:pPr>
        <w:tabs>
          <w:tab w:val="num" w:pos="1080"/>
        </w:tabs>
        <w:ind w:left="864" w:hanging="864"/>
      </w:pPr>
      <w:rPr>
        <w:rFonts w:hint="default"/>
        <w:i w:val="0"/>
      </w:rPr>
    </w:lvl>
    <w:lvl w:ilvl="2">
      <w:start w:val="1"/>
      <w:numFmt w:val="decimal"/>
      <w:lvlText w:val="B-%1.%2.%3"/>
      <w:lvlJc w:val="left"/>
      <w:pPr>
        <w:tabs>
          <w:tab w:val="num" w:pos="1296"/>
        </w:tabs>
        <w:ind w:left="1080" w:hanging="1080"/>
      </w:pPr>
      <w:rPr>
        <w:rFonts w:hint="default"/>
      </w:rPr>
    </w:lvl>
    <w:lvl w:ilvl="3">
      <w:start w:val="1"/>
      <w:numFmt w:val="decimal"/>
      <w:lvlText w:val="B-%1.%2.%3.%4"/>
      <w:lvlJc w:val="left"/>
      <w:pPr>
        <w:tabs>
          <w:tab w:val="num" w:pos="0"/>
        </w:tabs>
        <w:ind w:left="1080" w:hanging="1080"/>
      </w:pPr>
      <w:rPr>
        <w:rFonts w:hint="default"/>
      </w:rPr>
    </w:lvl>
    <w:lvl w:ilvl="4">
      <w:start w:val="1"/>
      <w:numFmt w:val="decimal"/>
      <w:lvlText w:val="B-%1.%2.%3.%4.%5"/>
      <w:lvlJc w:val="left"/>
      <w:pPr>
        <w:tabs>
          <w:tab w:val="num" w:pos="0"/>
        </w:tabs>
        <w:ind w:left="709" w:hanging="709"/>
      </w:pPr>
      <w:rPr>
        <w:rFonts w:hint="default"/>
      </w:rPr>
    </w:lvl>
    <w:lvl w:ilvl="5">
      <w:start w:val="1"/>
      <w:numFmt w:val="decimal"/>
      <w:lvlText w:val="B-%1.%2.%3.%4.%5.%6"/>
      <w:lvlJc w:val="left"/>
      <w:pPr>
        <w:tabs>
          <w:tab w:val="num" w:pos="0"/>
        </w:tabs>
        <w:ind w:left="709" w:hanging="709"/>
      </w:pPr>
      <w:rPr>
        <w:rFonts w:hint="default"/>
      </w:rPr>
    </w:lvl>
    <w:lvl w:ilvl="6">
      <w:start w:val="1"/>
      <w:numFmt w:val="decimal"/>
      <w:lvlText w:val="B-%1.%2.%3.%4.%5.%6.%7"/>
      <w:lvlJc w:val="left"/>
      <w:pPr>
        <w:tabs>
          <w:tab w:val="num" w:pos="0"/>
        </w:tabs>
        <w:ind w:left="709" w:hanging="709"/>
      </w:pPr>
      <w:rPr>
        <w:rFonts w:hint="default"/>
      </w:rPr>
    </w:lvl>
    <w:lvl w:ilvl="7">
      <w:start w:val="1"/>
      <w:numFmt w:val="decimal"/>
      <w:lvlText w:val="B-%1.%2.%3.%4.%5.%6.%7.%8"/>
      <w:lvlJc w:val="left"/>
      <w:pPr>
        <w:tabs>
          <w:tab w:val="num" w:pos="0"/>
        </w:tabs>
        <w:ind w:left="709" w:hanging="709"/>
      </w:pPr>
      <w:rPr>
        <w:rFonts w:hint="default"/>
      </w:rPr>
    </w:lvl>
    <w:lvl w:ilvl="8">
      <w:start w:val="1"/>
      <w:numFmt w:val="decimal"/>
      <w:lvlText w:val="B-%1.%2.%3.%4.%5.%6.%7.%8.%9"/>
      <w:lvlJc w:val="left"/>
      <w:pPr>
        <w:tabs>
          <w:tab w:val="num" w:pos="0"/>
        </w:tabs>
        <w:ind w:left="709" w:hanging="709"/>
      </w:pPr>
      <w:rPr>
        <w:rFonts w:hint="default"/>
      </w:rPr>
    </w:lvl>
  </w:abstractNum>
  <w:abstractNum w:abstractNumId="264" w15:restartNumberingAfterBreak="0">
    <w:nsid w:val="7B942093"/>
    <w:multiLevelType w:val="multilevel"/>
    <w:tmpl w:val="DB20DE72"/>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65" w15:restartNumberingAfterBreak="0">
    <w:nsid w:val="7CEB09D9"/>
    <w:multiLevelType w:val="multilevel"/>
    <w:tmpl w:val="0409001D"/>
    <w:lvl w:ilvl="0">
      <w:start w:val="1"/>
      <w:numFmt w:val="decimal"/>
      <w:lvlText w:val="%1)"/>
      <w:lvlJc w:val="left"/>
      <w:pPr>
        <w:tabs>
          <w:tab w:val="num" w:pos="0"/>
        </w:tabs>
        <w:ind w:left="360" w:hanging="360"/>
      </w:pPr>
    </w:lvl>
    <w:lvl w:ilvl="1">
      <w:start w:val="1"/>
      <w:numFmt w:val="lowerLetter"/>
      <w:lvlText w:val="%2)"/>
      <w:lvlJc w:val="left"/>
      <w:pPr>
        <w:tabs>
          <w:tab w:val="num" w:pos="0"/>
        </w:tabs>
        <w:ind w:left="720" w:hanging="360"/>
      </w:pPr>
    </w:lvl>
    <w:lvl w:ilvl="2">
      <w:start w:val="1"/>
      <w:numFmt w:val="lowerRoman"/>
      <w:lvlText w:val="%3)"/>
      <w:lvlJc w:val="left"/>
      <w:pPr>
        <w:tabs>
          <w:tab w:val="num" w:pos="0"/>
        </w:tabs>
        <w:ind w:left="1080" w:hanging="360"/>
      </w:pPr>
    </w:lvl>
    <w:lvl w:ilvl="3">
      <w:start w:val="1"/>
      <w:numFmt w:val="decimal"/>
      <w:lvlText w:val="(%4)"/>
      <w:lvlJc w:val="left"/>
      <w:pPr>
        <w:tabs>
          <w:tab w:val="num" w:pos="0"/>
        </w:tabs>
        <w:ind w:left="1440" w:hanging="360"/>
      </w:pPr>
    </w:lvl>
    <w:lvl w:ilvl="4">
      <w:start w:val="1"/>
      <w:numFmt w:val="lowerLetter"/>
      <w:lvlText w:val="(%5)"/>
      <w:lvlJc w:val="left"/>
      <w:pPr>
        <w:tabs>
          <w:tab w:val="num" w:pos="0"/>
        </w:tabs>
        <w:ind w:left="1800" w:hanging="360"/>
      </w:pPr>
    </w:lvl>
    <w:lvl w:ilvl="5">
      <w:start w:val="1"/>
      <w:numFmt w:val="lowerRoman"/>
      <w:lvlText w:val="(%6)"/>
      <w:lvlJc w:val="left"/>
      <w:pPr>
        <w:tabs>
          <w:tab w:val="num" w:pos="0"/>
        </w:tabs>
        <w:ind w:left="2160" w:hanging="360"/>
      </w:pPr>
    </w:lvl>
    <w:lvl w:ilvl="6">
      <w:start w:val="1"/>
      <w:numFmt w:val="decimal"/>
      <w:lvlText w:val="%7."/>
      <w:lvlJc w:val="left"/>
      <w:pPr>
        <w:tabs>
          <w:tab w:val="num" w:pos="0"/>
        </w:tabs>
        <w:ind w:left="2520" w:hanging="360"/>
      </w:pPr>
    </w:lvl>
    <w:lvl w:ilvl="7">
      <w:start w:val="1"/>
      <w:numFmt w:val="lowerLetter"/>
      <w:lvlText w:val="%8."/>
      <w:lvlJc w:val="left"/>
      <w:pPr>
        <w:tabs>
          <w:tab w:val="num" w:pos="0"/>
        </w:tabs>
        <w:ind w:left="2880" w:hanging="360"/>
      </w:pPr>
    </w:lvl>
    <w:lvl w:ilvl="8">
      <w:start w:val="1"/>
      <w:numFmt w:val="lowerRoman"/>
      <w:lvlText w:val="%9."/>
      <w:lvlJc w:val="left"/>
      <w:pPr>
        <w:tabs>
          <w:tab w:val="num" w:pos="0"/>
        </w:tabs>
        <w:ind w:left="3240" w:hanging="360"/>
      </w:pPr>
    </w:lvl>
  </w:abstractNum>
  <w:abstractNum w:abstractNumId="266" w15:restartNumberingAfterBreak="0">
    <w:nsid w:val="7D190BD3"/>
    <w:multiLevelType w:val="hybridMultilevel"/>
    <w:tmpl w:val="86D292D8"/>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7" w15:restartNumberingAfterBreak="0">
    <w:nsid w:val="7D575867"/>
    <w:multiLevelType w:val="multilevel"/>
    <w:tmpl w:val="3D741B1A"/>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68" w15:restartNumberingAfterBreak="0">
    <w:nsid w:val="7DCC5909"/>
    <w:multiLevelType w:val="multilevel"/>
    <w:tmpl w:val="70667346"/>
    <w:lvl w:ilvl="0">
      <w:start w:val="1"/>
      <w:numFmt w:val="decimal"/>
      <w:lvlText w:val="B-%1"/>
      <w:lvlJc w:val="left"/>
      <w:pPr>
        <w:tabs>
          <w:tab w:val="num" w:pos="0"/>
        </w:tabs>
        <w:ind w:left="709" w:hanging="709"/>
      </w:pPr>
      <w:rPr>
        <w:rFonts w:hint="default"/>
      </w:rPr>
    </w:lvl>
    <w:lvl w:ilvl="1">
      <w:start w:val="1"/>
      <w:numFmt w:val="decimal"/>
      <w:lvlText w:val="B-%1.%2"/>
      <w:lvlJc w:val="left"/>
      <w:pPr>
        <w:tabs>
          <w:tab w:val="num" w:pos="1080"/>
        </w:tabs>
        <w:ind w:left="864" w:hanging="864"/>
      </w:pPr>
      <w:rPr>
        <w:rFonts w:hint="default"/>
        <w:i w:val="0"/>
      </w:rPr>
    </w:lvl>
    <w:lvl w:ilvl="2">
      <w:start w:val="1"/>
      <w:numFmt w:val="decimal"/>
      <w:lvlText w:val="B-%1.%2.%3"/>
      <w:lvlJc w:val="left"/>
      <w:pPr>
        <w:tabs>
          <w:tab w:val="num" w:pos="1296"/>
        </w:tabs>
        <w:ind w:left="1080" w:hanging="1080"/>
      </w:pPr>
      <w:rPr>
        <w:rFonts w:hint="default"/>
      </w:rPr>
    </w:lvl>
    <w:lvl w:ilvl="3">
      <w:start w:val="1"/>
      <w:numFmt w:val="decimal"/>
      <w:lvlText w:val="B-%1.%2.%3.%4"/>
      <w:lvlJc w:val="left"/>
      <w:pPr>
        <w:tabs>
          <w:tab w:val="num" w:pos="0"/>
        </w:tabs>
        <w:ind w:left="1080" w:hanging="1080"/>
      </w:pPr>
      <w:rPr>
        <w:rFonts w:hint="default"/>
      </w:rPr>
    </w:lvl>
    <w:lvl w:ilvl="4">
      <w:start w:val="1"/>
      <w:numFmt w:val="decimal"/>
      <w:lvlText w:val="B-%1.%2.%3.%4.%5"/>
      <w:lvlJc w:val="left"/>
      <w:pPr>
        <w:tabs>
          <w:tab w:val="num" w:pos="0"/>
        </w:tabs>
        <w:ind w:left="709" w:hanging="709"/>
      </w:pPr>
      <w:rPr>
        <w:rFonts w:hint="default"/>
      </w:rPr>
    </w:lvl>
    <w:lvl w:ilvl="5">
      <w:start w:val="1"/>
      <w:numFmt w:val="decimal"/>
      <w:lvlText w:val="B-%1.%2.%3.%4.%5.%6"/>
      <w:lvlJc w:val="left"/>
      <w:pPr>
        <w:tabs>
          <w:tab w:val="num" w:pos="0"/>
        </w:tabs>
        <w:ind w:left="709" w:hanging="709"/>
      </w:pPr>
      <w:rPr>
        <w:rFonts w:hint="default"/>
      </w:rPr>
    </w:lvl>
    <w:lvl w:ilvl="6">
      <w:start w:val="1"/>
      <w:numFmt w:val="decimal"/>
      <w:lvlText w:val="B-%1.%2.%3.%4.%5.%6.%7"/>
      <w:lvlJc w:val="left"/>
      <w:pPr>
        <w:tabs>
          <w:tab w:val="num" w:pos="0"/>
        </w:tabs>
        <w:ind w:left="709" w:hanging="709"/>
      </w:pPr>
      <w:rPr>
        <w:rFonts w:hint="default"/>
      </w:rPr>
    </w:lvl>
    <w:lvl w:ilvl="7">
      <w:start w:val="1"/>
      <w:numFmt w:val="decimal"/>
      <w:lvlText w:val="B-%1.%2.%3.%4.%5.%6.%7.%8"/>
      <w:lvlJc w:val="left"/>
      <w:pPr>
        <w:tabs>
          <w:tab w:val="num" w:pos="0"/>
        </w:tabs>
        <w:ind w:left="709" w:hanging="709"/>
      </w:pPr>
      <w:rPr>
        <w:rFonts w:hint="default"/>
      </w:rPr>
    </w:lvl>
    <w:lvl w:ilvl="8">
      <w:start w:val="1"/>
      <w:numFmt w:val="decimal"/>
      <w:lvlText w:val="B-%1.%2.%3.%4.%5.%6.%7.%8.%9"/>
      <w:lvlJc w:val="left"/>
      <w:pPr>
        <w:tabs>
          <w:tab w:val="num" w:pos="0"/>
        </w:tabs>
        <w:ind w:left="709" w:hanging="709"/>
      </w:pPr>
      <w:rPr>
        <w:rFonts w:hint="default"/>
      </w:rPr>
    </w:lvl>
  </w:abstractNum>
  <w:abstractNum w:abstractNumId="269" w15:restartNumberingAfterBreak="0">
    <w:nsid w:val="7E4F6092"/>
    <w:multiLevelType w:val="hybridMultilevel"/>
    <w:tmpl w:val="FF8409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0" w15:restartNumberingAfterBreak="0">
    <w:nsid w:val="7E623C5C"/>
    <w:multiLevelType w:val="multilevel"/>
    <w:tmpl w:val="B7584E52"/>
    <w:lvl w:ilvl="0">
      <w:start w:val="1"/>
      <w:numFmt w:val="decimal"/>
      <w:lvlText w:val="B-%1"/>
      <w:lvlJc w:val="left"/>
      <w:pPr>
        <w:tabs>
          <w:tab w:val="num" w:pos="0"/>
        </w:tabs>
        <w:ind w:left="709" w:hanging="709"/>
      </w:pPr>
      <w:rPr>
        <w:rFonts w:hint="default"/>
      </w:rPr>
    </w:lvl>
    <w:lvl w:ilvl="1">
      <w:start w:val="1"/>
      <w:numFmt w:val="decimal"/>
      <w:lvlText w:val="B-%1.%2"/>
      <w:lvlJc w:val="left"/>
      <w:pPr>
        <w:tabs>
          <w:tab w:val="num" w:pos="0"/>
        </w:tabs>
        <w:ind w:left="709" w:hanging="709"/>
      </w:pPr>
      <w:rPr>
        <w:rFonts w:hint="default"/>
        <w:i w:val="0"/>
      </w:rPr>
    </w:lvl>
    <w:lvl w:ilvl="2">
      <w:start w:val="1"/>
      <w:numFmt w:val="decimal"/>
      <w:lvlText w:val="B-%1.%2.%3"/>
      <w:lvlJc w:val="left"/>
      <w:pPr>
        <w:tabs>
          <w:tab w:val="num" w:pos="0"/>
        </w:tabs>
        <w:ind w:left="709" w:hanging="709"/>
      </w:pPr>
      <w:rPr>
        <w:rFonts w:hint="default"/>
      </w:rPr>
    </w:lvl>
    <w:lvl w:ilvl="3">
      <w:start w:val="1"/>
      <w:numFmt w:val="decimal"/>
      <w:lvlText w:val="B-%1.%2.%3.%4"/>
      <w:lvlJc w:val="left"/>
      <w:pPr>
        <w:tabs>
          <w:tab w:val="num" w:pos="0"/>
        </w:tabs>
        <w:ind w:left="709" w:hanging="709"/>
      </w:pPr>
      <w:rPr>
        <w:rFonts w:hint="default"/>
      </w:rPr>
    </w:lvl>
    <w:lvl w:ilvl="4">
      <w:start w:val="1"/>
      <w:numFmt w:val="decimal"/>
      <w:lvlText w:val="B-%1.%2.%3.%4.%5"/>
      <w:lvlJc w:val="left"/>
      <w:pPr>
        <w:tabs>
          <w:tab w:val="num" w:pos="0"/>
        </w:tabs>
        <w:ind w:left="709" w:hanging="709"/>
      </w:pPr>
      <w:rPr>
        <w:rFonts w:hint="default"/>
      </w:rPr>
    </w:lvl>
    <w:lvl w:ilvl="5">
      <w:start w:val="1"/>
      <w:numFmt w:val="decimal"/>
      <w:lvlText w:val="B-%1.%2.%3.%4.%5.%6"/>
      <w:lvlJc w:val="left"/>
      <w:pPr>
        <w:tabs>
          <w:tab w:val="num" w:pos="0"/>
        </w:tabs>
        <w:ind w:left="709" w:hanging="709"/>
      </w:pPr>
      <w:rPr>
        <w:rFonts w:hint="default"/>
      </w:rPr>
    </w:lvl>
    <w:lvl w:ilvl="6">
      <w:start w:val="1"/>
      <w:numFmt w:val="decimal"/>
      <w:lvlText w:val="B-%1.%2.%3.%4.%5.%6.%7"/>
      <w:lvlJc w:val="left"/>
      <w:pPr>
        <w:tabs>
          <w:tab w:val="num" w:pos="0"/>
        </w:tabs>
        <w:ind w:left="709" w:hanging="709"/>
      </w:pPr>
      <w:rPr>
        <w:rFonts w:hint="default"/>
      </w:rPr>
    </w:lvl>
    <w:lvl w:ilvl="7">
      <w:start w:val="1"/>
      <w:numFmt w:val="decimal"/>
      <w:lvlText w:val="B-%1.%2.%3.%4.%5.%6.%7.%8"/>
      <w:lvlJc w:val="left"/>
      <w:pPr>
        <w:tabs>
          <w:tab w:val="num" w:pos="0"/>
        </w:tabs>
        <w:ind w:left="709" w:hanging="709"/>
      </w:pPr>
      <w:rPr>
        <w:rFonts w:hint="default"/>
      </w:rPr>
    </w:lvl>
    <w:lvl w:ilvl="8">
      <w:start w:val="1"/>
      <w:numFmt w:val="decimal"/>
      <w:lvlText w:val="B-%1.%2.%3.%4.%5.%6.%7.%8.%9"/>
      <w:lvlJc w:val="left"/>
      <w:pPr>
        <w:tabs>
          <w:tab w:val="num" w:pos="0"/>
        </w:tabs>
        <w:ind w:left="709" w:hanging="709"/>
      </w:pPr>
      <w:rPr>
        <w:rFonts w:hint="default"/>
      </w:rPr>
    </w:lvl>
  </w:abstractNum>
  <w:abstractNum w:abstractNumId="271" w15:restartNumberingAfterBreak="0">
    <w:nsid w:val="7EAA02B0"/>
    <w:multiLevelType w:val="multilevel"/>
    <w:tmpl w:val="70667346"/>
    <w:lvl w:ilvl="0">
      <w:start w:val="1"/>
      <w:numFmt w:val="decimal"/>
      <w:lvlText w:val="B-%1"/>
      <w:lvlJc w:val="left"/>
      <w:pPr>
        <w:tabs>
          <w:tab w:val="num" w:pos="0"/>
        </w:tabs>
        <w:ind w:left="709" w:hanging="709"/>
      </w:pPr>
      <w:rPr>
        <w:rFonts w:hint="default"/>
      </w:rPr>
    </w:lvl>
    <w:lvl w:ilvl="1">
      <w:start w:val="1"/>
      <w:numFmt w:val="decimal"/>
      <w:lvlText w:val="B-%1.%2"/>
      <w:lvlJc w:val="left"/>
      <w:pPr>
        <w:tabs>
          <w:tab w:val="num" w:pos="1080"/>
        </w:tabs>
        <w:ind w:left="864" w:hanging="864"/>
      </w:pPr>
      <w:rPr>
        <w:rFonts w:hint="default"/>
        <w:i w:val="0"/>
      </w:rPr>
    </w:lvl>
    <w:lvl w:ilvl="2">
      <w:start w:val="1"/>
      <w:numFmt w:val="decimal"/>
      <w:lvlText w:val="B-%1.%2.%3"/>
      <w:lvlJc w:val="left"/>
      <w:pPr>
        <w:tabs>
          <w:tab w:val="num" w:pos="1296"/>
        </w:tabs>
        <w:ind w:left="1080" w:hanging="1080"/>
      </w:pPr>
      <w:rPr>
        <w:rFonts w:hint="default"/>
      </w:rPr>
    </w:lvl>
    <w:lvl w:ilvl="3">
      <w:start w:val="1"/>
      <w:numFmt w:val="decimal"/>
      <w:lvlText w:val="B-%1.%2.%3.%4"/>
      <w:lvlJc w:val="left"/>
      <w:pPr>
        <w:tabs>
          <w:tab w:val="num" w:pos="0"/>
        </w:tabs>
        <w:ind w:left="1080" w:hanging="1080"/>
      </w:pPr>
      <w:rPr>
        <w:rFonts w:hint="default"/>
      </w:rPr>
    </w:lvl>
    <w:lvl w:ilvl="4">
      <w:start w:val="1"/>
      <w:numFmt w:val="decimal"/>
      <w:lvlText w:val="B-%1.%2.%3.%4.%5"/>
      <w:lvlJc w:val="left"/>
      <w:pPr>
        <w:tabs>
          <w:tab w:val="num" w:pos="0"/>
        </w:tabs>
        <w:ind w:left="709" w:hanging="709"/>
      </w:pPr>
      <w:rPr>
        <w:rFonts w:hint="default"/>
      </w:rPr>
    </w:lvl>
    <w:lvl w:ilvl="5">
      <w:start w:val="1"/>
      <w:numFmt w:val="decimal"/>
      <w:lvlText w:val="B-%1.%2.%3.%4.%5.%6"/>
      <w:lvlJc w:val="left"/>
      <w:pPr>
        <w:tabs>
          <w:tab w:val="num" w:pos="0"/>
        </w:tabs>
        <w:ind w:left="709" w:hanging="709"/>
      </w:pPr>
      <w:rPr>
        <w:rFonts w:hint="default"/>
      </w:rPr>
    </w:lvl>
    <w:lvl w:ilvl="6">
      <w:start w:val="1"/>
      <w:numFmt w:val="decimal"/>
      <w:lvlText w:val="B-%1.%2.%3.%4.%5.%6.%7"/>
      <w:lvlJc w:val="left"/>
      <w:pPr>
        <w:tabs>
          <w:tab w:val="num" w:pos="0"/>
        </w:tabs>
        <w:ind w:left="709" w:hanging="709"/>
      </w:pPr>
      <w:rPr>
        <w:rFonts w:hint="default"/>
      </w:rPr>
    </w:lvl>
    <w:lvl w:ilvl="7">
      <w:start w:val="1"/>
      <w:numFmt w:val="decimal"/>
      <w:lvlText w:val="B-%1.%2.%3.%4.%5.%6.%7.%8"/>
      <w:lvlJc w:val="left"/>
      <w:pPr>
        <w:tabs>
          <w:tab w:val="num" w:pos="0"/>
        </w:tabs>
        <w:ind w:left="709" w:hanging="709"/>
      </w:pPr>
      <w:rPr>
        <w:rFonts w:hint="default"/>
      </w:rPr>
    </w:lvl>
    <w:lvl w:ilvl="8">
      <w:start w:val="1"/>
      <w:numFmt w:val="decimal"/>
      <w:lvlText w:val="B-%1.%2.%3.%4.%5.%6.%7.%8.%9"/>
      <w:lvlJc w:val="left"/>
      <w:pPr>
        <w:tabs>
          <w:tab w:val="num" w:pos="0"/>
        </w:tabs>
        <w:ind w:left="709" w:hanging="709"/>
      </w:pPr>
      <w:rPr>
        <w:rFonts w:hint="default"/>
      </w:rPr>
    </w:lvl>
  </w:abstractNum>
  <w:abstractNum w:abstractNumId="272" w15:restartNumberingAfterBreak="0">
    <w:nsid w:val="7EC50E23"/>
    <w:multiLevelType w:val="multilevel"/>
    <w:tmpl w:val="F74CE910"/>
    <w:lvl w:ilvl="0">
      <w:start w:val="1"/>
      <w:numFmt w:val="bullet"/>
      <w:lvlText w:val=""/>
      <w:lvlJc w:val="left"/>
      <w:pPr>
        <w:tabs>
          <w:tab w:val="num" w:pos="0"/>
        </w:tabs>
        <w:ind w:left="768" w:hanging="360"/>
      </w:pPr>
      <w:rPr>
        <w:rFonts w:ascii="Symbol" w:hAnsi="Symbol" w:cs="Symbol" w:hint="default"/>
      </w:rPr>
    </w:lvl>
    <w:lvl w:ilvl="1">
      <w:start w:val="1"/>
      <w:numFmt w:val="bullet"/>
      <w:lvlText w:val="o"/>
      <w:lvlJc w:val="left"/>
      <w:pPr>
        <w:tabs>
          <w:tab w:val="num" w:pos="0"/>
        </w:tabs>
        <w:ind w:left="1488" w:hanging="360"/>
      </w:pPr>
      <w:rPr>
        <w:rFonts w:ascii="Courier New" w:hAnsi="Courier New" w:cs="Courier New" w:hint="default"/>
      </w:rPr>
    </w:lvl>
    <w:lvl w:ilvl="2">
      <w:start w:val="1"/>
      <w:numFmt w:val="bullet"/>
      <w:lvlText w:val=""/>
      <w:lvlJc w:val="left"/>
      <w:pPr>
        <w:tabs>
          <w:tab w:val="num" w:pos="0"/>
        </w:tabs>
        <w:ind w:left="2208" w:hanging="360"/>
      </w:pPr>
      <w:rPr>
        <w:rFonts w:ascii="Wingdings" w:hAnsi="Wingdings" w:cs="Wingdings" w:hint="default"/>
      </w:rPr>
    </w:lvl>
    <w:lvl w:ilvl="3">
      <w:start w:val="1"/>
      <w:numFmt w:val="bullet"/>
      <w:lvlText w:val=""/>
      <w:lvlJc w:val="left"/>
      <w:pPr>
        <w:tabs>
          <w:tab w:val="num" w:pos="0"/>
        </w:tabs>
        <w:ind w:left="2928" w:hanging="360"/>
      </w:pPr>
      <w:rPr>
        <w:rFonts w:ascii="Symbol" w:hAnsi="Symbol" w:cs="Symbol" w:hint="default"/>
      </w:rPr>
    </w:lvl>
    <w:lvl w:ilvl="4">
      <w:start w:val="1"/>
      <w:numFmt w:val="bullet"/>
      <w:lvlText w:val="o"/>
      <w:lvlJc w:val="left"/>
      <w:pPr>
        <w:tabs>
          <w:tab w:val="num" w:pos="0"/>
        </w:tabs>
        <w:ind w:left="3648" w:hanging="360"/>
      </w:pPr>
      <w:rPr>
        <w:rFonts w:ascii="Courier New" w:hAnsi="Courier New" w:cs="Courier New" w:hint="default"/>
      </w:rPr>
    </w:lvl>
    <w:lvl w:ilvl="5">
      <w:start w:val="1"/>
      <w:numFmt w:val="bullet"/>
      <w:lvlText w:val=""/>
      <w:lvlJc w:val="left"/>
      <w:pPr>
        <w:tabs>
          <w:tab w:val="num" w:pos="0"/>
        </w:tabs>
        <w:ind w:left="4368" w:hanging="360"/>
      </w:pPr>
      <w:rPr>
        <w:rFonts w:ascii="Wingdings" w:hAnsi="Wingdings" w:cs="Wingdings" w:hint="default"/>
      </w:rPr>
    </w:lvl>
    <w:lvl w:ilvl="6">
      <w:start w:val="1"/>
      <w:numFmt w:val="bullet"/>
      <w:lvlText w:val=""/>
      <w:lvlJc w:val="left"/>
      <w:pPr>
        <w:tabs>
          <w:tab w:val="num" w:pos="0"/>
        </w:tabs>
        <w:ind w:left="5088" w:hanging="360"/>
      </w:pPr>
      <w:rPr>
        <w:rFonts w:ascii="Symbol" w:hAnsi="Symbol" w:cs="Symbol" w:hint="default"/>
      </w:rPr>
    </w:lvl>
    <w:lvl w:ilvl="7">
      <w:start w:val="1"/>
      <w:numFmt w:val="bullet"/>
      <w:lvlText w:val="o"/>
      <w:lvlJc w:val="left"/>
      <w:pPr>
        <w:tabs>
          <w:tab w:val="num" w:pos="0"/>
        </w:tabs>
        <w:ind w:left="5808" w:hanging="360"/>
      </w:pPr>
      <w:rPr>
        <w:rFonts w:ascii="Courier New" w:hAnsi="Courier New" w:cs="Courier New" w:hint="default"/>
      </w:rPr>
    </w:lvl>
    <w:lvl w:ilvl="8">
      <w:start w:val="1"/>
      <w:numFmt w:val="bullet"/>
      <w:lvlText w:val=""/>
      <w:lvlJc w:val="left"/>
      <w:pPr>
        <w:tabs>
          <w:tab w:val="num" w:pos="0"/>
        </w:tabs>
        <w:ind w:left="6528" w:hanging="360"/>
      </w:pPr>
      <w:rPr>
        <w:rFonts w:ascii="Wingdings" w:hAnsi="Wingdings" w:cs="Wingdings" w:hint="default"/>
      </w:rPr>
    </w:lvl>
  </w:abstractNum>
  <w:abstractNum w:abstractNumId="273" w15:restartNumberingAfterBreak="0">
    <w:nsid w:val="7F7D3A0B"/>
    <w:multiLevelType w:val="multilevel"/>
    <w:tmpl w:val="E8328BC8"/>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74" w15:restartNumberingAfterBreak="0">
    <w:nsid w:val="7FB5079D"/>
    <w:multiLevelType w:val="hybridMultilevel"/>
    <w:tmpl w:val="77F8DD8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612124883">
    <w:abstractNumId w:val="164"/>
  </w:num>
  <w:num w:numId="2" w16cid:durableId="989939504">
    <w:abstractNumId w:val="13"/>
  </w:num>
  <w:num w:numId="3" w16cid:durableId="485053601">
    <w:abstractNumId w:val="47"/>
  </w:num>
  <w:num w:numId="4" w16cid:durableId="1759322413">
    <w:abstractNumId w:val="66"/>
  </w:num>
  <w:num w:numId="5" w16cid:durableId="1889343861">
    <w:abstractNumId w:val="232"/>
  </w:num>
  <w:num w:numId="6" w16cid:durableId="1806460154">
    <w:abstractNumId w:val="248"/>
  </w:num>
  <w:num w:numId="7" w16cid:durableId="1975941413">
    <w:abstractNumId w:val="139"/>
  </w:num>
  <w:num w:numId="8" w16cid:durableId="409814308">
    <w:abstractNumId w:val="73"/>
  </w:num>
  <w:num w:numId="9" w16cid:durableId="1607955547">
    <w:abstractNumId w:val="112"/>
  </w:num>
  <w:num w:numId="10" w16cid:durableId="719212961">
    <w:abstractNumId w:val="174"/>
  </w:num>
  <w:num w:numId="11" w16cid:durableId="1213032624">
    <w:abstractNumId w:val="53"/>
  </w:num>
  <w:num w:numId="12" w16cid:durableId="469329830">
    <w:abstractNumId w:val="20"/>
  </w:num>
  <w:num w:numId="13" w16cid:durableId="646975693">
    <w:abstractNumId w:val="144"/>
  </w:num>
  <w:num w:numId="14" w16cid:durableId="1056926754">
    <w:abstractNumId w:val="42"/>
  </w:num>
  <w:num w:numId="15" w16cid:durableId="1071151782">
    <w:abstractNumId w:val="115"/>
  </w:num>
  <w:num w:numId="16" w16cid:durableId="2033648265">
    <w:abstractNumId w:val="25"/>
  </w:num>
  <w:num w:numId="17" w16cid:durableId="87968117">
    <w:abstractNumId w:val="118"/>
  </w:num>
  <w:num w:numId="18" w16cid:durableId="1932540866">
    <w:abstractNumId w:val="193"/>
  </w:num>
  <w:num w:numId="19" w16cid:durableId="894858656">
    <w:abstractNumId w:val="166"/>
  </w:num>
  <w:num w:numId="20" w16cid:durableId="1902134074">
    <w:abstractNumId w:val="272"/>
  </w:num>
  <w:num w:numId="21" w16cid:durableId="1342010058">
    <w:abstractNumId w:val="172"/>
  </w:num>
  <w:num w:numId="22" w16cid:durableId="981154200">
    <w:abstractNumId w:val="141"/>
  </w:num>
  <w:num w:numId="23" w16cid:durableId="240986029">
    <w:abstractNumId w:val="60"/>
  </w:num>
  <w:num w:numId="24" w16cid:durableId="544414562">
    <w:abstractNumId w:val="216"/>
  </w:num>
  <w:num w:numId="25" w16cid:durableId="321472149">
    <w:abstractNumId w:val="173"/>
  </w:num>
  <w:num w:numId="26" w16cid:durableId="208493944">
    <w:abstractNumId w:val="258"/>
  </w:num>
  <w:num w:numId="27" w16cid:durableId="1615820227">
    <w:abstractNumId w:val="265"/>
  </w:num>
  <w:num w:numId="28" w16cid:durableId="1471052715">
    <w:abstractNumId w:val="88"/>
  </w:num>
  <w:num w:numId="29" w16cid:durableId="257642885">
    <w:abstractNumId w:val="161"/>
  </w:num>
  <w:num w:numId="30" w16cid:durableId="908921254">
    <w:abstractNumId w:val="44"/>
  </w:num>
  <w:num w:numId="31" w16cid:durableId="1205486793">
    <w:abstractNumId w:val="240"/>
  </w:num>
  <w:num w:numId="32" w16cid:durableId="1366908797">
    <w:abstractNumId w:val="22"/>
  </w:num>
  <w:num w:numId="33" w16cid:durableId="1669822102">
    <w:abstractNumId w:val="244"/>
  </w:num>
  <w:num w:numId="34" w16cid:durableId="375006162">
    <w:abstractNumId w:val="138"/>
  </w:num>
  <w:num w:numId="35" w16cid:durableId="1073549721">
    <w:abstractNumId w:val="273"/>
  </w:num>
  <w:num w:numId="36" w16cid:durableId="1188566164">
    <w:abstractNumId w:val="158"/>
  </w:num>
  <w:num w:numId="37" w16cid:durableId="390733597">
    <w:abstractNumId w:val="29"/>
  </w:num>
  <w:num w:numId="38" w16cid:durableId="1544826810">
    <w:abstractNumId w:val="162"/>
  </w:num>
  <w:num w:numId="39" w16cid:durableId="222102407">
    <w:abstractNumId w:val="61"/>
  </w:num>
  <w:num w:numId="40" w16cid:durableId="1080638267">
    <w:abstractNumId w:val="63"/>
  </w:num>
  <w:num w:numId="41" w16cid:durableId="1929195471">
    <w:abstractNumId w:val="15"/>
  </w:num>
  <w:num w:numId="42" w16cid:durableId="2076316400">
    <w:abstractNumId w:val="209"/>
  </w:num>
  <w:num w:numId="43" w16cid:durableId="537595334">
    <w:abstractNumId w:val="184"/>
  </w:num>
  <w:num w:numId="44" w16cid:durableId="1138957873">
    <w:abstractNumId w:val="38"/>
  </w:num>
  <w:num w:numId="45" w16cid:durableId="1192037533">
    <w:abstractNumId w:val="101"/>
  </w:num>
  <w:num w:numId="46" w16cid:durableId="873270664">
    <w:abstractNumId w:val="250"/>
  </w:num>
  <w:num w:numId="47" w16cid:durableId="139537271">
    <w:abstractNumId w:val="51"/>
  </w:num>
  <w:num w:numId="48" w16cid:durableId="1478955088">
    <w:abstractNumId w:val="198"/>
  </w:num>
  <w:num w:numId="49" w16cid:durableId="1098136976">
    <w:abstractNumId w:val="217"/>
  </w:num>
  <w:num w:numId="50" w16cid:durableId="442504607">
    <w:abstractNumId w:val="181"/>
  </w:num>
  <w:num w:numId="51" w16cid:durableId="1575891293">
    <w:abstractNumId w:val="206"/>
  </w:num>
  <w:num w:numId="52" w16cid:durableId="1031227059">
    <w:abstractNumId w:val="200"/>
  </w:num>
  <w:num w:numId="53" w16cid:durableId="1052583804">
    <w:abstractNumId w:val="92"/>
  </w:num>
  <w:num w:numId="54" w16cid:durableId="829096876">
    <w:abstractNumId w:val="37"/>
  </w:num>
  <w:num w:numId="55" w16cid:durableId="1529027526">
    <w:abstractNumId w:val="228"/>
  </w:num>
  <w:num w:numId="56" w16cid:durableId="482890111">
    <w:abstractNumId w:val="186"/>
  </w:num>
  <w:num w:numId="57" w16cid:durableId="343435571">
    <w:abstractNumId w:val="137"/>
  </w:num>
  <w:num w:numId="58" w16cid:durableId="435558409">
    <w:abstractNumId w:val="262"/>
  </w:num>
  <w:num w:numId="59" w16cid:durableId="1940873409">
    <w:abstractNumId w:val="126"/>
  </w:num>
  <w:num w:numId="60" w16cid:durableId="1431705578">
    <w:abstractNumId w:val="220"/>
  </w:num>
  <w:num w:numId="61" w16cid:durableId="565846469">
    <w:abstractNumId w:val="33"/>
  </w:num>
  <w:num w:numId="62" w16cid:durableId="489567676">
    <w:abstractNumId w:val="124"/>
  </w:num>
  <w:num w:numId="63" w16cid:durableId="107354406">
    <w:abstractNumId w:val="160"/>
  </w:num>
  <w:num w:numId="64" w16cid:durableId="1920746214">
    <w:abstractNumId w:val="225"/>
  </w:num>
  <w:num w:numId="65" w16cid:durableId="1046249360">
    <w:abstractNumId w:val="7"/>
  </w:num>
  <w:num w:numId="66" w16cid:durableId="1378821985">
    <w:abstractNumId w:val="57"/>
  </w:num>
  <w:num w:numId="67" w16cid:durableId="1578133113">
    <w:abstractNumId w:val="264"/>
  </w:num>
  <w:num w:numId="68" w16cid:durableId="15039897">
    <w:abstractNumId w:val="109"/>
  </w:num>
  <w:num w:numId="69" w16cid:durableId="1413509875">
    <w:abstractNumId w:val="155"/>
  </w:num>
  <w:num w:numId="70" w16cid:durableId="1567254012">
    <w:abstractNumId w:val="96"/>
  </w:num>
  <w:num w:numId="71" w16cid:durableId="1892226795">
    <w:abstractNumId w:val="17"/>
  </w:num>
  <w:num w:numId="72" w16cid:durableId="720787313">
    <w:abstractNumId w:val="97"/>
  </w:num>
  <w:num w:numId="73" w16cid:durableId="1938709073">
    <w:abstractNumId w:val="267"/>
  </w:num>
  <w:num w:numId="74" w16cid:durableId="1690720659">
    <w:abstractNumId w:val="86"/>
  </w:num>
  <w:num w:numId="75" w16cid:durableId="565453581">
    <w:abstractNumId w:val="94"/>
  </w:num>
  <w:num w:numId="76" w16cid:durableId="357319155">
    <w:abstractNumId w:val="128"/>
  </w:num>
  <w:num w:numId="77" w16cid:durableId="926155094">
    <w:abstractNumId w:val="201"/>
  </w:num>
  <w:num w:numId="78" w16cid:durableId="671682251">
    <w:abstractNumId w:val="160"/>
    <w:lvlOverride w:ilvl="0">
      <w:startOverride w:val="1"/>
    </w:lvlOverride>
  </w:num>
  <w:num w:numId="79" w16cid:durableId="200167377">
    <w:abstractNumId w:val="160"/>
  </w:num>
  <w:num w:numId="80" w16cid:durableId="971327284">
    <w:abstractNumId w:val="160"/>
  </w:num>
  <w:num w:numId="81" w16cid:durableId="1488589274">
    <w:abstractNumId w:val="160"/>
  </w:num>
  <w:num w:numId="82" w16cid:durableId="1525635392">
    <w:abstractNumId w:val="160"/>
  </w:num>
  <w:num w:numId="83" w16cid:durableId="534149864">
    <w:abstractNumId w:val="160"/>
  </w:num>
  <w:num w:numId="84" w16cid:durableId="1908415068">
    <w:abstractNumId w:val="160"/>
  </w:num>
  <w:num w:numId="85" w16cid:durableId="842746363">
    <w:abstractNumId w:val="96"/>
    <w:lvlOverride w:ilvl="0">
      <w:startOverride w:val="1"/>
    </w:lvlOverride>
  </w:num>
  <w:num w:numId="86" w16cid:durableId="1544096187">
    <w:abstractNumId w:val="96"/>
  </w:num>
  <w:num w:numId="87" w16cid:durableId="1880438847">
    <w:abstractNumId w:val="96"/>
  </w:num>
  <w:num w:numId="88" w16cid:durableId="590629149">
    <w:abstractNumId w:val="96"/>
  </w:num>
  <w:num w:numId="89" w16cid:durableId="1249927121">
    <w:abstractNumId w:val="86"/>
    <w:lvlOverride w:ilvl="0">
      <w:startOverride w:val="1"/>
    </w:lvlOverride>
  </w:num>
  <w:num w:numId="90" w16cid:durableId="373120648">
    <w:abstractNumId w:val="86"/>
  </w:num>
  <w:num w:numId="91" w16cid:durableId="1149395738">
    <w:abstractNumId w:val="86"/>
  </w:num>
  <w:num w:numId="92" w16cid:durableId="181163085">
    <w:abstractNumId w:val="113"/>
  </w:num>
  <w:num w:numId="93" w16cid:durableId="2110998722">
    <w:abstractNumId w:val="113"/>
  </w:num>
  <w:num w:numId="94" w16cid:durableId="1814060825">
    <w:abstractNumId w:val="113"/>
  </w:num>
  <w:num w:numId="95" w16cid:durableId="387725539">
    <w:abstractNumId w:val="113"/>
  </w:num>
  <w:num w:numId="96" w16cid:durableId="269901515">
    <w:abstractNumId w:val="113"/>
  </w:num>
  <w:num w:numId="97" w16cid:durableId="501749239">
    <w:abstractNumId w:val="72"/>
  </w:num>
  <w:num w:numId="98" w16cid:durableId="1190070382">
    <w:abstractNumId w:val="72"/>
  </w:num>
  <w:num w:numId="99" w16cid:durableId="527792482">
    <w:abstractNumId w:val="72"/>
  </w:num>
  <w:num w:numId="100" w16cid:durableId="1726636619">
    <w:abstractNumId w:val="72"/>
  </w:num>
  <w:num w:numId="101" w16cid:durableId="381052854">
    <w:abstractNumId w:val="72"/>
  </w:num>
  <w:num w:numId="102" w16cid:durableId="2001887201">
    <w:abstractNumId w:val="72"/>
  </w:num>
  <w:num w:numId="103" w16cid:durableId="2106222144">
    <w:abstractNumId w:val="72"/>
  </w:num>
  <w:num w:numId="104" w16cid:durableId="2071035291">
    <w:abstractNumId w:val="72"/>
  </w:num>
  <w:num w:numId="105" w16cid:durableId="1986813791">
    <w:abstractNumId w:val="72"/>
  </w:num>
  <w:num w:numId="106" w16cid:durableId="433743353">
    <w:abstractNumId w:val="16"/>
  </w:num>
  <w:num w:numId="107" w16cid:durableId="1478375235">
    <w:abstractNumId w:val="99"/>
  </w:num>
  <w:num w:numId="108" w16cid:durableId="1946577037">
    <w:abstractNumId w:val="99"/>
  </w:num>
  <w:num w:numId="109" w16cid:durableId="1092581393">
    <w:abstractNumId w:val="4"/>
  </w:num>
  <w:num w:numId="110" w16cid:durableId="1755784316">
    <w:abstractNumId w:val="3"/>
  </w:num>
  <w:num w:numId="111" w16cid:durableId="1810978990">
    <w:abstractNumId w:val="2"/>
  </w:num>
  <w:num w:numId="112" w16cid:durableId="1225994532">
    <w:abstractNumId w:val="1"/>
  </w:num>
  <w:num w:numId="113" w16cid:durableId="1946888436">
    <w:abstractNumId w:val="0"/>
  </w:num>
  <w:num w:numId="114" w16cid:durableId="82839750">
    <w:abstractNumId w:val="204"/>
  </w:num>
  <w:num w:numId="115" w16cid:durableId="1549029240">
    <w:abstractNumId w:val="253"/>
  </w:num>
  <w:num w:numId="116" w16cid:durableId="1856267979">
    <w:abstractNumId w:val="102"/>
  </w:num>
  <w:num w:numId="117" w16cid:durableId="588664300">
    <w:abstractNumId w:val="23"/>
  </w:num>
  <w:num w:numId="118" w16cid:durableId="874083070">
    <w:abstractNumId w:val="188"/>
  </w:num>
  <w:num w:numId="119" w16cid:durableId="1981300666">
    <w:abstractNumId w:val="40"/>
  </w:num>
  <w:num w:numId="120" w16cid:durableId="127163430">
    <w:abstractNumId w:val="211"/>
  </w:num>
  <w:num w:numId="121" w16cid:durableId="1091779033">
    <w:abstractNumId w:val="12"/>
  </w:num>
  <w:num w:numId="122" w16cid:durableId="855968958">
    <w:abstractNumId w:val="8"/>
  </w:num>
  <w:num w:numId="123" w16cid:durableId="128784089">
    <w:abstractNumId w:val="121"/>
  </w:num>
  <w:num w:numId="124" w16cid:durableId="1640263824">
    <w:abstractNumId w:val="45"/>
  </w:num>
  <w:num w:numId="125" w16cid:durableId="271012926">
    <w:abstractNumId w:val="58"/>
  </w:num>
  <w:num w:numId="126" w16cid:durableId="2078017475">
    <w:abstractNumId w:val="237"/>
  </w:num>
  <w:num w:numId="127" w16cid:durableId="373887395">
    <w:abstractNumId w:val="153"/>
  </w:num>
  <w:num w:numId="128" w16cid:durableId="688990668">
    <w:abstractNumId w:val="130"/>
  </w:num>
  <w:num w:numId="129" w16cid:durableId="1587614600">
    <w:abstractNumId w:val="235"/>
  </w:num>
  <w:num w:numId="130" w16cid:durableId="1169179851">
    <w:abstractNumId w:val="221"/>
  </w:num>
  <w:num w:numId="131" w16cid:durableId="873233839">
    <w:abstractNumId w:val="257"/>
  </w:num>
  <w:num w:numId="132" w16cid:durableId="1072194243">
    <w:abstractNumId w:val="26"/>
  </w:num>
  <w:num w:numId="133" w16cid:durableId="999188827">
    <w:abstractNumId w:val="34"/>
  </w:num>
  <w:num w:numId="134" w16cid:durableId="1255239547">
    <w:abstractNumId w:val="35"/>
  </w:num>
  <w:num w:numId="135" w16cid:durableId="13578156">
    <w:abstractNumId w:val="39"/>
  </w:num>
  <w:num w:numId="136" w16cid:durableId="761725125">
    <w:abstractNumId w:val="80"/>
  </w:num>
  <w:num w:numId="137" w16cid:durableId="898636153">
    <w:abstractNumId w:val="226"/>
  </w:num>
  <w:num w:numId="138" w16cid:durableId="1259632135">
    <w:abstractNumId w:val="93"/>
  </w:num>
  <w:num w:numId="139" w16cid:durableId="1882548838">
    <w:abstractNumId w:val="68"/>
  </w:num>
  <w:num w:numId="140" w16cid:durableId="1381900063">
    <w:abstractNumId w:val="31"/>
  </w:num>
  <w:num w:numId="141" w16cid:durableId="1113288886">
    <w:abstractNumId w:val="122"/>
  </w:num>
  <w:num w:numId="142" w16cid:durableId="1375278623">
    <w:abstractNumId w:val="179"/>
  </w:num>
  <w:num w:numId="143" w16cid:durableId="1291204432">
    <w:abstractNumId w:val="79"/>
  </w:num>
  <w:num w:numId="144" w16cid:durableId="492599797">
    <w:abstractNumId w:val="239"/>
  </w:num>
  <w:num w:numId="145" w16cid:durableId="623850833">
    <w:abstractNumId w:val="95"/>
  </w:num>
  <w:num w:numId="146" w16cid:durableId="1520118483">
    <w:abstractNumId w:val="56"/>
  </w:num>
  <w:num w:numId="147" w16cid:durableId="1774590064">
    <w:abstractNumId w:val="131"/>
  </w:num>
  <w:num w:numId="148" w16cid:durableId="356657719">
    <w:abstractNumId w:val="151"/>
  </w:num>
  <w:num w:numId="149" w16cid:durableId="338431000">
    <w:abstractNumId w:val="100"/>
  </w:num>
  <w:num w:numId="150" w16cid:durableId="1291739231">
    <w:abstractNumId w:val="199"/>
  </w:num>
  <w:num w:numId="151" w16cid:durableId="1706058313">
    <w:abstractNumId w:val="176"/>
  </w:num>
  <w:num w:numId="152" w16cid:durableId="277222585">
    <w:abstractNumId w:val="62"/>
  </w:num>
  <w:num w:numId="153" w16cid:durableId="2113163421">
    <w:abstractNumId w:val="165"/>
  </w:num>
  <w:num w:numId="154" w16cid:durableId="1102411786">
    <w:abstractNumId w:val="224"/>
  </w:num>
  <w:num w:numId="155" w16cid:durableId="1351448885">
    <w:abstractNumId w:val="91"/>
  </w:num>
  <w:num w:numId="156" w16cid:durableId="2101755133">
    <w:abstractNumId w:val="238"/>
  </w:num>
  <w:num w:numId="157" w16cid:durableId="303891921">
    <w:abstractNumId w:val="210"/>
  </w:num>
  <w:num w:numId="158" w16cid:durableId="956329790">
    <w:abstractNumId w:val="191"/>
  </w:num>
  <w:num w:numId="159" w16cid:durableId="758140542">
    <w:abstractNumId w:val="10"/>
  </w:num>
  <w:num w:numId="160" w16cid:durableId="1542941575">
    <w:abstractNumId w:val="205"/>
  </w:num>
  <w:num w:numId="161" w16cid:durableId="1672946065">
    <w:abstractNumId w:val="11"/>
  </w:num>
  <w:num w:numId="162" w16cid:durableId="632520477">
    <w:abstractNumId w:val="175"/>
  </w:num>
  <w:num w:numId="163" w16cid:durableId="1663042806">
    <w:abstractNumId w:val="252"/>
  </w:num>
  <w:num w:numId="164" w16cid:durableId="744575329">
    <w:abstractNumId w:val="146"/>
  </w:num>
  <w:num w:numId="165" w16cid:durableId="1211696380">
    <w:abstractNumId w:val="213"/>
  </w:num>
  <w:num w:numId="166" w16cid:durableId="624387603">
    <w:abstractNumId w:val="104"/>
  </w:num>
  <w:num w:numId="167" w16cid:durableId="2109764687">
    <w:abstractNumId w:val="136"/>
  </w:num>
  <w:num w:numId="168" w16cid:durableId="765811293">
    <w:abstractNumId w:val="259"/>
  </w:num>
  <w:num w:numId="169" w16cid:durableId="290943189">
    <w:abstractNumId w:val="223"/>
  </w:num>
  <w:num w:numId="170" w16cid:durableId="1578858536">
    <w:abstractNumId w:val="202"/>
  </w:num>
  <w:num w:numId="171" w16cid:durableId="1170876494">
    <w:abstractNumId w:val="241"/>
  </w:num>
  <w:num w:numId="172" w16cid:durableId="1223447305">
    <w:abstractNumId w:val="129"/>
  </w:num>
  <w:num w:numId="173" w16cid:durableId="953361312">
    <w:abstractNumId w:val="230"/>
  </w:num>
  <w:num w:numId="174" w16cid:durableId="1519848359">
    <w:abstractNumId w:val="98"/>
  </w:num>
  <w:num w:numId="175" w16cid:durableId="1497262993">
    <w:abstractNumId w:val="246"/>
  </w:num>
  <w:num w:numId="176" w16cid:durableId="271085867">
    <w:abstractNumId w:val="185"/>
  </w:num>
  <w:num w:numId="177" w16cid:durableId="79839127">
    <w:abstractNumId w:val="119"/>
  </w:num>
  <w:num w:numId="178" w16cid:durableId="747269930">
    <w:abstractNumId w:val="6"/>
  </w:num>
  <w:num w:numId="179" w16cid:durableId="509411780">
    <w:abstractNumId w:val="183"/>
  </w:num>
  <w:num w:numId="180" w16cid:durableId="1201743427">
    <w:abstractNumId w:val="50"/>
  </w:num>
  <w:num w:numId="181" w16cid:durableId="429087195">
    <w:abstractNumId w:val="196"/>
  </w:num>
  <w:num w:numId="182" w16cid:durableId="402531958">
    <w:abstractNumId w:val="145"/>
  </w:num>
  <w:num w:numId="183" w16cid:durableId="403844767">
    <w:abstractNumId w:val="111"/>
  </w:num>
  <w:num w:numId="184" w16cid:durableId="1263874497">
    <w:abstractNumId w:val="14"/>
  </w:num>
  <w:num w:numId="185" w16cid:durableId="1935480637">
    <w:abstractNumId w:val="103"/>
  </w:num>
  <w:num w:numId="186" w16cid:durableId="276373480">
    <w:abstractNumId w:val="85"/>
  </w:num>
  <w:num w:numId="187" w16cid:durableId="50275741">
    <w:abstractNumId w:val="52"/>
  </w:num>
  <w:num w:numId="188" w16cid:durableId="1676028827">
    <w:abstractNumId w:val="54"/>
  </w:num>
  <w:num w:numId="189" w16cid:durableId="709303316">
    <w:abstractNumId w:val="177"/>
  </w:num>
  <w:num w:numId="190" w16cid:durableId="1734548087">
    <w:abstractNumId w:val="236"/>
  </w:num>
  <w:num w:numId="191" w16cid:durableId="2120097370">
    <w:abstractNumId w:val="46"/>
  </w:num>
  <w:num w:numId="192" w16cid:durableId="135883265">
    <w:abstractNumId w:val="245"/>
  </w:num>
  <w:num w:numId="193" w16cid:durableId="189300292">
    <w:abstractNumId w:val="150"/>
  </w:num>
  <w:num w:numId="194" w16cid:durableId="1672365677">
    <w:abstractNumId w:val="9"/>
  </w:num>
  <w:num w:numId="195" w16cid:durableId="381711646">
    <w:abstractNumId w:val="132"/>
  </w:num>
  <w:num w:numId="196" w16cid:durableId="1982028843">
    <w:abstractNumId w:val="41"/>
  </w:num>
  <w:num w:numId="197" w16cid:durableId="213808822">
    <w:abstractNumId w:val="231"/>
  </w:num>
  <w:num w:numId="198" w16cid:durableId="1366446154">
    <w:abstractNumId w:val="215"/>
  </w:num>
  <w:num w:numId="199" w16cid:durableId="117577264">
    <w:abstractNumId w:val="254"/>
  </w:num>
  <w:num w:numId="200" w16cid:durableId="2059891108">
    <w:abstractNumId w:val="261"/>
  </w:num>
  <w:num w:numId="201" w16cid:durableId="1472862027">
    <w:abstractNumId w:val="192"/>
  </w:num>
  <w:num w:numId="202" w16cid:durableId="2027519536">
    <w:abstractNumId w:val="169"/>
  </w:num>
  <w:num w:numId="203" w16cid:durableId="1135022379">
    <w:abstractNumId w:val="134"/>
  </w:num>
  <w:num w:numId="204" w16cid:durableId="721640364">
    <w:abstractNumId w:val="65"/>
  </w:num>
  <w:num w:numId="205" w16cid:durableId="1613705136">
    <w:abstractNumId w:val="87"/>
  </w:num>
  <w:num w:numId="206" w16cid:durableId="18632913">
    <w:abstractNumId w:val="49"/>
  </w:num>
  <w:num w:numId="207" w16cid:durableId="1076709778">
    <w:abstractNumId w:val="82"/>
  </w:num>
  <w:num w:numId="208" w16cid:durableId="497158303">
    <w:abstractNumId w:val="242"/>
  </w:num>
  <w:num w:numId="209" w16cid:durableId="2096171069">
    <w:abstractNumId w:val="106"/>
  </w:num>
  <w:num w:numId="210" w16cid:durableId="1138917012">
    <w:abstractNumId w:val="140"/>
  </w:num>
  <w:num w:numId="211" w16cid:durableId="1005985094">
    <w:abstractNumId w:val="159"/>
  </w:num>
  <w:num w:numId="212" w16cid:durableId="2084906548">
    <w:abstractNumId w:val="195"/>
  </w:num>
  <w:num w:numId="213" w16cid:durableId="483009733">
    <w:abstractNumId w:val="142"/>
  </w:num>
  <w:num w:numId="214" w16cid:durableId="1698658632">
    <w:abstractNumId w:val="19"/>
  </w:num>
  <w:num w:numId="215" w16cid:durableId="659236543">
    <w:abstractNumId w:val="77"/>
  </w:num>
  <w:num w:numId="216" w16cid:durableId="1590235778">
    <w:abstractNumId w:val="149"/>
  </w:num>
  <w:num w:numId="217" w16cid:durableId="155727062">
    <w:abstractNumId w:val="120"/>
  </w:num>
  <w:num w:numId="218" w16cid:durableId="1542472071">
    <w:abstractNumId w:val="81"/>
  </w:num>
  <w:num w:numId="219" w16cid:durableId="1820615664">
    <w:abstractNumId w:val="125"/>
  </w:num>
  <w:num w:numId="220" w16cid:durableId="1763257585">
    <w:abstractNumId w:val="218"/>
  </w:num>
  <w:num w:numId="221" w16cid:durableId="1332636590">
    <w:abstractNumId w:val="108"/>
  </w:num>
  <w:num w:numId="222" w16cid:durableId="4328182">
    <w:abstractNumId w:val="127"/>
  </w:num>
  <w:num w:numId="223" w16cid:durableId="184289491">
    <w:abstractNumId w:val="67"/>
  </w:num>
  <w:num w:numId="224" w16cid:durableId="206184080">
    <w:abstractNumId w:val="105"/>
  </w:num>
  <w:num w:numId="225" w16cid:durableId="537165290">
    <w:abstractNumId w:val="123"/>
  </w:num>
  <w:num w:numId="226" w16cid:durableId="1314942057">
    <w:abstractNumId w:val="180"/>
  </w:num>
  <w:num w:numId="227" w16cid:durableId="338629386">
    <w:abstractNumId w:val="78"/>
  </w:num>
  <w:num w:numId="228" w16cid:durableId="1243564909">
    <w:abstractNumId w:val="167"/>
  </w:num>
  <w:num w:numId="229" w16cid:durableId="1227256380">
    <w:abstractNumId w:val="148"/>
  </w:num>
  <w:num w:numId="230" w16cid:durableId="1871643460">
    <w:abstractNumId w:val="255"/>
  </w:num>
  <w:num w:numId="231" w16cid:durableId="49769017">
    <w:abstractNumId w:val="227"/>
  </w:num>
  <w:num w:numId="232" w16cid:durableId="1659459743">
    <w:abstractNumId w:val="18"/>
  </w:num>
  <w:num w:numId="233" w16cid:durableId="886990776">
    <w:abstractNumId w:val="187"/>
  </w:num>
  <w:num w:numId="234" w16cid:durableId="445349766">
    <w:abstractNumId w:val="21"/>
  </w:num>
  <w:num w:numId="235" w16cid:durableId="1142306262">
    <w:abstractNumId w:val="270"/>
  </w:num>
  <w:num w:numId="236" w16cid:durableId="1896508014">
    <w:abstractNumId w:val="152"/>
  </w:num>
  <w:num w:numId="237" w16cid:durableId="1952392976">
    <w:abstractNumId w:val="170"/>
  </w:num>
  <w:num w:numId="238" w16cid:durableId="304702958">
    <w:abstractNumId w:val="248"/>
    <w:lvlOverride w:ilvl="0">
      <w:lvl w:ilvl="0">
        <w:start w:val="1"/>
        <w:numFmt w:val="decimal"/>
        <w:pStyle w:val="HeadingA1"/>
        <w:lvlText w:val="A-%1"/>
        <w:lvlJc w:val="left"/>
        <w:pPr>
          <w:tabs>
            <w:tab w:val="num" w:pos="0"/>
          </w:tabs>
          <w:ind w:left="709" w:hanging="709"/>
        </w:pPr>
        <w:rPr>
          <w:rFonts w:hint="default"/>
          <w:b/>
        </w:rPr>
      </w:lvl>
    </w:lvlOverride>
    <w:lvlOverride w:ilvl="1">
      <w:lvl w:ilvl="1">
        <w:start w:val="1"/>
        <w:numFmt w:val="decimal"/>
        <w:pStyle w:val="HeadingA2"/>
        <w:lvlText w:val="A-%1.%2"/>
        <w:lvlJc w:val="left"/>
        <w:pPr>
          <w:tabs>
            <w:tab w:val="num" w:pos="0"/>
          </w:tabs>
          <w:ind w:left="709" w:hanging="709"/>
        </w:pPr>
        <w:rPr>
          <w:rFonts w:hint="default"/>
          <w:b/>
          <w:i w:val="0"/>
          <w:color w:val="auto"/>
          <w:sz w:val="22"/>
          <w:szCs w:val="22"/>
        </w:rPr>
      </w:lvl>
    </w:lvlOverride>
    <w:lvlOverride w:ilvl="2">
      <w:lvl w:ilvl="2">
        <w:start w:val="1"/>
        <w:numFmt w:val="decimal"/>
        <w:pStyle w:val="HeadingA3"/>
        <w:lvlText w:val="A-%1.%2.%3"/>
        <w:lvlJc w:val="left"/>
        <w:pPr>
          <w:tabs>
            <w:tab w:val="num" w:pos="0"/>
          </w:tabs>
          <w:ind w:left="709" w:hanging="709"/>
        </w:pPr>
        <w:rPr>
          <w:rFonts w:hint="default"/>
          <w:b/>
          <w:color w:val="auto"/>
          <w:sz w:val="20"/>
          <w:szCs w:val="20"/>
        </w:rPr>
      </w:lvl>
    </w:lvlOverride>
    <w:lvlOverride w:ilvl="3">
      <w:lvl w:ilvl="3">
        <w:start w:val="1"/>
        <w:numFmt w:val="decimal"/>
        <w:pStyle w:val="HeadingA4"/>
        <w:lvlText w:val="A-%1.%2.%3.%4"/>
        <w:lvlJc w:val="left"/>
        <w:pPr>
          <w:tabs>
            <w:tab w:val="num" w:pos="0"/>
          </w:tabs>
          <w:ind w:left="709" w:hanging="709"/>
        </w:pPr>
        <w:rPr>
          <w:rFonts w:hint="default"/>
          <w:b/>
          <w:sz w:val="20"/>
          <w:szCs w:val="20"/>
        </w:rPr>
      </w:lvl>
    </w:lvlOverride>
    <w:lvlOverride w:ilvl="4">
      <w:lvl w:ilvl="4">
        <w:start w:val="1"/>
        <w:numFmt w:val="decimal"/>
        <w:pStyle w:val="HeadingA5"/>
        <w:lvlText w:val="A-%1.%2.%3.%4.%5"/>
        <w:lvlJc w:val="left"/>
        <w:pPr>
          <w:tabs>
            <w:tab w:val="num" w:pos="0"/>
          </w:tabs>
          <w:ind w:left="709" w:hanging="709"/>
        </w:pPr>
        <w:rPr>
          <w:rFonts w:hint="default"/>
          <w:b/>
          <w:sz w:val="20"/>
          <w:szCs w:val="20"/>
        </w:rPr>
      </w:lvl>
    </w:lvlOverride>
    <w:lvlOverride w:ilvl="5">
      <w:lvl w:ilvl="5">
        <w:start w:val="1"/>
        <w:numFmt w:val="decimal"/>
        <w:lvlText w:val="A-%1.%2.%3.%4.%5.%6"/>
        <w:lvlJc w:val="left"/>
        <w:pPr>
          <w:tabs>
            <w:tab w:val="num" w:pos="0"/>
          </w:tabs>
          <w:ind w:left="709" w:hanging="709"/>
        </w:pPr>
        <w:rPr>
          <w:rFonts w:hint="default"/>
        </w:rPr>
      </w:lvl>
    </w:lvlOverride>
    <w:lvlOverride w:ilvl="6">
      <w:lvl w:ilvl="6">
        <w:start w:val="1"/>
        <w:numFmt w:val="decimal"/>
        <w:lvlText w:val="A-%1.%2.%3.%4.%5.%6.%7"/>
        <w:lvlJc w:val="left"/>
        <w:pPr>
          <w:tabs>
            <w:tab w:val="num" w:pos="0"/>
          </w:tabs>
          <w:ind w:left="709" w:hanging="709"/>
        </w:pPr>
        <w:rPr>
          <w:rFonts w:hint="default"/>
        </w:rPr>
      </w:lvl>
    </w:lvlOverride>
    <w:lvlOverride w:ilvl="7">
      <w:lvl w:ilvl="7">
        <w:start w:val="1"/>
        <w:numFmt w:val="decimal"/>
        <w:lvlText w:val="A-%1.%2.%3.%4.%5.%6.%7.%8"/>
        <w:lvlJc w:val="left"/>
        <w:pPr>
          <w:tabs>
            <w:tab w:val="num" w:pos="0"/>
          </w:tabs>
          <w:ind w:left="709" w:hanging="709"/>
        </w:pPr>
        <w:rPr>
          <w:rFonts w:hint="default"/>
        </w:rPr>
      </w:lvl>
    </w:lvlOverride>
    <w:lvlOverride w:ilvl="8">
      <w:lvl w:ilvl="8">
        <w:start w:val="1"/>
        <w:numFmt w:val="decimal"/>
        <w:lvlText w:val="A-%1.%2.%3.%4.%5.%6.%7.%8.%9"/>
        <w:lvlJc w:val="left"/>
        <w:pPr>
          <w:tabs>
            <w:tab w:val="num" w:pos="0"/>
          </w:tabs>
          <w:ind w:left="709" w:hanging="709"/>
        </w:pPr>
        <w:rPr>
          <w:rFonts w:hint="default"/>
        </w:rPr>
      </w:lvl>
    </w:lvlOverride>
  </w:num>
  <w:num w:numId="239" w16cid:durableId="331296320">
    <w:abstractNumId w:val="24"/>
  </w:num>
  <w:num w:numId="240" w16cid:durableId="1826513298">
    <w:abstractNumId w:val="222"/>
  </w:num>
  <w:num w:numId="241" w16cid:durableId="308248260">
    <w:abstractNumId w:val="256"/>
  </w:num>
  <w:num w:numId="242" w16cid:durableId="609707151">
    <w:abstractNumId w:val="274"/>
  </w:num>
  <w:num w:numId="243" w16cid:durableId="1491872848">
    <w:abstractNumId w:val="229"/>
  </w:num>
  <w:num w:numId="244" w16cid:durableId="604730820">
    <w:abstractNumId w:val="84"/>
  </w:num>
  <w:num w:numId="245" w16cid:durableId="598221113">
    <w:abstractNumId w:val="163"/>
  </w:num>
  <w:num w:numId="246" w16cid:durableId="568535225">
    <w:abstractNumId w:val="268"/>
  </w:num>
  <w:num w:numId="247" w16cid:durableId="189414793">
    <w:abstractNumId w:val="207"/>
  </w:num>
  <w:num w:numId="248" w16cid:durableId="298727598">
    <w:abstractNumId w:val="75"/>
  </w:num>
  <w:num w:numId="249" w16cid:durableId="1001352851">
    <w:abstractNumId w:val="156"/>
  </w:num>
  <w:num w:numId="250" w16cid:durableId="1245411558">
    <w:abstractNumId w:val="219"/>
  </w:num>
  <w:num w:numId="251" w16cid:durableId="1251937575">
    <w:abstractNumId w:val="107"/>
  </w:num>
  <w:num w:numId="252" w16cid:durableId="1820229164">
    <w:abstractNumId w:val="64"/>
  </w:num>
  <w:num w:numId="253" w16cid:durableId="2045133928">
    <w:abstractNumId w:val="260"/>
  </w:num>
  <w:num w:numId="254" w16cid:durableId="324283266">
    <w:abstractNumId w:val="143"/>
  </w:num>
  <w:num w:numId="255" w16cid:durableId="212696533">
    <w:abstractNumId w:val="59"/>
  </w:num>
  <w:num w:numId="256" w16cid:durableId="1906140568">
    <w:abstractNumId w:val="178"/>
  </w:num>
  <w:num w:numId="257" w16cid:durableId="150292338">
    <w:abstractNumId w:val="70"/>
  </w:num>
  <w:num w:numId="258" w16cid:durableId="1976451186">
    <w:abstractNumId w:val="36"/>
  </w:num>
  <w:num w:numId="259" w16cid:durableId="26950302">
    <w:abstractNumId w:val="30"/>
  </w:num>
  <w:num w:numId="260" w16cid:durableId="1153911073">
    <w:abstractNumId w:val="157"/>
  </w:num>
  <w:num w:numId="261" w16cid:durableId="297418313">
    <w:abstractNumId w:val="154"/>
  </w:num>
  <w:num w:numId="262" w16cid:durableId="554122273">
    <w:abstractNumId w:val="269"/>
  </w:num>
  <w:num w:numId="263" w16cid:durableId="586698449">
    <w:abstractNumId w:val="194"/>
  </w:num>
  <w:num w:numId="264" w16cid:durableId="598803556">
    <w:abstractNumId w:val="27"/>
  </w:num>
  <w:num w:numId="265" w16cid:durableId="1786608990">
    <w:abstractNumId w:val="190"/>
  </w:num>
  <w:num w:numId="266" w16cid:durableId="2027975705">
    <w:abstractNumId w:val="147"/>
  </w:num>
  <w:num w:numId="267" w16cid:durableId="1825006722">
    <w:abstractNumId w:val="48"/>
  </w:num>
  <w:num w:numId="268" w16cid:durableId="1562787823">
    <w:abstractNumId w:val="234"/>
  </w:num>
  <w:num w:numId="269" w16cid:durableId="892622942">
    <w:abstractNumId w:val="168"/>
  </w:num>
  <w:num w:numId="270" w16cid:durableId="1002318364">
    <w:abstractNumId w:val="90"/>
  </w:num>
  <w:num w:numId="271" w16cid:durableId="990013945">
    <w:abstractNumId w:val="114"/>
  </w:num>
  <w:num w:numId="272" w16cid:durableId="1462187957">
    <w:abstractNumId w:val="197"/>
  </w:num>
  <w:num w:numId="273" w16cid:durableId="1882011531">
    <w:abstractNumId w:val="32"/>
  </w:num>
  <w:num w:numId="274" w16cid:durableId="678505729">
    <w:abstractNumId w:val="76"/>
  </w:num>
  <w:num w:numId="275" w16cid:durableId="454131341">
    <w:abstractNumId w:val="116"/>
  </w:num>
  <w:num w:numId="276" w16cid:durableId="281301430">
    <w:abstractNumId w:val="251"/>
  </w:num>
  <w:num w:numId="277" w16cid:durableId="1802577851">
    <w:abstractNumId w:val="243"/>
  </w:num>
  <w:num w:numId="278" w16cid:durableId="1010990141">
    <w:abstractNumId w:val="5"/>
  </w:num>
  <w:num w:numId="279" w16cid:durableId="1186597605">
    <w:abstractNumId w:val="83"/>
  </w:num>
  <w:num w:numId="280" w16cid:durableId="934358488">
    <w:abstractNumId w:val="247"/>
  </w:num>
  <w:num w:numId="281" w16cid:durableId="1778721012">
    <w:abstractNumId w:val="208"/>
  </w:num>
  <w:num w:numId="282" w16cid:durableId="709501899">
    <w:abstractNumId w:val="212"/>
  </w:num>
  <w:num w:numId="283" w16cid:durableId="310135569">
    <w:abstractNumId w:val="271"/>
  </w:num>
  <w:num w:numId="284" w16cid:durableId="147283432">
    <w:abstractNumId w:val="214"/>
  </w:num>
  <w:num w:numId="285" w16cid:durableId="333149412">
    <w:abstractNumId w:val="89"/>
  </w:num>
  <w:num w:numId="286" w16cid:durableId="277219116">
    <w:abstractNumId w:val="133"/>
  </w:num>
  <w:num w:numId="287" w16cid:durableId="434374237">
    <w:abstractNumId w:val="135"/>
  </w:num>
  <w:num w:numId="288" w16cid:durableId="1205559544">
    <w:abstractNumId w:val="171"/>
  </w:num>
  <w:num w:numId="289" w16cid:durableId="791285988">
    <w:abstractNumId w:val="71"/>
  </w:num>
  <w:num w:numId="290" w16cid:durableId="693119386">
    <w:abstractNumId w:val="74"/>
  </w:num>
  <w:num w:numId="291" w16cid:durableId="1994093374">
    <w:abstractNumId w:val="203"/>
  </w:num>
  <w:num w:numId="292" w16cid:durableId="1636107135">
    <w:abstractNumId w:val="189"/>
  </w:num>
  <w:num w:numId="293" w16cid:durableId="764309033">
    <w:abstractNumId w:val="263"/>
  </w:num>
  <w:num w:numId="294" w16cid:durableId="491025966">
    <w:abstractNumId w:val="28"/>
  </w:num>
  <w:num w:numId="295" w16cid:durableId="1079407816">
    <w:abstractNumId w:val="233"/>
  </w:num>
  <w:num w:numId="296" w16cid:durableId="869806357">
    <w:abstractNumId w:val="55"/>
  </w:num>
  <w:num w:numId="297" w16cid:durableId="1920014026">
    <w:abstractNumId w:val="266"/>
  </w:num>
  <w:num w:numId="298" w16cid:durableId="359281765">
    <w:abstractNumId w:val="117"/>
  </w:num>
  <w:num w:numId="299" w16cid:durableId="1516110602">
    <w:abstractNumId w:val="110"/>
  </w:num>
  <w:num w:numId="300" w16cid:durableId="1664234854">
    <w:abstractNumId w:val="182"/>
  </w:num>
  <w:num w:numId="301" w16cid:durableId="1986160897">
    <w:abstractNumId w:val="69"/>
  </w:num>
  <w:num w:numId="302" w16cid:durableId="2031904411">
    <w:abstractNumId w:val="43"/>
  </w:num>
  <w:num w:numId="303" w16cid:durableId="1570310293">
    <w:abstractNumId w:val="249"/>
  </w:num>
  <w:numIdMacAtCleanup w:val="24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Raphael Malyankar">
    <w15:presenceInfo w15:providerId="None" w15:userId="Raphael Malyanka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trackRevisions/>
  <w:defaultTabStop w:val="720"/>
  <w:autoHyphenation/>
  <w:hyphenationZone w:val="0"/>
  <w:evenAndOddHeaders/>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A1108"/>
    <w:rsid w:val="00002DA0"/>
    <w:rsid w:val="00004149"/>
    <w:rsid w:val="000056D3"/>
    <w:rsid w:val="0001234D"/>
    <w:rsid w:val="00012BC4"/>
    <w:rsid w:val="00020786"/>
    <w:rsid w:val="00020D51"/>
    <w:rsid w:val="00027496"/>
    <w:rsid w:val="000353AC"/>
    <w:rsid w:val="000356FF"/>
    <w:rsid w:val="00040457"/>
    <w:rsid w:val="00044573"/>
    <w:rsid w:val="0004523D"/>
    <w:rsid w:val="00047C47"/>
    <w:rsid w:val="0005254C"/>
    <w:rsid w:val="00054B41"/>
    <w:rsid w:val="00060EDE"/>
    <w:rsid w:val="00065C4E"/>
    <w:rsid w:val="000670C1"/>
    <w:rsid w:val="0007761A"/>
    <w:rsid w:val="0008264F"/>
    <w:rsid w:val="00087F7E"/>
    <w:rsid w:val="00093D40"/>
    <w:rsid w:val="000975EC"/>
    <w:rsid w:val="000A1DE7"/>
    <w:rsid w:val="000B1D8D"/>
    <w:rsid w:val="000B22F5"/>
    <w:rsid w:val="000B3410"/>
    <w:rsid w:val="000B5562"/>
    <w:rsid w:val="000C07D7"/>
    <w:rsid w:val="000C3878"/>
    <w:rsid w:val="000C62BF"/>
    <w:rsid w:val="000D14A5"/>
    <w:rsid w:val="000E32AF"/>
    <w:rsid w:val="000E5B63"/>
    <w:rsid w:val="000E765E"/>
    <w:rsid w:val="000F61FC"/>
    <w:rsid w:val="00103F24"/>
    <w:rsid w:val="00112D0F"/>
    <w:rsid w:val="00124CA0"/>
    <w:rsid w:val="00125A2C"/>
    <w:rsid w:val="00132981"/>
    <w:rsid w:val="001349BC"/>
    <w:rsid w:val="001358B3"/>
    <w:rsid w:val="00135DF5"/>
    <w:rsid w:val="00136C7C"/>
    <w:rsid w:val="001445A1"/>
    <w:rsid w:val="00155938"/>
    <w:rsid w:val="00156C80"/>
    <w:rsid w:val="00161E2B"/>
    <w:rsid w:val="001630B2"/>
    <w:rsid w:val="0016763D"/>
    <w:rsid w:val="001707E7"/>
    <w:rsid w:val="00173100"/>
    <w:rsid w:val="00173A3D"/>
    <w:rsid w:val="001810C5"/>
    <w:rsid w:val="001903AA"/>
    <w:rsid w:val="00191D58"/>
    <w:rsid w:val="001A0003"/>
    <w:rsid w:val="001A1C83"/>
    <w:rsid w:val="001A3862"/>
    <w:rsid w:val="001A5B01"/>
    <w:rsid w:val="001B28FB"/>
    <w:rsid w:val="001D42F7"/>
    <w:rsid w:val="001E02D6"/>
    <w:rsid w:val="001E1155"/>
    <w:rsid w:val="00222FA1"/>
    <w:rsid w:val="00243F90"/>
    <w:rsid w:val="00246570"/>
    <w:rsid w:val="00254E23"/>
    <w:rsid w:val="00256FEE"/>
    <w:rsid w:val="00260BF4"/>
    <w:rsid w:val="00260D2E"/>
    <w:rsid w:val="00262CCB"/>
    <w:rsid w:val="002646C2"/>
    <w:rsid w:val="0027035F"/>
    <w:rsid w:val="0027063D"/>
    <w:rsid w:val="0028034B"/>
    <w:rsid w:val="0029114B"/>
    <w:rsid w:val="00293D3C"/>
    <w:rsid w:val="002944FE"/>
    <w:rsid w:val="002965BD"/>
    <w:rsid w:val="002A2F80"/>
    <w:rsid w:val="002A56BF"/>
    <w:rsid w:val="002B28B0"/>
    <w:rsid w:val="002B59E4"/>
    <w:rsid w:val="002C6C26"/>
    <w:rsid w:val="002E05B4"/>
    <w:rsid w:val="002E5993"/>
    <w:rsid w:val="002E7F61"/>
    <w:rsid w:val="002F11D4"/>
    <w:rsid w:val="002F1968"/>
    <w:rsid w:val="002F28D7"/>
    <w:rsid w:val="002F3080"/>
    <w:rsid w:val="002F71C5"/>
    <w:rsid w:val="00301226"/>
    <w:rsid w:val="00303EBD"/>
    <w:rsid w:val="00311029"/>
    <w:rsid w:val="00326BBC"/>
    <w:rsid w:val="0033175A"/>
    <w:rsid w:val="003319F0"/>
    <w:rsid w:val="00345195"/>
    <w:rsid w:val="00347222"/>
    <w:rsid w:val="003528F3"/>
    <w:rsid w:val="00352C8C"/>
    <w:rsid w:val="00362461"/>
    <w:rsid w:val="003679FB"/>
    <w:rsid w:val="00372733"/>
    <w:rsid w:val="003753B1"/>
    <w:rsid w:val="00396F97"/>
    <w:rsid w:val="003A0FC5"/>
    <w:rsid w:val="003A1B5C"/>
    <w:rsid w:val="003A5139"/>
    <w:rsid w:val="003B1766"/>
    <w:rsid w:val="003B1FA9"/>
    <w:rsid w:val="003B4443"/>
    <w:rsid w:val="003B71E3"/>
    <w:rsid w:val="003B797F"/>
    <w:rsid w:val="003C0C9A"/>
    <w:rsid w:val="003D5EA9"/>
    <w:rsid w:val="003D7004"/>
    <w:rsid w:val="003E0410"/>
    <w:rsid w:val="003E19CA"/>
    <w:rsid w:val="003E20A3"/>
    <w:rsid w:val="003E708C"/>
    <w:rsid w:val="003F3321"/>
    <w:rsid w:val="003F5A30"/>
    <w:rsid w:val="0040015E"/>
    <w:rsid w:val="004065AF"/>
    <w:rsid w:val="00410B17"/>
    <w:rsid w:val="00421532"/>
    <w:rsid w:val="00424BAB"/>
    <w:rsid w:val="004267AC"/>
    <w:rsid w:val="0043274B"/>
    <w:rsid w:val="00435534"/>
    <w:rsid w:val="00436CCE"/>
    <w:rsid w:val="00437BBA"/>
    <w:rsid w:val="00440462"/>
    <w:rsid w:val="004425C5"/>
    <w:rsid w:val="00444E4C"/>
    <w:rsid w:val="00444FFC"/>
    <w:rsid w:val="004512D2"/>
    <w:rsid w:val="00455760"/>
    <w:rsid w:val="0045656C"/>
    <w:rsid w:val="00467E19"/>
    <w:rsid w:val="00470646"/>
    <w:rsid w:val="00471C43"/>
    <w:rsid w:val="0048195D"/>
    <w:rsid w:val="004A0AA2"/>
    <w:rsid w:val="004A1CCD"/>
    <w:rsid w:val="004B4A98"/>
    <w:rsid w:val="004C042B"/>
    <w:rsid w:val="004C4F71"/>
    <w:rsid w:val="004C7140"/>
    <w:rsid w:val="004C7B5B"/>
    <w:rsid w:val="004C7E4E"/>
    <w:rsid w:val="004D11CC"/>
    <w:rsid w:val="004D2196"/>
    <w:rsid w:val="004E1368"/>
    <w:rsid w:val="004F04B1"/>
    <w:rsid w:val="004F11D5"/>
    <w:rsid w:val="004F3F1C"/>
    <w:rsid w:val="004F4C28"/>
    <w:rsid w:val="00500B75"/>
    <w:rsid w:val="00504B73"/>
    <w:rsid w:val="0051188D"/>
    <w:rsid w:val="00516DA5"/>
    <w:rsid w:val="00516F29"/>
    <w:rsid w:val="00522BD5"/>
    <w:rsid w:val="00527A76"/>
    <w:rsid w:val="00530432"/>
    <w:rsid w:val="0053357C"/>
    <w:rsid w:val="00542E81"/>
    <w:rsid w:val="00545129"/>
    <w:rsid w:val="00547A40"/>
    <w:rsid w:val="00550757"/>
    <w:rsid w:val="00564C70"/>
    <w:rsid w:val="00573853"/>
    <w:rsid w:val="0058368F"/>
    <w:rsid w:val="00591FD3"/>
    <w:rsid w:val="00596238"/>
    <w:rsid w:val="005B1916"/>
    <w:rsid w:val="005C7E01"/>
    <w:rsid w:val="005D1264"/>
    <w:rsid w:val="005D15DA"/>
    <w:rsid w:val="005D432B"/>
    <w:rsid w:val="005D6274"/>
    <w:rsid w:val="005D645F"/>
    <w:rsid w:val="005E2A9F"/>
    <w:rsid w:val="005E3CB4"/>
    <w:rsid w:val="005F0C75"/>
    <w:rsid w:val="005F0FCD"/>
    <w:rsid w:val="0060403E"/>
    <w:rsid w:val="00606B3E"/>
    <w:rsid w:val="00611801"/>
    <w:rsid w:val="00616C8D"/>
    <w:rsid w:val="00616E11"/>
    <w:rsid w:val="0062717B"/>
    <w:rsid w:val="006301F0"/>
    <w:rsid w:val="006315D7"/>
    <w:rsid w:val="00632821"/>
    <w:rsid w:val="00633286"/>
    <w:rsid w:val="00641EA2"/>
    <w:rsid w:val="00643A23"/>
    <w:rsid w:val="00643B73"/>
    <w:rsid w:val="00654C63"/>
    <w:rsid w:val="00664AF9"/>
    <w:rsid w:val="0068045C"/>
    <w:rsid w:val="006808EB"/>
    <w:rsid w:val="00682E82"/>
    <w:rsid w:val="006836A6"/>
    <w:rsid w:val="006925E0"/>
    <w:rsid w:val="00693662"/>
    <w:rsid w:val="00696F2B"/>
    <w:rsid w:val="006A46AE"/>
    <w:rsid w:val="006A4E30"/>
    <w:rsid w:val="006B7777"/>
    <w:rsid w:val="006C54EF"/>
    <w:rsid w:val="006D3073"/>
    <w:rsid w:val="006D7321"/>
    <w:rsid w:val="006E12FE"/>
    <w:rsid w:val="006E6BB1"/>
    <w:rsid w:val="006E7EEB"/>
    <w:rsid w:val="00700341"/>
    <w:rsid w:val="007128E7"/>
    <w:rsid w:val="00712CB2"/>
    <w:rsid w:val="00714451"/>
    <w:rsid w:val="007262D4"/>
    <w:rsid w:val="0073279A"/>
    <w:rsid w:val="007329D7"/>
    <w:rsid w:val="00734748"/>
    <w:rsid w:val="00735B07"/>
    <w:rsid w:val="0074242E"/>
    <w:rsid w:val="007457EB"/>
    <w:rsid w:val="00747C52"/>
    <w:rsid w:val="00752307"/>
    <w:rsid w:val="00754703"/>
    <w:rsid w:val="00761087"/>
    <w:rsid w:val="00762C2D"/>
    <w:rsid w:val="00763A08"/>
    <w:rsid w:val="00765336"/>
    <w:rsid w:val="007678C1"/>
    <w:rsid w:val="00767D1B"/>
    <w:rsid w:val="00771761"/>
    <w:rsid w:val="00775EE8"/>
    <w:rsid w:val="007808E5"/>
    <w:rsid w:val="007B27DA"/>
    <w:rsid w:val="007B3207"/>
    <w:rsid w:val="007B6C5C"/>
    <w:rsid w:val="007B6DE1"/>
    <w:rsid w:val="007D5DF9"/>
    <w:rsid w:val="007D7F30"/>
    <w:rsid w:val="007E1EF6"/>
    <w:rsid w:val="007E4786"/>
    <w:rsid w:val="007F0CFC"/>
    <w:rsid w:val="007F0DA5"/>
    <w:rsid w:val="007F3379"/>
    <w:rsid w:val="007F5C51"/>
    <w:rsid w:val="008014EE"/>
    <w:rsid w:val="008146D8"/>
    <w:rsid w:val="00814AA8"/>
    <w:rsid w:val="0081790D"/>
    <w:rsid w:val="0082280E"/>
    <w:rsid w:val="00831B80"/>
    <w:rsid w:val="008350ED"/>
    <w:rsid w:val="0084080C"/>
    <w:rsid w:val="00840E67"/>
    <w:rsid w:val="00842542"/>
    <w:rsid w:val="00844154"/>
    <w:rsid w:val="00846935"/>
    <w:rsid w:val="00846CCA"/>
    <w:rsid w:val="0084749C"/>
    <w:rsid w:val="00856896"/>
    <w:rsid w:val="0086015E"/>
    <w:rsid w:val="00864748"/>
    <w:rsid w:val="00867A41"/>
    <w:rsid w:val="00871064"/>
    <w:rsid w:val="00872C09"/>
    <w:rsid w:val="00877026"/>
    <w:rsid w:val="00882580"/>
    <w:rsid w:val="008843EC"/>
    <w:rsid w:val="00894FE6"/>
    <w:rsid w:val="00896AAF"/>
    <w:rsid w:val="00896D58"/>
    <w:rsid w:val="008B0239"/>
    <w:rsid w:val="008B4A45"/>
    <w:rsid w:val="008C193B"/>
    <w:rsid w:val="008D087F"/>
    <w:rsid w:val="008D5EF7"/>
    <w:rsid w:val="008E03B0"/>
    <w:rsid w:val="008E38EE"/>
    <w:rsid w:val="008E52B4"/>
    <w:rsid w:val="008E6FFE"/>
    <w:rsid w:val="008F0136"/>
    <w:rsid w:val="008F3D4B"/>
    <w:rsid w:val="008F515B"/>
    <w:rsid w:val="008F62ED"/>
    <w:rsid w:val="00901F58"/>
    <w:rsid w:val="00902426"/>
    <w:rsid w:val="009039DE"/>
    <w:rsid w:val="009175D2"/>
    <w:rsid w:val="009252E2"/>
    <w:rsid w:val="00927780"/>
    <w:rsid w:val="00930785"/>
    <w:rsid w:val="009325FF"/>
    <w:rsid w:val="0093309F"/>
    <w:rsid w:val="0093643B"/>
    <w:rsid w:val="00941910"/>
    <w:rsid w:val="0094286B"/>
    <w:rsid w:val="00944FF4"/>
    <w:rsid w:val="0095047F"/>
    <w:rsid w:val="00950598"/>
    <w:rsid w:val="00954FA6"/>
    <w:rsid w:val="009604ED"/>
    <w:rsid w:val="009621A7"/>
    <w:rsid w:val="00963A87"/>
    <w:rsid w:val="0097700D"/>
    <w:rsid w:val="00980B5E"/>
    <w:rsid w:val="009820F3"/>
    <w:rsid w:val="00982BB6"/>
    <w:rsid w:val="009844AB"/>
    <w:rsid w:val="00986359"/>
    <w:rsid w:val="00986FA8"/>
    <w:rsid w:val="009910AA"/>
    <w:rsid w:val="009929E0"/>
    <w:rsid w:val="009931F5"/>
    <w:rsid w:val="009935D9"/>
    <w:rsid w:val="009965CC"/>
    <w:rsid w:val="009A6D6C"/>
    <w:rsid w:val="009A79A3"/>
    <w:rsid w:val="009B5B0A"/>
    <w:rsid w:val="009C0D40"/>
    <w:rsid w:val="009D0DA5"/>
    <w:rsid w:val="009E32EC"/>
    <w:rsid w:val="009E4BAC"/>
    <w:rsid w:val="009F1FF7"/>
    <w:rsid w:val="009F39AB"/>
    <w:rsid w:val="009F694B"/>
    <w:rsid w:val="009F7309"/>
    <w:rsid w:val="00A01846"/>
    <w:rsid w:val="00A02846"/>
    <w:rsid w:val="00A031C7"/>
    <w:rsid w:val="00A05E41"/>
    <w:rsid w:val="00A062F1"/>
    <w:rsid w:val="00A20ADA"/>
    <w:rsid w:val="00A24279"/>
    <w:rsid w:val="00A27C0B"/>
    <w:rsid w:val="00A450C5"/>
    <w:rsid w:val="00A551D9"/>
    <w:rsid w:val="00A55782"/>
    <w:rsid w:val="00A573A4"/>
    <w:rsid w:val="00A57FD8"/>
    <w:rsid w:val="00A64E40"/>
    <w:rsid w:val="00A653FA"/>
    <w:rsid w:val="00A67FCB"/>
    <w:rsid w:val="00A722B5"/>
    <w:rsid w:val="00A739EE"/>
    <w:rsid w:val="00A73A27"/>
    <w:rsid w:val="00A73FFA"/>
    <w:rsid w:val="00A84FF1"/>
    <w:rsid w:val="00A85A73"/>
    <w:rsid w:val="00A87532"/>
    <w:rsid w:val="00A92A96"/>
    <w:rsid w:val="00A94492"/>
    <w:rsid w:val="00AB026B"/>
    <w:rsid w:val="00AB47B0"/>
    <w:rsid w:val="00AC0AD8"/>
    <w:rsid w:val="00AC607A"/>
    <w:rsid w:val="00AD1828"/>
    <w:rsid w:val="00AE755D"/>
    <w:rsid w:val="00B1632E"/>
    <w:rsid w:val="00B20127"/>
    <w:rsid w:val="00B20148"/>
    <w:rsid w:val="00B21E99"/>
    <w:rsid w:val="00B30216"/>
    <w:rsid w:val="00B32910"/>
    <w:rsid w:val="00B34BE5"/>
    <w:rsid w:val="00B36F06"/>
    <w:rsid w:val="00B41651"/>
    <w:rsid w:val="00B42023"/>
    <w:rsid w:val="00B4297B"/>
    <w:rsid w:val="00B43ADD"/>
    <w:rsid w:val="00B4420F"/>
    <w:rsid w:val="00B4495F"/>
    <w:rsid w:val="00B50EA2"/>
    <w:rsid w:val="00B5539E"/>
    <w:rsid w:val="00B57EEC"/>
    <w:rsid w:val="00B65AE3"/>
    <w:rsid w:val="00B746CB"/>
    <w:rsid w:val="00B74D6B"/>
    <w:rsid w:val="00B75590"/>
    <w:rsid w:val="00B816A3"/>
    <w:rsid w:val="00B8193E"/>
    <w:rsid w:val="00B82FD1"/>
    <w:rsid w:val="00B8441B"/>
    <w:rsid w:val="00B85FD6"/>
    <w:rsid w:val="00B9449E"/>
    <w:rsid w:val="00BB02B9"/>
    <w:rsid w:val="00BC0CDB"/>
    <w:rsid w:val="00BC145E"/>
    <w:rsid w:val="00BC6FC3"/>
    <w:rsid w:val="00BD1000"/>
    <w:rsid w:val="00BD2571"/>
    <w:rsid w:val="00BD25D7"/>
    <w:rsid w:val="00BD26FE"/>
    <w:rsid w:val="00BD4391"/>
    <w:rsid w:val="00BD601A"/>
    <w:rsid w:val="00BD7E99"/>
    <w:rsid w:val="00BE022A"/>
    <w:rsid w:val="00BE0BB8"/>
    <w:rsid w:val="00BE1486"/>
    <w:rsid w:val="00BE38A5"/>
    <w:rsid w:val="00BE4BF3"/>
    <w:rsid w:val="00BE7180"/>
    <w:rsid w:val="00C00117"/>
    <w:rsid w:val="00C11623"/>
    <w:rsid w:val="00C147BD"/>
    <w:rsid w:val="00C160EB"/>
    <w:rsid w:val="00C171E9"/>
    <w:rsid w:val="00C2469F"/>
    <w:rsid w:val="00C32650"/>
    <w:rsid w:val="00C34004"/>
    <w:rsid w:val="00C36EC6"/>
    <w:rsid w:val="00C44DB1"/>
    <w:rsid w:val="00C4538F"/>
    <w:rsid w:val="00C506C9"/>
    <w:rsid w:val="00C57DFC"/>
    <w:rsid w:val="00C61FC9"/>
    <w:rsid w:val="00C72CFC"/>
    <w:rsid w:val="00C80783"/>
    <w:rsid w:val="00C83BEB"/>
    <w:rsid w:val="00C90F59"/>
    <w:rsid w:val="00C91E9E"/>
    <w:rsid w:val="00C9236F"/>
    <w:rsid w:val="00C92D48"/>
    <w:rsid w:val="00C94975"/>
    <w:rsid w:val="00C94CCD"/>
    <w:rsid w:val="00CA6662"/>
    <w:rsid w:val="00CA6C57"/>
    <w:rsid w:val="00CC3E0B"/>
    <w:rsid w:val="00CC69EB"/>
    <w:rsid w:val="00CC6EA8"/>
    <w:rsid w:val="00CD05D2"/>
    <w:rsid w:val="00CD23ED"/>
    <w:rsid w:val="00CD4AD5"/>
    <w:rsid w:val="00CE2810"/>
    <w:rsid w:val="00CF0CDC"/>
    <w:rsid w:val="00CF10A3"/>
    <w:rsid w:val="00CF7B8B"/>
    <w:rsid w:val="00D00F0C"/>
    <w:rsid w:val="00D0298E"/>
    <w:rsid w:val="00D046CC"/>
    <w:rsid w:val="00D05300"/>
    <w:rsid w:val="00D103D3"/>
    <w:rsid w:val="00D11D05"/>
    <w:rsid w:val="00D14550"/>
    <w:rsid w:val="00D177CE"/>
    <w:rsid w:val="00D26B96"/>
    <w:rsid w:val="00D32A83"/>
    <w:rsid w:val="00D452D8"/>
    <w:rsid w:val="00D46EF0"/>
    <w:rsid w:val="00D4714F"/>
    <w:rsid w:val="00D500DB"/>
    <w:rsid w:val="00D52C61"/>
    <w:rsid w:val="00D537A6"/>
    <w:rsid w:val="00D62B0A"/>
    <w:rsid w:val="00D65575"/>
    <w:rsid w:val="00D7258E"/>
    <w:rsid w:val="00D75BF0"/>
    <w:rsid w:val="00D77625"/>
    <w:rsid w:val="00D819C5"/>
    <w:rsid w:val="00D82F4F"/>
    <w:rsid w:val="00D86D77"/>
    <w:rsid w:val="00D957C5"/>
    <w:rsid w:val="00DB2D5C"/>
    <w:rsid w:val="00DB2E8C"/>
    <w:rsid w:val="00DB3F3A"/>
    <w:rsid w:val="00DB67AB"/>
    <w:rsid w:val="00DC00DA"/>
    <w:rsid w:val="00DC0DA5"/>
    <w:rsid w:val="00DC1760"/>
    <w:rsid w:val="00DC5BA6"/>
    <w:rsid w:val="00DC79DE"/>
    <w:rsid w:val="00DD5108"/>
    <w:rsid w:val="00DE53D5"/>
    <w:rsid w:val="00DE5745"/>
    <w:rsid w:val="00DE60EE"/>
    <w:rsid w:val="00DF3F76"/>
    <w:rsid w:val="00DF4954"/>
    <w:rsid w:val="00E01E71"/>
    <w:rsid w:val="00E16318"/>
    <w:rsid w:val="00E1797C"/>
    <w:rsid w:val="00E236CE"/>
    <w:rsid w:val="00E26A97"/>
    <w:rsid w:val="00E300DD"/>
    <w:rsid w:val="00E3404B"/>
    <w:rsid w:val="00E361B1"/>
    <w:rsid w:val="00E424C0"/>
    <w:rsid w:val="00E5754C"/>
    <w:rsid w:val="00E608DB"/>
    <w:rsid w:val="00E62AC6"/>
    <w:rsid w:val="00E74614"/>
    <w:rsid w:val="00E93AF6"/>
    <w:rsid w:val="00E94308"/>
    <w:rsid w:val="00E95C61"/>
    <w:rsid w:val="00EA4B66"/>
    <w:rsid w:val="00EA666E"/>
    <w:rsid w:val="00EA69BA"/>
    <w:rsid w:val="00EA6B97"/>
    <w:rsid w:val="00EB073A"/>
    <w:rsid w:val="00EB418F"/>
    <w:rsid w:val="00EC2074"/>
    <w:rsid w:val="00ED020C"/>
    <w:rsid w:val="00ED5151"/>
    <w:rsid w:val="00EE1C24"/>
    <w:rsid w:val="00EE3AD0"/>
    <w:rsid w:val="00EE5685"/>
    <w:rsid w:val="00EF1062"/>
    <w:rsid w:val="00EF3C8F"/>
    <w:rsid w:val="00EF6D44"/>
    <w:rsid w:val="00F03116"/>
    <w:rsid w:val="00F12348"/>
    <w:rsid w:val="00F12FC1"/>
    <w:rsid w:val="00F13E04"/>
    <w:rsid w:val="00F2264C"/>
    <w:rsid w:val="00F31A18"/>
    <w:rsid w:val="00F350BD"/>
    <w:rsid w:val="00F4208F"/>
    <w:rsid w:val="00F44281"/>
    <w:rsid w:val="00F466E8"/>
    <w:rsid w:val="00F525AB"/>
    <w:rsid w:val="00F53EC7"/>
    <w:rsid w:val="00F6121B"/>
    <w:rsid w:val="00F6434C"/>
    <w:rsid w:val="00F70750"/>
    <w:rsid w:val="00F802A3"/>
    <w:rsid w:val="00F86CC1"/>
    <w:rsid w:val="00F87FB0"/>
    <w:rsid w:val="00FA05BD"/>
    <w:rsid w:val="00FA1108"/>
    <w:rsid w:val="00FA154B"/>
    <w:rsid w:val="00FA2418"/>
    <w:rsid w:val="00FA74F9"/>
    <w:rsid w:val="00FB0863"/>
    <w:rsid w:val="00FB09A3"/>
    <w:rsid w:val="00FB29B1"/>
    <w:rsid w:val="00FC1885"/>
    <w:rsid w:val="00FC5FEB"/>
    <w:rsid w:val="00FC6B95"/>
    <w:rsid w:val="00FD0F45"/>
    <w:rsid w:val="00FD15ED"/>
    <w:rsid w:val="00FD1F7D"/>
    <w:rsid w:val="00FD567C"/>
    <w:rsid w:val="00FD7A11"/>
    <w:rsid w:val="00FE0B0C"/>
    <w:rsid w:val="00FE1444"/>
    <w:rsid w:val="00FE3E05"/>
    <w:rsid w:val="00FE76CE"/>
    <w:rsid w:val="00FE78DD"/>
    <w:rsid w:val="00FF1AC6"/>
    <w:rsid w:val="00FF205B"/>
    <w:rsid w:val="00FF7B35"/>
  </w:rsids>
  <m:mathPr>
    <m:mathFont m:val="Cambria Math"/>
    <m:brkBin m:val="before"/>
    <m:brkBinSub m:val="--"/>
    <m:smallFrac m:val="0"/>
    <m:dispDef/>
    <m:lMargin m:val="0"/>
    <m:rMargin m:val="0"/>
    <m:defJc m:val="centerGroup"/>
    <m:wrapIndent m:val="1440"/>
    <m:intLim m:val="subSup"/>
    <m:naryLim m:val="undOvr"/>
  </m:mathPr>
  <w:themeFontLang w:val="en-CA" w:eastAsia="ko-KR" w:bidi=""/>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3B5E5B1"/>
  <w15:docId w15:val="{8013591F-9681-4F25-A0C9-EDD6CF2B37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CA"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iPriority="0" w:unhideWhenUsed="1"/>
    <w:lsdException w:name="index 2" w:semiHidden="1" w:uiPriority="0" w:unhideWhenUsed="1"/>
    <w:lsdException w:name="index 3" w:semiHidden="1" w:uiPriority="0" w:unhideWhenUsed="1"/>
    <w:lsdException w:name="index 4" w:semiHidden="1" w:uiPriority="0" w:unhideWhenUsed="1"/>
    <w:lsdException w:name="index 5" w:semiHidden="1" w:uiPriority="0" w:unhideWhenUsed="1"/>
    <w:lsdException w:name="index 6" w:semiHidden="1" w:uiPriority="0" w:unhideWhenUsed="1"/>
    <w:lsdException w:name="index 7" w:semiHidden="1" w:uiPriority="0" w:unhideWhenUsed="1"/>
    <w:lsdException w:name="index 8" w:semiHidden="1" w:uiPriority="0" w:unhideWhenUsed="1"/>
    <w:lsdException w:name="index 9" w:semiHidden="1" w:uiPriority="0"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iPriority="0" w:unhideWhenUsed="1" w:qFormat="1"/>
    <w:lsdException w:name="annotation text" w:semiHidden="1" w:unhideWhenUsed="1"/>
    <w:lsdException w:name="header" w:semiHidden="1" w:unhideWhenUsed="1"/>
    <w:lsdException w:name="footer" w:semiHidden="1" w:unhideWhenUsed="1" w:qFormat="1"/>
    <w:lsdException w:name="index heading" w:semiHidden="1" w:uiPriority="0" w:unhideWhenUsed="1"/>
    <w:lsdException w:name="caption" w:semiHidden="1" w:uiPriority="35" w:unhideWhenUsed="1" w:qFormat="1"/>
    <w:lsdException w:name="table of figures" w:semiHidden="1" w:uiPriority="0" w:unhideWhenUsed="1"/>
    <w:lsdException w:name="envelope address" w:semiHidden="1" w:uiPriority="0" w:unhideWhenUsed="1"/>
    <w:lsdException w:name="envelope return" w:semiHidden="1" w:uiPriority="0" w:unhideWhenUsed="1"/>
    <w:lsdException w:name="footnote reference" w:semiHidden="1" w:unhideWhenUsed="1"/>
    <w:lsdException w:name="annotation reference" w:semiHidden="1" w:unhideWhenUsed="1"/>
    <w:lsdException w:name="line number" w:semiHidden="1" w:uiPriority="0"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iPriority="0" w:unhideWhenUsed="1"/>
    <w:lsdException w:name="macro" w:semiHidden="1" w:uiPriority="0" w:unhideWhenUsed="1"/>
    <w:lsdException w:name="toa heading" w:semiHidden="1" w:uiPriority="0" w:unhideWhenUsed="1"/>
    <w:lsdException w:name="List" w:semiHidden="1" w:uiPriority="0" w:unhideWhenUsed="1"/>
    <w:lsdException w:name="List Bullet" w:semiHidden="1" w:uiPriority="0" w:unhideWhenUsed="1"/>
    <w:lsdException w:name="List Number" w:semiHidden="1" w:uiPriority="0" w:unhideWhenUsed="1"/>
    <w:lsdException w:name="List 2" w:semiHidden="1" w:uiPriority="0" w:unhideWhenUsed="1"/>
    <w:lsdException w:name="List 3" w:semiHidden="1" w:uiPriority="0" w:unhideWhenUsed="1"/>
    <w:lsdException w:name="List 4" w:semiHidden="1" w:uiPriority="0" w:unhideWhenUsed="1"/>
    <w:lsdException w:name="List 5" w:semiHidden="1" w:uiPriority="0" w:unhideWhenUsed="1"/>
    <w:lsdException w:name="List Bullet 2" w:semiHidden="1" w:uiPriority="0" w:unhideWhenUsed="1"/>
    <w:lsdException w:name="List Bullet 3" w:semiHidden="1" w:uiPriority="0" w:unhideWhenUsed="1"/>
    <w:lsdException w:name="List Bullet 4" w:semiHidden="1" w:uiPriority="0" w:unhideWhenUsed="1"/>
    <w:lsdException w:name="List Bullet 5" w:semiHidden="1" w:uiPriority="0" w:unhideWhenUsed="1"/>
    <w:lsdException w:name="List Number 2" w:semiHidden="1" w:uiPriority="0" w:unhideWhenUsed="1"/>
    <w:lsdException w:name="List Number 3" w:semiHidden="1" w:uiPriority="0" w:unhideWhenUsed="1"/>
    <w:lsdException w:name="List Number 4" w:semiHidden="1" w:uiPriority="0" w:unhideWhenUsed="1"/>
    <w:lsdException w:name="List Number 5" w:semiHidden="1" w:uiPriority="0" w:unhideWhenUsed="1"/>
    <w:lsdException w:name="Title" w:uiPriority="0" w:qFormat="1"/>
    <w:lsdException w:name="Closing" w:semiHidden="1" w:uiPriority="0" w:unhideWhenUsed="1"/>
    <w:lsdException w:name="Signature" w:semiHidden="1" w:uiPriority="0"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iPriority="0" w:unhideWhenUsed="1"/>
    <w:lsdException w:name="List Continue 2" w:semiHidden="1" w:uiPriority="0" w:unhideWhenUsed="1"/>
    <w:lsdException w:name="List Continue 3" w:semiHidden="1" w:uiPriority="0" w:unhideWhenUsed="1"/>
    <w:lsdException w:name="List Continue 4" w:semiHidden="1" w:uiPriority="0" w:unhideWhenUsed="1"/>
    <w:lsdException w:name="List Continue 5" w:semiHidden="1" w:uiPriority="0" w:unhideWhenUsed="1"/>
    <w:lsdException w:name="Message Header" w:semiHidden="1" w:uiPriority="0" w:unhideWhenUsed="1"/>
    <w:lsdException w:name="Subtitle" w:uiPriority="11" w:qFormat="1"/>
    <w:lsdException w:name="Salutation" w:semiHidden="1" w:uiPriority="0" w:unhideWhenUsed="1"/>
    <w:lsdException w:name="Date" w:semiHidden="1" w:uiPriority="0" w:unhideWhenUsed="1"/>
    <w:lsdException w:name="Body Text First Indent" w:semiHidden="1" w:uiPriority="0" w:unhideWhenUsed="1"/>
    <w:lsdException w:name="Body Text First Indent 2" w:semiHidden="1" w:uiPriority="0" w:unhideWhenUsed="1"/>
    <w:lsdException w:name="Note Heading" w:semiHidden="1" w:uiPriority="0" w:unhideWhenUsed="1"/>
    <w:lsdException w:name="Body Text 2" w:semiHidden="1" w:unhideWhenUsed="1"/>
    <w:lsdException w:name="Body Text 3" w:semiHidden="1" w:unhideWhenUsed="1"/>
    <w:lsdException w:name="Body Text Indent 2" w:semiHidden="1" w:unhideWhenUsed="1"/>
    <w:lsdException w:name="Body Text Indent 3" w:semiHidden="1" w:uiPriority="0" w:unhideWhenUsed="1"/>
    <w:lsdException w:name="Block Text" w:semiHidden="1" w:uiPriority="0" w:unhideWhenUsed="1"/>
    <w:lsdException w:name="Hyperlink" w:semiHidden="1" w:unhideWhenUsed="1"/>
    <w:lsdException w:name="FollowedHyperlink" w:semiHidden="1" w:uiPriority="0" w:unhideWhenUsed="1"/>
    <w:lsdException w:name="Strong" w:uiPriority="0" w:qFormat="1"/>
    <w:lsdException w:name="Emphasis" w:uiPriority="0" w:qFormat="1"/>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056D3"/>
    <w:pPr>
      <w:spacing w:after="120"/>
      <w:jc w:val="both"/>
    </w:pPr>
    <w:rPr>
      <w:rFonts w:ascii="Arial" w:hAnsi="Arial"/>
      <w:sz w:val="20"/>
      <w:lang w:val="en-GB"/>
    </w:rPr>
  </w:style>
  <w:style w:type="paragraph" w:styleId="Heading1">
    <w:name w:val="heading 1"/>
    <w:basedOn w:val="Normal"/>
    <w:next w:val="Normal"/>
    <w:link w:val="Heading1Char"/>
    <w:uiPriority w:val="9"/>
    <w:qFormat/>
    <w:rsid w:val="00AE755D"/>
    <w:pPr>
      <w:keepNext/>
      <w:tabs>
        <w:tab w:val="left" w:pos="560"/>
      </w:tabs>
      <w:spacing w:before="270" w:after="240" w:line="270" w:lineRule="exact"/>
      <w:outlineLvl w:val="0"/>
    </w:pPr>
    <w:rPr>
      <w:rFonts w:eastAsia="MS Mincho" w:cs="Times New Roman"/>
      <w:b/>
      <w:bCs/>
      <w:sz w:val="24"/>
      <w:szCs w:val="20"/>
      <w:lang w:val="en-AU" w:eastAsia="ja-JP"/>
    </w:rPr>
  </w:style>
  <w:style w:type="paragraph" w:styleId="Heading2">
    <w:name w:val="heading 2"/>
    <w:basedOn w:val="Heading1"/>
    <w:next w:val="Normal"/>
    <w:link w:val="Heading2Char"/>
    <w:uiPriority w:val="9"/>
    <w:qFormat/>
    <w:rsid w:val="009F7309"/>
    <w:pPr>
      <w:tabs>
        <w:tab w:val="clear" w:pos="560"/>
        <w:tab w:val="left" w:pos="540"/>
        <w:tab w:val="left" w:pos="700"/>
      </w:tabs>
      <w:spacing w:before="60" w:line="250" w:lineRule="exact"/>
      <w:outlineLvl w:val="1"/>
    </w:pPr>
    <w:rPr>
      <w:sz w:val="22"/>
    </w:rPr>
  </w:style>
  <w:style w:type="paragraph" w:styleId="Heading3">
    <w:name w:val="heading 3"/>
    <w:basedOn w:val="Heading1"/>
    <w:next w:val="Normal"/>
    <w:link w:val="Heading3Char"/>
    <w:uiPriority w:val="9"/>
    <w:qFormat/>
    <w:rsid w:val="000F61FC"/>
    <w:pPr>
      <w:tabs>
        <w:tab w:val="clear" w:pos="560"/>
        <w:tab w:val="left" w:pos="660"/>
        <w:tab w:val="left" w:pos="880"/>
      </w:tabs>
      <w:spacing w:line="230" w:lineRule="exact"/>
      <w:jc w:val="left"/>
      <w:outlineLvl w:val="2"/>
    </w:pPr>
    <w:rPr>
      <w:sz w:val="20"/>
    </w:rPr>
  </w:style>
  <w:style w:type="paragraph" w:styleId="Heading4">
    <w:name w:val="heading 4"/>
    <w:basedOn w:val="Heading3"/>
    <w:next w:val="Normal"/>
    <w:link w:val="Heading4Char"/>
    <w:uiPriority w:val="9"/>
    <w:qFormat/>
    <w:rsid w:val="00AE755D"/>
    <w:pPr>
      <w:tabs>
        <w:tab w:val="clear" w:pos="660"/>
        <w:tab w:val="clear" w:pos="880"/>
        <w:tab w:val="left" w:pos="940"/>
        <w:tab w:val="left" w:pos="1140"/>
        <w:tab w:val="left" w:pos="1360"/>
      </w:tabs>
      <w:outlineLvl w:val="3"/>
    </w:pPr>
  </w:style>
  <w:style w:type="paragraph" w:styleId="Heading5">
    <w:name w:val="heading 5"/>
    <w:basedOn w:val="Heading4"/>
    <w:next w:val="Normal"/>
    <w:link w:val="Heading5Char"/>
    <w:uiPriority w:val="9"/>
    <w:qFormat/>
    <w:rsid w:val="00AE755D"/>
    <w:pPr>
      <w:tabs>
        <w:tab w:val="clear" w:pos="940"/>
        <w:tab w:val="clear" w:pos="1140"/>
        <w:tab w:val="clear" w:pos="1360"/>
      </w:tabs>
      <w:outlineLvl w:val="4"/>
    </w:pPr>
  </w:style>
  <w:style w:type="paragraph" w:styleId="Heading6">
    <w:name w:val="heading 6"/>
    <w:basedOn w:val="Heading5"/>
    <w:next w:val="Normal"/>
    <w:link w:val="Heading6Char"/>
    <w:uiPriority w:val="9"/>
    <w:qFormat/>
    <w:rsid w:val="00AE755D"/>
    <w:pPr>
      <w:outlineLvl w:val="5"/>
    </w:pPr>
  </w:style>
  <w:style w:type="paragraph" w:styleId="Heading7">
    <w:name w:val="heading 7"/>
    <w:basedOn w:val="Heading6"/>
    <w:next w:val="Normal"/>
    <w:link w:val="Heading7Char"/>
    <w:uiPriority w:val="9"/>
    <w:qFormat/>
    <w:rsid w:val="00AE755D"/>
    <w:pPr>
      <w:outlineLvl w:val="6"/>
    </w:pPr>
  </w:style>
  <w:style w:type="paragraph" w:styleId="Heading8">
    <w:name w:val="heading 8"/>
    <w:basedOn w:val="Heading6"/>
    <w:next w:val="Normal"/>
    <w:link w:val="Heading8Char"/>
    <w:uiPriority w:val="9"/>
    <w:qFormat/>
    <w:rsid w:val="00AE755D"/>
    <w:pPr>
      <w:outlineLvl w:val="7"/>
    </w:pPr>
  </w:style>
  <w:style w:type="paragraph" w:styleId="Heading9">
    <w:name w:val="heading 9"/>
    <w:basedOn w:val="Heading6"/>
    <w:next w:val="Normal"/>
    <w:link w:val="Heading9Char"/>
    <w:uiPriority w:val="9"/>
    <w:qFormat/>
    <w:rsid w:val="00AE755D"/>
    <w:pPr>
      <w:outlineLvl w:val="8"/>
    </w:p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unhideWhenUsed/>
    <w:qFormat/>
    <w:rsid w:val="001E0542"/>
    <w:rPr>
      <w:sz w:val="16"/>
      <w:szCs w:val="16"/>
    </w:rPr>
  </w:style>
  <w:style w:type="character" w:customStyle="1" w:styleId="CommentTextChar">
    <w:name w:val="Comment Text Char"/>
    <w:basedOn w:val="DefaultParagraphFont"/>
    <w:link w:val="CommentText"/>
    <w:uiPriority w:val="99"/>
    <w:qFormat/>
    <w:rsid w:val="001E0542"/>
    <w:rPr>
      <w:sz w:val="20"/>
      <w:szCs w:val="20"/>
    </w:rPr>
  </w:style>
  <w:style w:type="character" w:customStyle="1" w:styleId="CommentSubjectChar">
    <w:name w:val="Comment Subject Char"/>
    <w:basedOn w:val="CommentTextChar"/>
    <w:link w:val="CommentSubject"/>
    <w:uiPriority w:val="99"/>
    <w:semiHidden/>
    <w:qFormat/>
    <w:rsid w:val="001E0542"/>
    <w:rPr>
      <w:b/>
      <w:bCs/>
      <w:sz w:val="20"/>
      <w:szCs w:val="20"/>
    </w:rPr>
  </w:style>
  <w:style w:type="character" w:customStyle="1" w:styleId="BalloonTextChar">
    <w:name w:val="Balloon Text Char"/>
    <w:basedOn w:val="DefaultParagraphFont"/>
    <w:link w:val="BalloonText"/>
    <w:uiPriority w:val="99"/>
    <w:semiHidden/>
    <w:qFormat/>
    <w:rsid w:val="001E0542"/>
    <w:rPr>
      <w:rFonts w:ascii="Segoe UI" w:hAnsi="Segoe UI" w:cs="Segoe UI"/>
      <w:sz w:val="18"/>
      <w:szCs w:val="18"/>
    </w:rPr>
  </w:style>
  <w:style w:type="character" w:styleId="Hyperlink">
    <w:name w:val="Hyperlink"/>
    <w:basedOn w:val="DefaultParagraphFont"/>
    <w:uiPriority w:val="99"/>
    <w:unhideWhenUsed/>
    <w:rsid w:val="004D7207"/>
    <w:rPr>
      <w:color w:val="0563C1" w:themeColor="hyperlink"/>
      <w:u w:val="single"/>
    </w:rPr>
  </w:style>
  <w:style w:type="character" w:customStyle="1" w:styleId="UnresolvedMention1">
    <w:name w:val="Unresolved Mention1"/>
    <w:basedOn w:val="DefaultParagraphFont"/>
    <w:uiPriority w:val="99"/>
    <w:semiHidden/>
    <w:unhideWhenUsed/>
    <w:qFormat/>
    <w:rsid w:val="004D7207"/>
    <w:rPr>
      <w:color w:val="808080"/>
      <w:shd w:val="clear" w:color="auto" w:fill="E6E6E6"/>
    </w:rPr>
  </w:style>
  <w:style w:type="character" w:customStyle="1" w:styleId="Heading1Char">
    <w:name w:val="Heading 1 Char"/>
    <w:link w:val="Heading1"/>
    <w:uiPriority w:val="9"/>
    <w:rsid w:val="00AE755D"/>
    <w:rPr>
      <w:rFonts w:ascii="Arial" w:eastAsia="MS Mincho" w:hAnsi="Arial" w:cs="Times New Roman"/>
      <w:b/>
      <w:bCs/>
      <w:sz w:val="24"/>
      <w:szCs w:val="20"/>
      <w:lang w:val="en-AU" w:eastAsia="ja-JP"/>
    </w:rPr>
  </w:style>
  <w:style w:type="character" w:customStyle="1" w:styleId="Heading2Char">
    <w:name w:val="Heading 2 Char"/>
    <w:link w:val="Heading2"/>
    <w:uiPriority w:val="9"/>
    <w:rsid w:val="009F7309"/>
    <w:rPr>
      <w:rFonts w:ascii="Arial" w:eastAsia="MS Mincho" w:hAnsi="Arial" w:cs="Times New Roman"/>
      <w:b/>
      <w:bCs/>
      <w:szCs w:val="20"/>
      <w:lang w:val="en-AU" w:eastAsia="ja-JP"/>
    </w:rPr>
  </w:style>
  <w:style w:type="character" w:customStyle="1" w:styleId="FooterChar">
    <w:name w:val="Footer Char"/>
    <w:link w:val="Footer"/>
    <w:uiPriority w:val="99"/>
    <w:rsid w:val="00AE755D"/>
    <w:rPr>
      <w:rFonts w:ascii="Arial" w:eastAsia="MS Mincho" w:hAnsi="Arial" w:cs="Times New Roman"/>
      <w:sz w:val="20"/>
      <w:szCs w:val="20"/>
      <w:lang w:val="en-AU" w:eastAsia="ja-JP"/>
    </w:rPr>
  </w:style>
  <w:style w:type="character" w:customStyle="1" w:styleId="TitleChar">
    <w:name w:val="Title Char"/>
    <w:basedOn w:val="DefaultParagraphFont"/>
    <w:link w:val="Title"/>
    <w:qFormat/>
    <w:rsid w:val="00D76F33"/>
    <w:rPr>
      <w:rFonts w:ascii="Arial" w:eastAsia="MS Mincho" w:hAnsi="Arial" w:cs="Times New Roman"/>
      <w:b/>
      <w:sz w:val="28"/>
      <w:szCs w:val="20"/>
      <w:lang w:val="en-GB" w:eastAsia="ja-JP"/>
    </w:rPr>
  </w:style>
  <w:style w:type="character" w:customStyle="1" w:styleId="publishedbyChar">
    <w:name w:val="published by Char"/>
    <w:link w:val="publishedby"/>
    <w:qFormat/>
    <w:locked/>
    <w:rsid w:val="00D76F33"/>
    <w:rPr>
      <w:rFonts w:ascii="Arial" w:hAnsi="Arial" w:cs="Arial"/>
      <w:b/>
      <w:lang w:val="en-GB" w:eastAsia="ja-JP"/>
    </w:rPr>
  </w:style>
  <w:style w:type="character" w:customStyle="1" w:styleId="HeaderChar">
    <w:name w:val="Header Char"/>
    <w:link w:val="Header"/>
    <w:uiPriority w:val="99"/>
    <w:rsid w:val="00AE755D"/>
    <w:rPr>
      <w:rFonts w:ascii="Arial" w:eastAsia="MS Mincho" w:hAnsi="Arial" w:cs="Times New Roman"/>
      <w:b/>
      <w:szCs w:val="20"/>
      <w:lang w:val="en-AU" w:eastAsia="ja-JP"/>
    </w:rPr>
  </w:style>
  <w:style w:type="character" w:customStyle="1" w:styleId="Heading3Char">
    <w:name w:val="Heading 3 Char"/>
    <w:link w:val="Heading3"/>
    <w:uiPriority w:val="9"/>
    <w:rsid w:val="000F61FC"/>
    <w:rPr>
      <w:rFonts w:ascii="Arial" w:eastAsia="MS Mincho" w:hAnsi="Arial" w:cs="Times New Roman"/>
      <w:b/>
      <w:bCs/>
      <w:sz w:val="20"/>
      <w:szCs w:val="20"/>
      <w:lang w:val="en-AU" w:eastAsia="ja-JP"/>
    </w:rPr>
  </w:style>
  <w:style w:type="character" w:customStyle="1" w:styleId="SubtitleChar">
    <w:name w:val="Subtitle Char"/>
    <w:link w:val="Subtitle"/>
    <w:uiPriority w:val="11"/>
    <w:rsid w:val="00AE755D"/>
    <w:rPr>
      <w:rFonts w:ascii="Arial" w:eastAsia="MS Mincho" w:hAnsi="Arial" w:cs="Times New Roman"/>
      <w:sz w:val="24"/>
      <w:szCs w:val="20"/>
      <w:lang w:val="en-AU" w:eastAsia="ja-JP"/>
    </w:rPr>
  </w:style>
  <w:style w:type="character" w:customStyle="1" w:styleId="Heading4Char">
    <w:name w:val="Heading 4 Char"/>
    <w:link w:val="Heading4"/>
    <w:uiPriority w:val="9"/>
    <w:rsid w:val="00AE755D"/>
    <w:rPr>
      <w:rFonts w:ascii="Arial" w:eastAsia="MS Mincho" w:hAnsi="Arial" w:cs="Times New Roman"/>
      <w:b/>
      <w:bCs/>
      <w:sz w:val="20"/>
      <w:szCs w:val="20"/>
      <w:lang w:val="en-AU" w:eastAsia="ja-JP"/>
    </w:rPr>
  </w:style>
  <w:style w:type="character" w:customStyle="1" w:styleId="Heading5Char">
    <w:name w:val="Heading 5 Char"/>
    <w:link w:val="Heading5"/>
    <w:uiPriority w:val="9"/>
    <w:rsid w:val="00AE755D"/>
    <w:rPr>
      <w:rFonts w:ascii="Arial" w:eastAsia="MS Mincho" w:hAnsi="Arial" w:cs="Times New Roman"/>
      <w:b/>
      <w:bCs/>
      <w:sz w:val="20"/>
      <w:szCs w:val="20"/>
      <w:lang w:val="en-AU" w:eastAsia="ja-JP"/>
    </w:rPr>
  </w:style>
  <w:style w:type="character" w:customStyle="1" w:styleId="Heading6Char">
    <w:name w:val="Heading 6 Char"/>
    <w:link w:val="Heading6"/>
    <w:uiPriority w:val="9"/>
    <w:rsid w:val="00AE755D"/>
    <w:rPr>
      <w:rFonts w:ascii="Arial" w:eastAsia="MS Mincho" w:hAnsi="Arial" w:cs="Times New Roman"/>
      <w:b/>
      <w:bCs/>
      <w:sz w:val="20"/>
      <w:szCs w:val="20"/>
      <w:lang w:val="en-AU" w:eastAsia="ja-JP"/>
    </w:rPr>
  </w:style>
  <w:style w:type="character" w:customStyle="1" w:styleId="Heading7Char">
    <w:name w:val="Heading 7 Char"/>
    <w:link w:val="Heading7"/>
    <w:uiPriority w:val="9"/>
    <w:rsid w:val="00AE755D"/>
    <w:rPr>
      <w:rFonts w:ascii="Arial" w:eastAsia="MS Mincho" w:hAnsi="Arial" w:cs="Times New Roman"/>
      <w:b/>
      <w:bCs/>
      <w:sz w:val="20"/>
      <w:szCs w:val="20"/>
      <w:lang w:val="en-AU" w:eastAsia="ja-JP"/>
    </w:rPr>
  </w:style>
  <w:style w:type="character" w:customStyle="1" w:styleId="Heading8Char">
    <w:name w:val="Heading 8 Char"/>
    <w:link w:val="Heading8"/>
    <w:uiPriority w:val="9"/>
    <w:rsid w:val="00AE755D"/>
    <w:rPr>
      <w:rFonts w:ascii="Arial" w:eastAsia="MS Mincho" w:hAnsi="Arial" w:cs="Times New Roman"/>
      <w:b/>
      <w:bCs/>
      <w:sz w:val="20"/>
      <w:szCs w:val="20"/>
      <w:lang w:val="en-AU" w:eastAsia="ja-JP"/>
    </w:rPr>
  </w:style>
  <w:style w:type="character" w:customStyle="1" w:styleId="Heading9Char">
    <w:name w:val="Heading 9 Char"/>
    <w:link w:val="Heading9"/>
    <w:uiPriority w:val="9"/>
    <w:rsid w:val="00AE755D"/>
    <w:rPr>
      <w:rFonts w:ascii="Arial" w:eastAsia="MS Mincho" w:hAnsi="Arial" w:cs="Times New Roman"/>
      <w:b/>
      <w:bCs/>
      <w:sz w:val="20"/>
      <w:szCs w:val="20"/>
      <w:lang w:val="en-AU" w:eastAsia="ja-JP"/>
    </w:rPr>
  </w:style>
  <w:style w:type="character" w:customStyle="1" w:styleId="NormalWebChar">
    <w:name w:val="Normal (Web) Char"/>
    <w:link w:val="NormalWeb"/>
    <w:uiPriority w:val="99"/>
    <w:qFormat/>
    <w:locked/>
    <w:rsid w:val="00682FC0"/>
    <w:rPr>
      <w:rFonts w:ascii="Times New Roman" w:eastAsia="Times New Roman" w:hAnsi="Times New Roman" w:cs="Times New Roman"/>
      <w:sz w:val="24"/>
      <w:szCs w:val="24"/>
      <w:lang w:eastAsia="en-CA"/>
    </w:rPr>
  </w:style>
  <w:style w:type="character" w:customStyle="1" w:styleId="Defterms">
    <w:name w:val="Defterms"/>
    <w:rsid w:val="00AE755D"/>
    <w:rPr>
      <w:noProof w:val="0"/>
      <w:color w:val="auto"/>
      <w:lang w:val="fr-FR"/>
    </w:rPr>
  </w:style>
  <w:style w:type="character" w:customStyle="1" w:styleId="QuoteChar">
    <w:name w:val="Quote Char"/>
    <w:basedOn w:val="DefaultParagraphFont"/>
    <w:link w:val="Quote"/>
    <w:uiPriority w:val="29"/>
    <w:qFormat/>
    <w:rsid w:val="00682FC0"/>
    <w:rPr>
      <w:rFonts w:ascii="Arial" w:eastAsia="MS Mincho" w:hAnsi="Arial" w:cs="Times New Roman"/>
      <w:i/>
      <w:iCs/>
      <w:color w:val="404040" w:themeColor="text1" w:themeTint="BF"/>
      <w:szCs w:val="20"/>
      <w:lang w:val="en-GB" w:eastAsia="ja-JP"/>
    </w:rPr>
  </w:style>
  <w:style w:type="character" w:customStyle="1" w:styleId="BodyTextIndent2Char">
    <w:name w:val="Body Text Indent 2 Char"/>
    <w:basedOn w:val="DefaultParagraphFont"/>
    <w:link w:val="BodyTextIndent2"/>
    <w:uiPriority w:val="99"/>
    <w:qFormat/>
    <w:rsid w:val="00682FC0"/>
    <w:rPr>
      <w:rFonts w:ascii="Arial" w:eastAsia="MS Mincho" w:hAnsi="Arial" w:cs="Times New Roman"/>
      <w:szCs w:val="20"/>
      <w:lang w:val="en-GB" w:eastAsia="ja-JP"/>
    </w:rPr>
  </w:style>
  <w:style w:type="character" w:customStyle="1" w:styleId="noteChar">
    <w:name w:val="note Char"/>
    <w:link w:val="note"/>
    <w:qFormat/>
    <w:locked/>
    <w:rsid w:val="00682FC0"/>
    <w:rPr>
      <w:rFonts w:ascii="Arial" w:hAnsi="Arial" w:cs="Arial"/>
      <w:i/>
      <w:color w:val="FF0000"/>
      <w:lang w:val="en-GB" w:eastAsia="ja-JP"/>
    </w:rPr>
  </w:style>
  <w:style w:type="character" w:customStyle="1" w:styleId="Label1Char">
    <w:name w:val="Label1 Char"/>
    <w:link w:val="Label1"/>
    <w:qFormat/>
    <w:locked/>
    <w:rsid w:val="00682FC0"/>
    <w:rPr>
      <w:rFonts w:ascii="Arial" w:hAnsi="Arial" w:cs="Arial"/>
      <w:b/>
      <w:sz w:val="20"/>
      <w:lang w:val="en-GB" w:eastAsia="ja-JP"/>
    </w:rPr>
  </w:style>
  <w:style w:type="character" w:customStyle="1" w:styleId="BodyTextIndent3Char">
    <w:name w:val="Body Text Indent 3 Char"/>
    <w:basedOn w:val="DefaultParagraphFont"/>
    <w:link w:val="BodyTextIndent3"/>
    <w:qFormat/>
    <w:rsid w:val="00682FC0"/>
    <w:rPr>
      <w:rFonts w:ascii="Arial" w:eastAsia="MS Mincho" w:hAnsi="Arial" w:cs="Times New Roman"/>
      <w:sz w:val="16"/>
      <w:szCs w:val="16"/>
      <w:lang w:val="en-GB" w:eastAsia="ja-JP"/>
    </w:rPr>
  </w:style>
  <w:style w:type="character" w:customStyle="1" w:styleId="LabeldataChar">
    <w:name w:val="Label data Char"/>
    <w:link w:val="Labeldata"/>
    <w:qFormat/>
    <w:locked/>
    <w:rsid w:val="00682FC0"/>
    <w:rPr>
      <w:rFonts w:ascii="Arial" w:hAnsi="Arial" w:cs="Arial"/>
      <w:lang w:val="en-GB" w:eastAsia="ja-JP"/>
    </w:rPr>
  </w:style>
  <w:style w:type="character" w:customStyle="1" w:styleId="BodyTextChar">
    <w:name w:val="Body Text Char"/>
    <w:basedOn w:val="DefaultParagraphFont"/>
    <w:link w:val="BodyText"/>
    <w:qFormat/>
    <w:rsid w:val="00682FC0"/>
    <w:rPr>
      <w:rFonts w:ascii="Arial" w:eastAsia="MS Mincho" w:hAnsi="Arial" w:cs="Times New Roman"/>
      <w:sz w:val="18"/>
      <w:szCs w:val="20"/>
      <w:lang w:val="en-GB" w:eastAsia="ja-JP"/>
    </w:rPr>
  </w:style>
  <w:style w:type="character" w:customStyle="1" w:styleId="FootnoteTextChar">
    <w:name w:val="Footnote Text Char"/>
    <w:link w:val="FootnoteText"/>
    <w:semiHidden/>
    <w:rsid w:val="00AE755D"/>
    <w:rPr>
      <w:rFonts w:ascii="Arial" w:eastAsia="MS Mincho" w:hAnsi="Arial" w:cs="Times New Roman"/>
      <w:sz w:val="18"/>
      <w:szCs w:val="20"/>
      <w:lang w:val="en-AU" w:eastAsia="ja-JP"/>
    </w:rPr>
  </w:style>
  <w:style w:type="character" w:customStyle="1" w:styleId="FootnoteCharactersuser">
    <w:name w:val="Footnote Characters (user)"/>
    <w:uiPriority w:val="99"/>
    <w:semiHidden/>
    <w:unhideWhenUsed/>
    <w:qFormat/>
    <w:rsid w:val="00682FC0"/>
    <w:rPr>
      <w:position w:val="0"/>
      <w:sz w:val="16"/>
      <w:vertAlign w:val="baseline"/>
      <w:lang w:val="fr-FR"/>
    </w:rPr>
  </w:style>
  <w:style w:type="character" w:customStyle="1" w:styleId="FootnoteCharacters">
    <w:name w:val="Footnote Characters"/>
    <w:qFormat/>
    <w:rPr>
      <w:position w:val="0"/>
      <w:sz w:val="16"/>
      <w:vertAlign w:val="baseline"/>
      <w:lang w:val="fr-FR"/>
    </w:rPr>
  </w:style>
  <w:style w:type="character" w:styleId="FootnoteReference">
    <w:name w:val="footnote reference"/>
    <w:rsid w:val="00AE755D"/>
    <w:rPr>
      <w:noProof/>
      <w:position w:val="6"/>
      <w:sz w:val="16"/>
      <w:vertAlign w:val="baseline"/>
      <w:lang w:val="fr-FR"/>
    </w:rPr>
  </w:style>
  <w:style w:type="character" w:styleId="FollowedHyperlink">
    <w:name w:val="FollowedHyperlink"/>
    <w:unhideWhenUsed/>
    <w:rsid w:val="00682FC0"/>
    <w:rPr>
      <w:color w:val="800080"/>
      <w:u w:val="single"/>
      <w:lang w:val="fr-FR"/>
    </w:rPr>
  </w:style>
  <w:style w:type="character" w:customStyle="1" w:styleId="HTMLAddressChar">
    <w:name w:val="HTML Address Char"/>
    <w:basedOn w:val="DefaultParagraphFont"/>
    <w:link w:val="HTMLAddress"/>
    <w:uiPriority w:val="99"/>
    <w:semiHidden/>
    <w:qFormat/>
    <w:rsid w:val="00682FC0"/>
    <w:rPr>
      <w:rFonts w:ascii="Arial" w:eastAsia="MS Mincho" w:hAnsi="Arial" w:cs="Times New Roman"/>
      <w:i/>
      <w:iCs/>
      <w:szCs w:val="20"/>
      <w:lang w:val="en-GB" w:eastAsia="ja-JP"/>
    </w:rPr>
  </w:style>
  <w:style w:type="character" w:styleId="Emphasis">
    <w:name w:val="Emphasis"/>
    <w:qFormat/>
    <w:rsid w:val="00682FC0"/>
    <w:rPr>
      <w:i/>
      <w:iCs w:val="0"/>
      <w:lang w:val="fr-FR"/>
    </w:rPr>
  </w:style>
  <w:style w:type="character" w:customStyle="1" w:styleId="HTMLPreformattedChar">
    <w:name w:val="HTML Preformatted Char"/>
    <w:basedOn w:val="DefaultParagraphFont"/>
    <w:link w:val="HTMLPreformatted"/>
    <w:uiPriority w:val="99"/>
    <w:semiHidden/>
    <w:qFormat/>
    <w:rsid w:val="00682FC0"/>
    <w:rPr>
      <w:rFonts w:ascii="Courier New" w:eastAsia="MS Mincho" w:hAnsi="Courier New" w:cs="Times New Roman"/>
      <w:szCs w:val="20"/>
      <w:lang w:val="en-GB" w:eastAsia="ja-JP"/>
    </w:rPr>
  </w:style>
  <w:style w:type="character" w:styleId="Strong">
    <w:name w:val="Strong"/>
    <w:qFormat/>
    <w:rsid w:val="00682FC0"/>
    <w:rPr>
      <w:b/>
      <w:bCs w:val="0"/>
      <w:lang w:val="fr-FR"/>
    </w:rPr>
  </w:style>
  <w:style w:type="character" w:customStyle="1" w:styleId="EndnoteTextChar">
    <w:name w:val="Endnote Text Char"/>
    <w:basedOn w:val="DefaultParagraphFont"/>
    <w:link w:val="EndnoteText"/>
    <w:semiHidden/>
    <w:qFormat/>
    <w:rsid w:val="00682FC0"/>
    <w:rPr>
      <w:rFonts w:ascii="Arial" w:eastAsia="MS Mincho" w:hAnsi="Arial" w:cs="Times New Roman"/>
      <w:szCs w:val="20"/>
      <w:lang w:val="en-GB" w:eastAsia="ja-JP"/>
    </w:rPr>
  </w:style>
  <w:style w:type="character" w:customStyle="1" w:styleId="MacroTextChar">
    <w:name w:val="Macro Text Char"/>
    <w:basedOn w:val="DefaultParagraphFont"/>
    <w:link w:val="MacroText"/>
    <w:semiHidden/>
    <w:qFormat/>
    <w:rsid w:val="00682FC0"/>
    <w:rPr>
      <w:rFonts w:ascii="Courier New" w:eastAsia="MS Mincho" w:hAnsi="Courier New" w:cs="Times New Roman"/>
      <w:sz w:val="20"/>
      <w:szCs w:val="20"/>
      <w:lang w:val="en-GB" w:eastAsia="ja-JP"/>
    </w:rPr>
  </w:style>
  <w:style w:type="character" w:customStyle="1" w:styleId="ClosingChar">
    <w:name w:val="Closing Char"/>
    <w:basedOn w:val="DefaultParagraphFont"/>
    <w:link w:val="Closing"/>
    <w:qFormat/>
    <w:rsid w:val="00682FC0"/>
    <w:rPr>
      <w:rFonts w:ascii="Arial" w:eastAsia="MS Mincho" w:hAnsi="Arial" w:cs="Times New Roman"/>
      <w:szCs w:val="20"/>
      <w:lang w:val="en-GB" w:eastAsia="ja-JP"/>
    </w:rPr>
  </w:style>
  <w:style w:type="character" w:customStyle="1" w:styleId="SignatureChar">
    <w:name w:val="Signature Char"/>
    <w:basedOn w:val="DefaultParagraphFont"/>
    <w:link w:val="Signature"/>
    <w:qFormat/>
    <w:rsid w:val="00682FC0"/>
    <w:rPr>
      <w:rFonts w:ascii="Arial" w:eastAsia="MS Mincho" w:hAnsi="Arial" w:cs="Times New Roman"/>
      <w:szCs w:val="20"/>
      <w:lang w:val="en-GB" w:eastAsia="ja-JP"/>
    </w:rPr>
  </w:style>
  <w:style w:type="character" w:customStyle="1" w:styleId="BodyTextIndentChar">
    <w:name w:val="Body Text Indent Char"/>
    <w:basedOn w:val="DefaultParagraphFont"/>
    <w:link w:val="BodyTextIndent"/>
    <w:uiPriority w:val="99"/>
    <w:qFormat/>
    <w:rsid w:val="00682FC0"/>
    <w:rPr>
      <w:rFonts w:ascii="Arial" w:eastAsia="MS Mincho" w:hAnsi="Arial" w:cs="Times New Roman"/>
      <w:szCs w:val="20"/>
      <w:lang w:val="en-GB" w:eastAsia="ja-JP"/>
    </w:rPr>
  </w:style>
  <w:style w:type="character" w:customStyle="1" w:styleId="MessageHeaderChar">
    <w:name w:val="Message Header Char"/>
    <w:basedOn w:val="DefaultParagraphFont"/>
    <w:link w:val="MessageHeader"/>
    <w:qFormat/>
    <w:rsid w:val="00682FC0"/>
    <w:rPr>
      <w:rFonts w:ascii="Arial" w:eastAsia="MS Mincho" w:hAnsi="Arial" w:cs="Times New Roman"/>
      <w:sz w:val="24"/>
      <w:szCs w:val="20"/>
      <w:shd w:val="clear" w:color="auto" w:fill="CCCCCC"/>
      <w:lang w:val="en-GB" w:eastAsia="ja-JP"/>
    </w:rPr>
  </w:style>
  <w:style w:type="character" w:customStyle="1" w:styleId="SalutationChar">
    <w:name w:val="Salutation Char"/>
    <w:basedOn w:val="DefaultParagraphFont"/>
    <w:link w:val="Salutation"/>
    <w:qFormat/>
    <w:rsid w:val="00682FC0"/>
    <w:rPr>
      <w:rFonts w:ascii="Arial" w:eastAsia="MS Mincho" w:hAnsi="Arial" w:cs="Times New Roman"/>
      <w:szCs w:val="20"/>
      <w:lang w:val="en-GB" w:eastAsia="ja-JP"/>
    </w:rPr>
  </w:style>
  <w:style w:type="character" w:customStyle="1" w:styleId="DateChar">
    <w:name w:val="Date Char"/>
    <w:basedOn w:val="DefaultParagraphFont"/>
    <w:link w:val="Date"/>
    <w:qFormat/>
    <w:rsid w:val="00682FC0"/>
    <w:rPr>
      <w:rFonts w:ascii="Arial" w:eastAsia="MS Mincho" w:hAnsi="Arial" w:cs="Times New Roman"/>
      <w:szCs w:val="20"/>
      <w:lang w:val="en-GB" w:eastAsia="ja-JP"/>
    </w:rPr>
  </w:style>
  <w:style w:type="character" w:customStyle="1" w:styleId="BodyTextFirstIndentChar">
    <w:name w:val="Body Text First Indent Char"/>
    <w:basedOn w:val="BodyTextChar"/>
    <w:link w:val="BodyTextFirstIndent"/>
    <w:qFormat/>
    <w:rsid w:val="00682FC0"/>
    <w:rPr>
      <w:rFonts w:ascii="Arial" w:eastAsia="MS Mincho" w:hAnsi="Arial" w:cs="Times New Roman"/>
      <w:sz w:val="18"/>
      <w:szCs w:val="20"/>
      <w:lang w:val="en-GB" w:eastAsia="ja-JP"/>
    </w:rPr>
  </w:style>
  <w:style w:type="character" w:customStyle="1" w:styleId="BodyTextFirstIndent2Char">
    <w:name w:val="Body Text First Indent 2 Char"/>
    <w:basedOn w:val="BodyTextIndentChar"/>
    <w:link w:val="BodyTextFirstIndent2"/>
    <w:qFormat/>
    <w:rsid w:val="00682FC0"/>
    <w:rPr>
      <w:rFonts w:ascii="Arial" w:eastAsia="MS Mincho" w:hAnsi="Arial" w:cs="Times New Roman"/>
      <w:szCs w:val="20"/>
      <w:lang w:val="en-GB" w:eastAsia="ja-JP"/>
    </w:rPr>
  </w:style>
  <w:style w:type="character" w:customStyle="1" w:styleId="NoteHeadingChar">
    <w:name w:val="Note Heading Char"/>
    <w:link w:val="NoteHeading"/>
    <w:rsid w:val="00AE755D"/>
    <w:rPr>
      <w:rFonts w:ascii="Arial" w:eastAsia="MS Mincho" w:hAnsi="Arial" w:cs="Times New Roman"/>
      <w:sz w:val="20"/>
      <w:szCs w:val="20"/>
      <w:lang w:val="en-AU" w:eastAsia="ja-JP"/>
    </w:rPr>
  </w:style>
  <w:style w:type="character" w:customStyle="1" w:styleId="BodyText2Char">
    <w:name w:val="Body Text 2 Char"/>
    <w:basedOn w:val="DefaultParagraphFont"/>
    <w:link w:val="BodyText2"/>
    <w:uiPriority w:val="99"/>
    <w:qFormat/>
    <w:rsid w:val="00682FC0"/>
    <w:rPr>
      <w:rFonts w:ascii="Arial" w:eastAsia="MS Mincho" w:hAnsi="Arial" w:cs="Times New Roman"/>
      <w:sz w:val="16"/>
      <w:szCs w:val="20"/>
      <w:lang w:val="en-GB" w:eastAsia="ja-JP"/>
    </w:rPr>
  </w:style>
  <w:style w:type="character" w:customStyle="1" w:styleId="BodyText3Char">
    <w:name w:val="Body Text 3 Char"/>
    <w:basedOn w:val="DefaultParagraphFont"/>
    <w:link w:val="BodyText3"/>
    <w:uiPriority w:val="99"/>
    <w:qFormat/>
    <w:rsid w:val="00682FC0"/>
    <w:rPr>
      <w:rFonts w:ascii="Arial" w:eastAsia="MS Mincho" w:hAnsi="Arial" w:cs="Times New Roman"/>
      <w:sz w:val="14"/>
      <w:szCs w:val="20"/>
      <w:lang w:val="en-GB" w:eastAsia="ja-JP"/>
    </w:rPr>
  </w:style>
  <w:style w:type="character" w:customStyle="1" w:styleId="DocumentMapChar">
    <w:name w:val="Document Map Char"/>
    <w:basedOn w:val="DefaultParagraphFont"/>
    <w:link w:val="DocumentMap"/>
    <w:semiHidden/>
    <w:qFormat/>
    <w:rsid w:val="00682FC0"/>
    <w:rPr>
      <w:rFonts w:ascii="Tahoma" w:eastAsia="MS Mincho" w:hAnsi="Tahoma" w:cs="Times New Roman"/>
      <w:szCs w:val="20"/>
      <w:shd w:val="clear" w:color="auto" w:fill="000080"/>
      <w:lang w:val="en-GB" w:eastAsia="ja-JP"/>
    </w:rPr>
  </w:style>
  <w:style w:type="character" w:customStyle="1" w:styleId="PlainTextChar">
    <w:name w:val="Plain Text Char"/>
    <w:basedOn w:val="DefaultParagraphFont"/>
    <w:link w:val="PlainText"/>
    <w:qFormat/>
    <w:rsid w:val="00682FC0"/>
    <w:rPr>
      <w:rFonts w:ascii="Courier New" w:eastAsia="MS Mincho" w:hAnsi="Courier New" w:cs="Times New Roman"/>
      <w:szCs w:val="20"/>
      <w:lang w:val="en-GB" w:eastAsia="ja-JP"/>
    </w:rPr>
  </w:style>
  <w:style w:type="character" w:customStyle="1" w:styleId="E-mailSignatureChar">
    <w:name w:val="E-mail Signature Char"/>
    <w:basedOn w:val="DefaultParagraphFont"/>
    <w:link w:val="E-mailSignature"/>
    <w:uiPriority w:val="99"/>
    <w:semiHidden/>
    <w:qFormat/>
    <w:rsid w:val="00682FC0"/>
    <w:rPr>
      <w:rFonts w:ascii="Arial" w:eastAsia="MS Mincho" w:hAnsi="Arial" w:cs="Times New Roman"/>
      <w:szCs w:val="20"/>
      <w:lang w:val="en-GB" w:eastAsia="ja-JP"/>
    </w:rPr>
  </w:style>
  <w:style w:type="character" w:customStyle="1" w:styleId="IntenseQuoteChar">
    <w:name w:val="Intense Quote Char"/>
    <w:basedOn w:val="DefaultParagraphFont"/>
    <w:link w:val="IntenseQuote"/>
    <w:uiPriority w:val="30"/>
    <w:qFormat/>
    <w:rsid w:val="00682FC0"/>
    <w:rPr>
      <w:rFonts w:ascii="Arial" w:eastAsia="MS Mincho" w:hAnsi="Arial" w:cs="Times New Roman"/>
      <w:b/>
      <w:bCs/>
      <w:i/>
      <w:iCs/>
      <w:color w:val="4F81BD"/>
      <w:szCs w:val="20"/>
      <w:lang w:val="en-GB" w:eastAsia="ja-JP"/>
    </w:rPr>
  </w:style>
  <w:style w:type="character" w:customStyle="1" w:styleId="Label2Char">
    <w:name w:val="Label2 Char"/>
    <w:link w:val="Label2"/>
    <w:qFormat/>
    <w:locked/>
    <w:rsid w:val="00682FC0"/>
    <w:rPr>
      <w:rFonts w:ascii="Arial" w:hAnsi="Arial" w:cs="Arial"/>
      <w:b/>
      <w:lang w:val="en-GB" w:eastAsia="ja-JP"/>
    </w:rPr>
  </w:style>
  <w:style w:type="character" w:customStyle="1" w:styleId="AnnexChar">
    <w:name w:val="Annex Char"/>
    <w:basedOn w:val="Heading1Char"/>
    <w:link w:val="Annex1"/>
    <w:qFormat/>
    <w:locked/>
    <w:rsid w:val="00682FC0"/>
    <w:rPr>
      <w:rFonts w:ascii="Arial" w:eastAsia="MS Mincho" w:hAnsi="Arial" w:cs="Times New Roman"/>
      <w:b/>
      <w:bCs/>
      <w:color w:val="2F5496" w:themeColor="accent1" w:themeShade="BF"/>
      <w:sz w:val="24"/>
      <w:szCs w:val="20"/>
      <w:lang w:val="en-GB" w:eastAsia="ja-JP"/>
    </w:rPr>
  </w:style>
  <w:style w:type="character" w:customStyle="1" w:styleId="AnnexsectionChar">
    <w:name w:val="Annex section Char"/>
    <w:link w:val="Annexsection"/>
    <w:qFormat/>
    <w:locked/>
    <w:rsid w:val="00682FC0"/>
    <w:rPr>
      <w:rFonts w:ascii="Arial Narrow" w:hAnsi="Arial Narrow"/>
      <w:b/>
      <w:bCs/>
      <w:lang w:val="en-GB" w:eastAsia="ja-JP"/>
    </w:rPr>
  </w:style>
  <w:style w:type="character" w:styleId="LineNumber">
    <w:name w:val="line number"/>
    <w:unhideWhenUsed/>
    <w:rsid w:val="00682FC0"/>
    <w:rPr>
      <w:lang w:val="fr-FR"/>
    </w:rPr>
  </w:style>
  <w:style w:type="character" w:styleId="PageNumber">
    <w:name w:val="page number"/>
    <w:unhideWhenUsed/>
    <w:rsid w:val="00682FC0"/>
    <w:rPr>
      <w:lang w:val="fr-FR"/>
    </w:rPr>
  </w:style>
  <w:style w:type="character" w:customStyle="1" w:styleId="EndnoteCharactersuser">
    <w:name w:val="Endnote Characters (user)"/>
    <w:semiHidden/>
    <w:unhideWhenUsed/>
    <w:qFormat/>
    <w:rsid w:val="00682FC0"/>
    <w:rPr>
      <w:vertAlign w:val="superscript"/>
      <w:lang w:val="fr-FR"/>
    </w:rPr>
  </w:style>
  <w:style w:type="character" w:customStyle="1" w:styleId="EndnoteCharacters">
    <w:name w:val="Endnote Characters"/>
    <w:qFormat/>
    <w:rPr>
      <w:vertAlign w:val="superscript"/>
      <w:lang w:val="fr-FR"/>
    </w:rPr>
  </w:style>
  <w:style w:type="character" w:styleId="EndnoteReference">
    <w:name w:val="endnote reference"/>
    <w:rPr>
      <w:vertAlign w:val="superscript"/>
      <w:lang w:val="fr-FR"/>
    </w:rPr>
  </w:style>
  <w:style w:type="character" w:customStyle="1" w:styleId="ExtXref">
    <w:name w:val="ExtXref"/>
    <w:qFormat/>
    <w:rsid w:val="00682FC0"/>
    <w:rPr>
      <w:color w:val="auto"/>
      <w:lang w:val="fr-FR"/>
    </w:rPr>
  </w:style>
  <w:style w:type="character" w:customStyle="1" w:styleId="TableFootNoteXref">
    <w:name w:val="TableFootNoteXref"/>
    <w:qFormat/>
    <w:rsid w:val="00682FC0"/>
    <w:rPr>
      <w:sz w:val="14"/>
      <w:vertAlign w:val="superscript"/>
      <w:lang w:val="fr-FR"/>
    </w:rPr>
  </w:style>
  <w:style w:type="character" w:customStyle="1" w:styleId="attr-list">
    <w:name w:val="attr-list"/>
    <w:qFormat/>
    <w:rsid w:val="00682FC0"/>
  </w:style>
  <w:style w:type="character" w:customStyle="1" w:styleId="NumberingSymbols">
    <w:name w:val="Numbering Symbols"/>
    <w:qFormat/>
    <w:rsid w:val="00682FC0"/>
  </w:style>
  <w:style w:type="character" w:customStyle="1" w:styleId="ipa1">
    <w:name w:val="ipa1"/>
    <w:qFormat/>
    <w:rsid w:val="00682FC0"/>
    <w:rPr>
      <w:rFonts w:ascii="Arial Unicode MS" w:eastAsia="Arial Unicode MS" w:hAnsi="Arial Unicode MS" w:cs="Arial Unicode MS"/>
    </w:rPr>
  </w:style>
  <w:style w:type="character" w:customStyle="1" w:styleId="module">
    <w:name w:val="module"/>
    <w:qFormat/>
    <w:rsid w:val="00F84D68"/>
  </w:style>
  <w:style w:type="character" w:customStyle="1" w:styleId="ListParagraphChar">
    <w:name w:val="List Paragraph Char"/>
    <w:basedOn w:val="DefaultParagraphFont"/>
    <w:link w:val="ListParagraph"/>
    <w:uiPriority w:val="34"/>
    <w:qFormat/>
    <w:rsid w:val="0043274B"/>
    <w:rPr>
      <w:rFonts w:ascii="Arial" w:eastAsia="MS Mincho" w:hAnsi="Arial" w:cs="Times New Roman"/>
      <w:sz w:val="20"/>
      <w:szCs w:val="20"/>
      <w:lang w:val="en-AU" w:eastAsia="ja-JP"/>
    </w:rPr>
  </w:style>
  <w:style w:type="character" w:customStyle="1" w:styleId="UnresolvedMention2">
    <w:name w:val="Unresolved Mention2"/>
    <w:basedOn w:val="DefaultParagraphFont"/>
    <w:uiPriority w:val="99"/>
    <w:semiHidden/>
    <w:unhideWhenUsed/>
    <w:qFormat/>
    <w:rsid w:val="00C21DE3"/>
    <w:rPr>
      <w:color w:val="605E5C"/>
      <w:shd w:val="clear" w:color="auto" w:fill="E1DFDD"/>
    </w:rPr>
  </w:style>
  <w:style w:type="character" w:customStyle="1" w:styleId="IndexLink">
    <w:name w:val="Index Link"/>
    <w:qFormat/>
  </w:style>
  <w:style w:type="paragraph" w:customStyle="1" w:styleId="Heading">
    <w:name w:val="Heading"/>
    <w:basedOn w:val="Normal"/>
    <w:next w:val="BodyText"/>
    <w:qFormat/>
    <w:pPr>
      <w:keepNext/>
      <w:spacing w:before="240"/>
    </w:pPr>
    <w:rPr>
      <w:rFonts w:ascii="Liberation Sans" w:eastAsia="Microsoft YaHei" w:hAnsi="Liberation Sans" w:cs="Lucida Sans"/>
      <w:sz w:val="28"/>
      <w:szCs w:val="28"/>
    </w:rPr>
  </w:style>
  <w:style w:type="paragraph" w:styleId="BodyText">
    <w:name w:val="Body Text"/>
    <w:basedOn w:val="Normal"/>
    <w:link w:val="BodyTextChar"/>
    <w:unhideWhenUsed/>
    <w:rsid w:val="00682FC0"/>
    <w:pPr>
      <w:spacing w:before="60" w:after="60" w:line="210" w:lineRule="atLeast"/>
    </w:pPr>
    <w:rPr>
      <w:rFonts w:eastAsia="MS Mincho" w:cs="Times New Roman"/>
      <w:sz w:val="18"/>
      <w:szCs w:val="20"/>
      <w:lang w:eastAsia="ja-JP"/>
    </w:rPr>
  </w:style>
  <w:style w:type="paragraph" w:styleId="List">
    <w:name w:val="List"/>
    <w:basedOn w:val="Normal"/>
    <w:rsid w:val="00AE755D"/>
    <w:pPr>
      <w:suppressAutoHyphens w:val="0"/>
      <w:spacing w:after="240" w:line="230" w:lineRule="atLeast"/>
      <w:ind w:left="283" w:hanging="283"/>
    </w:pPr>
    <w:rPr>
      <w:rFonts w:eastAsia="MS Mincho" w:cs="Times New Roman"/>
      <w:szCs w:val="20"/>
      <w:lang w:val="en-AU" w:eastAsia="ja-JP"/>
    </w:rPr>
  </w:style>
  <w:style w:type="paragraph" w:styleId="Caption">
    <w:name w:val="caption"/>
    <w:basedOn w:val="Normal"/>
    <w:next w:val="Normal"/>
    <w:uiPriority w:val="35"/>
    <w:qFormat/>
    <w:rsid w:val="00AE755D"/>
    <w:pPr>
      <w:suppressAutoHyphens w:val="0"/>
      <w:spacing w:before="120" w:line="230" w:lineRule="atLeast"/>
      <w:jc w:val="center"/>
    </w:pPr>
    <w:rPr>
      <w:rFonts w:eastAsia="MS Mincho" w:cs="Times New Roman"/>
      <w:szCs w:val="20"/>
      <w:lang w:val="en-AU" w:eastAsia="ja-JP"/>
    </w:rPr>
  </w:style>
  <w:style w:type="paragraph" w:customStyle="1" w:styleId="Index">
    <w:name w:val="Index"/>
    <w:basedOn w:val="Normal"/>
    <w:qFormat/>
    <w:rsid w:val="00682FC0"/>
    <w:pPr>
      <w:widowControl w:val="0"/>
      <w:suppressLineNumbers/>
      <w:spacing w:after="0"/>
    </w:pPr>
    <w:rPr>
      <w:rFonts w:eastAsia="Arial" w:cs="Tahoma"/>
      <w:szCs w:val="20"/>
      <w:lang w:eastAsia="ja-JP"/>
    </w:rPr>
  </w:style>
  <w:style w:type="paragraph" w:styleId="NormalWeb">
    <w:name w:val="Normal (Web)"/>
    <w:basedOn w:val="Normal"/>
    <w:link w:val="NormalWebChar"/>
    <w:uiPriority w:val="99"/>
    <w:unhideWhenUsed/>
    <w:qFormat/>
    <w:rsid w:val="00E8186A"/>
    <w:pPr>
      <w:spacing w:beforeAutospacing="1" w:afterAutospacing="1"/>
    </w:pPr>
    <w:rPr>
      <w:rFonts w:ascii="Times New Roman" w:eastAsia="Times New Roman" w:hAnsi="Times New Roman" w:cs="Times New Roman"/>
      <w:sz w:val="24"/>
      <w:szCs w:val="24"/>
      <w:lang w:eastAsia="en-CA"/>
    </w:rPr>
  </w:style>
  <w:style w:type="paragraph" w:styleId="ListParagraph">
    <w:name w:val="List Paragraph"/>
    <w:basedOn w:val="Normal"/>
    <w:link w:val="ListParagraphChar"/>
    <w:uiPriority w:val="34"/>
    <w:qFormat/>
    <w:rsid w:val="0043274B"/>
    <w:pPr>
      <w:spacing w:line="230" w:lineRule="atLeast"/>
      <w:ind w:left="720"/>
      <w:pPrChange w:id="0" w:author="Raphael Malyankar" w:date="2025-08-14T04:42:00Z">
        <w:pPr>
          <w:spacing w:after="120" w:line="230" w:lineRule="atLeast"/>
          <w:ind w:left="720"/>
          <w:jc w:val="both"/>
        </w:pPr>
      </w:pPrChange>
    </w:pPr>
    <w:rPr>
      <w:rFonts w:eastAsia="MS Mincho" w:cs="Times New Roman"/>
      <w:szCs w:val="20"/>
      <w:lang w:val="en-AU" w:eastAsia="ja-JP"/>
      <w:rPrChange w:id="0" w:author="Raphael Malyankar" w:date="2025-08-14T04:42:00Z">
        <w:rPr>
          <w:rFonts w:ascii="Arial" w:eastAsia="MS Mincho" w:hAnsi="Arial"/>
          <w:lang w:val="en-AU" w:eastAsia="ja-JP" w:bidi="ar-SA"/>
        </w:rPr>
      </w:rPrChange>
    </w:rPr>
  </w:style>
  <w:style w:type="paragraph" w:styleId="CommentText">
    <w:name w:val="annotation text"/>
    <w:basedOn w:val="Normal"/>
    <w:link w:val="CommentTextChar"/>
    <w:uiPriority w:val="99"/>
    <w:unhideWhenUsed/>
    <w:rsid w:val="001E0542"/>
    <w:rPr>
      <w:szCs w:val="20"/>
    </w:rPr>
  </w:style>
  <w:style w:type="paragraph" w:styleId="CommentSubject">
    <w:name w:val="annotation subject"/>
    <w:basedOn w:val="CommentText"/>
    <w:next w:val="CommentText"/>
    <w:link w:val="CommentSubjectChar"/>
    <w:uiPriority w:val="99"/>
    <w:semiHidden/>
    <w:unhideWhenUsed/>
    <w:qFormat/>
    <w:rsid w:val="001E0542"/>
    <w:rPr>
      <w:b/>
      <w:bCs/>
    </w:rPr>
  </w:style>
  <w:style w:type="paragraph" w:styleId="BalloonText">
    <w:name w:val="Balloon Text"/>
    <w:basedOn w:val="Normal"/>
    <w:link w:val="BalloonTextChar"/>
    <w:uiPriority w:val="99"/>
    <w:semiHidden/>
    <w:unhideWhenUsed/>
    <w:qFormat/>
    <w:rsid w:val="001E0542"/>
    <w:pPr>
      <w:spacing w:after="0"/>
    </w:pPr>
    <w:rPr>
      <w:rFonts w:ascii="Segoe UI" w:hAnsi="Segoe UI" w:cs="Segoe UI"/>
      <w:sz w:val="18"/>
      <w:szCs w:val="18"/>
    </w:rPr>
  </w:style>
  <w:style w:type="paragraph" w:customStyle="1" w:styleId="HeaderandFooter">
    <w:name w:val="Header and Footer"/>
    <w:basedOn w:val="Normal"/>
    <w:qFormat/>
  </w:style>
  <w:style w:type="paragraph" w:styleId="Footer">
    <w:name w:val="footer"/>
    <w:basedOn w:val="Normal"/>
    <w:link w:val="FooterChar"/>
    <w:uiPriority w:val="99"/>
    <w:qFormat/>
    <w:rsid w:val="00AE755D"/>
    <w:pPr>
      <w:suppressAutoHyphens w:val="0"/>
      <w:spacing w:after="0" w:line="220" w:lineRule="exact"/>
    </w:pPr>
    <w:rPr>
      <w:rFonts w:eastAsia="MS Mincho" w:cs="Times New Roman"/>
      <w:szCs w:val="20"/>
      <w:lang w:val="en-AU" w:eastAsia="ja-JP"/>
    </w:rPr>
  </w:style>
  <w:style w:type="paragraph" w:styleId="Title">
    <w:name w:val="Title"/>
    <w:basedOn w:val="Normal"/>
    <w:link w:val="TitleChar"/>
    <w:qFormat/>
    <w:rsid w:val="00D76F33"/>
    <w:pPr>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jc w:val="center"/>
      <w:outlineLvl w:val="0"/>
    </w:pPr>
    <w:rPr>
      <w:rFonts w:eastAsia="MS Mincho" w:cs="Times New Roman"/>
      <w:b/>
      <w:sz w:val="28"/>
      <w:szCs w:val="20"/>
      <w:lang w:eastAsia="ja-JP"/>
    </w:rPr>
  </w:style>
  <w:style w:type="paragraph" w:customStyle="1" w:styleId="zzCover">
    <w:name w:val="zzCover"/>
    <w:basedOn w:val="Normal"/>
    <w:qFormat/>
    <w:rsid w:val="00D76F33"/>
    <w:pPr>
      <w:spacing w:after="220" w:line="230" w:lineRule="atLeast"/>
      <w:jc w:val="right"/>
    </w:pPr>
    <w:rPr>
      <w:rFonts w:eastAsia="MS Mincho" w:cs="Times New Roman"/>
      <w:b/>
      <w:color w:val="000000"/>
      <w:sz w:val="24"/>
      <w:szCs w:val="20"/>
      <w:lang w:eastAsia="ja-JP"/>
    </w:rPr>
  </w:style>
  <w:style w:type="paragraph" w:customStyle="1" w:styleId="publishedby">
    <w:name w:val="published by"/>
    <w:basedOn w:val="Normal"/>
    <w:link w:val="publishedbyChar"/>
    <w:qFormat/>
    <w:rsid w:val="00D76F33"/>
    <w:pPr>
      <w:tabs>
        <w:tab w:val="center" w:pos="4514"/>
        <w:tab w:val="left" w:pos="5040"/>
        <w:tab w:val="left" w:pos="5760"/>
        <w:tab w:val="left" w:pos="6480"/>
        <w:tab w:val="left" w:pos="7200"/>
        <w:tab w:val="left" w:pos="7920"/>
        <w:tab w:val="left" w:pos="8640"/>
      </w:tabs>
      <w:spacing w:after="0"/>
      <w:outlineLvl w:val="0"/>
    </w:pPr>
    <w:rPr>
      <w:rFonts w:cs="Arial"/>
      <w:b/>
      <w:lang w:eastAsia="ja-JP"/>
    </w:rPr>
  </w:style>
  <w:style w:type="paragraph" w:styleId="Revision">
    <w:name w:val="Revision"/>
    <w:uiPriority w:val="99"/>
    <w:semiHidden/>
    <w:qFormat/>
    <w:rsid w:val="004C7B1D"/>
  </w:style>
  <w:style w:type="paragraph" w:customStyle="1" w:styleId="PartTitle">
    <w:name w:val="Part Title"/>
    <w:basedOn w:val="Normal"/>
    <w:next w:val="Normal"/>
    <w:qFormat/>
    <w:rsid w:val="002A6822"/>
    <w:pPr>
      <w:spacing w:after="0" w:line="100" w:lineRule="atLeast"/>
      <w:jc w:val="center"/>
    </w:pPr>
    <w:rPr>
      <w:rFonts w:eastAsia="MS Mincho" w:cs="Times New Roman"/>
      <w:b/>
      <w:sz w:val="28"/>
      <w:szCs w:val="20"/>
      <w:lang w:val="de-DE" w:eastAsia="ar-SA"/>
    </w:rPr>
  </w:style>
  <w:style w:type="paragraph" w:styleId="TOC1">
    <w:name w:val="toc 1"/>
    <w:basedOn w:val="Normal"/>
    <w:next w:val="Normal"/>
    <w:uiPriority w:val="39"/>
    <w:rsid w:val="00AE755D"/>
    <w:pPr>
      <w:tabs>
        <w:tab w:val="left" w:pos="504"/>
        <w:tab w:val="right" w:leader="dot" w:pos="9752"/>
      </w:tabs>
      <w:spacing w:before="120" w:after="0" w:line="230" w:lineRule="atLeast"/>
      <w:ind w:left="540" w:right="504" w:hanging="540"/>
    </w:pPr>
    <w:rPr>
      <w:rFonts w:eastAsia="MS Mincho" w:cs="Times New Roman"/>
      <w:b/>
      <w:noProof/>
      <w:szCs w:val="20"/>
      <w:lang w:eastAsia="ja-JP"/>
    </w:rPr>
  </w:style>
  <w:style w:type="paragraph" w:styleId="TOC2">
    <w:name w:val="toc 2"/>
    <w:basedOn w:val="TOC1"/>
    <w:next w:val="Normal"/>
    <w:uiPriority w:val="39"/>
    <w:rsid w:val="00AE755D"/>
    <w:pPr>
      <w:spacing w:before="60"/>
      <w:ind w:left="810" w:hanging="522"/>
      <w:contextualSpacing/>
    </w:pPr>
    <w:rPr>
      <w:b w:val="0"/>
    </w:rPr>
  </w:style>
  <w:style w:type="paragraph" w:styleId="TOC3">
    <w:name w:val="toc 3"/>
    <w:basedOn w:val="TOC2"/>
    <w:next w:val="Normal"/>
    <w:uiPriority w:val="39"/>
    <w:rsid w:val="00AE755D"/>
    <w:pPr>
      <w:ind w:left="1350" w:hanging="774"/>
    </w:pPr>
  </w:style>
  <w:style w:type="paragraph" w:styleId="TOC4">
    <w:name w:val="toc 4"/>
    <w:basedOn w:val="TOC2"/>
    <w:next w:val="Normal"/>
    <w:uiPriority w:val="39"/>
    <w:rsid w:val="00AE755D"/>
    <w:pPr>
      <w:tabs>
        <w:tab w:val="left" w:pos="1140"/>
      </w:tabs>
      <w:ind w:left="1140" w:hanging="1140"/>
    </w:pPr>
  </w:style>
  <w:style w:type="paragraph" w:styleId="TOC5">
    <w:name w:val="toc 5"/>
    <w:basedOn w:val="TOC4"/>
    <w:next w:val="Normal"/>
    <w:uiPriority w:val="39"/>
    <w:rsid w:val="00AE755D"/>
  </w:style>
  <w:style w:type="paragraph" w:styleId="TOC6">
    <w:name w:val="toc 6"/>
    <w:basedOn w:val="TOC4"/>
    <w:next w:val="Normal"/>
    <w:uiPriority w:val="39"/>
    <w:rsid w:val="00AE755D"/>
    <w:pPr>
      <w:tabs>
        <w:tab w:val="clear" w:pos="1140"/>
        <w:tab w:val="left" w:pos="1440"/>
      </w:tabs>
      <w:ind w:left="1440" w:hanging="1440"/>
    </w:pPr>
  </w:style>
  <w:style w:type="paragraph" w:styleId="TOC7">
    <w:name w:val="toc 7"/>
    <w:basedOn w:val="TOC4"/>
    <w:next w:val="Normal"/>
    <w:uiPriority w:val="39"/>
    <w:rsid w:val="00AE755D"/>
    <w:pPr>
      <w:tabs>
        <w:tab w:val="clear" w:pos="1140"/>
        <w:tab w:val="left" w:pos="1440"/>
      </w:tabs>
      <w:ind w:left="1440" w:hanging="1440"/>
    </w:pPr>
  </w:style>
  <w:style w:type="paragraph" w:styleId="TOC8">
    <w:name w:val="toc 8"/>
    <w:basedOn w:val="TOC4"/>
    <w:next w:val="Normal"/>
    <w:uiPriority w:val="39"/>
    <w:rsid w:val="00AE755D"/>
    <w:pPr>
      <w:tabs>
        <w:tab w:val="clear" w:pos="1140"/>
        <w:tab w:val="left" w:pos="1440"/>
      </w:tabs>
      <w:ind w:left="1440" w:hanging="1440"/>
    </w:pPr>
  </w:style>
  <w:style w:type="paragraph" w:styleId="TOC9">
    <w:name w:val="toc 9"/>
    <w:basedOn w:val="TOC1"/>
    <w:next w:val="Normal"/>
    <w:uiPriority w:val="39"/>
    <w:rsid w:val="00AE755D"/>
    <w:pPr>
      <w:ind w:left="0" w:firstLine="0"/>
    </w:pPr>
  </w:style>
  <w:style w:type="paragraph" w:styleId="IndexHeading">
    <w:name w:val="index heading"/>
    <w:basedOn w:val="Normal"/>
    <w:next w:val="Index1"/>
    <w:semiHidden/>
    <w:unhideWhenUsed/>
    <w:rsid w:val="00682FC0"/>
    <w:pPr>
      <w:keepNext/>
      <w:spacing w:before="400" w:after="210" w:line="230" w:lineRule="atLeast"/>
      <w:jc w:val="center"/>
    </w:pPr>
    <w:rPr>
      <w:rFonts w:eastAsia="MS Mincho" w:cs="Times New Roman"/>
      <w:szCs w:val="20"/>
      <w:lang w:eastAsia="ja-JP"/>
    </w:rPr>
  </w:style>
  <w:style w:type="paragraph" w:styleId="TOCHeading">
    <w:name w:val="TOC Heading"/>
    <w:basedOn w:val="Heading1"/>
    <w:next w:val="Normal"/>
    <w:uiPriority w:val="39"/>
    <w:qFormat/>
    <w:rsid w:val="00AE755D"/>
    <w:pPr>
      <w:tabs>
        <w:tab w:val="clear" w:pos="560"/>
      </w:tabs>
      <w:suppressAutoHyphens w:val="0"/>
      <w:spacing w:before="240" w:after="60" w:line="230" w:lineRule="atLeast"/>
      <w:outlineLvl w:val="9"/>
    </w:pPr>
    <w:rPr>
      <w:rFonts w:ascii="Cambria" w:eastAsia="Times New Roman" w:hAnsi="Cambria"/>
      <w:kern w:val="32"/>
      <w:sz w:val="32"/>
      <w:szCs w:val="32"/>
    </w:rPr>
  </w:style>
  <w:style w:type="paragraph" w:styleId="Header">
    <w:name w:val="header"/>
    <w:basedOn w:val="Normal"/>
    <w:link w:val="HeaderChar"/>
    <w:uiPriority w:val="99"/>
    <w:rsid w:val="00AE755D"/>
    <w:pPr>
      <w:suppressAutoHyphens w:val="0"/>
      <w:spacing w:after="740" w:line="220" w:lineRule="exact"/>
    </w:pPr>
    <w:rPr>
      <w:rFonts w:eastAsia="MS Mincho" w:cs="Times New Roman"/>
      <w:b/>
      <w:sz w:val="22"/>
      <w:szCs w:val="20"/>
      <w:lang w:val="en-AU" w:eastAsia="ja-JP"/>
    </w:rPr>
  </w:style>
  <w:style w:type="paragraph" w:styleId="Subtitle">
    <w:name w:val="Subtitle"/>
    <w:basedOn w:val="Normal"/>
    <w:link w:val="SubtitleChar"/>
    <w:uiPriority w:val="11"/>
    <w:qFormat/>
    <w:rsid w:val="00AE755D"/>
    <w:pPr>
      <w:suppressAutoHyphens w:val="0"/>
      <w:spacing w:after="60" w:line="230" w:lineRule="atLeast"/>
      <w:jc w:val="center"/>
      <w:outlineLvl w:val="1"/>
    </w:pPr>
    <w:rPr>
      <w:rFonts w:eastAsia="MS Mincho" w:cs="Times New Roman"/>
      <w:sz w:val="24"/>
      <w:szCs w:val="20"/>
      <w:lang w:val="en-AU" w:eastAsia="ja-JP"/>
    </w:rPr>
  </w:style>
  <w:style w:type="paragraph" w:customStyle="1" w:styleId="Abbreviation">
    <w:name w:val="Abbreviation"/>
    <w:basedOn w:val="Normal"/>
    <w:qFormat/>
    <w:rsid w:val="00682FC0"/>
    <w:pPr>
      <w:tabs>
        <w:tab w:val="left" w:pos="1152"/>
      </w:tabs>
      <w:spacing w:line="230" w:lineRule="atLeast"/>
    </w:pPr>
    <w:rPr>
      <w:rFonts w:eastAsia="MS Mincho" w:cs="Times New Roman"/>
      <w:szCs w:val="20"/>
      <w:lang w:eastAsia="ja-JP"/>
    </w:rPr>
  </w:style>
  <w:style w:type="paragraph" w:customStyle="1" w:styleId="ANNEX">
    <w:name w:val="ANNEX"/>
    <w:basedOn w:val="Normal"/>
    <w:next w:val="Normal"/>
    <w:qFormat/>
    <w:rsid w:val="00682FC0"/>
    <w:pPr>
      <w:keepNext/>
      <w:pageBreakBefore/>
      <w:numPr>
        <w:numId w:val="96"/>
      </w:numPr>
      <w:spacing w:after="760" w:line="310" w:lineRule="exact"/>
      <w:jc w:val="center"/>
      <w:outlineLvl w:val="0"/>
    </w:pPr>
    <w:rPr>
      <w:rFonts w:eastAsia="MS Mincho" w:cs="Times New Roman"/>
      <w:b/>
      <w:sz w:val="28"/>
      <w:szCs w:val="20"/>
      <w:lang w:eastAsia="ja-JP"/>
    </w:rPr>
  </w:style>
  <w:style w:type="paragraph" w:customStyle="1" w:styleId="Caption1">
    <w:name w:val="Caption1"/>
    <w:basedOn w:val="Normal"/>
    <w:rsid w:val="00AE755D"/>
    <w:pPr>
      <w:widowControl w:val="0"/>
      <w:suppressLineNumbers/>
      <w:spacing w:before="120"/>
    </w:pPr>
    <w:rPr>
      <w:rFonts w:eastAsia="Arial" w:cs="Tahoma"/>
      <w:i/>
      <w:iCs/>
      <w:szCs w:val="20"/>
      <w:lang w:val="en-AU" w:eastAsia="ja-JP"/>
    </w:rPr>
  </w:style>
  <w:style w:type="paragraph" w:customStyle="1" w:styleId="Definition">
    <w:name w:val="Definition"/>
    <w:basedOn w:val="Normal"/>
    <w:next w:val="Normal"/>
    <w:rsid w:val="00AE755D"/>
    <w:pPr>
      <w:suppressAutoHyphens w:val="0"/>
      <w:spacing w:after="240" w:line="230" w:lineRule="atLeast"/>
    </w:pPr>
    <w:rPr>
      <w:rFonts w:eastAsia="MS Mincho" w:cs="Times New Roman"/>
      <w:szCs w:val="20"/>
      <w:lang w:val="en-AU" w:eastAsia="ja-JP"/>
    </w:rPr>
  </w:style>
  <w:style w:type="paragraph" w:customStyle="1" w:styleId="DescriptionTag">
    <w:name w:val="DescriptionTag"/>
    <w:basedOn w:val="Normal"/>
    <w:next w:val="dl"/>
    <w:qFormat/>
    <w:rsid w:val="00A05E41"/>
    <w:pPr>
      <w:keepNext/>
      <w:spacing w:before="240" w:after="60"/>
    </w:pPr>
    <w:rPr>
      <w:rFonts w:eastAsia="MS Mincho" w:cstheme="minorHAnsi"/>
      <w:b/>
      <w:lang w:val="en-US" w:eastAsia="ja-JP"/>
    </w:rPr>
  </w:style>
  <w:style w:type="paragraph" w:customStyle="1" w:styleId="Figuretitle">
    <w:name w:val="Figure title"/>
    <w:basedOn w:val="Normal"/>
    <w:next w:val="Normal"/>
    <w:rsid w:val="00AE755D"/>
    <w:pPr>
      <w:spacing w:before="220" w:after="220" w:line="230" w:lineRule="atLeast"/>
      <w:jc w:val="center"/>
    </w:pPr>
    <w:rPr>
      <w:rFonts w:eastAsia="MS Mincho" w:cs="Times New Roman"/>
      <w:b/>
      <w:szCs w:val="20"/>
      <w:lang w:val="en-AU" w:eastAsia="ja-JP"/>
    </w:rPr>
  </w:style>
  <w:style w:type="paragraph" w:customStyle="1" w:styleId="Figuretitle2">
    <w:name w:val="Figure title2"/>
    <w:basedOn w:val="Normal"/>
    <w:next w:val="Normal"/>
    <w:rsid w:val="00AE755D"/>
    <w:pPr>
      <w:spacing w:before="220" w:after="220" w:line="230" w:lineRule="atLeast"/>
      <w:jc w:val="center"/>
    </w:pPr>
    <w:rPr>
      <w:rFonts w:eastAsia="MS Mincho" w:cs="Times New Roman"/>
      <w:b/>
      <w:szCs w:val="20"/>
      <w:lang w:val="de-DE" w:eastAsia="ar-SA"/>
    </w:rPr>
  </w:style>
  <w:style w:type="paragraph" w:styleId="Quote">
    <w:name w:val="Quote"/>
    <w:basedOn w:val="Normal"/>
    <w:next w:val="Normal"/>
    <w:link w:val="QuoteChar"/>
    <w:uiPriority w:val="29"/>
    <w:qFormat/>
    <w:rsid w:val="00682FC0"/>
    <w:pPr>
      <w:spacing w:before="200" w:line="230" w:lineRule="atLeast"/>
      <w:ind w:left="864" w:right="864"/>
      <w:jc w:val="center"/>
    </w:pPr>
    <w:rPr>
      <w:rFonts w:eastAsia="MS Mincho" w:cs="Times New Roman"/>
      <w:i/>
      <w:iCs/>
      <w:color w:val="404040" w:themeColor="text1" w:themeTint="BF"/>
      <w:szCs w:val="20"/>
      <w:lang w:eastAsia="ja-JP"/>
    </w:rPr>
  </w:style>
  <w:style w:type="paragraph" w:styleId="BodyTextIndent2">
    <w:name w:val="Body Text Indent 2"/>
    <w:basedOn w:val="Normal"/>
    <w:link w:val="BodyTextIndent2Char"/>
    <w:uiPriority w:val="99"/>
    <w:unhideWhenUsed/>
    <w:qFormat/>
    <w:rsid w:val="00682FC0"/>
    <w:pPr>
      <w:spacing w:line="480" w:lineRule="auto"/>
      <w:ind w:left="283"/>
    </w:pPr>
    <w:rPr>
      <w:rFonts w:eastAsia="MS Mincho" w:cs="Times New Roman"/>
      <w:szCs w:val="20"/>
      <w:lang w:eastAsia="ja-JP"/>
    </w:rPr>
  </w:style>
  <w:style w:type="paragraph" w:customStyle="1" w:styleId="ISOSecretObservations">
    <w:name w:val="ISO_Secret_Observations"/>
    <w:basedOn w:val="Normal"/>
    <w:qFormat/>
    <w:rsid w:val="00682FC0"/>
    <w:pPr>
      <w:spacing w:before="210" w:after="0" w:line="210" w:lineRule="exact"/>
    </w:pPr>
    <w:rPr>
      <w:rFonts w:eastAsia="Times New Roman" w:cs="Times New Roman"/>
      <w:sz w:val="18"/>
      <w:szCs w:val="20"/>
    </w:rPr>
  </w:style>
  <w:style w:type="paragraph" w:customStyle="1" w:styleId="note">
    <w:name w:val="note"/>
    <w:basedOn w:val="Normal"/>
    <w:link w:val="noteChar"/>
    <w:qFormat/>
    <w:rsid w:val="00682FC0"/>
    <w:pPr>
      <w:spacing w:after="240" w:line="230" w:lineRule="atLeast"/>
    </w:pPr>
    <w:rPr>
      <w:rFonts w:cs="Arial"/>
      <w:i/>
      <w:color w:val="FF0000"/>
      <w:lang w:eastAsia="ja-JP"/>
    </w:rPr>
  </w:style>
  <w:style w:type="paragraph" w:customStyle="1" w:styleId="Label1">
    <w:name w:val="Label1"/>
    <w:basedOn w:val="Normal"/>
    <w:link w:val="Label1Char"/>
    <w:qFormat/>
    <w:rsid w:val="00682FC0"/>
    <w:pPr>
      <w:spacing w:after="0" w:line="480" w:lineRule="auto"/>
      <w:ind w:left="1695" w:hanging="1695"/>
    </w:pPr>
    <w:rPr>
      <w:rFonts w:cs="Arial"/>
      <w:b/>
      <w:lang w:eastAsia="ja-JP"/>
    </w:rPr>
  </w:style>
  <w:style w:type="paragraph" w:styleId="BodyTextIndent3">
    <w:name w:val="Body Text Indent 3"/>
    <w:basedOn w:val="Normal"/>
    <w:link w:val="BodyTextIndent3Char"/>
    <w:unhideWhenUsed/>
    <w:qFormat/>
    <w:rsid w:val="00682FC0"/>
    <w:pPr>
      <w:spacing w:line="230" w:lineRule="atLeast"/>
      <w:ind w:left="360"/>
    </w:pPr>
    <w:rPr>
      <w:rFonts w:eastAsia="MS Mincho" w:cs="Times New Roman"/>
      <w:sz w:val="16"/>
      <w:szCs w:val="16"/>
      <w:lang w:eastAsia="ja-JP"/>
    </w:rPr>
  </w:style>
  <w:style w:type="paragraph" w:customStyle="1" w:styleId="Labeldata">
    <w:name w:val="Label data"/>
    <w:basedOn w:val="Normal"/>
    <w:link w:val="LabeldataChar"/>
    <w:qFormat/>
    <w:rsid w:val="00682FC0"/>
    <w:pPr>
      <w:spacing w:after="0"/>
    </w:pPr>
    <w:rPr>
      <w:rFonts w:cs="Arial"/>
      <w:lang w:eastAsia="ja-JP"/>
    </w:rPr>
  </w:style>
  <w:style w:type="paragraph" w:styleId="FootnoteText">
    <w:name w:val="footnote text"/>
    <w:basedOn w:val="Normal"/>
    <w:link w:val="FootnoteTextChar"/>
    <w:semiHidden/>
    <w:qFormat/>
    <w:rsid w:val="00AE755D"/>
    <w:pPr>
      <w:tabs>
        <w:tab w:val="left" w:pos="340"/>
      </w:tabs>
      <w:suppressAutoHyphens w:val="0"/>
      <w:spacing w:line="210" w:lineRule="atLeast"/>
    </w:pPr>
    <w:rPr>
      <w:rFonts w:eastAsia="MS Mincho" w:cs="Times New Roman"/>
      <w:sz w:val="18"/>
      <w:szCs w:val="20"/>
      <w:lang w:val="en-AU" w:eastAsia="ja-JP"/>
    </w:rPr>
  </w:style>
  <w:style w:type="paragraph" w:customStyle="1" w:styleId="Default">
    <w:name w:val="Default"/>
    <w:qFormat/>
    <w:rsid w:val="00682FC0"/>
    <w:rPr>
      <w:rFonts w:ascii="Arial" w:eastAsia="Times New Roman" w:hAnsi="Arial" w:cs="Arial"/>
      <w:color w:val="000000"/>
      <w:sz w:val="24"/>
      <w:szCs w:val="24"/>
      <w:lang w:val="en-US"/>
    </w:rPr>
  </w:style>
  <w:style w:type="paragraph" w:styleId="HTMLAddress">
    <w:name w:val="HTML Address"/>
    <w:basedOn w:val="Normal"/>
    <w:link w:val="HTMLAddressChar"/>
    <w:uiPriority w:val="99"/>
    <w:semiHidden/>
    <w:unhideWhenUsed/>
    <w:qFormat/>
    <w:rsid w:val="00682FC0"/>
    <w:pPr>
      <w:spacing w:after="240" w:line="230" w:lineRule="atLeast"/>
    </w:pPr>
    <w:rPr>
      <w:rFonts w:eastAsia="MS Mincho" w:cs="Times New Roman"/>
      <w:i/>
      <w:iCs/>
      <w:szCs w:val="20"/>
      <w:lang w:eastAsia="ja-JP"/>
    </w:rPr>
  </w:style>
  <w:style w:type="paragraph" w:styleId="HTMLPreformatted">
    <w:name w:val="HTML Preformatted"/>
    <w:basedOn w:val="Normal"/>
    <w:link w:val="HTMLPreformattedChar"/>
    <w:uiPriority w:val="99"/>
    <w:semiHidden/>
    <w:unhideWhenUsed/>
    <w:qFormat/>
    <w:rsid w:val="00682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30" w:lineRule="atLeast"/>
    </w:pPr>
    <w:rPr>
      <w:rFonts w:ascii="Courier New" w:eastAsia="MS Mincho" w:hAnsi="Courier New" w:cs="Times New Roman"/>
      <w:szCs w:val="20"/>
      <w:lang w:eastAsia="ja-JP"/>
    </w:rPr>
  </w:style>
  <w:style w:type="paragraph" w:customStyle="1" w:styleId="msonormal0">
    <w:name w:val="msonormal"/>
    <w:basedOn w:val="Normal"/>
    <w:uiPriority w:val="99"/>
    <w:qFormat/>
    <w:rsid w:val="00682FC0"/>
    <w:pPr>
      <w:spacing w:beforeAutospacing="1" w:afterAutospacing="1"/>
    </w:pPr>
    <w:rPr>
      <w:rFonts w:ascii="Times New Roman" w:eastAsia="Times New Roman" w:hAnsi="Times New Roman" w:cs="Times New Roman"/>
      <w:sz w:val="24"/>
      <w:szCs w:val="24"/>
      <w:lang w:eastAsia="en-GB"/>
    </w:rPr>
  </w:style>
  <w:style w:type="paragraph" w:styleId="Index1">
    <w:name w:val="index 1"/>
    <w:basedOn w:val="Normal"/>
    <w:autoRedefine/>
    <w:semiHidden/>
    <w:unhideWhenUsed/>
    <w:rsid w:val="00682FC0"/>
    <w:pPr>
      <w:spacing w:after="0" w:line="210" w:lineRule="atLeast"/>
      <w:ind w:left="142" w:hanging="142"/>
    </w:pPr>
    <w:rPr>
      <w:rFonts w:eastAsia="MS Mincho" w:cs="Times New Roman"/>
      <w:b/>
      <w:sz w:val="18"/>
      <w:szCs w:val="20"/>
      <w:lang w:eastAsia="ja-JP"/>
    </w:rPr>
  </w:style>
  <w:style w:type="paragraph" w:styleId="Index2">
    <w:name w:val="index 2"/>
    <w:basedOn w:val="Normal"/>
    <w:next w:val="Normal"/>
    <w:autoRedefine/>
    <w:semiHidden/>
    <w:unhideWhenUsed/>
    <w:rsid w:val="00682FC0"/>
    <w:pPr>
      <w:spacing w:after="240" w:line="210" w:lineRule="atLeast"/>
      <w:ind w:left="600" w:hanging="200"/>
    </w:pPr>
    <w:rPr>
      <w:rFonts w:eastAsia="MS Mincho" w:cs="Times New Roman"/>
      <w:b/>
      <w:sz w:val="18"/>
      <w:szCs w:val="20"/>
      <w:lang w:eastAsia="ja-JP"/>
    </w:rPr>
  </w:style>
  <w:style w:type="paragraph" w:styleId="Index3">
    <w:name w:val="index 3"/>
    <w:basedOn w:val="Normal"/>
    <w:next w:val="Normal"/>
    <w:autoRedefine/>
    <w:semiHidden/>
    <w:unhideWhenUsed/>
    <w:rsid w:val="00682FC0"/>
    <w:pPr>
      <w:spacing w:after="240" w:line="220" w:lineRule="atLeast"/>
      <w:ind w:left="600" w:hanging="200"/>
    </w:pPr>
    <w:rPr>
      <w:rFonts w:eastAsia="MS Mincho" w:cs="Times New Roman"/>
      <w:b/>
      <w:szCs w:val="20"/>
      <w:lang w:eastAsia="ja-JP"/>
    </w:rPr>
  </w:style>
  <w:style w:type="paragraph" w:styleId="Index4">
    <w:name w:val="index 4"/>
    <w:basedOn w:val="Normal"/>
    <w:next w:val="Normal"/>
    <w:autoRedefine/>
    <w:semiHidden/>
    <w:unhideWhenUsed/>
    <w:qFormat/>
    <w:rsid w:val="00682FC0"/>
    <w:pPr>
      <w:spacing w:after="240" w:line="220" w:lineRule="atLeast"/>
      <w:ind w:left="800" w:hanging="200"/>
    </w:pPr>
    <w:rPr>
      <w:rFonts w:eastAsia="MS Mincho" w:cs="Times New Roman"/>
      <w:b/>
      <w:szCs w:val="20"/>
      <w:lang w:eastAsia="ja-JP"/>
    </w:rPr>
  </w:style>
  <w:style w:type="paragraph" w:styleId="Index5">
    <w:name w:val="index 5"/>
    <w:basedOn w:val="Normal"/>
    <w:next w:val="Normal"/>
    <w:autoRedefine/>
    <w:semiHidden/>
    <w:unhideWhenUsed/>
    <w:qFormat/>
    <w:rsid w:val="00682FC0"/>
    <w:pPr>
      <w:spacing w:after="240" w:line="220" w:lineRule="atLeast"/>
      <w:ind w:left="1000" w:hanging="200"/>
    </w:pPr>
    <w:rPr>
      <w:rFonts w:eastAsia="MS Mincho" w:cs="Times New Roman"/>
      <w:b/>
      <w:szCs w:val="20"/>
      <w:lang w:eastAsia="ja-JP"/>
    </w:rPr>
  </w:style>
  <w:style w:type="paragraph" w:styleId="Index6">
    <w:name w:val="index 6"/>
    <w:basedOn w:val="Normal"/>
    <w:next w:val="Normal"/>
    <w:autoRedefine/>
    <w:semiHidden/>
    <w:unhideWhenUsed/>
    <w:qFormat/>
    <w:rsid w:val="00682FC0"/>
    <w:pPr>
      <w:spacing w:after="240" w:line="220" w:lineRule="atLeast"/>
      <w:ind w:left="1200" w:hanging="200"/>
    </w:pPr>
    <w:rPr>
      <w:rFonts w:eastAsia="MS Mincho" w:cs="Times New Roman"/>
      <w:b/>
      <w:szCs w:val="20"/>
      <w:lang w:eastAsia="ja-JP"/>
    </w:rPr>
  </w:style>
  <w:style w:type="paragraph" w:styleId="Index7">
    <w:name w:val="index 7"/>
    <w:basedOn w:val="Normal"/>
    <w:next w:val="Normal"/>
    <w:autoRedefine/>
    <w:semiHidden/>
    <w:unhideWhenUsed/>
    <w:qFormat/>
    <w:rsid w:val="00682FC0"/>
    <w:pPr>
      <w:spacing w:after="240" w:line="220" w:lineRule="atLeast"/>
      <w:ind w:left="1400" w:hanging="200"/>
    </w:pPr>
    <w:rPr>
      <w:rFonts w:eastAsia="MS Mincho" w:cs="Times New Roman"/>
      <w:b/>
      <w:szCs w:val="20"/>
      <w:lang w:eastAsia="ja-JP"/>
    </w:rPr>
  </w:style>
  <w:style w:type="paragraph" w:styleId="Index8">
    <w:name w:val="index 8"/>
    <w:basedOn w:val="Normal"/>
    <w:next w:val="Normal"/>
    <w:autoRedefine/>
    <w:semiHidden/>
    <w:unhideWhenUsed/>
    <w:qFormat/>
    <w:rsid w:val="00682FC0"/>
    <w:pPr>
      <w:spacing w:after="240" w:line="220" w:lineRule="atLeast"/>
      <w:ind w:left="1600" w:hanging="200"/>
    </w:pPr>
    <w:rPr>
      <w:rFonts w:eastAsia="MS Mincho" w:cs="Times New Roman"/>
      <w:b/>
      <w:szCs w:val="20"/>
      <w:lang w:eastAsia="ja-JP"/>
    </w:rPr>
  </w:style>
  <w:style w:type="paragraph" w:styleId="Index9">
    <w:name w:val="index 9"/>
    <w:basedOn w:val="Normal"/>
    <w:next w:val="Normal"/>
    <w:autoRedefine/>
    <w:semiHidden/>
    <w:unhideWhenUsed/>
    <w:qFormat/>
    <w:rsid w:val="00682FC0"/>
    <w:pPr>
      <w:spacing w:after="240" w:line="220" w:lineRule="atLeast"/>
      <w:ind w:left="1800" w:hanging="200"/>
    </w:pPr>
    <w:rPr>
      <w:rFonts w:eastAsia="MS Mincho" w:cs="Times New Roman"/>
      <w:b/>
      <w:szCs w:val="20"/>
      <w:lang w:eastAsia="ja-JP"/>
    </w:rPr>
  </w:style>
  <w:style w:type="paragraph" w:styleId="NormalIndent">
    <w:name w:val="Normal Indent"/>
    <w:basedOn w:val="Normal"/>
    <w:unhideWhenUsed/>
    <w:qFormat/>
    <w:rsid w:val="00682FC0"/>
    <w:pPr>
      <w:spacing w:after="240" w:line="230" w:lineRule="atLeast"/>
      <w:ind w:left="708"/>
    </w:pPr>
    <w:rPr>
      <w:rFonts w:eastAsia="MS Mincho" w:cs="Times New Roman"/>
      <w:szCs w:val="20"/>
      <w:lang w:eastAsia="ja-JP"/>
    </w:rPr>
  </w:style>
  <w:style w:type="paragraph" w:styleId="TableofFigures">
    <w:name w:val="table of figures"/>
    <w:basedOn w:val="Normal"/>
    <w:next w:val="Normal"/>
    <w:semiHidden/>
    <w:unhideWhenUsed/>
    <w:rsid w:val="00682FC0"/>
    <w:pPr>
      <w:spacing w:after="240" w:line="230" w:lineRule="atLeast"/>
      <w:ind w:left="400" w:hanging="400"/>
    </w:pPr>
    <w:rPr>
      <w:rFonts w:eastAsia="MS Mincho" w:cs="Times New Roman"/>
      <w:szCs w:val="20"/>
      <w:lang w:eastAsia="ja-JP"/>
    </w:rPr>
  </w:style>
  <w:style w:type="paragraph" w:styleId="EnvelopeAddress">
    <w:name w:val="envelope address"/>
    <w:basedOn w:val="Normal"/>
    <w:unhideWhenUsed/>
    <w:rsid w:val="00682FC0"/>
    <w:pPr>
      <w:spacing w:after="240" w:line="230" w:lineRule="atLeast"/>
      <w:ind w:left="2835"/>
    </w:pPr>
    <w:rPr>
      <w:rFonts w:eastAsia="MS Mincho" w:cs="Times New Roman"/>
      <w:sz w:val="24"/>
      <w:szCs w:val="20"/>
      <w:lang w:eastAsia="ja-JP"/>
    </w:rPr>
  </w:style>
  <w:style w:type="paragraph" w:styleId="EnvelopeReturn">
    <w:name w:val="envelope return"/>
    <w:basedOn w:val="Normal"/>
    <w:unhideWhenUsed/>
    <w:rsid w:val="00682FC0"/>
    <w:pPr>
      <w:spacing w:after="240" w:line="230" w:lineRule="atLeast"/>
    </w:pPr>
    <w:rPr>
      <w:rFonts w:eastAsia="MS Mincho" w:cs="Times New Roman"/>
      <w:szCs w:val="20"/>
      <w:lang w:eastAsia="ja-JP"/>
    </w:rPr>
  </w:style>
  <w:style w:type="paragraph" w:styleId="EndnoteText">
    <w:name w:val="endnote text"/>
    <w:basedOn w:val="Normal"/>
    <w:link w:val="EndnoteTextChar"/>
    <w:semiHidden/>
    <w:unhideWhenUsed/>
    <w:rsid w:val="00682FC0"/>
    <w:pPr>
      <w:spacing w:after="240" w:line="230" w:lineRule="atLeast"/>
    </w:pPr>
    <w:rPr>
      <w:rFonts w:eastAsia="MS Mincho" w:cs="Times New Roman"/>
      <w:szCs w:val="20"/>
      <w:lang w:eastAsia="ja-JP"/>
    </w:rPr>
  </w:style>
  <w:style w:type="paragraph" w:styleId="TableofAuthorities">
    <w:name w:val="table of authorities"/>
    <w:basedOn w:val="Normal"/>
    <w:next w:val="Normal"/>
    <w:semiHidden/>
    <w:unhideWhenUsed/>
    <w:rsid w:val="00682FC0"/>
    <w:pPr>
      <w:spacing w:after="240" w:line="230" w:lineRule="atLeast"/>
      <w:ind w:left="200" w:hanging="200"/>
    </w:pPr>
    <w:rPr>
      <w:rFonts w:eastAsia="MS Mincho" w:cs="Times New Roman"/>
      <w:szCs w:val="20"/>
      <w:lang w:eastAsia="ja-JP"/>
    </w:rPr>
  </w:style>
  <w:style w:type="paragraph" w:styleId="MacroText">
    <w:name w:val="macro"/>
    <w:link w:val="MacroTextChar"/>
    <w:semiHidden/>
    <w:unhideWhenUsed/>
    <w:qFormat/>
    <w:rsid w:val="00682FC0"/>
    <w:pPr>
      <w:tabs>
        <w:tab w:val="left" w:pos="480"/>
        <w:tab w:val="left" w:pos="960"/>
        <w:tab w:val="left" w:pos="1440"/>
        <w:tab w:val="left" w:pos="1920"/>
        <w:tab w:val="left" w:pos="2400"/>
        <w:tab w:val="left" w:pos="2880"/>
        <w:tab w:val="left" w:pos="3360"/>
        <w:tab w:val="left" w:pos="3840"/>
        <w:tab w:val="left" w:pos="4320"/>
      </w:tabs>
      <w:spacing w:after="240" w:line="230" w:lineRule="atLeast"/>
      <w:jc w:val="both"/>
    </w:pPr>
    <w:rPr>
      <w:rFonts w:ascii="Courier New" w:eastAsia="MS Mincho" w:hAnsi="Courier New" w:cs="Times New Roman"/>
      <w:sz w:val="20"/>
      <w:szCs w:val="20"/>
      <w:lang w:val="en-GB" w:eastAsia="ja-JP"/>
    </w:rPr>
  </w:style>
  <w:style w:type="paragraph" w:styleId="TOAHeading">
    <w:name w:val="toa heading"/>
    <w:basedOn w:val="Normal"/>
    <w:next w:val="Normal"/>
    <w:semiHidden/>
    <w:unhideWhenUsed/>
    <w:qFormat/>
    <w:rsid w:val="00682FC0"/>
    <w:pPr>
      <w:spacing w:before="120" w:after="240" w:line="230" w:lineRule="atLeast"/>
    </w:pPr>
    <w:rPr>
      <w:rFonts w:eastAsia="MS Mincho" w:cs="Times New Roman"/>
      <w:b/>
      <w:sz w:val="24"/>
      <w:szCs w:val="20"/>
      <w:lang w:eastAsia="ja-JP"/>
    </w:rPr>
  </w:style>
  <w:style w:type="paragraph" w:styleId="ListBullet">
    <w:name w:val="List Bullet"/>
    <w:basedOn w:val="Normal"/>
    <w:autoRedefine/>
    <w:rsid w:val="00AE755D"/>
    <w:pPr>
      <w:tabs>
        <w:tab w:val="num" w:pos="360"/>
      </w:tabs>
      <w:suppressAutoHyphens w:val="0"/>
      <w:spacing w:after="240" w:line="230" w:lineRule="atLeast"/>
      <w:ind w:left="360" w:hanging="360"/>
    </w:pPr>
    <w:rPr>
      <w:rFonts w:eastAsia="MS Mincho" w:cs="Times New Roman"/>
      <w:szCs w:val="20"/>
      <w:lang w:val="en-AU" w:eastAsia="ja-JP"/>
    </w:rPr>
  </w:style>
  <w:style w:type="paragraph" w:styleId="ListNumber">
    <w:name w:val="List Number"/>
    <w:basedOn w:val="Normal"/>
    <w:rsid w:val="00AE755D"/>
    <w:pPr>
      <w:numPr>
        <w:numId w:val="110"/>
      </w:numPr>
      <w:tabs>
        <w:tab w:val="clear" w:pos="643"/>
        <w:tab w:val="left" w:pos="400"/>
      </w:tabs>
      <w:suppressAutoHyphens w:val="0"/>
      <w:spacing w:after="240" w:line="230" w:lineRule="atLeast"/>
    </w:pPr>
    <w:rPr>
      <w:rFonts w:eastAsia="MS Mincho" w:cs="Times New Roman"/>
      <w:szCs w:val="20"/>
      <w:lang w:val="en-AU" w:eastAsia="ja-JP"/>
    </w:rPr>
  </w:style>
  <w:style w:type="paragraph" w:styleId="List2">
    <w:name w:val="List 2"/>
    <w:basedOn w:val="Normal"/>
    <w:rsid w:val="00AE755D"/>
    <w:pPr>
      <w:suppressAutoHyphens w:val="0"/>
      <w:spacing w:after="240" w:line="230" w:lineRule="atLeast"/>
      <w:ind w:left="566" w:hanging="283"/>
    </w:pPr>
    <w:rPr>
      <w:rFonts w:eastAsia="MS Mincho" w:cs="Times New Roman"/>
      <w:szCs w:val="20"/>
      <w:lang w:val="en-AU" w:eastAsia="ja-JP"/>
    </w:rPr>
  </w:style>
  <w:style w:type="paragraph" w:styleId="List3">
    <w:name w:val="List 3"/>
    <w:basedOn w:val="Normal"/>
    <w:rsid w:val="00AE755D"/>
    <w:pPr>
      <w:suppressAutoHyphens w:val="0"/>
      <w:spacing w:after="240" w:line="230" w:lineRule="atLeast"/>
      <w:ind w:left="849" w:hanging="283"/>
    </w:pPr>
    <w:rPr>
      <w:rFonts w:eastAsia="MS Mincho" w:cs="Times New Roman"/>
      <w:szCs w:val="20"/>
      <w:lang w:val="en-AU" w:eastAsia="ja-JP"/>
    </w:rPr>
  </w:style>
  <w:style w:type="paragraph" w:styleId="List4">
    <w:name w:val="List 4"/>
    <w:basedOn w:val="Normal"/>
    <w:rsid w:val="00AE755D"/>
    <w:pPr>
      <w:suppressAutoHyphens w:val="0"/>
      <w:spacing w:after="240" w:line="230" w:lineRule="atLeast"/>
      <w:ind w:left="1132" w:hanging="283"/>
    </w:pPr>
    <w:rPr>
      <w:rFonts w:eastAsia="MS Mincho" w:cs="Times New Roman"/>
      <w:szCs w:val="20"/>
      <w:lang w:val="en-AU" w:eastAsia="ja-JP"/>
    </w:rPr>
  </w:style>
  <w:style w:type="paragraph" w:styleId="List5">
    <w:name w:val="List 5"/>
    <w:basedOn w:val="Normal"/>
    <w:rsid w:val="00AE755D"/>
    <w:pPr>
      <w:suppressAutoHyphens w:val="0"/>
      <w:spacing w:after="240" w:line="230" w:lineRule="atLeast"/>
      <w:ind w:left="1415" w:hanging="283"/>
    </w:pPr>
    <w:rPr>
      <w:rFonts w:eastAsia="MS Mincho" w:cs="Times New Roman"/>
      <w:szCs w:val="20"/>
      <w:lang w:val="en-AU" w:eastAsia="ja-JP"/>
    </w:rPr>
  </w:style>
  <w:style w:type="paragraph" w:styleId="ListBullet2">
    <w:name w:val="List Bullet 2"/>
    <w:basedOn w:val="Normal"/>
    <w:autoRedefine/>
    <w:rsid w:val="00AE755D"/>
    <w:pPr>
      <w:tabs>
        <w:tab w:val="num" w:pos="643"/>
      </w:tabs>
      <w:suppressAutoHyphens w:val="0"/>
      <w:spacing w:after="240" w:line="230" w:lineRule="atLeast"/>
      <w:ind w:left="643" w:hanging="360"/>
    </w:pPr>
    <w:rPr>
      <w:rFonts w:eastAsia="MS Mincho" w:cs="Times New Roman"/>
      <w:szCs w:val="20"/>
      <w:lang w:val="en-AU" w:eastAsia="ja-JP"/>
    </w:rPr>
  </w:style>
  <w:style w:type="paragraph" w:styleId="ListBullet3">
    <w:name w:val="List Bullet 3"/>
    <w:basedOn w:val="Normal"/>
    <w:autoRedefine/>
    <w:rsid w:val="00AE755D"/>
    <w:pPr>
      <w:tabs>
        <w:tab w:val="num" w:pos="926"/>
      </w:tabs>
      <w:suppressAutoHyphens w:val="0"/>
      <w:spacing w:after="240" w:line="230" w:lineRule="atLeast"/>
      <w:ind w:left="926" w:hanging="360"/>
    </w:pPr>
    <w:rPr>
      <w:rFonts w:eastAsia="MS Mincho" w:cs="Times New Roman"/>
      <w:szCs w:val="20"/>
      <w:lang w:val="en-AU" w:eastAsia="ja-JP"/>
    </w:rPr>
  </w:style>
  <w:style w:type="paragraph" w:styleId="ListBullet4">
    <w:name w:val="List Bullet 4"/>
    <w:basedOn w:val="Normal"/>
    <w:autoRedefine/>
    <w:rsid w:val="00AE755D"/>
    <w:pPr>
      <w:tabs>
        <w:tab w:val="num" w:pos="1209"/>
      </w:tabs>
      <w:suppressAutoHyphens w:val="0"/>
      <w:spacing w:after="240" w:line="230" w:lineRule="atLeast"/>
      <w:ind w:left="1209" w:hanging="360"/>
    </w:pPr>
    <w:rPr>
      <w:rFonts w:eastAsia="MS Mincho" w:cs="Times New Roman"/>
      <w:szCs w:val="20"/>
      <w:lang w:val="en-AU" w:eastAsia="ja-JP"/>
    </w:rPr>
  </w:style>
  <w:style w:type="paragraph" w:styleId="ListBullet5">
    <w:name w:val="List Bullet 5"/>
    <w:basedOn w:val="Normal"/>
    <w:autoRedefine/>
    <w:rsid w:val="00AE755D"/>
    <w:pPr>
      <w:numPr>
        <w:numId w:val="106"/>
      </w:numPr>
      <w:tabs>
        <w:tab w:val="clear" w:pos="360"/>
        <w:tab w:val="num" w:pos="1492"/>
      </w:tabs>
      <w:suppressAutoHyphens w:val="0"/>
      <w:spacing w:after="240" w:line="230" w:lineRule="atLeast"/>
    </w:pPr>
    <w:rPr>
      <w:rFonts w:eastAsia="MS Mincho" w:cs="Times New Roman"/>
      <w:szCs w:val="20"/>
      <w:lang w:val="en-AU" w:eastAsia="ja-JP"/>
    </w:rPr>
  </w:style>
  <w:style w:type="paragraph" w:styleId="ListNumber2">
    <w:name w:val="List Number 2"/>
    <w:basedOn w:val="Normal"/>
    <w:rsid w:val="00AE755D"/>
    <w:pPr>
      <w:numPr>
        <w:numId w:val="111"/>
      </w:numPr>
      <w:tabs>
        <w:tab w:val="clear" w:pos="926"/>
        <w:tab w:val="left" w:pos="800"/>
      </w:tabs>
      <w:suppressAutoHyphens w:val="0"/>
      <w:spacing w:after="240" w:line="230" w:lineRule="atLeast"/>
    </w:pPr>
    <w:rPr>
      <w:rFonts w:eastAsia="MS Mincho" w:cs="Times New Roman"/>
      <w:szCs w:val="20"/>
      <w:lang w:val="en-AU" w:eastAsia="ja-JP"/>
    </w:rPr>
  </w:style>
  <w:style w:type="paragraph" w:styleId="ListNumber3">
    <w:name w:val="List Number 3"/>
    <w:basedOn w:val="Normal"/>
    <w:rsid w:val="00AE755D"/>
    <w:pPr>
      <w:numPr>
        <w:numId w:val="112"/>
      </w:numPr>
      <w:tabs>
        <w:tab w:val="clear" w:pos="1209"/>
        <w:tab w:val="left" w:pos="1200"/>
      </w:tabs>
      <w:suppressAutoHyphens w:val="0"/>
      <w:spacing w:after="240" w:line="230" w:lineRule="atLeast"/>
    </w:pPr>
    <w:rPr>
      <w:rFonts w:eastAsia="MS Mincho" w:cs="Times New Roman"/>
      <w:szCs w:val="20"/>
      <w:lang w:val="en-AU" w:eastAsia="ja-JP"/>
    </w:rPr>
  </w:style>
  <w:style w:type="paragraph" w:styleId="ListNumber4">
    <w:name w:val="List Number 4"/>
    <w:basedOn w:val="Normal"/>
    <w:rsid w:val="00AE755D"/>
    <w:pPr>
      <w:numPr>
        <w:numId w:val="113"/>
      </w:numPr>
      <w:tabs>
        <w:tab w:val="clear" w:pos="1492"/>
        <w:tab w:val="left" w:pos="1600"/>
      </w:tabs>
      <w:suppressAutoHyphens w:val="0"/>
      <w:spacing w:after="240" w:line="230" w:lineRule="atLeast"/>
    </w:pPr>
    <w:rPr>
      <w:rFonts w:eastAsia="MS Mincho" w:cs="Times New Roman"/>
      <w:szCs w:val="20"/>
      <w:lang w:val="en-AU" w:eastAsia="ja-JP"/>
    </w:rPr>
  </w:style>
  <w:style w:type="paragraph" w:styleId="ListNumber5">
    <w:name w:val="List Number 5"/>
    <w:basedOn w:val="Normal"/>
    <w:rsid w:val="00AE755D"/>
    <w:pPr>
      <w:tabs>
        <w:tab w:val="num" w:pos="1492"/>
      </w:tabs>
      <w:suppressAutoHyphens w:val="0"/>
      <w:spacing w:after="240" w:line="230" w:lineRule="atLeast"/>
      <w:ind w:left="1492" w:hanging="360"/>
    </w:pPr>
    <w:rPr>
      <w:rFonts w:eastAsia="MS Mincho" w:cs="Times New Roman"/>
      <w:szCs w:val="20"/>
      <w:lang w:val="en-AU" w:eastAsia="ja-JP"/>
    </w:rPr>
  </w:style>
  <w:style w:type="paragraph" w:styleId="Closing">
    <w:name w:val="Closing"/>
    <w:basedOn w:val="Normal"/>
    <w:link w:val="ClosingChar"/>
    <w:unhideWhenUsed/>
    <w:rsid w:val="00682FC0"/>
    <w:pPr>
      <w:spacing w:after="240" w:line="230" w:lineRule="atLeast"/>
      <w:ind w:left="4252"/>
    </w:pPr>
    <w:rPr>
      <w:rFonts w:eastAsia="MS Mincho" w:cs="Times New Roman"/>
      <w:szCs w:val="20"/>
      <w:lang w:eastAsia="ja-JP"/>
    </w:rPr>
  </w:style>
  <w:style w:type="paragraph" w:styleId="Signature">
    <w:name w:val="Signature"/>
    <w:basedOn w:val="Normal"/>
    <w:link w:val="SignatureChar"/>
    <w:unhideWhenUsed/>
    <w:rsid w:val="00682FC0"/>
    <w:pPr>
      <w:spacing w:after="240" w:line="230" w:lineRule="atLeast"/>
      <w:ind w:left="4252"/>
    </w:pPr>
    <w:rPr>
      <w:rFonts w:eastAsia="MS Mincho" w:cs="Times New Roman"/>
      <w:szCs w:val="20"/>
      <w:lang w:eastAsia="ja-JP"/>
    </w:rPr>
  </w:style>
  <w:style w:type="paragraph" w:styleId="BodyTextIndent">
    <w:name w:val="Body Text Indent"/>
    <w:basedOn w:val="Normal"/>
    <w:link w:val="BodyTextIndentChar"/>
    <w:uiPriority w:val="99"/>
    <w:unhideWhenUsed/>
    <w:rsid w:val="00682FC0"/>
    <w:pPr>
      <w:spacing w:line="230" w:lineRule="atLeast"/>
      <w:ind w:left="283"/>
    </w:pPr>
    <w:rPr>
      <w:rFonts w:eastAsia="MS Mincho" w:cs="Times New Roman"/>
      <w:szCs w:val="20"/>
      <w:lang w:eastAsia="ja-JP"/>
    </w:rPr>
  </w:style>
  <w:style w:type="paragraph" w:styleId="ListContinue">
    <w:name w:val="List Continue"/>
    <w:basedOn w:val="Normal"/>
    <w:rsid w:val="00AE755D"/>
    <w:pPr>
      <w:tabs>
        <w:tab w:val="left" w:pos="400"/>
      </w:tabs>
      <w:suppressAutoHyphens w:val="0"/>
      <w:spacing w:after="240" w:line="230" w:lineRule="atLeast"/>
      <w:ind w:left="400" w:hanging="400"/>
    </w:pPr>
    <w:rPr>
      <w:rFonts w:eastAsia="MS Mincho" w:cs="Times New Roman"/>
      <w:szCs w:val="20"/>
      <w:lang w:val="en-AU" w:eastAsia="ja-JP"/>
    </w:rPr>
  </w:style>
  <w:style w:type="paragraph" w:styleId="ListContinue2">
    <w:name w:val="List Continue 2"/>
    <w:basedOn w:val="ListContinue"/>
    <w:rsid w:val="00AE755D"/>
    <w:pPr>
      <w:numPr>
        <w:ilvl w:val="1"/>
        <w:numId w:val="108"/>
      </w:numPr>
      <w:tabs>
        <w:tab w:val="clear" w:pos="400"/>
        <w:tab w:val="left" w:pos="800"/>
      </w:tabs>
    </w:pPr>
  </w:style>
  <w:style w:type="paragraph" w:styleId="ListContinue3">
    <w:name w:val="List Continue 3"/>
    <w:basedOn w:val="ListContinue"/>
    <w:rsid w:val="00AE755D"/>
    <w:pPr>
      <w:numPr>
        <w:ilvl w:val="2"/>
        <w:numId w:val="108"/>
      </w:numPr>
      <w:tabs>
        <w:tab w:val="clear" w:pos="400"/>
        <w:tab w:val="left" w:pos="1200"/>
      </w:tabs>
    </w:pPr>
  </w:style>
  <w:style w:type="paragraph" w:styleId="ListContinue4">
    <w:name w:val="List Continue 4"/>
    <w:basedOn w:val="ListContinue"/>
    <w:rsid w:val="00AE755D"/>
    <w:pPr>
      <w:numPr>
        <w:numId w:val="109"/>
      </w:numPr>
      <w:tabs>
        <w:tab w:val="clear" w:pos="360"/>
        <w:tab w:val="clear" w:pos="400"/>
        <w:tab w:val="left" w:pos="1600"/>
      </w:tabs>
    </w:pPr>
  </w:style>
  <w:style w:type="paragraph" w:styleId="ListContinue5">
    <w:name w:val="List Continue 5"/>
    <w:basedOn w:val="Normal"/>
    <w:rsid w:val="00AE755D"/>
    <w:pPr>
      <w:suppressAutoHyphens w:val="0"/>
      <w:spacing w:line="230" w:lineRule="atLeast"/>
      <w:ind w:left="1415"/>
    </w:pPr>
    <w:rPr>
      <w:rFonts w:eastAsia="MS Mincho" w:cs="Times New Roman"/>
      <w:szCs w:val="20"/>
      <w:lang w:val="en-AU" w:eastAsia="ja-JP"/>
    </w:rPr>
  </w:style>
  <w:style w:type="paragraph" w:styleId="MessageHeader">
    <w:name w:val="Message Header"/>
    <w:basedOn w:val="Normal"/>
    <w:link w:val="MessageHeaderChar"/>
    <w:unhideWhenUsed/>
    <w:qFormat/>
    <w:rsid w:val="00682FC0"/>
    <w:pPr>
      <w:pBdr>
        <w:top w:val="single" w:sz="6" w:space="1" w:color="000000"/>
        <w:left w:val="single" w:sz="6" w:space="1" w:color="000000"/>
        <w:bottom w:val="single" w:sz="6" w:space="1" w:color="000000"/>
        <w:right w:val="single" w:sz="6" w:space="1" w:color="000000"/>
      </w:pBdr>
      <w:shd w:val="pct20" w:color="auto" w:fill="auto"/>
      <w:spacing w:after="240" w:line="230" w:lineRule="atLeast"/>
      <w:ind w:left="1134" w:hanging="1134"/>
    </w:pPr>
    <w:rPr>
      <w:rFonts w:eastAsia="MS Mincho" w:cs="Times New Roman"/>
      <w:sz w:val="24"/>
      <w:szCs w:val="20"/>
      <w:lang w:eastAsia="ja-JP"/>
    </w:rPr>
  </w:style>
  <w:style w:type="paragraph" w:styleId="Salutation">
    <w:name w:val="Salutation"/>
    <w:basedOn w:val="Normal"/>
    <w:next w:val="Normal"/>
    <w:link w:val="SalutationChar"/>
    <w:unhideWhenUsed/>
    <w:rsid w:val="00682FC0"/>
    <w:pPr>
      <w:spacing w:after="240" w:line="230" w:lineRule="atLeast"/>
    </w:pPr>
    <w:rPr>
      <w:rFonts w:eastAsia="MS Mincho" w:cs="Times New Roman"/>
      <w:szCs w:val="20"/>
      <w:lang w:eastAsia="ja-JP"/>
    </w:rPr>
  </w:style>
  <w:style w:type="paragraph" w:styleId="Date">
    <w:name w:val="Date"/>
    <w:basedOn w:val="Normal"/>
    <w:next w:val="Normal"/>
    <w:link w:val="DateChar"/>
    <w:unhideWhenUsed/>
    <w:qFormat/>
    <w:rsid w:val="00682FC0"/>
    <w:pPr>
      <w:spacing w:after="240" w:line="230" w:lineRule="atLeast"/>
    </w:pPr>
    <w:rPr>
      <w:rFonts w:eastAsia="MS Mincho" w:cs="Times New Roman"/>
      <w:szCs w:val="20"/>
      <w:lang w:eastAsia="ja-JP"/>
    </w:rPr>
  </w:style>
  <w:style w:type="paragraph" w:styleId="BodyTextFirstIndent">
    <w:name w:val="Body Text First Indent"/>
    <w:basedOn w:val="BodyText"/>
    <w:link w:val="BodyTextFirstIndentChar"/>
    <w:unhideWhenUsed/>
    <w:rsid w:val="00682FC0"/>
    <w:pPr>
      <w:spacing w:before="0" w:after="120"/>
      <w:ind w:firstLine="210"/>
    </w:pPr>
  </w:style>
  <w:style w:type="paragraph" w:styleId="BodyTextFirstIndent2">
    <w:name w:val="Body Text First Indent 2"/>
    <w:basedOn w:val="Normal"/>
    <w:link w:val="BodyTextFirstIndent2Char"/>
    <w:unhideWhenUsed/>
    <w:qFormat/>
    <w:rsid w:val="00682FC0"/>
    <w:pPr>
      <w:spacing w:after="240" w:line="230" w:lineRule="atLeast"/>
      <w:ind w:firstLine="210"/>
    </w:pPr>
    <w:rPr>
      <w:rFonts w:eastAsia="MS Mincho" w:cs="Times New Roman"/>
      <w:szCs w:val="20"/>
      <w:lang w:eastAsia="ja-JP"/>
    </w:rPr>
  </w:style>
  <w:style w:type="paragraph" w:styleId="NoteHeading">
    <w:name w:val="Note Heading"/>
    <w:basedOn w:val="Normal"/>
    <w:next w:val="Normal"/>
    <w:link w:val="NoteHeadingChar"/>
    <w:rsid w:val="00AE755D"/>
    <w:pPr>
      <w:suppressAutoHyphens w:val="0"/>
      <w:spacing w:after="240" w:line="230" w:lineRule="atLeast"/>
    </w:pPr>
    <w:rPr>
      <w:rFonts w:eastAsia="MS Mincho" w:cs="Times New Roman"/>
      <w:szCs w:val="20"/>
      <w:lang w:val="en-AU" w:eastAsia="ja-JP"/>
    </w:rPr>
  </w:style>
  <w:style w:type="paragraph" w:styleId="BodyText2">
    <w:name w:val="Body Text 2"/>
    <w:basedOn w:val="Normal"/>
    <w:link w:val="BodyText2Char"/>
    <w:uiPriority w:val="99"/>
    <w:unhideWhenUsed/>
    <w:qFormat/>
    <w:rsid w:val="00682FC0"/>
    <w:pPr>
      <w:spacing w:before="60" w:after="60" w:line="190" w:lineRule="atLeast"/>
    </w:pPr>
    <w:rPr>
      <w:rFonts w:eastAsia="MS Mincho" w:cs="Times New Roman"/>
      <w:sz w:val="16"/>
      <w:szCs w:val="20"/>
      <w:lang w:eastAsia="ja-JP"/>
    </w:rPr>
  </w:style>
  <w:style w:type="paragraph" w:styleId="BodyText3">
    <w:name w:val="Body Text 3"/>
    <w:basedOn w:val="Normal"/>
    <w:link w:val="BodyText3Char"/>
    <w:uiPriority w:val="99"/>
    <w:unhideWhenUsed/>
    <w:qFormat/>
    <w:rsid w:val="00682FC0"/>
    <w:pPr>
      <w:spacing w:before="60" w:after="60" w:line="170" w:lineRule="atLeast"/>
    </w:pPr>
    <w:rPr>
      <w:rFonts w:eastAsia="MS Mincho" w:cs="Times New Roman"/>
      <w:sz w:val="14"/>
      <w:szCs w:val="20"/>
      <w:lang w:eastAsia="ja-JP"/>
    </w:rPr>
  </w:style>
  <w:style w:type="paragraph" w:styleId="BlockText">
    <w:name w:val="Block Text"/>
    <w:basedOn w:val="Normal"/>
    <w:unhideWhenUsed/>
    <w:qFormat/>
    <w:rsid w:val="00682FC0"/>
    <w:pPr>
      <w:spacing w:line="230" w:lineRule="atLeast"/>
      <w:ind w:left="1440" w:right="1440"/>
    </w:pPr>
    <w:rPr>
      <w:rFonts w:eastAsia="MS Mincho" w:cs="Times New Roman"/>
      <w:szCs w:val="20"/>
      <w:lang w:eastAsia="ja-JP"/>
    </w:rPr>
  </w:style>
  <w:style w:type="paragraph" w:styleId="DocumentMap">
    <w:name w:val="Document Map"/>
    <w:basedOn w:val="Normal"/>
    <w:link w:val="DocumentMapChar"/>
    <w:semiHidden/>
    <w:unhideWhenUsed/>
    <w:qFormat/>
    <w:rsid w:val="00682FC0"/>
    <w:pPr>
      <w:shd w:val="clear" w:color="auto" w:fill="000080"/>
      <w:spacing w:after="240" w:line="230" w:lineRule="atLeast"/>
    </w:pPr>
    <w:rPr>
      <w:rFonts w:ascii="Tahoma" w:eastAsia="MS Mincho" w:hAnsi="Tahoma" w:cs="Times New Roman"/>
      <w:szCs w:val="20"/>
      <w:lang w:eastAsia="ja-JP"/>
    </w:rPr>
  </w:style>
  <w:style w:type="paragraph" w:styleId="PlainText">
    <w:name w:val="Plain Text"/>
    <w:basedOn w:val="Normal"/>
    <w:link w:val="PlainTextChar"/>
    <w:unhideWhenUsed/>
    <w:qFormat/>
    <w:rsid w:val="00682FC0"/>
    <w:pPr>
      <w:spacing w:after="240" w:line="230" w:lineRule="atLeast"/>
    </w:pPr>
    <w:rPr>
      <w:rFonts w:ascii="Courier New" w:eastAsia="MS Mincho" w:hAnsi="Courier New" w:cs="Times New Roman"/>
      <w:szCs w:val="20"/>
      <w:lang w:eastAsia="ja-JP"/>
    </w:rPr>
  </w:style>
  <w:style w:type="paragraph" w:styleId="E-mailSignature">
    <w:name w:val="E-mail Signature"/>
    <w:basedOn w:val="Normal"/>
    <w:link w:val="E-mailSignatureChar"/>
    <w:uiPriority w:val="99"/>
    <w:semiHidden/>
    <w:unhideWhenUsed/>
    <w:qFormat/>
    <w:rsid w:val="00682FC0"/>
    <w:pPr>
      <w:spacing w:after="240" w:line="230" w:lineRule="atLeast"/>
    </w:pPr>
    <w:rPr>
      <w:rFonts w:eastAsia="MS Mincho" w:cs="Times New Roman"/>
      <w:szCs w:val="20"/>
      <w:lang w:eastAsia="ja-JP"/>
    </w:rPr>
  </w:style>
  <w:style w:type="paragraph" w:styleId="NoSpacing">
    <w:name w:val="No Spacing"/>
    <w:uiPriority w:val="1"/>
    <w:qFormat/>
    <w:rsid w:val="00682FC0"/>
    <w:pPr>
      <w:jc w:val="both"/>
    </w:pPr>
    <w:rPr>
      <w:rFonts w:ascii="Arial" w:eastAsia="MS Mincho" w:hAnsi="Arial" w:cs="Times New Roman"/>
      <w:sz w:val="20"/>
      <w:szCs w:val="20"/>
      <w:lang w:val="en-GB" w:eastAsia="ja-JP"/>
    </w:rPr>
  </w:style>
  <w:style w:type="paragraph" w:styleId="IntenseQuote">
    <w:name w:val="Intense Quote"/>
    <w:basedOn w:val="Normal"/>
    <w:next w:val="Normal"/>
    <w:link w:val="IntenseQuoteChar"/>
    <w:uiPriority w:val="30"/>
    <w:qFormat/>
    <w:rsid w:val="00682FC0"/>
    <w:pPr>
      <w:pBdr>
        <w:bottom w:val="single" w:sz="4" w:space="4" w:color="4F81BD"/>
      </w:pBdr>
      <w:spacing w:before="200" w:after="280" w:line="230" w:lineRule="atLeast"/>
      <w:ind w:left="936" w:right="936"/>
    </w:pPr>
    <w:rPr>
      <w:rFonts w:eastAsia="MS Mincho" w:cs="Times New Roman"/>
      <w:b/>
      <w:bCs/>
      <w:i/>
      <w:iCs/>
      <w:color w:val="4F81BD"/>
      <w:szCs w:val="20"/>
      <w:lang w:eastAsia="ja-JP"/>
    </w:rPr>
  </w:style>
  <w:style w:type="paragraph" w:styleId="Bibliography">
    <w:name w:val="Bibliography"/>
    <w:basedOn w:val="Normal"/>
    <w:next w:val="Normal"/>
    <w:uiPriority w:val="37"/>
    <w:semiHidden/>
    <w:unhideWhenUsed/>
    <w:qFormat/>
    <w:rsid w:val="00682FC0"/>
    <w:pPr>
      <w:spacing w:after="240" w:line="230" w:lineRule="atLeast"/>
    </w:pPr>
    <w:rPr>
      <w:rFonts w:eastAsia="MS Mincho" w:cs="Times New Roman"/>
      <w:szCs w:val="20"/>
      <w:lang w:eastAsia="ja-JP"/>
    </w:rPr>
  </w:style>
  <w:style w:type="paragraph" w:customStyle="1" w:styleId="a2">
    <w:name w:val="a2"/>
    <w:basedOn w:val="Heading2"/>
    <w:next w:val="Normal"/>
    <w:rsid w:val="00AE755D"/>
    <w:pPr>
      <w:numPr>
        <w:ilvl w:val="1"/>
        <w:numId w:val="96"/>
      </w:numPr>
      <w:tabs>
        <w:tab w:val="clear" w:pos="700"/>
        <w:tab w:val="left" w:pos="500"/>
        <w:tab w:val="left" w:pos="720"/>
      </w:tabs>
      <w:spacing w:before="270" w:line="270" w:lineRule="exact"/>
    </w:pPr>
    <w:rPr>
      <w:b w:val="0"/>
      <w:bCs w:val="0"/>
      <w:sz w:val="24"/>
    </w:rPr>
  </w:style>
  <w:style w:type="paragraph" w:customStyle="1" w:styleId="a3">
    <w:name w:val="a3"/>
    <w:basedOn w:val="Heading3"/>
    <w:next w:val="Normal"/>
    <w:rsid w:val="00AE755D"/>
    <w:pPr>
      <w:tabs>
        <w:tab w:val="clear" w:pos="660"/>
        <w:tab w:val="left" w:pos="640"/>
      </w:tabs>
      <w:spacing w:before="60" w:line="250" w:lineRule="exact"/>
      <w:ind w:left="400" w:hanging="400"/>
    </w:pPr>
    <w:rPr>
      <w:b w:val="0"/>
      <w:bCs w:val="0"/>
      <w:sz w:val="22"/>
    </w:rPr>
  </w:style>
  <w:style w:type="paragraph" w:customStyle="1" w:styleId="a4">
    <w:name w:val="a4"/>
    <w:basedOn w:val="Heading4"/>
    <w:next w:val="Normal"/>
    <w:rsid w:val="00AE755D"/>
    <w:pPr>
      <w:numPr>
        <w:ilvl w:val="3"/>
        <w:numId w:val="96"/>
      </w:numPr>
      <w:tabs>
        <w:tab w:val="clear" w:pos="940"/>
        <w:tab w:val="clear" w:pos="1140"/>
        <w:tab w:val="clear" w:pos="1360"/>
        <w:tab w:val="left" w:pos="880"/>
      </w:tabs>
    </w:pPr>
  </w:style>
  <w:style w:type="paragraph" w:customStyle="1" w:styleId="a5">
    <w:name w:val="a5"/>
    <w:basedOn w:val="Heading5"/>
    <w:next w:val="Normal"/>
    <w:rsid w:val="00AE755D"/>
    <w:pPr>
      <w:numPr>
        <w:ilvl w:val="4"/>
        <w:numId w:val="96"/>
      </w:numPr>
      <w:tabs>
        <w:tab w:val="left" w:pos="1140"/>
        <w:tab w:val="left" w:pos="1360"/>
      </w:tabs>
    </w:pPr>
  </w:style>
  <w:style w:type="paragraph" w:customStyle="1" w:styleId="a6">
    <w:name w:val="a6"/>
    <w:basedOn w:val="Heading6"/>
    <w:next w:val="Normal"/>
    <w:rsid w:val="00AE755D"/>
    <w:pPr>
      <w:numPr>
        <w:ilvl w:val="5"/>
        <w:numId w:val="96"/>
      </w:numPr>
      <w:tabs>
        <w:tab w:val="left" w:pos="1140"/>
        <w:tab w:val="left" w:pos="1360"/>
        <w:tab w:val="num" w:pos="1440"/>
      </w:tabs>
    </w:pPr>
  </w:style>
  <w:style w:type="paragraph" w:customStyle="1" w:styleId="ANNEXN">
    <w:name w:val="ANNEXN"/>
    <w:basedOn w:val="ANNEX"/>
    <w:next w:val="Normal"/>
    <w:qFormat/>
    <w:rsid w:val="00682FC0"/>
    <w:pPr>
      <w:numPr>
        <w:numId w:val="0"/>
      </w:numPr>
    </w:pPr>
  </w:style>
  <w:style w:type="paragraph" w:customStyle="1" w:styleId="ANNEXZ">
    <w:name w:val="ANNEXZ"/>
    <w:basedOn w:val="ANNEX"/>
    <w:next w:val="Normal"/>
    <w:qFormat/>
    <w:rsid w:val="00682FC0"/>
    <w:pPr>
      <w:numPr>
        <w:numId w:val="0"/>
      </w:numPr>
    </w:pPr>
  </w:style>
  <w:style w:type="paragraph" w:customStyle="1" w:styleId="Bibliography1">
    <w:name w:val="Bibliography1"/>
    <w:basedOn w:val="Normal"/>
    <w:qFormat/>
    <w:rsid w:val="00682FC0"/>
    <w:pPr>
      <w:numPr>
        <w:numId w:val="108"/>
      </w:numPr>
      <w:tabs>
        <w:tab w:val="left" w:pos="660"/>
      </w:tabs>
      <w:spacing w:after="240" w:line="230" w:lineRule="atLeast"/>
    </w:pPr>
    <w:rPr>
      <w:rFonts w:eastAsia="MS Mincho" w:cs="Times New Roman"/>
      <w:szCs w:val="20"/>
      <w:lang w:eastAsia="ja-JP"/>
    </w:rPr>
  </w:style>
  <w:style w:type="paragraph" w:customStyle="1" w:styleId="dl">
    <w:name w:val="dl"/>
    <w:basedOn w:val="Normal"/>
    <w:rsid w:val="007D5DF9"/>
    <w:pPr>
      <w:suppressAutoHyphens w:val="0"/>
      <w:spacing w:before="60" w:after="60"/>
      <w:ind w:left="403"/>
      <w:contextualSpacing/>
    </w:pPr>
    <w:rPr>
      <w:rFonts w:eastAsia="MS Mincho" w:cs="Arial"/>
      <w:lang w:val="en-US" w:eastAsia="ja-JP"/>
    </w:rPr>
  </w:style>
  <w:style w:type="paragraph" w:customStyle="1" w:styleId="Example">
    <w:name w:val="Example"/>
    <w:basedOn w:val="Normal"/>
    <w:next w:val="Normal"/>
    <w:rsid w:val="00AE755D"/>
    <w:pPr>
      <w:tabs>
        <w:tab w:val="left" w:pos="1360"/>
      </w:tabs>
      <w:suppressAutoHyphens w:val="0"/>
      <w:spacing w:after="240" w:line="210" w:lineRule="atLeast"/>
    </w:pPr>
    <w:rPr>
      <w:rFonts w:eastAsia="MS Mincho" w:cs="Times New Roman"/>
      <w:sz w:val="18"/>
      <w:szCs w:val="20"/>
      <w:lang w:val="en-AU" w:eastAsia="ja-JP"/>
    </w:rPr>
  </w:style>
  <w:style w:type="paragraph" w:customStyle="1" w:styleId="Figurefootnote">
    <w:name w:val="Figure footnote"/>
    <w:basedOn w:val="Normal"/>
    <w:rsid w:val="00AE755D"/>
    <w:pPr>
      <w:keepNext/>
      <w:tabs>
        <w:tab w:val="left" w:pos="340"/>
      </w:tabs>
      <w:suppressAutoHyphens w:val="0"/>
      <w:spacing w:after="60" w:line="210" w:lineRule="atLeast"/>
    </w:pPr>
    <w:rPr>
      <w:rFonts w:eastAsia="MS Mincho" w:cs="Times New Roman"/>
      <w:sz w:val="18"/>
      <w:szCs w:val="20"/>
      <w:lang w:val="en-AU" w:eastAsia="ja-JP"/>
    </w:rPr>
  </w:style>
  <w:style w:type="paragraph" w:customStyle="1" w:styleId="Foreword">
    <w:name w:val="Foreword"/>
    <w:basedOn w:val="Normal"/>
    <w:next w:val="Normal"/>
    <w:qFormat/>
    <w:rsid w:val="00682FC0"/>
    <w:pPr>
      <w:spacing w:after="240" w:line="230" w:lineRule="atLeast"/>
    </w:pPr>
    <w:rPr>
      <w:rFonts w:eastAsia="MS Mincho" w:cs="Times New Roman"/>
      <w:color w:val="0000FF"/>
      <w:szCs w:val="20"/>
      <w:lang w:eastAsia="ja-JP"/>
    </w:rPr>
  </w:style>
  <w:style w:type="paragraph" w:customStyle="1" w:styleId="Formula">
    <w:name w:val="Formula"/>
    <w:basedOn w:val="Normal"/>
    <w:next w:val="Normal"/>
    <w:qFormat/>
    <w:rsid w:val="00682FC0"/>
    <w:pPr>
      <w:tabs>
        <w:tab w:val="right" w:pos="9752"/>
      </w:tabs>
      <w:spacing w:after="220" w:line="230" w:lineRule="atLeast"/>
      <w:ind w:left="403"/>
    </w:pPr>
    <w:rPr>
      <w:rFonts w:eastAsia="MS Mincho" w:cs="Times New Roman"/>
      <w:szCs w:val="20"/>
      <w:lang w:eastAsia="ja-JP"/>
    </w:rPr>
  </w:style>
  <w:style w:type="paragraph" w:customStyle="1" w:styleId="Introduction">
    <w:name w:val="Introduction"/>
    <w:basedOn w:val="Normal"/>
    <w:next w:val="Normal"/>
    <w:qFormat/>
    <w:rsid w:val="00682FC0"/>
    <w:pPr>
      <w:keepNext/>
      <w:pageBreakBefore/>
      <w:tabs>
        <w:tab w:val="left" w:pos="400"/>
      </w:tabs>
      <w:spacing w:before="960" w:after="310" w:line="310" w:lineRule="exact"/>
    </w:pPr>
    <w:rPr>
      <w:rFonts w:eastAsia="MS Mincho" w:cs="Times New Roman"/>
      <w:b/>
      <w:sz w:val="28"/>
      <w:szCs w:val="20"/>
      <w:lang w:eastAsia="ja-JP"/>
    </w:rPr>
  </w:style>
  <w:style w:type="paragraph" w:customStyle="1" w:styleId="MSDNFR">
    <w:name w:val="MSDNFR"/>
    <w:basedOn w:val="Normal"/>
    <w:next w:val="Normal"/>
    <w:qFormat/>
    <w:rsid w:val="00682FC0"/>
    <w:pPr>
      <w:spacing w:after="240" w:line="220" w:lineRule="atLeast"/>
    </w:pPr>
    <w:rPr>
      <w:rFonts w:eastAsia="MS Mincho" w:cs="Times New Roman"/>
      <w:color w:val="0000FF"/>
      <w:szCs w:val="20"/>
      <w:lang w:eastAsia="ja-JP"/>
    </w:rPr>
  </w:style>
  <w:style w:type="paragraph" w:customStyle="1" w:styleId="na2">
    <w:name w:val="na2"/>
    <w:basedOn w:val="a2"/>
    <w:next w:val="Normal"/>
    <w:qFormat/>
    <w:rsid w:val="00682FC0"/>
  </w:style>
  <w:style w:type="paragraph" w:customStyle="1" w:styleId="na3">
    <w:name w:val="na3"/>
    <w:basedOn w:val="a3"/>
    <w:next w:val="Normal"/>
    <w:qFormat/>
    <w:rsid w:val="00682FC0"/>
  </w:style>
  <w:style w:type="paragraph" w:customStyle="1" w:styleId="na4">
    <w:name w:val="na4"/>
    <w:basedOn w:val="a4"/>
    <w:next w:val="Normal"/>
    <w:qFormat/>
    <w:rsid w:val="00682FC0"/>
    <w:pPr>
      <w:tabs>
        <w:tab w:val="left" w:pos="1060"/>
      </w:tabs>
    </w:pPr>
  </w:style>
  <w:style w:type="paragraph" w:customStyle="1" w:styleId="na5">
    <w:name w:val="na5"/>
    <w:basedOn w:val="a5"/>
    <w:next w:val="Normal"/>
    <w:qFormat/>
    <w:rsid w:val="00682FC0"/>
  </w:style>
  <w:style w:type="paragraph" w:customStyle="1" w:styleId="na6">
    <w:name w:val="na6"/>
    <w:basedOn w:val="a6"/>
    <w:next w:val="Normal"/>
    <w:qFormat/>
    <w:rsid w:val="00682FC0"/>
    <w:pPr>
      <w:tabs>
        <w:tab w:val="clear" w:pos="1440"/>
      </w:tabs>
    </w:pPr>
  </w:style>
  <w:style w:type="paragraph" w:customStyle="1" w:styleId="Note1">
    <w:name w:val="Note1"/>
    <w:basedOn w:val="Normal"/>
    <w:next w:val="Normal"/>
    <w:qFormat/>
    <w:rsid w:val="00682FC0"/>
    <w:pPr>
      <w:tabs>
        <w:tab w:val="left" w:pos="960"/>
      </w:tabs>
      <w:spacing w:after="240" w:line="210" w:lineRule="atLeast"/>
    </w:pPr>
    <w:rPr>
      <w:rFonts w:eastAsia="MS Mincho" w:cs="Times New Roman"/>
      <w:sz w:val="18"/>
      <w:szCs w:val="20"/>
      <w:lang w:eastAsia="ja-JP"/>
    </w:rPr>
  </w:style>
  <w:style w:type="paragraph" w:customStyle="1" w:styleId="p2">
    <w:name w:val="p2"/>
    <w:basedOn w:val="Normal"/>
    <w:next w:val="Normal"/>
    <w:qFormat/>
    <w:rsid w:val="00682FC0"/>
    <w:pPr>
      <w:tabs>
        <w:tab w:val="left" w:pos="560"/>
      </w:tabs>
      <w:spacing w:after="240" w:line="230" w:lineRule="atLeast"/>
    </w:pPr>
    <w:rPr>
      <w:rFonts w:eastAsia="MS Mincho" w:cs="Times New Roman"/>
      <w:szCs w:val="20"/>
      <w:lang w:eastAsia="ja-JP"/>
    </w:rPr>
  </w:style>
  <w:style w:type="paragraph" w:customStyle="1" w:styleId="p3">
    <w:name w:val="p3"/>
    <w:basedOn w:val="Normal"/>
    <w:next w:val="Normal"/>
    <w:qFormat/>
    <w:rsid w:val="00682FC0"/>
    <w:pPr>
      <w:tabs>
        <w:tab w:val="left" w:pos="720"/>
      </w:tabs>
      <w:spacing w:after="240" w:line="230" w:lineRule="atLeast"/>
    </w:pPr>
    <w:rPr>
      <w:rFonts w:eastAsia="MS Mincho" w:cs="Times New Roman"/>
      <w:szCs w:val="20"/>
      <w:lang w:eastAsia="ja-JP"/>
    </w:rPr>
  </w:style>
  <w:style w:type="paragraph" w:customStyle="1" w:styleId="p4">
    <w:name w:val="p4"/>
    <w:basedOn w:val="Normal"/>
    <w:next w:val="Normal"/>
    <w:qFormat/>
    <w:rsid w:val="00682FC0"/>
    <w:pPr>
      <w:tabs>
        <w:tab w:val="left" w:pos="1100"/>
      </w:tabs>
      <w:spacing w:after="240" w:line="230" w:lineRule="atLeast"/>
    </w:pPr>
    <w:rPr>
      <w:rFonts w:eastAsia="MS Mincho" w:cs="Times New Roman"/>
      <w:szCs w:val="20"/>
      <w:lang w:eastAsia="ja-JP"/>
    </w:rPr>
  </w:style>
  <w:style w:type="paragraph" w:customStyle="1" w:styleId="p5">
    <w:name w:val="p5"/>
    <w:basedOn w:val="Normal"/>
    <w:next w:val="Normal"/>
    <w:qFormat/>
    <w:rsid w:val="00682FC0"/>
    <w:pPr>
      <w:tabs>
        <w:tab w:val="left" w:pos="1100"/>
      </w:tabs>
      <w:spacing w:after="240" w:line="230" w:lineRule="atLeast"/>
    </w:pPr>
    <w:rPr>
      <w:rFonts w:eastAsia="MS Mincho" w:cs="Times New Roman"/>
      <w:szCs w:val="20"/>
      <w:lang w:eastAsia="ja-JP"/>
    </w:rPr>
  </w:style>
  <w:style w:type="paragraph" w:customStyle="1" w:styleId="p6">
    <w:name w:val="p6"/>
    <w:basedOn w:val="Normal"/>
    <w:next w:val="Normal"/>
    <w:qFormat/>
    <w:rsid w:val="00682FC0"/>
    <w:pPr>
      <w:tabs>
        <w:tab w:val="left" w:pos="1440"/>
      </w:tabs>
      <w:spacing w:after="240" w:line="230" w:lineRule="atLeast"/>
    </w:pPr>
    <w:rPr>
      <w:rFonts w:eastAsia="MS Mincho" w:cs="Times New Roman"/>
      <w:szCs w:val="20"/>
      <w:lang w:eastAsia="ja-JP"/>
    </w:rPr>
  </w:style>
  <w:style w:type="paragraph" w:customStyle="1" w:styleId="RefNorm">
    <w:name w:val="RefNorm"/>
    <w:basedOn w:val="Normal"/>
    <w:next w:val="Normal"/>
    <w:qFormat/>
    <w:rsid w:val="00682FC0"/>
    <w:pPr>
      <w:spacing w:after="240" w:line="230" w:lineRule="atLeast"/>
    </w:pPr>
    <w:rPr>
      <w:rFonts w:eastAsia="MS Mincho" w:cs="Times New Roman"/>
      <w:szCs w:val="20"/>
      <w:lang w:eastAsia="ja-JP"/>
    </w:rPr>
  </w:style>
  <w:style w:type="paragraph" w:customStyle="1" w:styleId="Special">
    <w:name w:val="Special"/>
    <w:basedOn w:val="Normal"/>
    <w:next w:val="Normal"/>
    <w:qFormat/>
    <w:rsid w:val="00682FC0"/>
    <w:pPr>
      <w:spacing w:after="240" w:line="230" w:lineRule="atLeast"/>
    </w:pPr>
    <w:rPr>
      <w:rFonts w:eastAsia="MS Mincho" w:cs="Times New Roman"/>
      <w:szCs w:val="20"/>
      <w:lang w:eastAsia="ja-JP"/>
    </w:rPr>
  </w:style>
  <w:style w:type="paragraph" w:customStyle="1" w:styleId="Tablefootnote">
    <w:name w:val="Table footnote"/>
    <w:basedOn w:val="Normal"/>
    <w:qFormat/>
    <w:rsid w:val="00682FC0"/>
    <w:pPr>
      <w:tabs>
        <w:tab w:val="left" w:pos="340"/>
      </w:tabs>
      <w:spacing w:before="60" w:after="60" w:line="190" w:lineRule="atLeast"/>
    </w:pPr>
    <w:rPr>
      <w:rFonts w:eastAsia="MS Mincho" w:cs="Times New Roman"/>
      <w:sz w:val="16"/>
      <w:szCs w:val="20"/>
      <w:lang w:eastAsia="ja-JP"/>
    </w:rPr>
  </w:style>
  <w:style w:type="paragraph" w:customStyle="1" w:styleId="Tabletitle">
    <w:name w:val="Table title"/>
    <w:basedOn w:val="Normal"/>
    <w:next w:val="Normal"/>
    <w:qFormat/>
    <w:rsid w:val="00682FC0"/>
    <w:pPr>
      <w:keepNext/>
      <w:spacing w:before="120" w:line="230" w:lineRule="exact"/>
      <w:jc w:val="center"/>
    </w:pPr>
    <w:rPr>
      <w:rFonts w:eastAsia="MS Mincho" w:cs="Times New Roman"/>
      <w:b/>
      <w:szCs w:val="20"/>
      <w:lang w:eastAsia="ja-JP"/>
    </w:rPr>
  </w:style>
  <w:style w:type="paragraph" w:customStyle="1" w:styleId="Terms">
    <w:name w:val="Term(s)"/>
    <w:basedOn w:val="Normal"/>
    <w:next w:val="Definition"/>
    <w:qFormat/>
    <w:rsid w:val="00682FC0"/>
    <w:pPr>
      <w:keepNext/>
      <w:spacing w:after="0" w:line="230" w:lineRule="atLeast"/>
    </w:pPr>
    <w:rPr>
      <w:rFonts w:eastAsia="MS Mincho" w:cs="Times New Roman"/>
      <w:b/>
      <w:szCs w:val="20"/>
      <w:lang w:eastAsia="ja-JP"/>
    </w:rPr>
  </w:style>
  <w:style w:type="paragraph" w:customStyle="1" w:styleId="TermNum">
    <w:name w:val="TermNum"/>
    <w:basedOn w:val="Normal"/>
    <w:next w:val="Terms"/>
    <w:qFormat/>
    <w:rsid w:val="00682FC0"/>
    <w:pPr>
      <w:keepNext/>
      <w:spacing w:after="0" w:line="230" w:lineRule="atLeast"/>
    </w:pPr>
    <w:rPr>
      <w:rFonts w:eastAsia="MS Mincho" w:cs="Times New Roman"/>
      <w:b/>
      <w:szCs w:val="20"/>
      <w:lang w:eastAsia="ja-JP"/>
    </w:rPr>
  </w:style>
  <w:style w:type="paragraph" w:customStyle="1" w:styleId="zzBiblio">
    <w:name w:val="zzBiblio"/>
    <w:basedOn w:val="Normal"/>
    <w:next w:val="Bibliography1"/>
    <w:qFormat/>
    <w:rsid w:val="00682FC0"/>
    <w:pPr>
      <w:pageBreakBefore/>
      <w:spacing w:after="760" w:line="310" w:lineRule="exact"/>
      <w:jc w:val="center"/>
    </w:pPr>
    <w:rPr>
      <w:rFonts w:eastAsia="MS Mincho" w:cs="Times New Roman"/>
      <w:b/>
      <w:sz w:val="28"/>
      <w:szCs w:val="20"/>
      <w:lang w:eastAsia="ja-JP"/>
    </w:rPr>
  </w:style>
  <w:style w:type="paragraph" w:customStyle="1" w:styleId="zzContents">
    <w:name w:val="zzContents"/>
    <w:basedOn w:val="Introduction"/>
    <w:next w:val="TOC1"/>
    <w:qFormat/>
    <w:rsid w:val="00682FC0"/>
    <w:pPr>
      <w:tabs>
        <w:tab w:val="clear" w:pos="400"/>
      </w:tabs>
    </w:pPr>
  </w:style>
  <w:style w:type="paragraph" w:customStyle="1" w:styleId="zzCopyright">
    <w:name w:val="zzCopyright"/>
    <w:basedOn w:val="Normal"/>
    <w:next w:val="Normal"/>
    <w:qFormat/>
    <w:rsid w:val="00682FC0"/>
    <w:pPr>
      <w:pBdr>
        <w:top w:val="single" w:sz="4" w:space="1" w:color="0000FF"/>
        <w:left w:val="single" w:sz="4" w:space="4" w:color="0000FF"/>
        <w:bottom w:val="single" w:sz="4" w:space="1" w:color="0000FF"/>
        <w:right w:val="single" w:sz="4" w:space="4" w:color="0000FF"/>
      </w:pBdr>
      <w:tabs>
        <w:tab w:val="left" w:pos="514"/>
        <w:tab w:val="left" w:pos="9623"/>
      </w:tabs>
      <w:spacing w:after="240" w:line="230" w:lineRule="atLeast"/>
      <w:ind w:left="284" w:right="284"/>
    </w:pPr>
    <w:rPr>
      <w:rFonts w:eastAsia="MS Mincho" w:cs="Times New Roman"/>
      <w:color w:val="0000FF"/>
      <w:szCs w:val="20"/>
      <w:lang w:eastAsia="ja-JP"/>
    </w:rPr>
  </w:style>
  <w:style w:type="paragraph" w:customStyle="1" w:styleId="zzForeword">
    <w:name w:val="zzForeword"/>
    <w:basedOn w:val="Introduction"/>
    <w:next w:val="Normal"/>
    <w:qFormat/>
    <w:rsid w:val="00682FC0"/>
    <w:pPr>
      <w:tabs>
        <w:tab w:val="clear" w:pos="400"/>
      </w:tabs>
    </w:pPr>
    <w:rPr>
      <w:color w:val="0000FF"/>
    </w:rPr>
  </w:style>
  <w:style w:type="paragraph" w:customStyle="1" w:styleId="zzHelp">
    <w:name w:val="zzHelp"/>
    <w:basedOn w:val="Normal"/>
    <w:qFormat/>
    <w:rsid w:val="00682FC0"/>
    <w:pPr>
      <w:spacing w:after="240" w:line="230" w:lineRule="atLeast"/>
    </w:pPr>
    <w:rPr>
      <w:rFonts w:eastAsia="MS Mincho" w:cs="Times New Roman"/>
      <w:color w:val="008000"/>
      <w:szCs w:val="20"/>
      <w:lang w:eastAsia="ja-JP"/>
    </w:rPr>
  </w:style>
  <w:style w:type="paragraph" w:customStyle="1" w:styleId="zzIndex">
    <w:name w:val="zzIndex"/>
    <w:basedOn w:val="zzBiblio"/>
    <w:next w:val="IndexHeading"/>
    <w:qFormat/>
    <w:rsid w:val="00682FC0"/>
  </w:style>
  <w:style w:type="paragraph" w:customStyle="1" w:styleId="zzLc5">
    <w:name w:val="zzLc5"/>
    <w:basedOn w:val="Normal"/>
    <w:next w:val="Normal"/>
    <w:qFormat/>
    <w:rsid w:val="00682FC0"/>
    <w:pPr>
      <w:spacing w:after="240" w:line="230" w:lineRule="atLeast"/>
    </w:pPr>
    <w:rPr>
      <w:rFonts w:eastAsia="MS Mincho" w:cs="Times New Roman"/>
      <w:szCs w:val="20"/>
      <w:lang w:eastAsia="ja-JP"/>
    </w:rPr>
  </w:style>
  <w:style w:type="paragraph" w:customStyle="1" w:styleId="zzLc6">
    <w:name w:val="zzLc6"/>
    <w:basedOn w:val="Normal"/>
    <w:next w:val="Normal"/>
    <w:qFormat/>
    <w:rsid w:val="00682FC0"/>
    <w:pPr>
      <w:spacing w:after="240" w:line="230" w:lineRule="atLeast"/>
    </w:pPr>
    <w:rPr>
      <w:rFonts w:eastAsia="MS Mincho" w:cs="Times New Roman"/>
      <w:szCs w:val="20"/>
      <w:lang w:eastAsia="ja-JP"/>
    </w:rPr>
  </w:style>
  <w:style w:type="paragraph" w:customStyle="1" w:styleId="zzLn5">
    <w:name w:val="zzLn5"/>
    <w:basedOn w:val="Normal"/>
    <w:next w:val="Normal"/>
    <w:qFormat/>
    <w:rsid w:val="00682FC0"/>
    <w:pPr>
      <w:spacing w:after="240" w:line="230" w:lineRule="atLeast"/>
    </w:pPr>
    <w:rPr>
      <w:rFonts w:eastAsia="MS Mincho" w:cs="Times New Roman"/>
      <w:szCs w:val="20"/>
      <w:lang w:eastAsia="ja-JP"/>
    </w:rPr>
  </w:style>
  <w:style w:type="paragraph" w:customStyle="1" w:styleId="zzLn6">
    <w:name w:val="zzLn6"/>
    <w:basedOn w:val="Normal"/>
    <w:next w:val="Normal"/>
    <w:qFormat/>
    <w:rsid w:val="00682FC0"/>
    <w:pPr>
      <w:spacing w:after="240" w:line="230" w:lineRule="atLeast"/>
    </w:pPr>
    <w:rPr>
      <w:rFonts w:eastAsia="MS Mincho" w:cs="Times New Roman"/>
      <w:szCs w:val="20"/>
      <w:lang w:eastAsia="ja-JP"/>
    </w:rPr>
  </w:style>
  <w:style w:type="paragraph" w:customStyle="1" w:styleId="zzSTDTitle">
    <w:name w:val="zzSTDTitle"/>
    <w:basedOn w:val="Normal"/>
    <w:next w:val="Normal"/>
    <w:qFormat/>
    <w:rsid w:val="00682FC0"/>
    <w:pPr>
      <w:spacing w:before="400" w:after="760" w:line="350" w:lineRule="exact"/>
    </w:pPr>
    <w:rPr>
      <w:rFonts w:eastAsia="MS Mincho" w:cs="Times New Roman"/>
      <w:b/>
      <w:color w:val="0000FF"/>
      <w:sz w:val="32"/>
      <w:szCs w:val="20"/>
      <w:lang w:eastAsia="ja-JP"/>
    </w:rPr>
  </w:style>
  <w:style w:type="paragraph" w:customStyle="1" w:styleId="Tabletext10">
    <w:name w:val="Table text (10)"/>
    <w:basedOn w:val="Normal"/>
    <w:qFormat/>
    <w:rsid w:val="00682FC0"/>
    <w:pPr>
      <w:spacing w:before="60" w:after="60" w:line="230" w:lineRule="atLeast"/>
    </w:pPr>
    <w:rPr>
      <w:rFonts w:eastAsia="MS Mincho" w:cs="Times New Roman"/>
      <w:szCs w:val="20"/>
      <w:lang w:eastAsia="ja-JP"/>
    </w:rPr>
  </w:style>
  <w:style w:type="paragraph" w:customStyle="1" w:styleId="Tabletext9">
    <w:name w:val="Table text (9)"/>
    <w:basedOn w:val="Normal"/>
    <w:qFormat/>
    <w:rsid w:val="00682FC0"/>
    <w:pPr>
      <w:spacing w:before="60" w:after="60" w:line="210" w:lineRule="atLeast"/>
    </w:pPr>
    <w:rPr>
      <w:rFonts w:eastAsia="MS Mincho" w:cs="Times New Roman"/>
      <w:sz w:val="18"/>
      <w:szCs w:val="20"/>
      <w:lang w:eastAsia="ja-JP"/>
    </w:rPr>
  </w:style>
  <w:style w:type="paragraph" w:customStyle="1" w:styleId="Tabletext8">
    <w:name w:val="Table text (8)"/>
    <w:basedOn w:val="Normal"/>
    <w:qFormat/>
    <w:rsid w:val="00682FC0"/>
    <w:pPr>
      <w:spacing w:before="60" w:after="60" w:line="190" w:lineRule="atLeast"/>
    </w:pPr>
    <w:rPr>
      <w:rFonts w:eastAsia="MS Mincho" w:cs="Times New Roman"/>
      <w:sz w:val="16"/>
      <w:szCs w:val="20"/>
      <w:lang w:eastAsia="ja-JP"/>
    </w:rPr>
  </w:style>
  <w:style w:type="paragraph" w:customStyle="1" w:styleId="Tabletext7">
    <w:name w:val="Table text (7)"/>
    <w:basedOn w:val="Normal"/>
    <w:qFormat/>
    <w:rsid w:val="00682FC0"/>
    <w:pPr>
      <w:spacing w:before="60" w:after="60" w:line="170" w:lineRule="atLeast"/>
    </w:pPr>
    <w:rPr>
      <w:rFonts w:eastAsia="MS Mincho" w:cs="Times New Roman"/>
      <w:sz w:val="14"/>
      <w:szCs w:val="20"/>
      <w:lang w:eastAsia="ja-JP"/>
    </w:rPr>
  </w:style>
  <w:style w:type="paragraph" w:customStyle="1" w:styleId="Tabletext">
    <w:name w:val="Table text"/>
    <w:qFormat/>
    <w:rsid w:val="00682FC0"/>
    <w:rPr>
      <w:rFonts w:ascii="Helvetica" w:eastAsia="Times New Roman" w:hAnsi="Helvetica" w:cs="Times New Roman"/>
      <w:sz w:val="16"/>
      <w:szCs w:val="16"/>
      <w:lang w:val="en-GB"/>
    </w:rPr>
  </w:style>
  <w:style w:type="paragraph" w:customStyle="1" w:styleId="NormalWeb1">
    <w:name w:val="Normal (Web)1"/>
    <w:basedOn w:val="Normal"/>
    <w:qFormat/>
    <w:rsid w:val="00682FC0"/>
    <w:pPr>
      <w:spacing w:after="0"/>
    </w:pPr>
    <w:rPr>
      <w:rFonts w:ascii="Times New Roman" w:eastAsia="Times New Roman" w:hAnsi="Times New Roman" w:cs="Times New Roman"/>
      <w:sz w:val="24"/>
      <w:szCs w:val="24"/>
      <w:lang w:val="en-US"/>
    </w:rPr>
  </w:style>
  <w:style w:type="paragraph" w:customStyle="1" w:styleId="NoSpacing2">
    <w:name w:val="No Spacing2"/>
    <w:qFormat/>
    <w:rsid w:val="00682FC0"/>
    <w:pPr>
      <w:widowControl w:val="0"/>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s>
      <w:snapToGrid w:val="0"/>
    </w:pPr>
    <w:rPr>
      <w:rFonts w:ascii="Courier New" w:eastAsia="Times New Roman" w:hAnsi="Courier New" w:cs="Times New Roman"/>
      <w:sz w:val="20"/>
      <w:szCs w:val="20"/>
      <w:lang w:val="en-GB"/>
    </w:rPr>
  </w:style>
  <w:style w:type="paragraph" w:customStyle="1" w:styleId="Small">
    <w:name w:val="Small"/>
    <w:basedOn w:val="Normal"/>
    <w:qFormat/>
    <w:rsid w:val="00682FC0"/>
    <w:pPr>
      <w:widowControl w:val="0"/>
      <w:snapToGrid w:val="0"/>
      <w:spacing w:before="20" w:after="0"/>
    </w:pPr>
    <w:rPr>
      <w:rFonts w:eastAsia="Times New Roman" w:cs="Times New Roman"/>
      <w:sz w:val="16"/>
      <w:szCs w:val="16"/>
    </w:rPr>
  </w:style>
  <w:style w:type="paragraph" w:customStyle="1" w:styleId="ISOComments">
    <w:name w:val="ISO_Comments"/>
    <w:basedOn w:val="Normal"/>
    <w:qFormat/>
    <w:rsid w:val="00682FC0"/>
    <w:pPr>
      <w:spacing w:before="210" w:after="0" w:line="210" w:lineRule="exact"/>
    </w:pPr>
    <w:rPr>
      <w:rFonts w:eastAsia="Times New Roman" w:cs="Times New Roman"/>
      <w:sz w:val="18"/>
      <w:szCs w:val="20"/>
    </w:rPr>
  </w:style>
  <w:style w:type="paragraph" w:customStyle="1" w:styleId="ISOChange">
    <w:name w:val="ISO_Change"/>
    <w:basedOn w:val="Normal"/>
    <w:qFormat/>
    <w:rsid w:val="00682FC0"/>
    <w:pPr>
      <w:spacing w:before="210" w:after="0" w:line="210" w:lineRule="exact"/>
    </w:pPr>
    <w:rPr>
      <w:rFonts w:eastAsia="Times New Roman" w:cs="Times New Roman"/>
      <w:sz w:val="18"/>
      <w:szCs w:val="20"/>
    </w:rPr>
  </w:style>
  <w:style w:type="paragraph" w:customStyle="1" w:styleId="NoSpacing1">
    <w:name w:val="No Spacing1"/>
    <w:qFormat/>
    <w:rsid w:val="00682FC0"/>
    <w:pPr>
      <w:widowControl w:val="0"/>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s>
    </w:pPr>
    <w:rPr>
      <w:rFonts w:ascii="Courier New" w:eastAsia="Arial" w:hAnsi="Courier New" w:cs="Times New Roman"/>
      <w:sz w:val="20"/>
      <w:szCs w:val="20"/>
      <w:lang w:val="en-GB" w:eastAsia="ar-SA"/>
    </w:rPr>
  </w:style>
  <w:style w:type="paragraph" w:customStyle="1" w:styleId="Firstparagraph">
    <w:name w:val="First paragraph"/>
    <w:basedOn w:val="Normal"/>
    <w:next w:val="Normal"/>
    <w:qFormat/>
    <w:rsid w:val="00682FC0"/>
    <w:pPr>
      <w:overflowPunct w:val="0"/>
      <w:spacing w:after="0" w:line="260" w:lineRule="exact"/>
    </w:pPr>
    <w:rPr>
      <w:rFonts w:ascii="Times New Roman" w:eastAsia="Times New Roman" w:hAnsi="Times New Roman" w:cs="Times New Roman"/>
      <w:sz w:val="24"/>
      <w:szCs w:val="20"/>
      <w:lang w:val="en-US"/>
    </w:rPr>
  </w:style>
  <w:style w:type="paragraph" w:customStyle="1" w:styleId="subpara">
    <w:name w:val="sub para"/>
    <w:basedOn w:val="Normal"/>
    <w:qFormat/>
    <w:rsid w:val="00682FC0"/>
    <w:pPr>
      <w:spacing w:before="60" w:after="60"/>
      <w:ind w:left="1134" w:right="794" w:hanging="567"/>
    </w:pPr>
    <w:rPr>
      <w:rFonts w:ascii="Arial Narrow" w:eastAsia="Times New Roman" w:hAnsi="Arial Narrow" w:cs="Times New Roman"/>
      <w:szCs w:val="20"/>
      <w:lang w:val="en-AU"/>
    </w:rPr>
  </w:style>
  <w:style w:type="paragraph" w:customStyle="1" w:styleId="quotedtext">
    <w:name w:val="quoted text"/>
    <w:basedOn w:val="Normal"/>
    <w:qFormat/>
    <w:rsid w:val="00682FC0"/>
    <w:pPr>
      <w:spacing w:before="60" w:after="60"/>
      <w:ind w:left="1134" w:right="1134" w:hanging="567"/>
    </w:pPr>
    <w:rPr>
      <w:rFonts w:ascii="Times New Roman" w:eastAsia="Times New Roman" w:hAnsi="Times New Roman" w:cs="Times New Roman"/>
      <w:i/>
      <w:szCs w:val="20"/>
      <w:lang w:val="en-AU" w:eastAsia="fr-FR"/>
    </w:rPr>
  </w:style>
  <w:style w:type="paragraph" w:customStyle="1" w:styleId="Label2">
    <w:name w:val="Label2"/>
    <w:basedOn w:val="Normal"/>
    <w:link w:val="Label2Char"/>
    <w:qFormat/>
    <w:rsid w:val="00682FC0"/>
    <w:pPr>
      <w:spacing w:after="240" w:line="230" w:lineRule="atLeast"/>
      <w:ind w:left="1360" w:firstLine="340"/>
    </w:pPr>
    <w:rPr>
      <w:rFonts w:cs="Arial"/>
      <w:b/>
      <w:lang w:eastAsia="ja-JP"/>
    </w:rPr>
  </w:style>
  <w:style w:type="paragraph" w:customStyle="1" w:styleId="Annex1">
    <w:name w:val="Annex1"/>
    <w:basedOn w:val="Heading4"/>
    <w:link w:val="AnnexChar"/>
    <w:qFormat/>
    <w:rsid w:val="00682FC0"/>
    <w:pPr>
      <w:numPr>
        <w:ilvl w:val="3"/>
        <w:numId w:val="11"/>
      </w:numPr>
    </w:pPr>
    <w:rPr>
      <w:b w:val="0"/>
      <w:bCs w:val="0"/>
      <w:sz w:val="24"/>
    </w:rPr>
  </w:style>
  <w:style w:type="paragraph" w:customStyle="1" w:styleId="Annexsection">
    <w:name w:val="Annex section"/>
    <w:basedOn w:val="Heading2"/>
    <w:link w:val="AnnexsectionChar"/>
    <w:qFormat/>
    <w:rsid w:val="00682FC0"/>
    <w:rPr>
      <w:rFonts w:ascii="Arial Narrow" w:eastAsiaTheme="minorHAnsi" w:hAnsi="Arial Narrow" w:cstheme="minorBidi"/>
      <w:b w:val="0"/>
      <w:bCs w:val="0"/>
      <w:szCs w:val="22"/>
      <w:lang w:val="en-GB"/>
    </w:rPr>
  </w:style>
  <w:style w:type="paragraph" w:customStyle="1" w:styleId="AppendixD2">
    <w:name w:val="Appendix D2"/>
    <w:autoRedefine/>
    <w:qFormat/>
    <w:rsid w:val="00682FC0"/>
    <w:pPr>
      <w:spacing w:after="120"/>
    </w:pPr>
    <w:rPr>
      <w:rFonts w:ascii="Arial" w:eastAsia="MS Mincho" w:hAnsi="Arial" w:cs="Times New Roman"/>
      <w:b/>
      <w:szCs w:val="20"/>
      <w:lang w:val="en-GB" w:eastAsia="ar-SA"/>
    </w:rPr>
  </w:style>
  <w:style w:type="paragraph" w:customStyle="1" w:styleId="TablePara9pt">
    <w:name w:val="TablePara9pt"/>
    <w:basedOn w:val="Normal"/>
    <w:qFormat/>
    <w:rsid w:val="00682FC0"/>
    <w:pPr>
      <w:snapToGrid w:val="0"/>
      <w:spacing w:after="60"/>
    </w:pPr>
    <w:rPr>
      <w:rFonts w:eastAsia="MS Mincho" w:cs="Arial"/>
      <w:sz w:val="18"/>
      <w:szCs w:val="18"/>
      <w:lang w:eastAsia="ja-JP"/>
    </w:rPr>
  </w:style>
  <w:style w:type="paragraph" w:customStyle="1" w:styleId="Body">
    <w:name w:val="Body"/>
    <w:qFormat/>
    <w:rsid w:val="00A778CD"/>
    <w:rPr>
      <w:rFonts w:ascii="Helvetica" w:eastAsia="Arial Unicode MS" w:hAnsi="Helvetica" w:cs="Arial Unicode MS"/>
      <w:color w:val="000000"/>
      <w:lang w:val="en-US"/>
    </w:rPr>
  </w:style>
  <w:style w:type="paragraph" w:customStyle="1" w:styleId="Basisalinea">
    <w:name w:val="[Basisalinea]"/>
    <w:basedOn w:val="Normal"/>
    <w:uiPriority w:val="99"/>
    <w:qFormat/>
    <w:rsid w:val="001474EF"/>
    <w:pPr>
      <w:spacing w:after="0" w:line="288" w:lineRule="auto"/>
      <w:textAlignment w:val="center"/>
    </w:pPr>
    <w:rPr>
      <w:rFonts w:ascii="Times" w:eastAsia="Times New Roman" w:hAnsi="Times" w:cs="Times"/>
      <w:color w:val="000000"/>
      <w:sz w:val="24"/>
      <w:szCs w:val="24"/>
      <w:lang w:val="nl-NL"/>
    </w:rPr>
  </w:style>
  <w:style w:type="paragraph" w:customStyle="1" w:styleId="BoxedText">
    <w:name w:val="BoxedText"/>
    <w:basedOn w:val="Normal"/>
    <w:qFormat/>
    <w:rsid w:val="00C21DE3"/>
    <w:pPr>
      <w:pBdr>
        <w:top w:val="single" w:sz="4" w:space="6" w:color="000000"/>
        <w:left w:val="single" w:sz="4" w:space="6" w:color="000000"/>
        <w:bottom w:val="single" w:sz="4" w:space="6" w:color="000000"/>
        <w:right w:val="single" w:sz="4" w:space="6" w:color="000000"/>
      </w:pBdr>
      <w:spacing w:after="240"/>
      <w:ind w:left="180" w:right="180"/>
    </w:pPr>
    <w:rPr>
      <w:rFonts w:eastAsia="MS Mincho" w:cs="Times New Roman"/>
      <w:szCs w:val="20"/>
      <w:lang w:val="en-US" w:eastAsia="ja-JP"/>
    </w:rPr>
  </w:style>
  <w:style w:type="paragraph" w:customStyle="1" w:styleId="FrameContentsuser">
    <w:name w:val="Frame Contents (user)"/>
    <w:basedOn w:val="Normal"/>
    <w:qFormat/>
  </w:style>
  <w:style w:type="paragraph" w:customStyle="1" w:styleId="HeaderLeftuser">
    <w:name w:val="Header Left (user)"/>
    <w:basedOn w:val="Header"/>
    <w:qFormat/>
  </w:style>
  <w:style w:type="paragraph" w:customStyle="1" w:styleId="FrameContents">
    <w:name w:val="Frame Contents"/>
    <w:basedOn w:val="Normal"/>
    <w:qFormat/>
  </w:style>
  <w:style w:type="paragraph" w:customStyle="1" w:styleId="TableContents">
    <w:name w:val="Table Contents"/>
    <w:basedOn w:val="Normal"/>
    <w:qFormat/>
    <w:pPr>
      <w:widowControl w:val="0"/>
      <w:suppressLineNumbers/>
    </w:pPr>
  </w:style>
  <w:style w:type="paragraph" w:customStyle="1" w:styleId="TableHeading">
    <w:name w:val="Table Heading"/>
    <w:basedOn w:val="TableContents"/>
    <w:qFormat/>
    <w:pPr>
      <w:jc w:val="center"/>
    </w:pPr>
    <w:rPr>
      <w:b/>
      <w:bCs/>
    </w:rPr>
  </w:style>
  <w:style w:type="numbering" w:customStyle="1" w:styleId="NoList1">
    <w:name w:val="No List1"/>
    <w:uiPriority w:val="99"/>
    <w:semiHidden/>
    <w:unhideWhenUsed/>
    <w:qFormat/>
    <w:rsid w:val="00C21DE3"/>
  </w:style>
  <w:style w:type="table" w:styleId="TableGrid">
    <w:name w:val="Table Grid"/>
    <w:basedOn w:val="TableNormal"/>
    <w:uiPriority w:val="59"/>
    <w:rsid w:val="00E56CD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
    <w:name w:val="Table Grid1"/>
    <w:basedOn w:val="TableNormal"/>
    <w:uiPriority w:val="59"/>
    <w:rsid w:val="00682FC0"/>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uiPriority w:val="59"/>
    <w:rsid w:val="00C21DE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
    <w:name w:val="Table Grid11"/>
    <w:basedOn w:val="TableNormal"/>
    <w:uiPriority w:val="59"/>
    <w:rsid w:val="00C21DE3"/>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bstractandIntro">
    <w:name w:val="Abstract and Intro"/>
    <w:basedOn w:val="Heading1"/>
    <w:qFormat/>
    <w:rsid w:val="00AE755D"/>
    <w:pPr>
      <w:suppressAutoHyphens w:val="0"/>
      <w:spacing w:after="120"/>
      <w:ind w:left="90"/>
    </w:pPr>
    <w:rPr>
      <w:rFonts w:eastAsiaTheme="minorHAnsi" w:cs="Arial"/>
      <w:b w:val="0"/>
      <w:bCs w:val="0"/>
      <w:kern w:val="32"/>
      <w:sz w:val="22"/>
      <w:szCs w:val="28"/>
    </w:rPr>
  </w:style>
  <w:style w:type="paragraph" w:customStyle="1" w:styleId="dlPara">
    <w:name w:val="dlPara"/>
    <w:basedOn w:val="dl"/>
    <w:rsid w:val="00AE755D"/>
    <w:rPr>
      <w:b/>
    </w:rPr>
  </w:style>
  <w:style w:type="paragraph" w:customStyle="1" w:styleId="dt">
    <w:name w:val="dt"/>
    <w:basedOn w:val="Normal"/>
    <w:next w:val="Normal"/>
    <w:qFormat/>
    <w:rsid w:val="00AE755D"/>
    <w:pPr>
      <w:keepNext/>
      <w:suppressAutoHyphens w:val="0"/>
      <w:spacing w:after="0" w:line="230" w:lineRule="atLeast"/>
    </w:pPr>
    <w:rPr>
      <w:rFonts w:eastAsia="MS Mincho" w:cs="Times New Roman"/>
      <w:b/>
      <w:bCs/>
      <w:szCs w:val="20"/>
      <w:lang w:val="en-AU" w:eastAsia="ja-JP"/>
    </w:rPr>
  </w:style>
  <w:style w:type="paragraph" w:customStyle="1" w:styleId="Fig-Caption">
    <w:name w:val="Fig-Caption"/>
    <w:basedOn w:val="Normal"/>
    <w:rsid w:val="00AE755D"/>
    <w:pPr>
      <w:suppressAutoHyphens w:val="0"/>
      <w:spacing w:after="0"/>
      <w:ind w:left="1440" w:right="1440"/>
      <w:jc w:val="center"/>
    </w:pPr>
    <w:rPr>
      <w:rFonts w:eastAsia="Times New Roman" w:cs="Times New Roman"/>
      <w:b/>
      <w:szCs w:val="20"/>
      <w:lang w:eastAsia="zh-CN"/>
    </w:rPr>
  </w:style>
  <w:style w:type="paragraph" w:customStyle="1" w:styleId="Note0">
    <w:name w:val="Note"/>
    <w:basedOn w:val="Normal"/>
    <w:next w:val="Normal"/>
    <w:link w:val="NoteChar0"/>
    <w:qFormat/>
    <w:rsid w:val="00AE755D"/>
    <w:pPr>
      <w:tabs>
        <w:tab w:val="left" w:pos="960"/>
      </w:tabs>
      <w:suppressAutoHyphens w:val="0"/>
      <w:spacing w:after="240" w:line="210" w:lineRule="atLeast"/>
    </w:pPr>
    <w:rPr>
      <w:rFonts w:eastAsia="MS Mincho" w:cs="Times New Roman"/>
      <w:sz w:val="18"/>
      <w:szCs w:val="20"/>
      <w:lang w:val="en-AU" w:eastAsia="ja-JP"/>
    </w:rPr>
  </w:style>
  <w:style w:type="character" w:customStyle="1" w:styleId="NoteChar0">
    <w:name w:val="Note Char"/>
    <w:link w:val="Note0"/>
    <w:rsid w:val="00AE755D"/>
    <w:rPr>
      <w:rFonts w:ascii="Arial" w:eastAsia="MS Mincho" w:hAnsi="Arial" w:cs="Times New Roman"/>
      <w:sz w:val="18"/>
      <w:szCs w:val="20"/>
      <w:lang w:val="en-AU" w:eastAsia="ja-JP"/>
    </w:rPr>
  </w:style>
  <w:style w:type="paragraph" w:customStyle="1" w:styleId="TOCTitle">
    <w:name w:val="TOC Title"/>
    <w:basedOn w:val="Normal"/>
    <w:qFormat/>
    <w:rsid w:val="00AE755D"/>
    <w:pPr>
      <w:suppressAutoHyphens w:val="0"/>
      <w:spacing w:before="360"/>
      <w:jc w:val="center"/>
    </w:pPr>
    <w:rPr>
      <w:rFonts w:eastAsia="Times New Roman" w:cs="Times New Roman"/>
      <w:b/>
      <w:sz w:val="24"/>
      <w:szCs w:val="24"/>
      <w:lang w:val="en-US"/>
    </w:rPr>
  </w:style>
  <w:style w:type="character" w:styleId="UnresolvedMention">
    <w:name w:val="Unresolved Mention"/>
    <w:basedOn w:val="DefaultParagraphFont"/>
    <w:uiPriority w:val="99"/>
    <w:semiHidden/>
    <w:unhideWhenUsed/>
    <w:rsid w:val="00AE755D"/>
    <w:rPr>
      <w:color w:val="605E5C"/>
      <w:shd w:val="clear" w:color="auto" w:fill="E1DFDD"/>
    </w:rPr>
  </w:style>
  <w:style w:type="paragraph" w:customStyle="1" w:styleId="HeadingB1">
    <w:name w:val="Heading B1"/>
    <w:basedOn w:val="Heading1"/>
    <w:next w:val="Normal"/>
    <w:qFormat/>
    <w:rsid w:val="00455760"/>
    <w:pPr>
      <w:tabs>
        <w:tab w:val="clear" w:pos="560"/>
        <w:tab w:val="left" w:pos="706"/>
      </w:tabs>
    </w:pPr>
    <w:rPr>
      <w:lang w:val="en-GB"/>
    </w:rPr>
  </w:style>
  <w:style w:type="paragraph" w:customStyle="1" w:styleId="Style1">
    <w:name w:val="Style1"/>
    <w:basedOn w:val="HeadingB1"/>
    <w:next w:val="Normal"/>
    <w:qFormat/>
    <w:rsid w:val="00C171E9"/>
    <w:rPr>
      <w:sz w:val="22"/>
    </w:rPr>
  </w:style>
  <w:style w:type="paragraph" w:customStyle="1" w:styleId="HeadingB2">
    <w:name w:val="Heading B2"/>
    <w:basedOn w:val="Heading2"/>
    <w:next w:val="Normal"/>
    <w:qFormat/>
    <w:rsid w:val="00455760"/>
    <w:pPr>
      <w:tabs>
        <w:tab w:val="clear" w:pos="540"/>
        <w:tab w:val="clear" w:pos="700"/>
        <w:tab w:val="left" w:pos="864"/>
      </w:tabs>
      <w:spacing w:before="240"/>
    </w:pPr>
    <w:rPr>
      <w:lang w:val="en-GB"/>
    </w:rPr>
  </w:style>
  <w:style w:type="paragraph" w:customStyle="1" w:styleId="HeadingB3">
    <w:name w:val="Heading B3"/>
    <w:basedOn w:val="HeadingB2"/>
    <w:next w:val="Normal"/>
    <w:qFormat/>
    <w:rsid w:val="003D7004"/>
    <w:pPr>
      <w:tabs>
        <w:tab w:val="clear" w:pos="864"/>
        <w:tab w:val="left" w:pos="1080"/>
        <w:tab w:val="left" w:pos="1296"/>
      </w:tabs>
      <w:outlineLvl w:val="2"/>
    </w:pPr>
    <w:rPr>
      <w:rFonts w:eastAsia="Times New Roman"/>
      <w:bCs w:val="0"/>
    </w:rPr>
  </w:style>
  <w:style w:type="paragraph" w:customStyle="1" w:styleId="HeadingB4">
    <w:name w:val="Heading B4"/>
    <w:basedOn w:val="Heading4"/>
    <w:next w:val="Normal"/>
    <w:qFormat/>
    <w:rsid w:val="00455760"/>
    <w:pPr>
      <w:tabs>
        <w:tab w:val="clear" w:pos="940"/>
      </w:tabs>
    </w:pPr>
    <w:rPr>
      <w:lang w:val="en-GB"/>
    </w:rPr>
  </w:style>
  <w:style w:type="paragraph" w:customStyle="1" w:styleId="HeadingC1">
    <w:name w:val="Heading C1"/>
    <w:basedOn w:val="Normal"/>
    <w:next w:val="Normal"/>
    <w:qFormat/>
    <w:rsid w:val="00455760"/>
    <w:pPr>
      <w:keepNext/>
      <w:numPr>
        <w:numId w:val="125"/>
      </w:numPr>
      <w:spacing w:before="240" w:after="240"/>
      <w:outlineLvl w:val="0"/>
    </w:pPr>
    <w:rPr>
      <w:b/>
      <w:sz w:val="24"/>
    </w:rPr>
  </w:style>
  <w:style w:type="paragraph" w:customStyle="1" w:styleId="HeadingC2">
    <w:name w:val="Heading C2"/>
    <w:basedOn w:val="HeadingC1"/>
    <w:next w:val="Normal"/>
    <w:qFormat/>
    <w:rsid w:val="003B71E3"/>
    <w:pPr>
      <w:numPr>
        <w:ilvl w:val="1"/>
      </w:numPr>
      <w:ind w:left="706" w:hanging="706"/>
      <w:outlineLvl w:val="1"/>
    </w:pPr>
    <w:rPr>
      <w:sz w:val="22"/>
    </w:rPr>
  </w:style>
  <w:style w:type="paragraph" w:customStyle="1" w:styleId="HeadingC3">
    <w:name w:val="Heading C3"/>
    <w:basedOn w:val="HeadingC2"/>
    <w:next w:val="Normal"/>
    <w:qFormat/>
    <w:rsid w:val="001630B2"/>
    <w:pPr>
      <w:numPr>
        <w:ilvl w:val="2"/>
      </w:numPr>
      <w:outlineLvl w:val="2"/>
    </w:pPr>
    <w:rPr>
      <w:sz w:val="20"/>
    </w:rPr>
  </w:style>
  <w:style w:type="paragraph" w:customStyle="1" w:styleId="HeadingA1">
    <w:name w:val="Heading A1"/>
    <w:basedOn w:val="Heading1"/>
    <w:next w:val="Normal"/>
    <w:qFormat/>
    <w:rsid w:val="000B1D8D"/>
    <w:pPr>
      <w:numPr>
        <w:numId w:val="6"/>
      </w:numPr>
      <w:tabs>
        <w:tab w:val="left" w:pos="709"/>
        <w:tab w:val="left" w:pos="851"/>
      </w:tabs>
      <w:spacing w:before="60" w:line="240" w:lineRule="auto"/>
    </w:pPr>
    <w:rPr>
      <w:lang w:val="en-GB"/>
    </w:rPr>
  </w:style>
  <w:style w:type="paragraph" w:customStyle="1" w:styleId="HeadingA2">
    <w:name w:val="Heading A2"/>
    <w:basedOn w:val="HeadingA1"/>
    <w:next w:val="Normal"/>
    <w:qFormat/>
    <w:rsid w:val="00616E11"/>
    <w:pPr>
      <w:numPr>
        <w:ilvl w:val="1"/>
      </w:numPr>
      <w:spacing w:before="240"/>
      <w:outlineLvl w:val="1"/>
      <w:pPrChange w:id="1" w:author="Raphael Malyankar" w:date="2025-08-13T23:23:00Z">
        <w:pPr>
          <w:keepNext/>
          <w:numPr>
            <w:ilvl w:val="1"/>
            <w:numId w:val="6"/>
          </w:numPr>
          <w:tabs>
            <w:tab w:val="num" w:pos="0"/>
            <w:tab w:val="left" w:pos="560"/>
            <w:tab w:val="left" w:pos="709"/>
            <w:tab w:val="left" w:pos="851"/>
          </w:tabs>
          <w:suppressAutoHyphens/>
          <w:spacing w:before="240" w:after="240"/>
          <w:ind w:left="709" w:hanging="709"/>
          <w:jc w:val="both"/>
          <w:outlineLvl w:val="1"/>
        </w:pPr>
      </w:pPrChange>
    </w:pPr>
    <w:rPr>
      <w:sz w:val="22"/>
      <w:rPrChange w:id="1" w:author="Raphael Malyankar" w:date="2025-08-13T23:23:00Z">
        <w:rPr>
          <w:rFonts w:ascii="Arial" w:eastAsia="MS Mincho" w:hAnsi="Arial"/>
          <w:b/>
          <w:bCs/>
          <w:sz w:val="22"/>
          <w:lang w:val="en-GB" w:eastAsia="ja-JP" w:bidi="ar-SA"/>
        </w:rPr>
      </w:rPrChange>
    </w:rPr>
  </w:style>
  <w:style w:type="paragraph" w:customStyle="1" w:styleId="HeadingA3">
    <w:name w:val="Heading A3"/>
    <w:basedOn w:val="HeadingA2"/>
    <w:next w:val="Normal"/>
    <w:qFormat/>
    <w:rsid w:val="00455760"/>
    <w:pPr>
      <w:numPr>
        <w:ilvl w:val="2"/>
      </w:numPr>
      <w:outlineLvl w:val="2"/>
    </w:pPr>
    <w:rPr>
      <w:sz w:val="20"/>
    </w:rPr>
  </w:style>
  <w:style w:type="paragraph" w:customStyle="1" w:styleId="HeadingA4">
    <w:name w:val="Heading A4"/>
    <w:basedOn w:val="HeadingA3"/>
    <w:next w:val="Normal"/>
    <w:qFormat/>
    <w:rsid w:val="00455760"/>
    <w:pPr>
      <w:numPr>
        <w:ilvl w:val="3"/>
      </w:numPr>
      <w:tabs>
        <w:tab w:val="clear" w:pos="851"/>
      </w:tabs>
      <w:ind w:left="1728" w:hanging="1728"/>
      <w:outlineLvl w:val="3"/>
    </w:pPr>
  </w:style>
  <w:style w:type="paragraph" w:customStyle="1" w:styleId="HeadingA5">
    <w:name w:val="Heading A5"/>
    <w:basedOn w:val="HeadingA4"/>
    <w:next w:val="Normal"/>
    <w:qFormat/>
    <w:rsid w:val="00CA6C57"/>
    <w:pPr>
      <w:numPr>
        <w:ilvl w:val="4"/>
      </w:numPr>
    </w:pPr>
  </w:style>
  <w:style w:type="paragraph" w:customStyle="1" w:styleId="HeadingC4">
    <w:name w:val="Heading C4"/>
    <w:basedOn w:val="HeadingC3"/>
    <w:next w:val="Normal"/>
    <w:qFormat/>
    <w:rsid w:val="00EB073A"/>
    <w:pPr>
      <w:numPr>
        <w:ilvl w:val="3"/>
      </w:numPr>
      <w:ind w:left="706" w:hanging="706"/>
      <w:outlineLvl w:val="3"/>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openxmlformats.org/officeDocument/2006/relationships/footer" Target="footer3.xml"/><Relationship Id="rId42" Type="http://schemas.openxmlformats.org/officeDocument/2006/relationships/image" Target="media/image22.svg"/><Relationship Id="rId47" Type="http://schemas.openxmlformats.org/officeDocument/2006/relationships/image" Target="media/image27.png"/><Relationship Id="rId63" Type="http://schemas.openxmlformats.org/officeDocument/2006/relationships/image" Target="media/image35.png"/><Relationship Id="rId68" Type="http://schemas.openxmlformats.org/officeDocument/2006/relationships/image" Target="media/image40.png"/><Relationship Id="rId84" Type="http://schemas.openxmlformats.org/officeDocument/2006/relationships/header" Target="header14.xml"/><Relationship Id="rId89" Type="http://schemas.openxmlformats.org/officeDocument/2006/relationships/theme" Target="theme/theme1.xml"/><Relationship Id="rId16" Type="http://schemas.openxmlformats.org/officeDocument/2006/relationships/header" Target="header2.xml"/><Relationship Id="rId11" Type="http://schemas.openxmlformats.org/officeDocument/2006/relationships/image" Target="media/image4.png"/><Relationship Id="rId32" Type="http://schemas.openxmlformats.org/officeDocument/2006/relationships/image" Target="media/image13.png"/><Relationship Id="rId37" Type="http://schemas.openxmlformats.org/officeDocument/2006/relationships/image" Target="media/image17.png"/><Relationship Id="rId53" Type="http://schemas.openxmlformats.org/officeDocument/2006/relationships/footer" Target="footer6.xml"/><Relationship Id="rId58" Type="http://schemas.openxmlformats.org/officeDocument/2006/relationships/hyperlink" Target="https://www.merriam-webster.com/dictionary/instantiate" TargetMode="External"/><Relationship Id="rId74" Type="http://schemas.openxmlformats.org/officeDocument/2006/relationships/footer" Target="footer9.xml"/><Relationship Id="rId79" Type="http://schemas.openxmlformats.org/officeDocument/2006/relationships/image" Target="media/image45.png"/><Relationship Id="rId5" Type="http://schemas.openxmlformats.org/officeDocument/2006/relationships/webSettings" Target="webSettings.xml"/><Relationship Id="rId14" Type="http://schemas.openxmlformats.org/officeDocument/2006/relationships/hyperlink" Target="http://www.wipo.int/treaties/en/ip/berne/trtdocs_wo001.html" TargetMode="External"/><Relationship Id="rId22" Type="http://schemas.openxmlformats.org/officeDocument/2006/relationships/footer" Target="footer4.xml"/><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footer" Target="footer8.xml"/><Relationship Id="rId64" Type="http://schemas.openxmlformats.org/officeDocument/2006/relationships/image" Target="media/image36.png"/><Relationship Id="rId69" Type="http://schemas.openxmlformats.org/officeDocument/2006/relationships/image" Target="media/image41.png"/><Relationship Id="rId77" Type="http://schemas.openxmlformats.org/officeDocument/2006/relationships/footer" Target="footer11.xml"/><Relationship Id="rId8" Type="http://schemas.openxmlformats.org/officeDocument/2006/relationships/image" Target="media/image1.png"/><Relationship Id="rId51" Type="http://schemas.openxmlformats.org/officeDocument/2006/relationships/header" Target="header6.xml"/><Relationship Id="rId72" Type="http://schemas.openxmlformats.org/officeDocument/2006/relationships/header" Target="header9.xml"/><Relationship Id="rId80" Type="http://schemas.openxmlformats.org/officeDocument/2006/relationships/header" Target="header12.xml"/><Relationship Id="rId85" Type="http://schemas.openxmlformats.org/officeDocument/2006/relationships/footer" Target="footer14.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footer" Target="footer1.xml"/><Relationship Id="rId25" Type="http://schemas.openxmlformats.org/officeDocument/2006/relationships/hyperlink" Target="https://www.merriam-webster.com/dictionary/instantiate" TargetMode="External"/><Relationship Id="rId33" Type="http://schemas.openxmlformats.org/officeDocument/2006/relationships/image" Target="media/image14.png"/><Relationship Id="rId38" Type="http://schemas.openxmlformats.org/officeDocument/2006/relationships/image" Target="media/image18.wmf"/><Relationship Id="rId46" Type="http://schemas.openxmlformats.org/officeDocument/2006/relationships/image" Target="media/image26.svg"/><Relationship Id="rId59" Type="http://schemas.openxmlformats.org/officeDocument/2006/relationships/image" Target="media/image31.png"/><Relationship Id="rId67" Type="http://schemas.openxmlformats.org/officeDocument/2006/relationships/image" Target="media/image39.png"/><Relationship Id="rId20" Type="http://schemas.openxmlformats.org/officeDocument/2006/relationships/header" Target="header4.xml"/><Relationship Id="rId41" Type="http://schemas.openxmlformats.org/officeDocument/2006/relationships/image" Target="media/image21.png"/><Relationship Id="rId54" Type="http://schemas.openxmlformats.org/officeDocument/2006/relationships/footer" Target="footer7.xml"/><Relationship Id="rId62" Type="http://schemas.openxmlformats.org/officeDocument/2006/relationships/image" Target="media/image34.png"/><Relationship Id="rId70" Type="http://schemas.openxmlformats.org/officeDocument/2006/relationships/image" Target="media/image42.png"/><Relationship Id="rId75" Type="http://schemas.openxmlformats.org/officeDocument/2006/relationships/footer" Target="footer10.xml"/><Relationship Id="rId83" Type="http://schemas.openxmlformats.org/officeDocument/2006/relationships/footer" Target="footer13.xml"/><Relationship Id="rId88"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1.xml"/><Relationship Id="rId23" Type="http://schemas.openxmlformats.org/officeDocument/2006/relationships/header" Target="header5.xml"/><Relationship Id="rId28" Type="http://schemas.openxmlformats.org/officeDocument/2006/relationships/image" Target="media/image9.png"/><Relationship Id="rId36" Type="http://schemas.openxmlformats.org/officeDocument/2006/relationships/hyperlink" Target="http://mrnregistry.org/" TargetMode="External"/><Relationship Id="rId49" Type="http://schemas.openxmlformats.org/officeDocument/2006/relationships/image" Target="media/image29.png"/><Relationship Id="rId57" Type="http://schemas.openxmlformats.org/officeDocument/2006/relationships/hyperlink" Target="http://www.w3.org/TR/2008/REC-SVGTiny12-20081222/" TargetMode="External"/><Relationship Id="rId10" Type="http://schemas.openxmlformats.org/officeDocument/2006/relationships/image" Target="media/image3.png"/><Relationship Id="rId31" Type="http://schemas.openxmlformats.org/officeDocument/2006/relationships/image" Target="media/image12.png"/><Relationship Id="rId44" Type="http://schemas.openxmlformats.org/officeDocument/2006/relationships/image" Target="media/image24.png"/><Relationship Id="rId52" Type="http://schemas.openxmlformats.org/officeDocument/2006/relationships/header" Target="header7.xml"/><Relationship Id="rId60" Type="http://schemas.openxmlformats.org/officeDocument/2006/relationships/image" Target="media/image32.jpeg"/><Relationship Id="rId65" Type="http://schemas.openxmlformats.org/officeDocument/2006/relationships/image" Target="media/image37.png"/><Relationship Id="rId73" Type="http://schemas.openxmlformats.org/officeDocument/2006/relationships/header" Target="header10.xml"/><Relationship Id="rId78" Type="http://schemas.openxmlformats.org/officeDocument/2006/relationships/image" Target="media/image44.jpeg"/><Relationship Id="rId81" Type="http://schemas.openxmlformats.org/officeDocument/2006/relationships/header" Target="header13.xml"/><Relationship Id="rId86" Type="http://schemas.openxmlformats.org/officeDocument/2006/relationships/footer" Target="footer15.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footer" Target="footer2.xml"/><Relationship Id="rId39" Type="http://schemas.openxmlformats.org/officeDocument/2006/relationships/image" Target="media/image19.png"/><Relationship Id="rId34" Type="http://schemas.openxmlformats.org/officeDocument/2006/relationships/image" Target="media/image15.png"/><Relationship Id="rId50" Type="http://schemas.openxmlformats.org/officeDocument/2006/relationships/image" Target="media/image30.png"/><Relationship Id="rId55" Type="http://schemas.openxmlformats.org/officeDocument/2006/relationships/header" Target="header8.xml"/><Relationship Id="rId76" Type="http://schemas.openxmlformats.org/officeDocument/2006/relationships/header" Target="header11.xml"/><Relationship Id="rId7" Type="http://schemas.openxmlformats.org/officeDocument/2006/relationships/endnotes" Target="endnotes.xml"/><Relationship Id="rId71" Type="http://schemas.openxmlformats.org/officeDocument/2006/relationships/image" Target="media/image43.png"/><Relationship Id="rId2" Type="http://schemas.openxmlformats.org/officeDocument/2006/relationships/numbering" Target="numbering.xml"/><Relationship Id="rId29" Type="http://schemas.openxmlformats.org/officeDocument/2006/relationships/image" Target="media/image10.wmf"/><Relationship Id="rId24" Type="http://schemas.openxmlformats.org/officeDocument/2006/relationships/footer" Target="footer5.xml"/><Relationship Id="rId40" Type="http://schemas.openxmlformats.org/officeDocument/2006/relationships/image" Target="media/image20.png"/><Relationship Id="rId45" Type="http://schemas.openxmlformats.org/officeDocument/2006/relationships/image" Target="media/image25.png"/><Relationship Id="rId66" Type="http://schemas.openxmlformats.org/officeDocument/2006/relationships/image" Target="media/image38.png"/><Relationship Id="rId87" Type="http://schemas.openxmlformats.org/officeDocument/2006/relationships/fontTable" Target="fontTable.xml"/><Relationship Id="rId61" Type="http://schemas.openxmlformats.org/officeDocument/2006/relationships/image" Target="media/image33.png"/><Relationship Id="rId82" Type="http://schemas.openxmlformats.org/officeDocument/2006/relationships/footer" Target="footer12.xml"/><Relationship Id="rId19" Type="http://schemas.openxmlformats.org/officeDocument/2006/relationships/header" Target="header3.xml"/></Relationships>
</file>

<file path=word/theme/theme1.xml><?xml version="1.0" encoding="utf-8"?>
<a:theme xmlns:a="http://schemas.openxmlformats.org/drawingml/2006/main" name="Office Theme">
  <a:themeElements>
    <a:clrScheme name="Office">
      <a:dk1>
        <a:srgbClr val="000000"/>
      </a:dk1>
      <a:lt1>
        <a:srgbClr val="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majorFont>
      <a:minorFont>
        <a:latin typeface="Calibri" panose="020F0502020204030204"/>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a:gradFill>
      </a:fillStyleLst>
      <a:lnStyleLst>
        <a:ln w="6350" cap="flat" cmpd="sng" algn="ctr">
          <a:prstDash val="solid"/>
          <a:miter lim="800000"/>
        </a:ln>
        <a:ln w="12700" cap="flat" cmpd="sng" algn="ctr">
          <a:prstDash val="solid"/>
          <a:miter lim="800000"/>
        </a:ln>
        <a:ln w="1905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8F17F3C-40EF-4190-9908-008FE2088B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3538</TotalTime>
  <Pages>133</Pages>
  <Words>52045</Words>
  <Characters>296663</Characters>
  <Application>Microsoft Office Word</Application>
  <DocSecurity>0</DocSecurity>
  <Lines>2472</Lines>
  <Paragraphs>696</Paragraphs>
  <ScaleCrop>false</ScaleCrop>
  <HeadingPairs>
    <vt:vector size="2" baseType="variant">
      <vt:variant>
        <vt:lpstr>Title</vt:lpstr>
      </vt:variant>
      <vt:variant>
        <vt:i4>1</vt:i4>
      </vt:variant>
    </vt:vector>
  </HeadingPairs>
  <TitlesOfParts>
    <vt:vector size="1" baseType="lpstr">
      <vt:lpstr/>
    </vt:vector>
  </TitlesOfParts>
  <Company>BSH</Company>
  <LinksUpToDate>false</LinksUpToDate>
  <CharactersWithSpaces>348012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Eivind;Raphael</dc:creator>
  <dc:description/>
  <cp:lastModifiedBy>Raphael Malyankar</cp:lastModifiedBy>
  <cp:revision>235</cp:revision>
  <cp:lastPrinted>2025-08-15T20:23:00Z</cp:lastPrinted>
  <dcterms:created xsi:type="dcterms:W3CDTF">2025-08-04T07:45:00Z</dcterms:created>
  <dcterms:modified xsi:type="dcterms:W3CDTF">2025-08-15T20:25:00Z</dcterms:modified>
  <dc:language>en-US</dc:language>
</cp:coreProperties>
</file>